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3354EB" w14:textId="77777777" w:rsidR="000245EB" w:rsidRPr="000245EB" w:rsidRDefault="000245EB" w:rsidP="000245EB">
      <w:pPr>
        <w:spacing w:after="0" w:line="288" w:lineRule="auto"/>
        <w:jc w:val="center"/>
        <w:rPr>
          <w:ins w:id="1" w:author="Tran Huan" w:date="2018-11-25T16:07:00Z"/>
          <w:rFonts w:ascii="Times New Roman" w:eastAsia="Times New Roman" w:hAnsi="Times New Roman" w:cs="Times New Roman"/>
          <w:sz w:val="28"/>
          <w:szCs w:val="28"/>
          <w:lang w:val="es-ES" w:eastAsia="zh-CN"/>
        </w:rPr>
      </w:pPr>
      <w:bookmarkStart w:id="2" w:name="_Toc484566597"/>
      <w:ins w:id="3" w:author="Tran Huan" w:date="2018-11-25T16:07:00Z">
        <w:r w:rsidRPr="000245EB">
          <w:rPr>
            <w:rFonts w:ascii="Times New Roman" w:eastAsia="Calibri" w:hAnsi="Times New Roman" w:cs="Times New Roman"/>
            <w:b/>
            <w:noProof/>
            <w:sz w:val="32"/>
            <w:szCs w:val="32"/>
            <w:lang w:val="en-US"/>
          </w:rPr>
          <mc:AlternateContent>
            <mc:Choice Requires="wpg">
              <w:drawing>
                <wp:anchor distT="0" distB="0" distL="114300" distR="114300" simplePos="0" relativeHeight="251678720" behindDoc="1" locked="0" layoutInCell="1" allowOverlap="1" wp14:anchorId="563935CA" wp14:editId="2C0D30FD">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2D7FD2" id="Group 63" o:spid="_x0000_s1026" style="position:absolute;margin-left:0;margin-top:-30.65pt;width:500.85pt;height:702.4pt;z-index:-251637760;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0245EB">
          <w:rPr>
            <w:rFonts w:ascii="Times New Roman" w:eastAsia="Times New Roman" w:hAnsi="Times New Roman" w:cs="Times New Roman"/>
            <w:sz w:val="28"/>
            <w:szCs w:val="28"/>
            <w:lang w:val="es-ES" w:eastAsia="zh-CN"/>
          </w:rPr>
          <w:t>BỘ GIÁO DỤC VÀ ĐÀO TẠO</w:t>
        </w:r>
      </w:ins>
    </w:p>
    <w:p w14:paraId="354DB85A" w14:textId="77777777" w:rsidR="000245EB" w:rsidRPr="000245EB" w:rsidRDefault="000245EB" w:rsidP="000245EB">
      <w:pPr>
        <w:spacing w:after="0" w:line="288" w:lineRule="auto"/>
        <w:jc w:val="center"/>
        <w:rPr>
          <w:ins w:id="4" w:author="Tran Huan" w:date="2018-11-25T16:07:00Z"/>
          <w:rFonts w:ascii="Times New Roman" w:eastAsia="Times New Roman" w:hAnsi="Times New Roman" w:cs="Times New Roman"/>
          <w:b/>
          <w:bCs/>
          <w:sz w:val="28"/>
          <w:szCs w:val="28"/>
          <w:lang w:val="es-ES" w:eastAsia="zh-CN"/>
        </w:rPr>
      </w:pPr>
      <w:ins w:id="5"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01A62DA4" w14:textId="77777777" w:rsidR="000245EB" w:rsidRPr="000245EB" w:rsidRDefault="000245EB" w:rsidP="000245EB">
      <w:pPr>
        <w:spacing w:after="0" w:line="288" w:lineRule="auto"/>
        <w:jc w:val="center"/>
        <w:rPr>
          <w:ins w:id="6" w:author="Tran Huan" w:date="2018-11-25T16:07:00Z"/>
          <w:rFonts w:ascii="Times New Roman" w:eastAsia="Times New Roman" w:hAnsi="Times New Roman" w:cs="Times New Roman"/>
          <w:b/>
          <w:sz w:val="28"/>
          <w:szCs w:val="28"/>
          <w:lang w:val="es-ES" w:eastAsia="zh-CN"/>
        </w:rPr>
      </w:pPr>
      <w:ins w:id="7" w:author="Tran Huan" w:date="2018-11-25T16:07:00Z">
        <w:r w:rsidRPr="000245EB">
          <w:rPr>
            <w:rFonts w:ascii="Times New Roman" w:eastAsia="Times New Roman" w:hAnsi="Times New Roman" w:cs="Times New Roman"/>
            <w:b/>
            <w:sz w:val="28"/>
            <w:szCs w:val="28"/>
            <w:lang w:val="es-ES" w:eastAsia="zh-CN"/>
          </w:rPr>
          <w:t>KHOA CÔNG NGHỆ THÔNG TIN &amp; TRUYỀN THÔNG</w:t>
        </w:r>
      </w:ins>
    </w:p>
    <w:p w14:paraId="5F3190FE" w14:textId="77777777" w:rsidR="000245EB" w:rsidRPr="000245EB" w:rsidRDefault="000245EB" w:rsidP="000245EB">
      <w:pPr>
        <w:spacing w:after="0" w:line="288" w:lineRule="auto"/>
        <w:jc w:val="center"/>
        <w:rPr>
          <w:ins w:id="8" w:author="Tran Huan" w:date="2018-11-25T16:07:00Z"/>
          <w:rFonts w:ascii="Times New Roman" w:eastAsia="Times New Roman" w:hAnsi="Times New Roman" w:cs="Times New Roman"/>
          <w:b/>
          <w:sz w:val="28"/>
          <w:szCs w:val="28"/>
          <w:lang w:val="es-ES" w:eastAsia="zh-CN"/>
        </w:rPr>
      </w:pPr>
      <w:ins w:id="9"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0B9444C2" w14:textId="77777777" w:rsidR="000245EB" w:rsidRPr="000245EB" w:rsidRDefault="000245EB" w:rsidP="000245EB">
      <w:pPr>
        <w:spacing w:after="0" w:line="240" w:lineRule="atLeast"/>
        <w:jc w:val="center"/>
        <w:rPr>
          <w:ins w:id="10" w:author="Tran Huan" w:date="2018-11-25T16:07:00Z"/>
          <w:rFonts w:ascii="Times New Roman" w:eastAsia="Times New Roman" w:hAnsi="Times New Roman" w:cs="Times New Roman"/>
          <w:b/>
          <w:sz w:val="40"/>
          <w:szCs w:val="40"/>
          <w:lang w:val="es-ES" w:eastAsia="zh-CN"/>
        </w:rPr>
      </w:pPr>
      <w:ins w:id="11"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521E754E" w14:textId="77777777" w:rsidR="000245EB" w:rsidRPr="000245EB" w:rsidRDefault="000245EB" w:rsidP="000245EB">
      <w:pPr>
        <w:spacing w:after="0" w:line="240" w:lineRule="atLeast"/>
        <w:jc w:val="center"/>
        <w:rPr>
          <w:ins w:id="12" w:author="Tran Huan" w:date="2018-11-25T16:07:00Z"/>
          <w:rFonts w:ascii="Times New Roman" w:eastAsia="Times New Roman" w:hAnsi="Times New Roman" w:cs="Times New Roman"/>
          <w:sz w:val="24"/>
          <w:szCs w:val="24"/>
          <w:lang w:val="es-ES" w:eastAsia="zh-CN"/>
        </w:rPr>
      </w:pPr>
    </w:p>
    <w:p w14:paraId="75871F54" w14:textId="77777777" w:rsidR="000245EB" w:rsidRPr="000245EB" w:rsidRDefault="000245EB" w:rsidP="000245EB">
      <w:pPr>
        <w:spacing w:after="0" w:line="240" w:lineRule="atLeast"/>
        <w:jc w:val="center"/>
        <w:rPr>
          <w:ins w:id="13" w:author="Tran Huan" w:date="2018-11-25T16:07:00Z"/>
          <w:rFonts w:ascii="Times New Roman" w:eastAsia="Times New Roman" w:hAnsi="Times New Roman" w:cs="Times New Roman"/>
          <w:sz w:val="24"/>
          <w:szCs w:val="24"/>
          <w:lang w:val="es-ES" w:eastAsia="zh-CN"/>
        </w:rPr>
      </w:pPr>
      <w:ins w:id="14" w:author="Tran Huan" w:date="2018-11-25T16:07:00Z">
        <w:r w:rsidRPr="000245EB">
          <w:rPr>
            <w:rFonts w:ascii="Times New Roman" w:eastAsia="Times New Roman" w:hAnsi="Times New Roman" w:cs="Times New Roman"/>
            <w:noProof/>
            <w:sz w:val="24"/>
            <w:szCs w:val="24"/>
            <w:lang w:val="en-US"/>
          </w:rPr>
          <w:drawing>
            <wp:inline distT="0" distB="0" distL="0" distR="0" wp14:anchorId="5D19FD36" wp14:editId="111D28F6">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ins>
    </w:p>
    <w:p w14:paraId="5BC9CC3B" w14:textId="77777777" w:rsidR="000245EB" w:rsidRPr="000245EB" w:rsidRDefault="000245EB" w:rsidP="000245EB">
      <w:pPr>
        <w:spacing w:after="0" w:line="240" w:lineRule="atLeast"/>
        <w:jc w:val="center"/>
        <w:rPr>
          <w:ins w:id="15" w:author="Tran Huan" w:date="2018-11-25T16:07:00Z"/>
          <w:rFonts w:ascii="Times New Roman" w:eastAsia="Times New Roman" w:hAnsi="Times New Roman" w:cs="Times New Roman"/>
          <w:sz w:val="24"/>
          <w:szCs w:val="24"/>
          <w:lang w:val="es-ES" w:eastAsia="zh-CN"/>
        </w:rPr>
      </w:pPr>
    </w:p>
    <w:p w14:paraId="67ACD0DE" w14:textId="77777777" w:rsidR="000245EB" w:rsidRPr="000245EB" w:rsidRDefault="000245EB" w:rsidP="000245EB">
      <w:pPr>
        <w:spacing w:after="0" w:line="240" w:lineRule="atLeast"/>
        <w:jc w:val="center"/>
        <w:rPr>
          <w:ins w:id="16" w:author="Tran Huan" w:date="2018-11-25T16:07:00Z"/>
          <w:rFonts w:ascii="Times New Roman" w:eastAsia="Times New Roman" w:hAnsi="Times New Roman" w:cs="Times New Roman"/>
          <w:sz w:val="24"/>
          <w:szCs w:val="24"/>
          <w:lang w:val="es-ES" w:eastAsia="zh-CN"/>
        </w:rPr>
      </w:pPr>
    </w:p>
    <w:p w14:paraId="6BD5C1E4" w14:textId="77777777" w:rsidR="000245EB" w:rsidRPr="000245EB" w:rsidRDefault="000245EB" w:rsidP="000245EB">
      <w:pPr>
        <w:spacing w:after="0" w:line="240" w:lineRule="atLeast"/>
        <w:ind w:left="284"/>
        <w:jc w:val="center"/>
        <w:rPr>
          <w:ins w:id="17" w:author="Tran Huan" w:date="2018-11-25T16:07:00Z"/>
          <w:rFonts w:ascii="Times New Roman" w:eastAsia="Times New Roman" w:hAnsi="Times New Roman" w:cs="Times New Roman"/>
          <w:sz w:val="24"/>
          <w:szCs w:val="24"/>
          <w:lang w:val="es-ES" w:eastAsia="zh-CN"/>
        </w:rPr>
      </w:pPr>
    </w:p>
    <w:p w14:paraId="027C4197" w14:textId="77777777" w:rsidR="000245EB" w:rsidRPr="000245EB" w:rsidRDefault="000245EB" w:rsidP="000245EB">
      <w:pPr>
        <w:spacing w:after="0" w:line="240" w:lineRule="atLeast"/>
        <w:jc w:val="center"/>
        <w:rPr>
          <w:ins w:id="18" w:author="Tran Huan" w:date="2018-11-25T16:07:00Z"/>
          <w:rFonts w:ascii="Times New Roman" w:eastAsia="Times New Roman" w:hAnsi="Times New Roman" w:cs="Times New Roman"/>
          <w:b/>
          <w:bCs/>
          <w:sz w:val="28"/>
          <w:szCs w:val="28"/>
          <w:lang w:val="es-ES" w:eastAsia="zh-CN"/>
        </w:rPr>
      </w:pPr>
      <w:ins w:id="19"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3ECF7C6" w14:textId="77777777" w:rsidR="000245EB" w:rsidRPr="000245EB" w:rsidRDefault="000245EB" w:rsidP="000245EB">
      <w:pPr>
        <w:spacing w:after="0" w:line="240" w:lineRule="atLeast"/>
        <w:jc w:val="center"/>
        <w:rPr>
          <w:ins w:id="20" w:author="Tran Huan" w:date="2018-11-25T16:07:00Z"/>
          <w:rFonts w:ascii="Times New Roman" w:eastAsia="Times New Roman" w:hAnsi="Times New Roman" w:cs="Times New Roman"/>
          <w:b/>
          <w:bCs/>
          <w:sz w:val="28"/>
          <w:szCs w:val="28"/>
          <w:lang w:val="es-ES" w:eastAsia="zh-CN"/>
        </w:rPr>
      </w:pPr>
      <w:ins w:id="21"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4EA506E" w14:textId="77777777" w:rsidR="000245EB" w:rsidRPr="000245EB" w:rsidRDefault="000245EB" w:rsidP="000245EB">
      <w:pPr>
        <w:spacing w:after="0" w:line="240" w:lineRule="atLeast"/>
        <w:jc w:val="center"/>
        <w:rPr>
          <w:ins w:id="22" w:author="Tran Huan" w:date="2018-11-25T16:07:00Z"/>
          <w:rFonts w:ascii="Times New Roman" w:eastAsia="Times New Roman" w:hAnsi="Times New Roman" w:cs="Times New Roman"/>
          <w:sz w:val="28"/>
          <w:szCs w:val="28"/>
          <w:lang w:val="es-ES" w:eastAsia="en-GB"/>
        </w:rPr>
      </w:pPr>
    </w:p>
    <w:p w14:paraId="0C1C734A" w14:textId="77777777" w:rsidR="000245EB" w:rsidRPr="000245EB" w:rsidRDefault="000245EB" w:rsidP="000245EB">
      <w:pPr>
        <w:spacing w:after="0" w:line="240" w:lineRule="atLeast"/>
        <w:jc w:val="center"/>
        <w:rPr>
          <w:ins w:id="23" w:author="Tran Huan" w:date="2018-11-25T16:07:00Z"/>
          <w:rFonts w:ascii="Times New Roman" w:eastAsia="Times New Roman" w:hAnsi="Times New Roman" w:cs="Times New Roman"/>
          <w:b/>
          <w:bCs/>
          <w:sz w:val="28"/>
          <w:szCs w:val="28"/>
          <w:lang w:val="es-ES" w:eastAsia="en-GB"/>
        </w:rPr>
      </w:pPr>
    </w:p>
    <w:p w14:paraId="3A7FA3DE" w14:textId="77777777" w:rsidR="000245EB" w:rsidRPr="000245EB" w:rsidRDefault="000245EB" w:rsidP="000245EB">
      <w:pPr>
        <w:spacing w:after="0" w:line="240" w:lineRule="atLeast"/>
        <w:jc w:val="center"/>
        <w:rPr>
          <w:ins w:id="24" w:author="Tran Huan" w:date="2018-11-25T16:07:00Z"/>
          <w:rFonts w:ascii="Times New Roman" w:eastAsia="Times New Roman" w:hAnsi="Times New Roman" w:cs="Times New Roman"/>
          <w:b/>
          <w:bCs/>
          <w:sz w:val="28"/>
          <w:szCs w:val="28"/>
          <w:lang w:val="es-ES" w:eastAsia="en-GB"/>
        </w:rPr>
      </w:pPr>
    </w:p>
    <w:p w14:paraId="4DBE4826" w14:textId="77777777" w:rsidR="000245EB" w:rsidRPr="000245EB" w:rsidRDefault="000245EB" w:rsidP="000245EB">
      <w:pPr>
        <w:spacing w:after="0" w:line="240" w:lineRule="atLeast"/>
        <w:jc w:val="center"/>
        <w:rPr>
          <w:ins w:id="25" w:author="Tran Huan" w:date="2018-11-25T16:07:00Z"/>
          <w:rFonts w:ascii="Times New Roman" w:eastAsia="Times New Roman" w:hAnsi="Times New Roman" w:cs="Times New Roman"/>
          <w:b/>
          <w:bCs/>
          <w:sz w:val="28"/>
          <w:szCs w:val="28"/>
          <w:lang w:val="es-ES" w:eastAsia="en-GB"/>
        </w:rPr>
      </w:pPr>
    </w:p>
    <w:p w14:paraId="17E2C51B" w14:textId="77777777" w:rsidR="000245EB" w:rsidRPr="000245EB" w:rsidRDefault="000245EB" w:rsidP="000245EB">
      <w:pPr>
        <w:spacing w:after="0" w:line="240" w:lineRule="atLeast"/>
        <w:jc w:val="center"/>
        <w:rPr>
          <w:ins w:id="26" w:author="Tran Huan" w:date="2018-11-25T16:07:00Z"/>
          <w:rFonts w:ascii="Times New Roman" w:eastAsia="Times New Roman" w:hAnsi="Times New Roman" w:cs="Times New Roman"/>
          <w:b/>
          <w:bCs/>
          <w:sz w:val="32"/>
          <w:szCs w:val="32"/>
          <w:lang w:val="es-ES" w:eastAsia="zh-CN"/>
        </w:rPr>
      </w:pPr>
      <w:ins w:id="27" w:author="Tran Huan" w:date="2018-11-25T16:07:00Z">
        <w:r w:rsidRPr="000245EB">
          <w:rPr>
            <w:rFonts w:ascii="Times New Roman" w:eastAsia="Times New Roman" w:hAnsi="Times New Roman" w:cs="Times New Roman"/>
            <w:b/>
            <w:bCs/>
            <w:sz w:val="32"/>
            <w:szCs w:val="32"/>
            <w:lang w:val="es-ES" w:eastAsia="zh-CN"/>
          </w:rPr>
          <w:t>Đề tài</w:t>
        </w:r>
      </w:ins>
    </w:p>
    <w:p w14:paraId="71B0547A" w14:textId="77777777" w:rsidR="000245EB" w:rsidRPr="000245EB" w:rsidRDefault="000245EB" w:rsidP="000245EB">
      <w:pPr>
        <w:spacing w:after="0" w:line="240" w:lineRule="atLeast"/>
        <w:jc w:val="center"/>
        <w:rPr>
          <w:ins w:id="28" w:author="Tran Huan" w:date="2018-11-25T16:07:00Z"/>
          <w:rFonts w:ascii="Times New Roman" w:eastAsia="Times New Roman" w:hAnsi="Times New Roman" w:cs="Times New Roman"/>
          <w:b/>
          <w:bCs/>
          <w:sz w:val="32"/>
          <w:szCs w:val="32"/>
          <w:lang w:val="es-ES" w:eastAsia="zh-CN"/>
        </w:rPr>
      </w:pPr>
    </w:p>
    <w:p w14:paraId="14A5CAF4" w14:textId="77777777" w:rsidR="000245EB" w:rsidRPr="000245EB" w:rsidRDefault="000245EB" w:rsidP="000245EB">
      <w:pPr>
        <w:spacing w:after="0" w:line="240" w:lineRule="atLeast"/>
        <w:jc w:val="center"/>
        <w:rPr>
          <w:ins w:id="29" w:author="Tran Huan" w:date="2018-11-25T16:07:00Z"/>
          <w:rFonts w:ascii="Times New Roman" w:eastAsia="Times New Roman" w:hAnsi="Times New Roman" w:cs="Times New Roman"/>
          <w:b/>
          <w:bCs/>
          <w:sz w:val="40"/>
          <w:szCs w:val="40"/>
          <w:lang w:val="es-ES" w:eastAsia="zh-CN"/>
        </w:rPr>
      </w:pPr>
      <w:ins w:id="30"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3767A538" w14:textId="77777777" w:rsidR="000245EB" w:rsidRPr="000245EB" w:rsidRDefault="000245EB" w:rsidP="000245EB">
      <w:pPr>
        <w:spacing w:after="0" w:line="240" w:lineRule="atLeast"/>
        <w:jc w:val="left"/>
        <w:rPr>
          <w:ins w:id="31" w:author="Tran Huan" w:date="2018-11-25T16:07:00Z"/>
          <w:rFonts w:ascii="Times New Roman" w:eastAsia="Times New Roman" w:hAnsi="Times New Roman" w:cs="Times New Roman"/>
          <w:b/>
          <w:bCs/>
          <w:sz w:val="28"/>
          <w:szCs w:val="28"/>
          <w:lang w:val="es-ES" w:eastAsia="en-GB"/>
        </w:rPr>
      </w:pPr>
    </w:p>
    <w:p w14:paraId="1E3A2020" w14:textId="77777777" w:rsidR="000245EB" w:rsidRPr="000245EB" w:rsidRDefault="000245EB" w:rsidP="000245EB">
      <w:pPr>
        <w:spacing w:after="0" w:line="240" w:lineRule="atLeast"/>
        <w:jc w:val="left"/>
        <w:rPr>
          <w:ins w:id="32" w:author="Tran Huan" w:date="2018-11-25T16:07:00Z"/>
          <w:rFonts w:ascii="Times New Roman" w:eastAsia="Times New Roman" w:hAnsi="Times New Roman" w:cs="Times New Roman"/>
          <w:b/>
          <w:bCs/>
          <w:sz w:val="28"/>
          <w:szCs w:val="28"/>
          <w:lang w:val="es-ES" w:eastAsia="en-GB"/>
        </w:rPr>
      </w:pPr>
    </w:p>
    <w:p w14:paraId="36EF29BE" w14:textId="77777777" w:rsidR="000245EB" w:rsidRPr="000245EB" w:rsidRDefault="000245EB" w:rsidP="000245EB">
      <w:pPr>
        <w:spacing w:after="0" w:line="240" w:lineRule="atLeast"/>
        <w:jc w:val="left"/>
        <w:rPr>
          <w:ins w:id="33" w:author="Tran Huan" w:date="2018-11-25T16:07:00Z"/>
          <w:rFonts w:ascii="Times New Roman" w:eastAsia="Times New Roman" w:hAnsi="Times New Roman" w:cs="Times New Roman"/>
          <w:b/>
          <w:bCs/>
          <w:sz w:val="28"/>
          <w:szCs w:val="28"/>
          <w:lang w:val="es-ES" w:eastAsia="en-GB"/>
        </w:rPr>
      </w:pPr>
    </w:p>
    <w:p w14:paraId="102127C2" w14:textId="77777777" w:rsidR="000245EB" w:rsidRPr="000245EB" w:rsidRDefault="000245EB" w:rsidP="000245EB">
      <w:pPr>
        <w:spacing w:after="0" w:line="240" w:lineRule="atLeast"/>
        <w:jc w:val="center"/>
        <w:rPr>
          <w:ins w:id="34" w:author="Tran Huan" w:date="2018-11-25T16:07:00Z"/>
          <w:rFonts w:ascii="Times New Roman" w:eastAsia="Times New Roman" w:hAnsi="Times New Roman" w:cs="Times New Roman"/>
          <w:b/>
          <w:bCs/>
          <w:sz w:val="30"/>
          <w:szCs w:val="30"/>
          <w:lang w:val="es-ES" w:eastAsia="zh-CN"/>
        </w:rPr>
      </w:pPr>
      <w:ins w:id="35" w:author="Tran Huan" w:date="2018-11-25T16:07:00Z">
        <w:r w:rsidRPr="000245EB">
          <w:rPr>
            <w:rFonts w:ascii="Times New Roman" w:eastAsia="Times New Roman" w:hAnsi="Times New Roman" w:cs="Times New Roman"/>
            <w:b/>
            <w:bCs/>
            <w:sz w:val="30"/>
            <w:szCs w:val="30"/>
            <w:lang w:val="es-ES" w:eastAsia="zh-CN"/>
          </w:rPr>
          <w:t xml:space="preserve">Nhóm sinh viên thực hiện : </w:t>
        </w:r>
      </w:ins>
    </w:p>
    <w:p w14:paraId="62FEE6C3" w14:textId="77777777" w:rsidR="000245EB" w:rsidRPr="000245EB" w:rsidRDefault="000245EB" w:rsidP="000245EB">
      <w:pPr>
        <w:spacing w:after="0" w:line="240" w:lineRule="atLeast"/>
        <w:jc w:val="center"/>
        <w:rPr>
          <w:ins w:id="36" w:author="Tran Huan" w:date="2018-11-25T16:07:00Z"/>
          <w:rFonts w:ascii="Times New Roman" w:eastAsia="Times New Roman" w:hAnsi="Times New Roman" w:cs="Times New Roman"/>
          <w:b/>
          <w:bCs/>
          <w:sz w:val="30"/>
          <w:szCs w:val="30"/>
          <w:lang w:val="es-ES"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9"/>
        <w:gridCol w:w="4388"/>
      </w:tblGrid>
      <w:tr w:rsidR="000245EB" w:rsidRPr="000245EB" w14:paraId="39F7F4CA" w14:textId="77777777" w:rsidTr="000245EB">
        <w:trPr>
          <w:ins w:id="37" w:author="Tran Huan" w:date="2018-11-25T16:07:00Z"/>
        </w:trPr>
        <w:tc>
          <w:tcPr>
            <w:tcW w:w="4555" w:type="dxa"/>
          </w:tcPr>
          <w:p w14:paraId="67E7A3E6" w14:textId="77777777" w:rsidR="000245EB" w:rsidRPr="000245EB" w:rsidRDefault="000245EB" w:rsidP="000245EB">
            <w:pPr>
              <w:spacing w:line="240" w:lineRule="atLeast"/>
              <w:jc w:val="center"/>
              <w:rPr>
                <w:ins w:id="38" w:author="Tran Huan" w:date="2018-11-25T16:07:00Z"/>
                <w:rFonts w:ascii="Times New Roman" w:eastAsia="Times New Roman" w:hAnsi="Times New Roman" w:cs="Times New Roman"/>
                <w:b/>
                <w:bCs/>
                <w:sz w:val="30"/>
                <w:szCs w:val="30"/>
                <w:lang w:val="es-ES" w:eastAsia="zh-CN"/>
              </w:rPr>
            </w:pPr>
            <w:ins w:id="39" w:author="Tran Huan" w:date="2018-11-25T16:07:00Z">
              <w:r w:rsidRPr="000245EB">
                <w:rPr>
                  <w:rFonts w:ascii="Times New Roman" w:eastAsia="Times New Roman" w:hAnsi="Times New Roman" w:cs="Times New Roman"/>
                  <w:b/>
                  <w:bCs/>
                  <w:sz w:val="30"/>
                  <w:szCs w:val="30"/>
                  <w:lang w:val="es-ES" w:eastAsia="zh-CN"/>
                </w:rPr>
                <w:t>Họ tên: Trần Hoàng Huân</w:t>
              </w:r>
            </w:ins>
          </w:p>
        </w:tc>
        <w:tc>
          <w:tcPr>
            <w:tcW w:w="4556" w:type="dxa"/>
          </w:tcPr>
          <w:p w14:paraId="3C879F53" w14:textId="77777777" w:rsidR="000245EB" w:rsidRPr="000245EB" w:rsidRDefault="000245EB" w:rsidP="000245EB">
            <w:pPr>
              <w:spacing w:line="240" w:lineRule="atLeast"/>
              <w:jc w:val="center"/>
              <w:rPr>
                <w:ins w:id="40" w:author="Tran Huan" w:date="2018-11-25T16:07:00Z"/>
                <w:rFonts w:ascii="Times New Roman" w:eastAsia="Times New Roman" w:hAnsi="Times New Roman" w:cs="Times New Roman"/>
                <w:b/>
                <w:bCs/>
                <w:sz w:val="30"/>
                <w:szCs w:val="30"/>
                <w:lang w:val="es-ES" w:eastAsia="zh-CN"/>
              </w:rPr>
            </w:pPr>
            <w:ins w:id="41" w:author="Tran Huan" w:date="2018-11-25T16:07:00Z">
              <w:r w:rsidRPr="000245EB">
                <w:rPr>
                  <w:rFonts w:ascii="Times New Roman" w:eastAsia="Times New Roman" w:hAnsi="Times New Roman" w:cs="Times New Roman"/>
                  <w:b/>
                  <w:bCs/>
                  <w:sz w:val="30"/>
                  <w:szCs w:val="30"/>
                  <w:lang w:val="es-ES" w:eastAsia="zh-CN"/>
                </w:rPr>
                <w:t>Họ tên: Vũ Phương</w:t>
              </w:r>
            </w:ins>
          </w:p>
        </w:tc>
      </w:tr>
      <w:tr w:rsidR="000245EB" w:rsidRPr="000245EB" w14:paraId="363CBB38" w14:textId="77777777" w:rsidTr="000245EB">
        <w:trPr>
          <w:ins w:id="42" w:author="Tran Huan" w:date="2018-11-25T16:07:00Z"/>
        </w:trPr>
        <w:tc>
          <w:tcPr>
            <w:tcW w:w="4555" w:type="dxa"/>
          </w:tcPr>
          <w:p w14:paraId="7876C7B7" w14:textId="77777777" w:rsidR="000245EB" w:rsidRPr="000245EB" w:rsidRDefault="000245EB" w:rsidP="000245EB">
            <w:pPr>
              <w:spacing w:line="240" w:lineRule="atLeast"/>
              <w:jc w:val="center"/>
              <w:rPr>
                <w:ins w:id="43" w:author="Tran Huan" w:date="2018-11-25T16:07:00Z"/>
                <w:rFonts w:ascii="Times New Roman" w:eastAsia="Times New Roman" w:hAnsi="Times New Roman" w:cs="Times New Roman"/>
                <w:b/>
                <w:bCs/>
                <w:sz w:val="30"/>
                <w:szCs w:val="30"/>
                <w:lang w:val="es-ES" w:eastAsia="zh-CN"/>
              </w:rPr>
            </w:pPr>
            <w:ins w:id="44" w:author="Tran Huan" w:date="2018-11-25T16:07:00Z">
              <w:r w:rsidRPr="000245EB">
                <w:rPr>
                  <w:rFonts w:ascii="Times New Roman" w:eastAsia="Times New Roman" w:hAnsi="Times New Roman" w:cs="Times New Roman"/>
                  <w:b/>
                  <w:bCs/>
                  <w:sz w:val="30"/>
                  <w:szCs w:val="30"/>
                  <w:lang w:val="es-ES" w:eastAsia="zh-CN"/>
                </w:rPr>
                <w:t>Mã số : B1401047</w:t>
              </w:r>
            </w:ins>
          </w:p>
        </w:tc>
        <w:tc>
          <w:tcPr>
            <w:tcW w:w="4556" w:type="dxa"/>
          </w:tcPr>
          <w:p w14:paraId="7FD8AB9E" w14:textId="77777777" w:rsidR="000245EB" w:rsidRPr="000245EB" w:rsidRDefault="000245EB" w:rsidP="000245EB">
            <w:pPr>
              <w:spacing w:line="240" w:lineRule="atLeast"/>
              <w:jc w:val="center"/>
              <w:rPr>
                <w:ins w:id="45" w:author="Tran Huan" w:date="2018-11-25T16:07:00Z"/>
                <w:rFonts w:ascii="Times New Roman" w:eastAsia="Times New Roman" w:hAnsi="Times New Roman" w:cs="Times New Roman"/>
                <w:b/>
                <w:bCs/>
                <w:sz w:val="30"/>
                <w:szCs w:val="30"/>
                <w:lang w:val="es-ES" w:eastAsia="zh-CN"/>
              </w:rPr>
            </w:pPr>
            <w:ins w:id="46" w:author="Tran Huan" w:date="2018-11-25T16:07:00Z">
              <w:r w:rsidRPr="000245EB">
                <w:rPr>
                  <w:rFonts w:ascii="Times New Roman" w:eastAsia="Times New Roman" w:hAnsi="Times New Roman" w:cs="Times New Roman"/>
                  <w:b/>
                  <w:bCs/>
                  <w:sz w:val="30"/>
                  <w:szCs w:val="30"/>
                  <w:lang w:val="es-ES" w:eastAsia="zh-CN"/>
                </w:rPr>
                <w:t xml:space="preserve">Mã số : </w:t>
              </w:r>
            </w:ins>
          </w:p>
        </w:tc>
      </w:tr>
      <w:tr w:rsidR="000245EB" w:rsidRPr="000245EB" w14:paraId="31414575" w14:textId="77777777" w:rsidTr="000245EB">
        <w:trPr>
          <w:ins w:id="47" w:author="Tran Huan" w:date="2018-11-25T16:07:00Z"/>
        </w:trPr>
        <w:tc>
          <w:tcPr>
            <w:tcW w:w="4555" w:type="dxa"/>
          </w:tcPr>
          <w:p w14:paraId="52E71FB2" w14:textId="77777777" w:rsidR="000245EB" w:rsidRPr="000245EB" w:rsidRDefault="000245EB" w:rsidP="000245EB">
            <w:pPr>
              <w:spacing w:line="240" w:lineRule="atLeast"/>
              <w:jc w:val="center"/>
              <w:rPr>
                <w:ins w:id="48" w:author="Tran Huan" w:date="2018-11-25T16:07:00Z"/>
                <w:rFonts w:ascii="Times New Roman" w:eastAsia="Times New Roman" w:hAnsi="Times New Roman" w:cs="Times New Roman"/>
                <w:b/>
                <w:bCs/>
                <w:sz w:val="30"/>
                <w:szCs w:val="30"/>
                <w:lang w:val="es-ES" w:eastAsia="zh-CN"/>
              </w:rPr>
            </w:pPr>
            <w:ins w:id="49" w:author="Tran Huan" w:date="2018-11-25T16:07:00Z">
              <w:r w:rsidRPr="000245EB">
                <w:rPr>
                  <w:rFonts w:ascii="Times New Roman" w:eastAsia="Times New Roman" w:hAnsi="Times New Roman" w:cs="Times New Roman"/>
                  <w:b/>
                  <w:bCs/>
                  <w:sz w:val="30"/>
                  <w:szCs w:val="30"/>
                  <w:lang w:val="es-ES" w:eastAsia="zh-CN"/>
                </w:rPr>
                <w:t>Khóa : 40</w:t>
              </w:r>
            </w:ins>
          </w:p>
        </w:tc>
        <w:tc>
          <w:tcPr>
            <w:tcW w:w="4556" w:type="dxa"/>
          </w:tcPr>
          <w:p w14:paraId="07B7CD07" w14:textId="77777777" w:rsidR="000245EB" w:rsidRPr="000245EB" w:rsidRDefault="000245EB" w:rsidP="000245EB">
            <w:pPr>
              <w:spacing w:line="240" w:lineRule="atLeast"/>
              <w:jc w:val="center"/>
              <w:rPr>
                <w:ins w:id="50" w:author="Tran Huan" w:date="2018-11-25T16:07:00Z"/>
                <w:rFonts w:ascii="Times New Roman" w:eastAsia="Times New Roman" w:hAnsi="Times New Roman" w:cs="Times New Roman"/>
                <w:b/>
                <w:bCs/>
                <w:sz w:val="30"/>
                <w:szCs w:val="30"/>
                <w:lang w:val="es-ES" w:eastAsia="zh-CN"/>
              </w:rPr>
            </w:pPr>
            <w:ins w:id="51" w:author="Tran Huan" w:date="2018-11-25T16:07:00Z">
              <w:r w:rsidRPr="000245EB">
                <w:rPr>
                  <w:rFonts w:ascii="Times New Roman" w:eastAsia="Times New Roman" w:hAnsi="Times New Roman" w:cs="Times New Roman"/>
                  <w:b/>
                  <w:bCs/>
                  <w:sz w:val="30"/>
                  <w:szCs w:val="30"/>
                  <w:lang w:val="es-ES" w:eastAsia="zh-CN"/>
                </w:rPr>
                <w:t>Khóa : 40</w:t>
              </w:r>
            </w:ins>
          </w:p>
        </w:tc>
      </w:tr>
    </w:tbl>
    <w:p w14:paraId="30127105" w14:textId="77777777" w:rsidR="000245EB" w:rsidRPr="000245EB" w:rsidRDefault="000245EB" w:rsidP="000245EB">
      <w:pPr>
        <w:spacing w:after="0" w:line="240" w:lineRule="atLeast"/>
        <w:jc w:val="center"/>
        <w:rPr>
          <w:ins w:id="52" w:author="Tran Huan" w:date="2018-11-25T16:07:00Z"/>
          <w:rFonts w:ascii="Times New Roman" w:eastAsia="Times New Roman" w:hAnsi="Times New Roman" w:cs="Times New Roman"/>
          <w:b/>
          <w:bCs/>
          <w:sz w:val="30"/>
          <w:szCs w:val="30"/>
          <w:lang w:val="es-ES" w:eastAsia="zh-CN"/>
        </w:rPr>
      </w:pPr>
    </w:p>
    <w:p w14:paraId="4E86ACA6" w14:textId="77777777" w:rsidR="000245EB" w:rsidRPr="000245EB" w:rsidRDefault="000245EB" w:rsidP="000245EB">
      <w:pPr>
        <w:spacing w:after="0" w:line="240" w:lineRule="atLeast"/>
        <w:ind w:left="2880" w:firstLine="720"/>
        <w:jc w:val="left"/>
        <w:rPr>
          <w:ins w:id="53" w:author="Tran Huan" w:date="2018-11-25T16:07:00Z"/>
          <w:rFonts w:ascii="Times New Roman" w:eastAsia="Times New Roman" w:hAnsi="Times New Roman" w:cs="Times New Roman"/>
          <w:sz w:val="32"/>
          <w:szCs w:val="32"/>
          <w:lang w:val="es-ES" w:eastAsia="en-GB"/>
        </w:rPr>
      </w:pPr>
      <w:ins w:id="54" w:author="Tran Huan" w:date="2018-11-25T16:07:00Z">
        <w:r w:rsidRPr="000245EB">
          <w:rPr>
            <w:rFonts w:ascii="Times New Roman" w:eastAsia="Times New Roman" w:hAnsi="Times New Roman" w:cs="Times New Roman"/>
            <w:sz w:val="32"/>
            <w:szCs w:val="32"/>
            <w:lang w:val="es-ES" w:eastAsia="en-GB"/>
          </w:rPr>
          <w:t>Cần Thơ, 12/2018</w:t>
        </w:r>
      </w:ins>
    </w:p>
    <w:p w14:paraId="1F9A425C" w14:textId="77777777" w:rsidR="000245EB" w:rsidRPr="000245EB" w:rsidRDefault="000245EB" w:rsidP="000245EB">
      <w:pPr>
        <w:tabs>
          <w:tab w:val="left" w:pos="2260"/>
        </w:tabs>
        <w:ind w:firstLine="720"/>
        <w:jc w:val="left"/>
        <w:rPr>
          <w:ins w:id="55" w:author="Tran Huan" w:date="2018-11-25T16:07:00Z"/>
          <w:rFonts w:ascii="Times New Roman" w:eastAsia="Calibri" w:hAnsi="Times New Roman" w:cs="Times New Roman"/>
          <w:b/>
          <w:sz w:val="32"/>
          <w:szCs w:val="32"/>
          <w:lang w:val="es-ES"/>
        </w:rPr>
      </w:pPr>
      <w:ins w:id="56" w:author="Tran Huan" w:date="2018-11-25T16:07:00Z">
        <w:r w:rsidRPr="000245EB">
          <w:rPr>
            <w:rFonts w:ascii="Times New Roman" w:eastAsia="Calibri" w:hAnsi="Times New Roman" w:cs="Times New Roman"/>
            <w:b/>
            <w:sz w:val="32"/>
            <w:szCs w:val="32"/>
            <w:lang w:val="es-ES"/>
          </w:rPr>
          <w:br w:type="column"/>
        </w:r>
        <w:r w:rsidRPr="000245EB">
          <w:rPr>
            <w:rFonts w:ascii="Times New Roman" w:eastAsia="Calibri" w:hAnsi="Times New Roman" w:cs="Times New Roman"/>
            <w:b/>
            <w:noProof/>
            <w:sz w:val="32"/>
            <w:szCs w:val="32"/>
            <w:lang w:val="en-US"/>
          </w:rPr>
          <w:lastRenderedPageBreak/>
          <mc:AlternateContent>
            <mc:Choice Requires="wpg">
              <w:drawing>
                <wp:anchor distT="0" distB="0" distL="114300" distR="114300" simplePos="0" relativeHeight="251679744" behindDoc="1" locked="0" layoutInCell="1" allowOverlap="1" wp14:anchorId="1A460574" wp14:editId="26B9310C">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B7A700" id="Group 72" o:spid="_x0000_s1026" style="position:absolute;margin-left:0;margin-top:-36pt;width:500.85pt;height:702.4pt;z-index:-25163673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tHker4AAAAAoBAAAPAAAAZHJzL2Rvd25y&#10;ZXYueG1sTI/NasMwEITvhb6D2EBvifxDm+BYDiG0PYVCk0LpTbE2tom1MpZiO2/fzam9zTLD7Df5&#10;ZrKtGLD3jSMF8SICgVQ601Cl4Ov4Nl+B8EGT0a0jVHBDD5vi8SHXmXEjfeJwCJXgEvKZVlCH0GVS&#10;+rJGq/3CdUjsnV1vdeCzr6Tp9cjltpVJFL1IqxviD7XucFdjeTlcrYL3UY/bNH4d9pfz7vZzfP74&#10;3seo1NNs2q5BBJzCXxju+IwOBTOd3JWMF60CHhIUzJcJi7sdRfESxIlVmiYrkEUu/08ofgE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BKOzmUAUAABQjAAAOAAAAAAAA&#10;AAAAAAAAADoCAABkcnMvZTJvRG9jLnhtbFBLAQItABQABgAIAAAAIQBXffHq1AAAAK0CAAAZAAAA&#10;AAAAAAAAAAAAALYHAABkcnMvX3JlbHMvZTJvRG9jLnhtbC5yZWxzUEsBAi0AFAAGAAgAAAAhAK0e&#10;R6vgAAAACgEAAA8AAAAAAAAAAAAAAAAAwQ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0245EB">
          <w:rPr>
            <w:rFonts w:ascii="Times New Roman" w:eastAsia="Calibri" w:hAnsi="Times New Roman" w:cs="Times New Roman"/>
            <w:b/>
            <w:sz w:val="32"/>
            <w:szCs w:val="32"/>
            <w:lang w:val="es-ES"/>
          </w:rPr>
          <w:tab/>
        </w:r>
      </w:ins>
    </w:p>
    <w:p w14:paraId="7BF08608" w14:textId="77777777" w:rsidR="000245EB" w:rsidRPr="000245EB" w:rsidRDefault="000245EB" w:rsidP="000245EB">
      <w:pPr>
        <w:spacing w:after="0" w:line="288" w:lineRule="auto"/>
        <w:jc w:val="center"/>
        <w:rPr>
          <w:ins w:id="57" w:author="Tran Huan" w:date="2018-11-25T16:07:00Z"/>
          <w:rFonts w:ascii="Times New Roman" w:eastAsia="Times New Roman" w:hAnsi="Times New Roman" w:cs="Times New Roman"/>
          <w:sz w:val="28"/>
          <w:szCs w:val="28"/>
          <w:lang w:val="es-ES" w:eastAsia="zh-CN"/>
        </w:rPr>
      </w:pPr>
      <w:ins w:id="58" w:author="Tran Huan" w:date="2018-11-25T16:07:00Z">
        <w:r w:rsidRPr="000245EB">
          <w:rPr>
            <w:rFonts w:ascii="Times New Roman" w:eastAsia="Times New Roman" w:hAnsi="Times New Roman" w:cs="Times New Roman"/>
            <w:sz w:val="28"/>
            <w:szCs w:val="28"/>
            <w:lang w:val="es-ES" w:eastAsia="zh-CN"/>
          </w:rPr>
          <w:t>BỘ GIÁO DỤC VÀ ĐÀO TẠO</w:t>
        </w:r>
      </w:ins>
    </w:p>
    <w:p w14:paraId="5552CD1A" w14:textId="77777777" w:rsidR="000245EB" w:rsidRPr="000245EB" w:rsidRDefault="000245EB" w:rsidP="000245EB">
      <w:pPr>
        <w:spacing w:after="0" w:line="288" w:lineRule="auto"/>
        <w:jc w:val="center"/>
        <w:rPr>
          <w:ins w:id="59" w:author="Tran Huan" w:date="2018-11-25T16:07:00Z"/>
          <w:rFonts w:ascii="Times New Roman" w:eastAsia="Times New Roman" w:hAnsi="Times New Roman" w:cs="Times New Roman"/>
          <w:b/>
          <w:bCs/>
          <w:sz w:val="28"/>
          <w:szCs w:val="28"/>
          <w:lang w:val="es-ES" w:eastAsia="zh-CN"/>
        </w:rPr>
      </w:pPr>
      <w:ins w:id="60"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6493435F" w14:textId="77777777" w:rsidR="000245EB" w:rsidRPr="000245EB" w:rsidRDefault="000245EB" w:rsidP="000245EB">
      <w:pPr>
        <w:spacing w:after="0" w:line="288" w:lineRule="auto"/>
        <w:jc w:val="center"/>
        <w:rPr>
          <w:ins w:id="61" w:author="Tran Huan" w:date="2018-11-25T16:07:00Z"/>
          <w:rFonts w:ascii="Times New Roman" w:eastAsia="Times New Roman" w:hAnsi="Times New Roman" w:cs="Times New Roman"/>
          <w:b/>
          <w:bCs/>
          <w:sz w:val="28"/>
          <w:szCs w:val="28"/>
          <w:lang w:val="es-ES" w:eastAsia="zh-CN"/>
        </w:rPr>
      </w:pPr>
      <w:ins w:id="62" w:author="Tran Huan" w:date="2018-11-25T16:07:00Z">
        <w:r w:rsidRPr="000245EB">
          <w:rPr>
            <w:rFonts w:ascii="Times New Roman" w:eastAsia="Times New Roman" w:hAnsi="Times New Roman" w:cs="Times New Roman"/>
            <w:b/>
            <w:bCs/>
            <w:sz w:val="28"/>
            <w:szCs w:val="28"/>
            <w:lang w:val="es-ES" w:eastAsia="zh-CN"/>
          </w:rPr>
          <w:t>KHOA CÔNG NGHỆ THÔNG TIN &amp; TRUYỀN THÔNG</w:t>
        </w:r>
      </w:ins>
    </w:p>
    <w:p w14:paraId="008C870E" w14:textId="77777777" w:rsidR="000245EB" w:rsidRPr="000245EB" w:rsidRDefault="000245EB" w:rsidP="000245EB">
      <w:pPr>
        <w:spacing w:after="0" w:line="288" w:lineRule="auto"/>
        <w:jc w:val="center"/>
        <w:rPr>
          <w:ins w:id="63" w:author="Tran Huan" w:date="2018-11-25T16:07:00Z"/>
          <w:rFonts w:ascii="Times New Roman" w:eastAsia="Times New Roman" w:hAnsi="Times New Roman" w:cs="Times New Roman"/>
          <w:b/>
          <w:sz w:val="28"/>
          <w:szCs w:val="28"/>
          <w:lang w:val="es-ES" w:eastAsia="zh-CN"/>
        </w:rPr>
      </w:pPr>
      <w:ins w:id="64"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2A25DB03" w14:textId="77777777" w:rsidR="000245EB" w:rsidRPr="000245EB" w:rsidRDefault="000245EB" w:rsidP="000245EB">
      <w:pPr>
        <w:spacing w:after="0" w:line="240" w:lineRule="atLeast"/>
        <w:jc w:val="center"/>
        <w:rPr>
          <w:ins w:id="65" w:author="Tran Huan" w:date="2018-11-25T16:07:00Z"/>
          <w:rFonts w:ascii="Times New Roman" w:eastAsia="Times New Roman" w:hAnsi="Times New Roman" w:cs="Times New Roman"/>
          <w:b/>
          <w:sz w:val="40"/>
          <w:szCs w:val="40"/>
          <w:lang w:val="es-ES" w:eastAsia="zh-CN"/>
        </w:rPr>
      </w:pPr>
      <w:ins w:id="66"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094FBB0A" w14:textId="77777777" w:rsidR="000245EB" w:rsidRPr="000245EB" w:rsidRDefault="000245EB" w:rsidP="000245EB">
      <w:pPr>
        <w:spacing w:after="0" w:line="240" w:lineRule="atLeast"/>
        <w:jc w:val="center"/>
        <w:rPr>
          <w:ins w:id="67" w:author="Tran Huan" w:date="2018-11-25T16:07:00Z"/>
          <w:rFonts w:ascii="Times New Roman" w:eastAsia="Times New Roman" w:hAnsi="Times New Roman" w:cs="Times New Roman"/>
          <w:sz w:val="24"/>
          <w:szCs w:val="24"/>
          <w:lang w:val="es-ES" w:eastAsia="zh-CN"/>
        </w:rPr>
      </w:pPr>
    </w:p>
    <w:p w14:paraId="52C72F68" w14:textId="77777777" w:rsidR="000245EB" w:rsidRPr="000245EB" w:rsidRDefault="000245EB" w:rsidP="000245EB">
      <w:pPr>
        <w:spacing w:after="0" w:line="240" w:lineRule="atLeast"/>
        <w:jc w:val="center"/>
        <w:rPr>
          <w:ins w:id="68" w:author="Tran Huan" w:date="2018-11-25T16:07:00Z"/>
          <w:rFonts w:ascii="Times New Roman" w:eastAsia="Times New Roman" w:hAnsi="Times New Roman" w:cs="Times New Roman"/>
          <w:sz w:val="24"/>
          <w:szCs w:val="24"/>
          <w:lang w:val="es-ES" w:eastAsia="zh-CN"/>
        </w:rPr>
      </w:pPr>
      <w:ins w:id="69" w:author="Tran Huan" w:date="2018-11-25T16:07:00Z">
        <w:r w:rsidRPr="000245EB">
          <w:rPr>
            <w:rFonts w:ascii="Times New Roman" w:eastAsia="Times New Roman" w:hAnsi="Times New Roman" w:cs="Times New Roman"/>
            <w:noProof/>
            <w:sz w:val="24"/>
            <w:szCs w:val="24"/>
            <w:lang w:val="en-US"/>
          </w:rPr>
          <w:drawing>
            <wp:inline distT="0" distB="0" distL="0" distR="0" wp14:anchorId="7C2B326D" wp14:editId="299B5E5F">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0245EB" w:rsidRDefault="000245EB" w:rsidP="000245EB">
      <w:pPr>
        <w:spacing w:after="0" w:line="240" w:lineRule="atLeast"/>
        <w:jc w:val="center"/>
        <w:rPr>
          <w:ins w:id="70" w:author="Tran Huan" w:date="2018-11-25T16:07:00Z"/>
          <w:rFonts w:ascii="Times New Roman" w:eastAsia="Times New Roman" w:hAnsi="Times New Roman" w:cs="Times New Roman"/>
          <w:sz w:val="24"/>
          <w:szCs w:val="24"/>
          <w:lang w:val="es-ES" w:eastAsia="zh-CN"/>
        </w:rPr>
      </w:pPr>
    </w:p>
    <w:p w14:paraId="4D136C6A" w14:textId="77777777" w:rsidR="000245EB" w:rsidRPr="000245EB" w:rsidRDefault="000245EB" w:rsidP="000245EB">
      <w:pPr>
        <w:spacing w:after="0" w:line="240" w:lineRule="atLeast"/>
        <w:jc w:val="center"/>
        <w:rPr>
          <w:ins w:id="71" w:author="Tran Huan" w:date="2018-11-25T16:07:00Z"/>
          <w:rFonts w:ascii="Times New Roman" w:eastAsia="Times New Roman" w:hAnsi="Times New Roman" w:cs="Times New Roman"/>
          <w:sz w:val="24"/>
          <w:szCs w:val="24"/>
          <w:lang w:val="es-ES" w:eastAsia="zh-CN"/>
        </w:rPr>
      </w:pPr>
    </w:p>
    <w:p w14:paraId="7D32F233" w14:textId="77777777" w:rsidR="000245EB" w:rsidRPr="000245EB" w:rsidRDefault="000245EB" w:rsidP="000245EB">
      <w:pPr>
        <w:spacing w:after="0" w:line="240" w:lineRule="atLeast"/>
        <w:jc w:val="left"/>
        <w:rPr>
          <w:ins w:id="72" w:author="Tran Huan" w:date="2018-11-25T16:07:00Z"/>
          <w:rFonts w:ascii="Times New Roman" w:eastAsia="Times New Roman" w:hAnsi="Times New Roman" w:cs="Times New Roman"/>
          <w:sz w:val="28"/>
          <w:szCs w:val="28"/>
          <w:lang w:val="es-ES" w:eastAsia="zh-CN"/>
        </w:rPr>
      </w:pPr>
    </w:p>
    <w:p w14:paraId="26828A9C" w14:textId="77777777" w:rsidR="000245EB" w:rsidRPr="000245EB" w:rsidRDefault="000245EB" w:rsidP="000245EB">
      <w:pPr>
        <w:spacing w:after="0" w:line="240" w:lineRule="atLeast"/>
        <w:jc w:val="center"/>
        <w:rPr>
          <w:ins w:id="73" w:author="Tran Huan" w:date="2018-11-25T16:07:00Z"/>
          <w:rFonts w:ascii="Times New Roman" w:eastAsia="Times New Roman" w:hAnsi="Times New Roman" w:cs="Times New Roman"/>
          <w:b/>
          <w:bCs/>
          <w:sz w:val="28"/>
          <w:szCs w:val="28"/>
          <w:lang w:val="es-ES" w:eastAsia="zh-CN"/>
        </w:rPr>
      </w:pPr>
      <w:ins w:id="74"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90C54B7" w14:textId="77777777" w:rsidR="000245EB" w:rsidRPr="000245EB" w:rsidRDefault="000245EB" w:rsidP="000245EB">
      <w:pPr>
        <w:spacing w:after="0" w:line="240" w:lineRule="atLeast"/>
        <w:jc w:val="center"/>
        <w:rPr>
          <w:ins w:id="75" w:author="Tran Huan" w:date="2018-11-25T16:07:00Z"/>
          <w:rFonts w:ascii="Times New Roman" w:eastAsia="Times New Roman" w:hAnsi="Times New Roman" w:cs="Times New Roman"/>
          <w:b/>
          <w:bCs/>
          <w:sz w:val="28"/>
          <w:szCs w:val="28"/>
          <w:lang w:val="es-ES" w:eastAsia="zh-CN"/>
        </w:rPr>
      </w:pPr>
      <w:ins w:id="76"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91AECB6" w14:textId="77777777" w:rsidR="000245EB" w:rsidRPr="000245EB" w:rsidRDefault="000245EB" w:rsidP="000245EB">
      <w:pPr>
        <w:spacing w:after="0" w:line="240" w:lineRule="atLeast"/>
        <w:jc w:val="center"/>
        <w:rPr>
          <w:ins w:id="77" w:author="Tran Huan" w:date="2018-11-25T16:07:00Z"/>
          <w:rFonts w:ascii="Times New Roman" w:eastAsia="Times New Roman" w:hAnsi="Times New Roman" w:cs="Times New Roman"/>
          <w:b/>
          <w:bCs/>
          <w:sz w:val="24"/>
          <w:szCs w:val="24"/>
          <w:lang w:val="es-ES" w:eastAsia="zh-CN"/>
        </w:rPr>
      </w:pPr>
    </w:p>
    <w:p w14:paraId="48F7E240" w14:textId="77777777" w:rsidR="000245EB" w:rsidRPr="000245EB" w:rsidRDefault="000245EB" w:rsidP="000245EB">
      <w:pPr>
        <w:spacing w:after="0" w:line="240" w:lineRule="atLeast"/>
        <w:jc w:val="left"/>
        <w:rPr>
          <w:ins w:id="78" w:author="Tran Huan" w:date="2018-11-25T16:07:00Z"/>
          <w:rFonts w:ascii="Times New Roman" w:eastAsia="Times New Roman" w:hAnsi="Times New Roman" w:cs="Times New Roman"/>
          <w:b/>
          <w:bCs/>
          <w:sz w:val="32"/>
          <w:szCs w:val="32"/>
          <w:lang w:val="es-ES" w:eastAsia="zh-CN"/>
        </w:rPr>
      </w:pPr>
    </w:p>
    <w:p w14:paraId="68AF8CCF" w14:textId="77777777" w:rsidR="000245EB" w:rsidRPr="000245EB" w:rsidRDefault="000245EB" w:rsidP="000245EB">
      <w:pPr>
        <w:spacing w:after="0" w:line="240" w:lineRule="atLeast"/>
        <w:jc w:val="center"/>
        <w:rPr>
          <w:ins w:id="79" w:author="Tran Huan" w:date="2018-11-25T16:07:00Z"/>
          <w:rFonts w:ascii="Times New Roman" w:eastAsia="Times New Roman" w:hAnsi="Times New Roman" w:cs="Times New Roman"/>
          <w:b/>
          <w:bCs/>
          <w:sz w:val="32"/>
          <w:szCs w:val="32"/>
          <w:lang w:val="es-ES" w:eastAsia="zh-CN"/>
        </w:rPr>
      </w:pPr>
      <w:ins w:id="80" w:author="Tran Huan" w:date="2018-11-25T16:07:00Z">
        <w:r w:rsidRPr="000245EB">
          <w:rPr>
            <w:rFonts w:ascii="Times New Roman" w:eastAsia="Times New Roman" w:hAnsi="Times New Roman" w:cs="Times New Roman"/>
            <w:b/>
            <w:bCs/>
            <w:sz w:val="32"/>
            <w:szCs w:val="32"/>
            <w:lang w:val="es-ES" w:eastAsia="zh-CN"/>
          </w:rPr>
          <w:t>Đề tài</w:t>
        </w:r>
      </w:ins>
    </w:p>
    <w:p w14:paraId="31B9E00E" w14:textId="77777777" w:rsidR="000245EB" w:rsidRPr="000245EB" w:rsidRDefault="000245EB" w:rsidP="000245EB">
      <w:pPr>
        <w:spacing w:after="0" w:line="240" w:lineRule="atLeast"/>
        <w:jc w:val="center"/>
        <w:rPr>
          <w:ins w:id="81" w:author="Tran Huan" w:date="2018-11-25T16:07:00Z"/>
          <w:rFonts w:ascii="Times New Roman" w:eastAsia="Times New Roman" w:hAnsi="Times New Roman" w:cs="Times New Roman"/>
          <w:b/>
          <w:bCs/>
          <w:sz w:val="32"/>
          <w:szCs w:val="32"/>
          <w:lang w:val="es-ES" w:eastAsia="zh-CN"/>
        </w:rPr>
      </w:pPr>
    </w:p>
    <w:p w14:paraId="42D5406B" w14:textId="77777777" w:rsidR="000245EB" w:rsidRPr="000245EB" w:rsidRDefault="000245EB" w:rsidP="000245EB">
      <w:pPr>
        <w:spacing w:after="0" w:line="240" w:lineRule="atLeast"/>
        <w:jc w:val="center"/>
        <w:rPr>
          <w:ins w:id="82" w:author="Tran Huan" w:date="2018-11-25T16:07:00Z"/>
          <w:rFonts w:ascii="Times New Roman" w:eastAsia="Times New Roman" w:hAnsi="Times New Roman" w:cs="Times New Roman"/>
          <w:b/>
          <w:bCs/>
          <w:sz w:val="40"/>
          <w:szCs w:val="40"/>
          <w:lang w:val="es-ES" w:eastAsia="zh-CN"/>
        </w:rPr>
      </w:pPr>
      <w:ins w:id="83"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0A151FB7" w14:textId="77777777" w:rsidR="000245EB" w:rsidRPr="000245EB" w:rsidRDefault="000245EB" w:rsidP="000245EB">
      <w:pPr>
        <w:spacing w:after="0" w:line="240" w:lineRule="atLeast"/>
        <w:jc w:val="center"/>
        <w:rPr>
          <w:ins w:id="84" w:author="Tran Huan" w:date="2018-11-25T16:07:00Z"/>
          <w:rFonts w:ascii="Times New Roman" w:eastAsia="Times New Roman" w:hAnsi="Times New Roman" w:cs="Times New Roman"/>
          <w:sz w:val="24"/>
          <w:szCs w:val="24"/>
          <w:lang w:val="es-ES" w:eastAsia="zh-CN"/>
        </w:rPr>
      </w:pPr>
    </w:p>
    <w:p w14:paraId="676E76F6" w14:textId="77777777" w:rsidR="000245EB" w:rsidRPr="000245EB" w:rsidRDefault="000245EB" w:rsidP="000245EB">
      <w:pPr>
        <w:spacing w:after="0" w:line="240" w:lineRule="atLeast"/>
        <w:jc w:val="left"/>
        <w:rPr>
          <w:ins w:id="85" w:author="Tran Huan" w:date="2018-11-25T16:07:00Z"/>
          <w:rFonts w:ascii="Times New Roman" w:eastAsia="Times New Roman" w:hAnsi="Times New Roman" w:cs="Times New Roman"/>
          <w:sz w:val="24"/>
          <w:szCs w:val="24"/>
          <w:lang w:val="es-ES"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0"/>
      </w:tblGrid>
      <w:tr w:rsidR="000245EB" w:rsidRPr="000245EB" w14:paraId="36244B3D" w14:textId="77777777" w:rsidTr="000245EB">
        <w:trPr>
          <w:ins w:id="86" w:author="Tran Huan" w:date="2018-11-25T16:07:00Z"/>
        </w:trPr>
        <w:tc>
          <w:tcPr>
            <w:tcW w:w="4555" w:type="dxa"/>
            <w:vMerge w:val="restart"/>
          </w:tcPr>
          <w:p w14:paraId="13D6A026" w14:textId="77777777" w:rsidR="000245EB" w:rsidRPr="000245EB" w:rsidRDefault="000245EB" w:rsidP="000245EB">
            <w:pPr>
              <w:spacing w:line="240" w:lineRule="atLeast"/>
              <w:jc w:val="left"/>
              <w:rPr>
                <w:ins w:id="87" w:author="Tran Huan" w:date="2018-11-25T16:07:00Z"/>
                <w:rFonts w:ascii="Times New Roman" w:eastAsia="Times New Roman" w:hAnsi="Times New Roman" w:cs="Times New Roman"/>
                <w:sz w:val="24"/>
                <w:szCs w:val="24"/>
                <w:lang w:val="es-ES" w:eastAsia="zh-CN"/>
              </w:rPr>
            </w:pPr>
            <w:ins w:id="88" w:author="Tran Huan" w:date="2018-11-25T16:07:00Z">
              <w:r w:rsidRPr="000245EB">
                <w:rPr>
                  <w:rFonts w:ascii="Times New Roman" w:eastAsia="Times New Roman" w:hAnsi="Times New Roman" w:cs="Times New Roman"/>
                  <w:b/>
                  <w:bCs/>
                  <w:sz w:val="30"/>
                  <w:szCs w:val="30"/>
                  <w:lang w:val="es-ES" w:eastAsia="zh-CN"/>
                </w:rPr>
                <w:t>Giáo viên hướng dẫn:</w:t>
              </w:r>
            </w:ins>
          </w:p>
          <w:p w14:paraId="2BCA910C" w14:textId="77777777" w:rsidR="000245EB" w:rsidRPr="000245EB" w:rsidRDefault="000245EB" w:rsidP="000245EB">
            <w:pPr>
              <w:spacing w:line="240" w:lineRule="atLeast"/>
              <w:jc w:val="left"/>
              <w:rPr>
                <w:ins w:id="89" w:author="Tran Huan" w:date="2018-11-25T16:07:00Z"/>
                <w:rFonts w:ascii="Times New Roman" w:eastAsia="Times New Roman" w:hAnsi="Times New Roman" w:cs="Times New Roman"/>
                <w:sz w:val="24"/>
                <w:szCs w:val="24"/>
                <w:lang w:val="es-ES" w:eastAsia="zh-CN"/>
              </w:rPr>
            </w:pPr>
            <w:ins w:id="90" w:author="Tran Huan" w:date="2018-11-25T16:07:00Z">
              <w:r w:rsidRPr="000245EB">
                <w:rPr>
                  <w:rFonts w:ascii="Times New Roman" w:eastAsia="Times New Roman" w:hAnsi="Times New Roman" w:cs="Times New Roman"/>
                  <w:b/>
                  <w:bCs/>
                  <w:sz w:val="30"/>
                  <w:szCs w:val="30"/>
                  <w:lang w:val="es-ES" w:eastAsia="zh-CN"/>
                </w:rPr>
                <w:t xml:space="preserve">TS. Phạm Thị Ngọc Diễm                        </w:t>
              </w:r>
            </w:ins>
          </w:p>
        </w:tc>
        <w:tc>
          <w:tcPr>
            <w:tcW w:w="4556" w:type="dxa"/>
          </w:tcPr>
          <w:p w14:paraId="152B3887" w14:textId="77777777" w:rsidR="000245EB" w:rsidRPr="000245EB" w:rsidRDefault="000245EB" w:rsidP="000245EB">
            <w:pPr>
              <w:tabs>
                <w:tab w:val="left" w:pos="720"/>
              </w:tabs>
              <w:spacing w:line="240" w:lineRule="atLeast"/>
              <w:jc w:val="left"/>
              <w:rPr>
                <w:ins w:id="91" w:author="Tran Huan" w:date="2018-11-25T16:07:00Z"/>
                <w:rFonts w:ascii="Times New Roman" w:eastAsia="Times New Roman" w:hAnsi="Times New Roman" w:cs="Times New Roman"/>
                <w:b/>
                <w:bCs/>
                <w:szCs w:val="30"/>
                <w:lang w:val="es-ES" w:eastAsia="zh-CN"/>
              </w:rPr>
            </w:pPr>
            <w:ins w:id="92" w:author="Tran Huan" w:date="2018-11-25T16:07:00Z">
              <w:r w:rsidRPr="000245EB">
                <w:rPr>
                  <w:rFonts w:ascii="Times New Roman" w:eastAsia="Times New Roman" w:hAnsi="Times New Roman" w:cs="Times New Roman"/>
                  <w:b/>
                  <w:bCs/>
                  <w:szCs w:val="30"/>
                  <w:lang w:val="es-ES" w:eastAsia="zh-CN"/>
                </w:rPr>
                <w:t>Nhóm sinh viên thực hiện:</w:t>
              </w:r>
            </w:ins>
          </w:p>
        </w:tc>
      </w:tr>
      <w:tr w:rsidR="000245EB" w:rsidRPr="000245EB" w14:paraId="676140F8" w14:textId="77777777" w:rsidTr="000245EB">
        <w:trPr>
          <w:ins w:id="93" w:author="Tran Huan" w:date="2018-11-25T16:07:00Z"/>
        </w:trPr>
        <w:tc>
          <w:tcPr>
            <w:tcW w:w="4555" w:type="dxa"/>
            <w:vMerge/>
          </w:tcPr>
          <w:p w14:paraId="296745D8" w14:textId="77777777" w:rsidR="000245EB" w:rsidRPr="000245EB" w:rsidRDefault="000245EB" w:rsidP="000245EB">
            <w:pPr>
              <w:spacing w:line="240" w:lineRule="atLeast"/>
              <w:jc w:val="left"/>
              <w:rPr>
                <w:ins w:id="94" w:author="Tran Huan" w:date="2018-11-25T16:07:00Z"/>
                <w:rFonts w:ascii="Times New Roman" w:eastAsia="Times New Roman" w:hAnsi="Times New Roman" w:cs="Times New Roman"/>
                <w:sz w:val="24"/>
                <w:szCs w:val="24"/>
                <w:lang w:val="es-ES" w:eastAsia="zh-CN"/>
              </w:rPr>
            </w:pPr>
          </w:p>
        </w:tc>
        <w:tc>
          <w:tcPr>
            <w:tcW w:w="4556" w:type="dxa"/>
          </w:tcPr>
          <w:p w14:paraId="79EF2B68" w14:textId="77777777" w:rsidR="000245EB" w:rsidRPr="000245EB" w:rsidRDefault="000245EB" w:rsidP="000245EB">
            <w:pPr>
              <w:spacing w:line="240" w:lineRule="atLeast"/>
              <w:jc w:val="left"/>
              <w:rPr>
                <w:ins w:id="95" w:author="Tran Huan" w:date="2018-11-25T16:07:00Z"/>
                <w:rFonts w:ascii="Times New Roman" w:eastAsia="Times New Roman" w:hAnsi="Times New Roman" w:cs="Times New Roman"/>
                <w:szCs w:val="24"/>
                <w:lang w:val="es-ES" w:eastAsia="zh-CN"/>
              </w:rPr>
            </w:pPr>
            <w:ins w:id="96" w:author="Tran Huan" w:date="2018-11-25T16:07:00Z">
              <w:r w:rsidRPr="000245EB">
                <w:rPr>
                  <w:rFonts w:ascii="Times New Roman" w:eastAsia="Times New Roman" w:hAnsi="Times New Roman" w:cs="Times New Roman"/>
                  <w:b/>
                  <w:bCs/>
                  <w:szCs w:val="30"/>
                  <w:lang w:val="es-ES" w:eastAsia="zh-CN"/>
                </w:rPr>
                <w:t>Họ tên: Trần Hoàng Huân</w:t>
              </w:r>
            </w:ins>
          </w:p>
        </w:tc>
      </w:tr>
      <w:tr w:rsidR="000245EB" w:rsidRPr="000245EB" w14:paraId="4624AEDB" w14:textId="77777777" w:rsidTr="000245EB">
        <w:trPr>
          <w:ins w:id="97" w:author="Tran Huan" w:date="2018-11-25T16:07:00Z"/>
        </w:trPr>
        <w:tc>
          <w:tcPr>
            <w:tcW w:w="4555" w:type="dxa"/>
            <w:vMerge/>
          </w:tcPr>
          <w:p w14:paraId="1906649B" w14:textId="77777777" w:rsidR="000245EB" w:rsidRPr="000245EB" w:rsidRDefault="000245EB" w:rsidP="000245EB">
            <w:pPr>
              <w:spacing w:line="240" w:lineRule="atLeast"/>
              <w:jc w:val="left"/>
              <w:rPr>
                <w:ins w:id="98" w:author="Tran Huan" w:date="2018-11-25T16:07:00Z"/>
                <w:rFonts w:ascii="Times New Roman" w:eastAsia="Times New Roman" w:hAnsi="Times New Roman" w:cs="Times New Roman"/>
                <w:sz w:val="24"/>
                <w:szCs w:val="24"/>
                <w:lang w:val="es-ES" w:eastAsia="zh-CN"/>
              </w:rPr>
            </w:pPr>
          </w:p>
        </w:tc>
        <w:tc>
          <w:tcPr>
            <w:tcW w:w="4556" w:type="dxa"/>
          </w:tcPr>
          <w:p w14:paraId="254E411D" w14:textId="77777777" w:rsidR="000245EB" w:rsidRPr="000245EB" w:rsidRDefault="000245EB" w:rsidP="000245EB">
            <w:pPr>
              <w:spacing w:line="240" w:lineRule="atLeast"/>
              <w:jc w:val="left"/>
              <w:rPr>
                <w:ins w:id="99" w:author="Tran Huan" w:date="2018-11-25T16:07:00Z"/>
                <w:rFonts w:ascii="Times New Roman" w:eastAsia="Times New Roman" w:hAnsi="Times New Roman" w:cs="Times New Roman"/>
                <w:b/>
                <w:bCs/>
                <w:szCs w:val="30"/>
                <w:lang w:val="es-ES" w:eastAsia="zh-CN"/>
              </w:rPr>
            </w:pPr>
            <w:ins w:id="100" w:author="Tran Huan" w:date="2018-11-25T16:07:00Z">
              <w:r w:rsidRPr="000245EB">
                <w:rPr>
                  <w:rFonts w:ascii="Times New Roman" w:eastAsia="Times New Roman" w:hAnsi="Times New Roman" w:cs="Times New Roman"/>
                  <w:b/>
                  <w:bCs/>
                  <w:szCs w:val="30"/>
                  <w:lang w:val="es-ES" w:eastAsia="zh-CN"/>
                </w:rPr>
                <w:t>Mã số: B1401047</w:t>
              </w:r>
            </w:ins>
          </w:p>
        </w:tc>
      </w:tr>
      <w:tr w:rsidR="000245EB" w:rsidRPr="000245EB" w14:paraId="4BA85079" w14:textId="77777777" w:rsidTr="000245EB">
        <w:trPr>
          <w:ins w:id="101" w:author="Tran Huan" w:date="2018-11-25T16:07:00Z"/>
        </w:trPr>
        <w:tc>
          <w:tcPr>
            <w:tcW w:w="4555" w:type="dxa"/>
            <w:vMerge/>
          </w:tcPr>
          <w:p w14:paraId="0854DFAE" w14:textId="77777777" w:rsidR="000245EB" w:rsidRPr="000245EB" w:rsidRDefault="000245EB" w:rsidP="000245EB">
            <w:pPr>
              <w:spacing w:line="240" w:lineRule="atLeast"/>
              <w:jc w:val="left"/>
              <w:rPr>
                <w:ins w:id="102" w:author="Tran Huan" w:date="2018-11-25T16:07:00Z"/>
                <w:rFonts w:ascii="Times New Roman" w:eastAsia="Times New Roman" w:hAnsi="Times New Roman" w:cs="Times New Roman"/>
                <w:sz w:val="24"/>
                <w:szCs w:val="24"/>
                <w:lang w:val="es-ES" w:eastAsia="zh-CN"/>
              </w:rPr>
            </w:pPr>
          </w:p>
        </w:tc>
        <w:tc>
          <w:tcPr>
            <w:tcW w:w="4556" w:type="dxa"/>
          </w:tcPr>
          <w:p w14:paraId="3B15BAB4" w14:textId="77777777" w:rsidR="000245EB" w:rsidRPr="000245EB" w:rsidRDefault="000245EB" w:rsidP="000245EB">
            <w:pPr>
              <w:spacing w:line="240" w:lineRule="atLeast"/>
              <w:jc w:val="left"/>
              <w:rPr>
                <w:ins w:id="103" w:author="Tran Huan" w:date="2018-11-25T16:07:00Z"/>
                <w:rFonts w:ascii="Times New Roman" w:eastAsia="Times New Roman" w:hAnsi="Times New Roman" w:cs="Times New Roman"/>
                <w:szCs w:val="24"/>
                <w:lang w:val="es-ES" w:eastAsia="zh-CN"/>
              </w:rPr>
            </w:pPr>
            <w:ins w:id="104" w:author="Tran Huan" w:date="2018-11-25T16:07:00Z">
              <w:r w:rsidRPr="000245EB">
                <w:rPr>
                  <w:rFonts w:ascii="Times New Roman" w:eastAsia="Times New Roman" w:hAnsi="Times New Roman" w:cs="Times New Roman"/>
                  <w:b/>
                  <w:bCs/>
                  <w:szCs w:val="30"/>
                  <w:lang w:val="es-ES" w:eastAsia="zh-CN"/>
                </w:rPr>
                <w:t>Họ tên: Trần Hoàng Huân</w:t>
              </w:r>
            </w:ins>
          </w:p>
        </w:tc>
      </w:tr>
      <w:tr w:rsidR="000245EB" w:rsidRPr="000245EB" w14:paraId="019B8597" w14:textId="77777777" w:rsidTr="000245EB">
        <w:trPr>
          <w:ins w:id="105" w:author="Tran Huan" w:date="2018-11-25T16:07:00Z"/>
        </w:trPr>
        <w:tc>
          <w:tcPr>
            <w:tcW w:w="4555" w:type="dxa"/>
            <w:vMerge/>
          </w:tcPr>
          <w:p w14:paraId="13241DEF" w14:textId="77777777" w:rsidR="000245EB" w:rsidRPr="000245EB" w:rsidRDefault="000245EB" w:rsidP="000245EB">
            <w:pPr>
              <w:spacing w:line="240" w:lineRule="atLeast"/>
              <w:jc w:val="left"/>
              <w:rPr>
                <w:ins w:id="106" w:author="Tran Huan" w:date="2018-11-25T16:07:00Z"/>
                <w:rFonts w:ascii="Times New Roman" w:eastAsia="Times New Roman" w:hAnsi="Times New Roman" w:cs="Times New Roman"/>
                <w:sz w:val="24"/>
                <w:szCs w:val="24"/>
                <w:lang w:val="es-ES" w:eastAsia="zh-CN"/>
              </w:rPr>
            </w:pPr>
          </w:p>
        </w:tc>
        <w:tc>
          <w:tcPr>
            <w:tcW w:w="4556" w:type="dxa"/>
          </w:tcPr>
          <w:p w14:paraId="6B9D037B" w14:textId="77777777" w:rsidR="000245EB" w:rsidRPr="000245EB" w:rsidRDefault="000245EB" w:rsidP="000245EB">
            <w:pPr>
              <w:spacing w:line="240" w:lineRule="atLeast"/>
              <w:jc w:val="left"/>
              <w:rPr>
                <w:ins w:id="107" w:author="Tran Huan" w:date="2018-11-25T16:07:00Z"/>
                <w:rFonts w:ascii="Times New Roman" w:eastAsia="Times New Roman" w:hAnsi="Times New Roman" w:cs="Times New Roman"/>
                <w:b/>
                <w:bCs/>
                <w:szCs w:val="30"/>
                <w:lang w:val="es-ES" w:eastAsia="zh-CN"/>
              </w:rPr>
            </w:pPr>
            <w:ins w:id="108" w:author="Tran Huan" w:date="2018-11-25T16:07:00Z">
              <w:r w:rsidRPr="000245EB">
                <w:rPr>
                  <w:rFonts w:ascii="Times New Roman" w:eastAsia="Times New Roman" w:hAnsi="Times New Roman" w:cs="Times New Roman"/>
                  <w:b/>
                  <w:bCs/>
                  <w:szCs w:val="30"/>
                  <w:lang w:val="es-ES" w:eastAsia="zh-CN"/>
                </w:rPr>
                <w:t>Mã số: B1401047</w:t>
              </w:r>
            </w:ins>
          </w:p>
        </w:tc>
      </w:tr>
      <w:tr w:rsidR="000245EB" w:rsidRPr="000245EB" w14:paraId="3DFE6594" w14:textId="77777777" w:rsidTr="000245EB">
        <w:trPr>
          <w:ins w:id="109" w:author="Tran Huan" w:date="2018-11-25T16:07:00Z"/>
        </w:trPr>
        <w:tc>
          <w:tcPr>
            <w:tcW w:w="4555" w:type="dxa"/>
            <w:vMerge/>
          </w:tcPr>
          <w:p w14:paraId="4660A7BB" w14:textId="77777777" w:rsidR="000245EB" w:rsidRPr="000245EB" w:rsidRDefault="000245EB" w:rsidP="000245EB">
            <w:pPr>
              <w:spacing w:line="240" w:lineRule="atLeast"/>
              <w:jc w:val="left"/>
              <w:rPr>
                <w:ins w:id="110" w:author="Tran Huan" w:date="2018-11-25T16:07:00Z"/>
                <w:rFonts w:ascii="Times New Roman" w:eastAsia="Times New Roman" w:hAnsi="Times New Roman" w:cs="Times New Roman"/>
                <w:sz w:val="24"/>
                <w:szCs w:val="24"/>
                <w:lang w:val="es-ES" w:eastAsia="zh-CN"/>
              </w:rPr>
            </w:pPr>
          </w:p>
        </w:tc>
        <w:tc>
          <w:tcPr>
            <w:tcW w:w="4556" w:type="dxa"/>
          </w:tcPr>
          <w:p w14:paraId="050F7B6B" w14:textId="77777777" w:rsidR="000245EB" w:rsidRPr="000245EB" w:rsidRDefault="000245EB" w:rsidP="000245EB">
            <w:pPr>
              <w:spacing w:line="240" w:lineRule="atLeast"/>
              <w:jc w:val="left"/>
              <w:rPr>
                <w:ins w:id="111" w:author="Tran Huan" w:date="2018-11-25T16:07:00Z"/>
                <w:rFonts w:ascii="Times New Roman" w:eastAsia="Times New Roman" w:hAnsi="Times New Roman" w:cs="Times New Roman"/>
                <w:szCs w:val="24"/>
                <w:lang w:val="es-ES" w:eastAsia="zh-CN"/>
              </w:rPr>
            </w:pPr>
            <w:ins w:id="112" w:author="Tran Huan" w:date="2018-11-25T16:07:00Z">
              <w:r w:rsidRPr="000245EB">
                <w:rPr>
                  <w:rFonts w:ascii="Times New Roman" w:eastAsia="Times New Roman" w:hAnsi="Times New Roman" w:cs="Times New Roman"/>
                  <w:b/>
                  <w:bCs/>
                  <w:szCs w:val="30"/>
                  <w:lang w:val="es-ES" w:eastAsia="zh-CN"/>
                </w:rPr>
                <w:t>Khóa : 40</w:t>
              </w:r>
            </w:ins>
          </w:p>
        </w:tc>
      </w:tr>
    </w:tbl>
    <w:p w14:paraId="638BB0F6" w14:textId="77777777" w:rsidR="000245EB" w:rsidRPr="000245EB" w:rsidRDefault="000245EB" w:rsidP="000245EB">
      <w:pPr>
        <w:tabs>
          <w:tab w:val="left" w:pos="720"/>
        </w:tabs>
        <w:spacing w:after="0" w:line="240" w:lineRule="atLeast"/>
        <w:jc w:val="left"/>
        <w:rPr>
          <w:ins w:id="113" w:author="Tran Huan" w:date="2018-11-25T16:07:00Z"/>
          <w:rFonts w:ascii="Times New Roman" w:eastAsia="Times New Roman" w:hAnsi="Times New Roman" w:cs="Times New Roman"/>
          <w:b/>
          <w:bCs/>
          <w:sz w:val="30"/>
          <w:szCs w:val="30"/>
          <w:lang w:val="es-ES" w:eastAsia="zh-CN"/>
        </w:rPr>
      </w:pPr>
      <w:ins w:id="114" w:author="Tran Huan" w:date="2018-11-25T16:07:00Z">
        <w:r w:rsidRPr="000245EB">
          <w:rPr>
            <w:rFonts w:ascii="Times New Roman" w:eastAsia="Times New Roman" w:hAnsi="Times New Roman" w:cs="Times New Roman"/>
            <w:b/>
            <w:bCs/>
            <w:sz w:val="30"/>
            <w:szCs w:val="30"/>
            <w:lang w:val="es-ES" w:eastAsia="zh-CN"/>
          </w:rPr>
          <w:tab/>
        </w:r>
      </w:ins>
    </w:p>
    <w:p w14:paraId="0110B12D" w14:textId="77777777" w:rsidR="000245EB" w:rsidRPr="000245EB" w:rsidRDefault="000245EB" w:rsidP="000245EB">
      <w:pPr>
        <w:spacing w:after="0" w:line="240" w:lineRule="atLeast"/>
        <w:jc w:val="center"/>
        <w:rPr>
          <w:ins w:id="115" w:author="Tran Huan" w:date="2018-11-25T16:07:00Z"/>
          <w:rFonts w:ascii="Times New Roman" w:eastAsia="Times New Roman" w:hAnsi="Times New Roman" w:cs="Times New Roman"/>
          <w:sz w:val="24"/>
          <w:szCs w:val="24"/>
          <w:lang w:val="es-ES" w:eastAsia="zh-CN"/>
        </w:rPr>
      </w:pPr>
      <w:ins w:id="116" w:author="Tran Huan" w:date="2018-11-25T16:07:00Z">
        <w:r w:rsidRPr="000245EB">
          <w:rPr>
            <w:rFonts w:ascii="Times New Roman" w:eastAsia="Times New Roman" w:hAnsi="Times New Roman" w:cs="Times New Roman"/>
            <w:b/>
            <w:bCs/>
            <w:sz w:val="30"/>
            <w:szCs w:val="30"/>
            <w:lang w:val="es-ES" w:eastAsia="zh-CN"/>
          </w:rPr>
          <w:t xml:space="preserve">                                                                                                                                               </w:t>
        </w:r>
        <w:r w:rsidRPr="000245EB">
          <w:rPr>
            <w:rFonts w:ascii="Times New Roman" w:eastAsia="Times New Roman" w:hAnsi="Times New Roman" w:cs="Times New Roman"/>
            <w:sz w:val="32"/>
            <w:szCs w:val="32"/>
            <w:lang w:val="es-ES" w:eastAsia="zh-CN"/>
          </w:rPr>
          <w:t>Cần Thơ, 12/2018</w:t>
        </w:r>
        <w:r w:rsidRPr="000245EB">
          <w:rPr>
            <w:rFonts w:ascii="Times New Roman" w:eastAsia="Calibri" w:hAnsi="Times New Roman" w:cs="Times New Roman"/>
            <w:sz w:val="32"/>
            <w:szCs w:val="32"/>
            <w:lang w:val="es-ES"/>
          </w:rPr>
          <w:br w:type="column"/>
        </w:r>
        <w:r w:rsidRPr="000245EB">
          <w:rPr>
            <w:rFonts w:ascii="Times New Roman" w:eastAsia="Calibri" w:hAnsi="Times New Roman" w:cs="Times New Roman"/>
            <w:b/>
            <w:sz w:val="32"/>
            <w:szCs w:val="32"/>
            <w:lang w:val="es-ES"/>
          </w:rPr>
          <w:lastRenderedPageBreak/>
          <w:t>NHẬN XÉT CỦA GIÁO VIÊN HƯỚNG DẪN</w:t>
        </w:r>
      </w:ins>
    </w:p>
    <w:p w14:paraId="7869BCB9" w14:textId="77777777" w:rsidR="000245EB" w:rsidRPr="000245EB" w:rsidRDefault="000245EB" w:rsidP="000245EB">
      <w:pPr>
        <w:jc w:val="left"/>
        <w:rPr>
          <w:ins w:id="117" w:author="Tran Huan" w:date="2018-11-25T16:07:00Z"/>
          <w:rFonts w:ascii="Times New Roman" w:eastAsia="Calibri" w:hAnsi="Times New Roman" w:cs="Times New Roman"/>
          <w:szCs w:val="22"/>
          <w:lang w:val="es-ES"/>
        </w:rPr>
      </w:pPr>
    </w:p>
    <w:p w14:paraId="0B79F9F3" w14:textId="3EA3289F" w:rsidR="000245EB" w:rsidRPr="000245EB" w:rsidRDefault="000245EB" w:rsidP="000245EB">
      <w:pPr>
        <w:jc w:val="center"/>
        <w:rPr>
          <w:ins w:id="118" w:author="Tran Huan" w:date="2018-11-25T16:07:00Z"/>
          <w:rFonts w:ascii="Times New Roman" w:eastAsia="Calibri" w:hAnsi="Times New Roman" w:cs="Times New Roman"/>
          <w:szCs w:val="22"/>
          <w:lang w:val="es-ES"/>
        </w:rPr>
      </w:pPr>
      <w:ins w:id="119" w:author="Tran Huan" w:date="2018-11-25T16:07:00Z">
        <w:r w:rsidRPr="000245EB">
          <w:rPr>
            <w:rFonts w:ascii="Times New Roman" w:eastAsia="Calibri" w:hAnsi="Times New Roman" w:cs="Times New Roman"/>
            <w:szCs w:val="22"/>
            <w:lang w:val="es-ES"/>
          </w:rPr>
          <w:t>----------------------------------------------------------------------------------------------------------------------------------------------------------------------------------------------------------------------------------------------------------------------------------------------------------------------------------------------------------------------------------------------------------------------------------------------------------------------------------------------------------------------------------------------------------------------------------------------------------------------------------------------------------------------------------------------------------------------------------------------------------------------------------------------------------------------------------------------------------------------------------------------------------------------------------------------------------------------------------------------------------------------------------------------------------------------------------------------------------------------------------------------------------------------------------------------------------------------------------------------------------------------------------------------------------------------------------------------------------------------------------------------------------------------------------------------------------------------------------------------------------------------------------------------------------------------------------------------------------------------------------------------------------------------------------------------------------------------------------------------------------------------------------------------------------------------------------------------------------------------------------------------------------------------------------------------------------------------------------------------------------------------------------------------------------------------------------------------------------------------------------------------------------------------------------------------------------------------------------------------------------------------------------------------------------------------------------------------------------------------------------------------------------------------------------------------------------------------------------------------------------------------------------------------------------------------------------------------------------------------------------------------------------------------------------------------------------------------------------------------------------------------------------------------------------------------------------------------------------------------------------------------------------------------------------------------------------------------------------------------------------------------------------------------------------------------------------------------------------------------------------------------------------------------------------------------------------------------------------------------------------------------------------------------------------------------------------------------------------------</w:t>
        </w:r>
      </w:ins>
    </w:p>
    <w:p w14:paraId="61769E24" w14:textId="77777777" w:rsidR="000245EB" w:rsidRPr="000245EB" w:rsidRDefault="000245EB" w:rsidP="000245EB">
      <w:pPr>
        <w:jc w:val="right"/>
        <w:rPr>
          <w:ins w:id="120" w:author="Tran Huan" w:date="2018-11-25T16:07:00Z"/>
          <w:rFonts w:ascii="Times New Roman" w:eastAsia="Calibri" w:hAnsi="Times New Roman" w:cs="Times New Roman"/>
          <w:szCs w:val="22"/>
          <w:lang w:val="es-ES"/>
        </w:rPr>
      </w:pPr>
      <w:ins w:id="121" w:author="Tran Huan" w:date="2018-11-25T16:07:00Z">
        <w:r w:rsidRPr="000245EB">
          <w:rPr>
            <w:rFonts w:ascii="Times New Roman" w:eastAsia="Calibri" w:hAnsi="Times New Roman" w:cs="Times New Roman"/>
            <w:szCs w:val="22"/>
            <w:lang w:val="es-ES"/>
          </w:rPr>
          <w:tab/>
          <w:t>Cần Thơ, ngày ….tháng 12 năm 2018</w:t>
        </w:r>
      </w:ins>
    </w:p>
    <w:p w14:paraId="1E9DB421" w14:textId="77777777" w:rsidR="000245EB" w:rsidRPr="000245EB" w:rsidRDefault="000245EB" w:rsidP="000245EB">
      <w:pPr>
        <w:ind w:left="4320" w:firstLine="720"/>
        <w:jc w:val="center"/>
        <w:rPr>
          <w:ins w:id="122" w:author="Tran Huan" w:date="2018-11-25T16:07:00Z"/>
          <w:rFonts w:ascii="Times New Roman" w:eastAsia="Calibri" w:hAnsi="Times New Roman" w:cs="Times New Roman"/>
          <w:i/>
          <w:szCs w:val="22"/>
          <w:lang w:val="es-ES"/>
        </w:rPr>
      </w:pPr>
      <w:ins w:id="123" w:author="Tran Huan" w:date="2018-11-25T16:07:00Z">
        <w:r w:rsidRPr="000245EB">
          <w:rPr>
            <w:rFonts w:ascii="Times New Roman" w:eastAsia="Calibri" w:hAnsi="Times New Roman" w:cs="Times New Roman"/>
            <w:i/>
            <w:szCs w:val="22"/>
            <w:lang w:val="es-ES"/>
          </w:rPr>
          <w:t>(chữ kí của giáo viên)</w:t>
        </w:r>
      </w:ins>
    </w:p>
    <w:p w14:paraId="231422CB" w14:textId="77777777" w:rsidR="000245EB" w:rsidRPr="000245EB" w:rsidRDefault="000245EB" w:rsidP="000245EB">
      <w:pPr>
        <w:spacing w:after="0" w:line="240" w:lineRule="atLeast"/>
        <w:jc w:val="center"/>
        <w:rPr>
          <w:ins w:id="124" w:author="Tran Huan" w:date="2018-11-25T16:07:00Z"/>
          <w:rFonts w:ascii="Times New Roman" w:eastAsia="Times New Roman" w:hAnsi="Times New Roman" w:cs="Times New Roman"/>
          <w:sz w:val="24"/>
          <w:szCs w:val="24"/>
          <w:lang w:val="es-ES" w:eastAsia="zh-CN"/>
        </w:rPr>
      </w:pPr>
      <w:ins w:id="125" w:author="Tran Huan" w:date="2018-11-25T16:07:00Z">
        <w:r w:rsidRPr="000245EB">
          <w:rPr>
            <w:rFonts w:ascii="Times New Roman" w:eastAsia="Calibri" w:hAnsi="Times New Roman" w:cs="Times New Roman"/>
            <w:i/>
            <w:szCs w:val="22"/>
            <w:lang w:val="es-ES"/>
          </w:rPr>
          <w:br w:type="column"/>
        </w:r>
        <w:r w:rsidRPr="000245EB">
          <w:rPr>
            <w:rFonts w:ascii="Times New Roman" w:eastAsia="Calibri" w:hAnsi="Times New Roman" w:cs="Times New Roman"/>
            <w:b/>
            <w:sz w:val="32"/>
            <w:szCs w:val="32"/>
            <w:lang w:val="es-ES"/>
          </w:rPr>
          <w:lastRenderedPageBreak/>
          <w:t>NHẬN XÉT CỦA GIÁO VIÊN PHẢN BIỆN</w:t>
        </w:r>
      </w:ins>
    </w:p>
    <w:p w14:paraId="56878030" w14:textId="77777777" w:rsidR="000245EB" w:rsidRPr="000245EB" w:rsidRDefault="000245EB" w:rsidP="000245EB">
      <w:pPr>
        <w:jc w:val="left"/>
        <w:rPr>
          <w:ins w:id="126" w:author="Tran Huan" w:date="2018-11-25T16:07:00Z"/>
          <w:rFonts w:ascii="Times New Roman" w:eastAsia="Calibri" w:hAnsi="Times New Roman" w:cs="Times New Roman"/>
          <w:szCs w:val="22"/>
          <w:lang w:val="es-ES"/>
        </w:rPr>
      </w:pPr>
    </w:p>
    <w:p w14:paraId="274DA55A" w14:textId="20E3C7B8" w:rsidR="000245EB" w:rsidRPr="000245EB" w:rsidRDefault="000245EB" w:rsidP="000245EB">
      <w:pPr>
        <w:jc w:val="center"/>
        <w:rPr>
          <w:ins w:id="127" w:author="Tran Huan" w:date="2018-11-25T16:07:00Z"/>
          <w:rFonts w:ascii="Times New Roman" w:eastAsia="Calibri" w:hAnsi="Times New Roman" w:cs="Times New Roman"/>
          <w:szCs w:val="22"/>
          <w:lang w:val="es-ES"/>
        </w:rPr>
      </w:pPr>
      <w:ins w:id="128" w:author="Tran Huan" w:date="2018-11-25T16:07:00Z">
        <w:r w:rsidRPr="000245EB">
          <w:rPr>
            <w:rFonts w:ascii="Times New Roman" w:eastAsia="Calibri" w:hAnsi="Times New Roman" w:cs="Times New Roman"/>
            <w:szCs w:val="22"/>
            <w:lang w:val="es-ES"/>
          </w:rPr>
          <w:t>-------------------------------------------------------------------------------------------------------------------------------------------------------------------------------------------------------------------------------------------------------------------------------------------------------------------------------------------------------------------------------------------------------------------------------------------------------------------------------------------------------------------------------------------------------------------------------------------------------------------------------------------------------------------------------------------------------------------------------------------------------------------------------------------------------------------------------------------------------------------------------------------------------------------------------------------------------------------------------------------------------------------------------------------------------------------------------------------------------------------------------------------------------------------------------------------------------------------------------------------------------------------------------------------------------------------------------------------------------------------------------------------------------------------------------------------------------------------------------------------------------------------------------------------------------------------------------------------------------------------------------------------------------------------------------------------------------------------------------------------------------------------------------------------------------------------------------------------------------------------------------------------------------------------------------------------------------------------------------------------------------------------------------------------------------------------------------------------------------------------------------------------------------------------------------------------------------------------------------------------------------------------------------------------------------------------------------------------------------------------------------------------------------------------------------------------------------------------------------------------------------------------------------------------------------------------------------------------------------------------------------------------------------------------------------------------------------------------------------------------------------------------------------------------------------------------------------------------------------------------------------------------------------------------------------------------------------------------------------------------------------------------------------------------------------------------------------------------------------------------------------------------------------------------------------------------------------------------------------------------------------------------------------------------------------------------------------------------------------</w:t>
        </w:r>
        <w:r>
          <w:rPr>
            <w:rFonts w:ascii="Times New Roman" w:eastAsia="Calibri" w:hAnsi="Times New Roman" w:cs="Times New Roman"/>
            <w:szCs w:val="22"/>
            <w:lang w:val="es-ES"/>
          </w:rPr>
          <w:t>---------</w:t>
        </w:r>
      </w:ins>
    </w:p>
    <w:p w14:paraId="68CD4775" w14:textId="77777777" w:rsidR="000245EB" w:rsidRPr="000245EB" w:rsidRDefault="000245EB" w:rsidP="000245EB">
      <w:pPr>
        <w:jc w:val="right"/>
        <w:rPr>
          <w:ins w:id="129" w:author="Tran Huan" w:date="2018-11-25T16:07:00Z"/>
          <w:rFonts w:ascii="Times New Roman" w:eastAsia="Calibri" w:hAnsi="Times New Roman" w:cs="Times New Roman"/>
          <w:szCs w:val="22"/>
          <w:lang w:val="es-ES"/>
        </w:rPr>
      </w:pPr>
      <w:ins w:id="130" w:author="Tran Huan" w:date="2018-11-25T16:07:00Z">
        <w:r w:rsidRPr="000245EB">
          <w:rPr>
            <w:rFonts w:ascii="Times New Roman" w:eastAsia="Calibri" w:hAnsi="Times New Roman" w:cs="Times New Roman"/>
            <w:szCs w:val="22"/>
            <w:lang w:val="es-ES"/>
          </w:rPr>
          <w:tab/>
          <w:t>Cần Thơ, ngày ….tháng 12 năm 2018</w:t>
        </w:r>
      </w:ins>
    </w:p>
    <w:p w14:paraId="263B4493" w14:textId="77777777" w:rsidR="000245EB" w:rsidRPr="000245EB" w:rsidRDefault="000245EB" w:rsidP="000245EB">
      <w:pPr>
        <w:ind w:left="4320" w:firstLine="720"/>
        <w:jc w:val="center"/>
        <w:rPr>
          <w:ins w:id="131" w:author="Tran Huan" w:date="2018-11-25T16:07:00Z"/>
          <w:rFonts w:ascii="Times New Roman" w:eastAsia="Calibri" w:hAnsi="Times New Roman" w:cs="Times New Roman"/>
          <w:i/>
          <w:szCs w:val="22"/>
          <w:lang w:val="es-ES"/>
        </w:rPr>
      </w:pPr>
      <w:ins w:id="132" w:author="Tran Huan" w:date="2018-11-25T16:07:00Z">
        <w:r w:rsidRPr="000245EB">
          <w:rPr>
            <w:rFonts w:ascii="Times New Roman" w:eastAsia="Calibri" w:hAnsi="Times New Roman" w:cs="Times New Roman"/>
            <w:i/>
            <w:szCs w:val="22"/>
            <w:lang w:val="es-ES"/>
          </w:rPr>
          <w:t>(chữ kí của giáo viên)</w:t>
        </w:r>
      </w:ins>
    </w:p>
    <w:p w14:paraId="4AC2728D" w14:textId="77777777" w:rsidR="000245EB" w:rsidRPr="000245EB" w:rsidRDefault="000245EB" w:rsidP="000245EB">
      <w:pPr>
        <w:jc w:val="left"/>
        <w:rPr>
          <w:ins w:id="133" w:author="Tran Huan" w:date="2018-11-25T16:07:00Z"/>
          <w:rFonts w:ascii="Times New Roman" w:eastAsia="Calibri" w:hAnsi="Times New Roman" w:cs="Times New Roman"/>
          <w:szCs w:val="22"/>
          <w:lang w:val="es-ES"/>
        </w:rPr>
      </w:pPr>
    </w:p>
    <w:p w14:paraId="0E83F68A" w14:textId="77777777" w:rsidR="000245EB" w:rsidRDefault="000245EB" w:rsidP="000245EB">
      <w:pPr>
        <w:jc w:val="center"/>
        <w:rPr>
          <w:ins w:id="134" w:author="Tran Huan" w:date="2018-11-25T16:09:00Z"/>
          <w:rFonts w:ascii="Times New Roman" w:eastAsia="Calibri" w:hAnsi="Times New Roman" w:cs="Times New Roman"/>
          <w:b/>
          <w:sz w:val="32"/>
          <w:szCs w:val="32"/>
        </w:rPr>
      </w:pPr>
    </w:p>
    <w:p w14:paraId="20B15913" w14:textId="74341E86" w:rsidR="000245EB" w:rsidRPr="000245EB" w:rsidRDefault="000245EB" w:rsidP="000245EB">
      <w:pPr>
        <w:jc w:val="center"/>
        <w:rPr>
          <w:ins w:id="135" w:author="Tran Huan" w:date="2018-11-25T16:07:00Z"/>
          <w:rFonts w:ascii="Times New Roman" w:eastAsia="Calibri" w:hAnsi="Times New Roman" w:cs="Times New Roman"/>
          <w:b/>
          <w:sz w:val="32"/>
          <w:szCs w:val="32"/>
        </w:rPr>
      </w:pPr>
      <w:ins w:id="136" w:author="Tran Huan" w:date="2018-11-25T16:07:00Z">
        <w:r w:rsidRPr="000245EB">
          <w:rPr>
            <w:rFonts w:ascii="Times New Roman" w:eastAsia="Calibri" w:hAnsi="Times New Roman" w:cs="Times New Roman"/>
            <w:b/>
            <w:sz w:val="32"/>
            <w:szCs w:val="32"/>
          </w:rPr>
          <w:lastRenderedPageBreak/>
          <w:t>LỜI CẢM ƠN</w:t>
        </w:r>
      </w:ins>
    </w:p>
    <w:p w14:paraId="4EB2FD2D" w14:textId="77777777" w:rsidR="000245EB" w:rsidRPr="000245EB" w:rsidRDefault="000245EB" w:rsidP="000245EB">
      <w:pPr>
        <w:spacing w:before="360" w:line="360" w:lineRule="auto"/>
        <w:ind w:firstLine="720"/>
        <w:rPr>
          <w:ins w:id="137" w:author="Tran Huan" w:date="2018-11-25T16:07:00Z"/>
          <w:rFonts w:ascii="Times New Roman" w:eastAsia="Calibri" w:hAnsi="Times New Roman" w:cs="Times New Roman"/>
          <w:szCs w:val="22"/>
        </w:rPr>
      </w:pPr>
      <w:ins w:id="138" w:author="Tran Huan" w:date="2018-11-25T16:07:00Z">
        <w:r w:rsidRPr="000245EB">
          <w:rPr>
            <w:rFonts w:ascii="Times New Roman" w:eastAsia="Calibri" w:hAnsi="Times New Roman" w:cs="Times New Roman"/>
            <w:szCs w:val="22"/>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0245EB" w:rsidRDefault="000245EB" w:rsidP="000245EB">
      <w:pPr>
        <w:spacing w:before="360" w:line="360" w:lineRule="auto"/>
        <w:ind w:firstLine="720"/>
        <w:rPr>
          <w:ins w:id="139" w:author="Tran Huan" w:date="2018-11-25T16:07:00Z"/>
          <w:rFonts w:ascii="Times New Roman" w:eastAsia="Calibri" w:hAnsi="Times New Roman" w:cs="Times New Roman"/>
          <w:szCs w:val="22"/>
        </w:rPr>
      </w:pPr>
      <w:ins w:id="140" w:author="Tran Huan" w:date="2018-11-25T16:07:00Z">
        <w:r w:rsidRPr="000245EB">
          <w:rPr>
            <w:rFonts w:ascii="Times New Roman" w:eastAsia="Calibri" w:hAnsi="Times New Roman" w:cs="Times New Roman"/>
            <w:szCs w:val="22"/>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0245EB" w:rsidRDefault="000245EB" w:rsidP="000245EB">
      <w:pPr>
        <w:spacing w:before="360" w:line="360" w:lineRule="auto"/>
        <w:ind w:firstLine="720"/>
        <w:rPr>
          <w:ins w:id="141" w:author="Tran Huan" w:date="2018-11-25T16:07:00Z"/>
          <w:rFonts w:ascii="Times New Roman" w:eastAsia="Calibri" w:hAnsi="Times New Roman" w:cs="Times New Roman"/>
          <w:szCs w:val="22"/>
        </w:rPr>
      </w:pPr>
      <w:ins w:id="142" w:author="Tran Huan" w:date="2018-11-25T16:07:00Z">
        <w:r w:rsidRPr="000245EB">
          <w:rPr>
            <w:rFonts w:ascii="Times New Roman" w:eastAsia="Calibri" w:hAnsi="Times New Roman" w:cs="Times New Roman"/>
            <w:szCs w:val="22"/>
          </w:rPr>
          <w:t>Xin cảm ơn bạn bè, người thân đã luôn là chỗ dựa tinh thần cho em những lúc khó khăn, bế tắt để cố gắng nổ lực thực hiện đề tài trong thời gian qua.</w:t>
        </w:r>
      </w:ins>
    </w:p>
    <w:p w14:paraId="364AA5B9" w14:textId="77777777" w:rsidR="000245EB" w:rsidRPr="000245EB" w:rsidRDefault="000245EB" w:rsidP="000245EB">
      <w:pPr>
        <w:spacing w:before="360" w:line="360" w:lineRule="auto"/>
        <w:ind w:firstLine="720"/>
        <w:rPr>
          <w:ins w:id="143" w:author="Tran Huan" w:date="2018-11-25T16:07:00Z"/>
          <w:rFonts w:ascii="Times New Roman" w:eastAsia="Calibri" w:hAnsi="Times New Roman" w:cs="Times New Roman"/>
          <w:szCs w:val="22"/>
        </w:rPr>
      </w:pPr>
      <w:ins w:id="144" w:author="Tran Huan" w:date="2018-11-25T16:07:00Z">
        <w:r w:rsidRPr="000245EB">
          <w:rPr>
            <w:rFonts w:ascii="Times New Roman" w:eastAsia="Calibri" w:hAnsi="Times New Roman" w:cs="Times New Roman"/>
            <w:szCs w:val="22"/>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0245EB" w:rsidRDefault="000245EB" w:rsidP="000245EB">
      <w:pPr>
        <w:spacing w:before="360" w:line="360" w:lineRule="auto"/>
        <w:ind w:firstLine="720"/>
        <w:rPr>
          <w:ins w:id="145" w:author="Tran Huan" w:date="2018-11-25T16:07:00Z"/>
          <w:rFonts w:ascii="Times New Roman" w:eastAsia="Calibri" w:hAnsi="Times New Roman" w:cs="Times New Roman"/>
          <w:szCs w:val="22"/>
        </w:rPr>
      </w:pPr>
      <w:ins w:id="146" w:author="Tran Huan" w:date="2018-11-25T16:07:00Z">
        <w:r w:rsidRPr="000245EB">
          <w:rPr>
            <w:rFonts w:ascii="Times New Roman" w:eastAsia="Calibri" w:hAnsi="Times New Roman" w:cs="Times New Roman"/>
            <w:szCs w:val="22"/>
          </w:rPr>
          <w:t>Với lòng biết ơn sâu sắc và đầy sự kính trọng, em chân thành cảm ơn!</w:t>
        </w:r>
      </w:ins>
    </w:p>
    <w:p w14:paraId="539ACE18" w14:textId="77777777" w:rsidR="000245EB" w:rsidRPr="000245EB" w:rsidRDefault="000245EB" w:rsidP="000245EB">
      <w:pPr>
        <w:spacing w:before="120" w:after="0" w:line="240" w:lineRule="auto"/>
        <w:jc w:val="right"/>
        <w:rPr>
          <w:ins w:id="147" w:author="Tran Huan" w:date="2018-11-25T16:07:00Z"/>
          <w:rFonts w:ascii="Times New Roman" w:eastAsia="Calibri" w:hAnsi="Times New Roman" w:cs="Times New Roman"/>
          <w:szCs w:val="22"/>
        </w:rPr>
      </w:pPr>
      <w:ins w:id="148" w:author="Tran Huan" w:date="2018-11-25T16:07:00Z">
        <w:r w:rsidRPr="000245EB">
          <w:rPr>
            <w:rFonts w:ascii="Times New Roman" w:eastAsia="Calibri" w:hAnsi="Times New Roman" w:cs="Times New Roman"/>
            <w:szCs w:val="22"/>
          </w:rPr>
          <w:t>Cần thơ, ngày 11 tháng 12 năm 2018</w:t>
        </w:r>
      </w:ins>
    </w:p>
    <w:p w14:paraId="74E15405" w14:textId="77777777" w:rsidR="000245EB" w:rsidRPr="000245EB" w:rsidRDefault="000245EB" w:rsidP="000245EB">
      <w:pPr>
        <w:spacing w:before="120" w:after="0" w:line="240" w:lineRule="auto"/>
        <w:ind w:left="4320" w:firstLine="720"/>
        <w:jc w:val="center"/>
        <w:rPr>
          <w:ins w:id="149" w:author="Tran Huan" w:date="2018-11-25T16:07:00Z"/>
          <w:rFonts w:ascii="Times New Roman" w:eastAsia="Calibri" w:hAnsi="Times New Roman" w:cs="Times New Roman"/>
          <w:szCs w:val="22"/>
        </w:rPr>
      </w:pPr>
      <w:ins w:id="150" w:author="Tran Huan" w:date="2018-11-25T16:07:00Z">
        <w:r w:rsidRPr="000245EB">
          <w:rPr>
            <w:rFonts w:ascii="Times New Roman" w:eastAsia="Calibri" w:hAnsi="Times New Roman" w:cs="Times New Roman"/>
            <w:szCs w:val="22"/>
          </w:rPr>
          <w:t xml:space="preserve">  Nhóm sinh viên thực hiện </w:t>
        </w:r>
      </w:ins>
    </w:p>
    <w:p w14:paraId="036133D7" w14:textId="77777777" w:rsidR="000245EB" w:rsidRPr="000245EB" w:rsidRDefault="000245EB" w:rsidP="000245EB">
      <w:pPr>
        <w:spacing w:before="360" w:line="240" w:lineRule="auto"/>
        <w:ind w:left="4320" w:firstLine="720"/>
        <w:jc w:val="center"/>
        <w:rPr>
          <w:ins w:id="151" w:author="Tran Huan" w:date="2018-11-25T16:07:00Z"/>
          <w:rFonts w:ascii="Times New Roman" w:eastAsia="Calibri" w:hAnsi="Times New Roman" w:cs="Times New Roman"/>
          <w:szCs w:val="22"/>
        </w:rPr>
      </w:pPr>
    </w:p>
    <w:p w14:paraId="430E617F" w14:textId="77777777" w:rsidR="000245EB" w:rsidRPr="000245EB" w:rsidRDefault="000245EB" w:rsidP="000245EB">
      <w:pPr>
        <w:spacing w:before="360" w:line="240" w:lineRule="auto"/>
        <w:ind w:left="4320" w:firstLine="720"/>
        <w:jc w:val="center"/>
        <w:rPr>
          <w:ins w:id="152" w:author="Tran Huan" w:date="2018-11-25T16:07:00Z"/>
          <w:rFonts w:ascii="Times New Roman" w:eastAsia="Calibri" w:hAnsi="Times New Roman" w:cs="Times New Roman"/>
          <w:szCs w:val="22"/>
        </w:rPr>
      </w:pPr>
    </w:p>
    <w:p w14:paraId="19BF2D4A" w14:textId="77777777" w:rsidR="000245EB" w:rsidRPr="000245EB" w:rsidRDefault="000245EB">
      <w:pPr>
        <w:spacing w:before="360" w:line="360" w:lineRule="auto"/>
        <w:ind w:left="5387"/>
        <w:jc w:val="left"/>
        <w:rPr>
          <w:ins w:id="153" w:author="Tran Huan" w:date="2018-11-25T16:07:00Z"/>
          <w:rFonts w:ascii="Times New Roman" w:eastAsia="Calibri" w:hAnsi="Times New Roman" w:cs="Times New Roman"/>
          <w:szCs w:val="22"/>
        </w:rPr>
        <w:pPrChange w:id="154" w:author="Tran Huan" w:date="2018-11-25T16:10:00Z">
          <w:pPr>
            <w:spacing w:before="360" w:line="360" w:lineRule="auto"/>
            <w:ind w:left="5580"/>
            <w:jc w:val="left"/>
          </w:pPr>
        </w:pPrChange>
      </w:pPr>
      <w:ins w:id="155" w:author="Tran Huan" w:date="2018-11-25T16:07:00Z">
        <w:r w:rsidRPr="000245EB">
          <w:rPr>
            <w:rFonts w:ascii="Times New Roman" w:eastAsia="Calibri" w:hAnsi="Times New Roman" w:cs="Times New Roman"/>
            <w:szCs w:val="22"/>
          </w:rPr>
          <w:t>Trần Hoàng Huân - Vũ Phương</w:t>
        </w:r>
      </w:ins>
    </w:p>
    <w:p w14:paraId="47CD4140" w14:textId="283A71AC" w:rsidR="00CB27A4" w:rsidRPr="00B04AB8" w:rsidDel="000245EB" w:rsidRDefault="00CB27A4">
      <w:pPr>
        <w:spacing w:line="276" w:lineRule="auto"/>
        <w:jc w:val="center"/>
        <w:rPr>
          <w:del w:id="156" w:author="Tran Huan" w:date="2018-11-25T16:07:00Z"/>
        </w:rPr>
        <w:pPrChange w:id="157" w:author="phuong vu" w:date="2018-11-23T13:48:00Z">
          <w:pPr>
            <w:spacing w:line="360" w:lineRule="auto"/>
            <w:jc w:val="center"/>
          </w:pPr>
        </w:pPrChange>
      </w:pPr>
      <w:del w:id="158" w:author="Tran Huan" w:date="2018-11-25T16:07:00Z">
        <w:r w:rsidRPr="00B04AB8" w:rsidDel="000245EB">
          <w:rPr>
            <w:b/>
          </w:rPr>
          <w:delText>LỜI CAM ĐOAN</w:delText>
        </w:r>
        <w:bookmarkEnd w:id="2"/>
      </w:del>
    </w:p>
    <w:p w14:paraId="284D167C" w14:textId="6E3A9C55" w:rsidR="006806BE" w:rsidRPr="00B04AB8" w:rsidDel="000245EB" w:rsidRDefault="006806BE">
      <w:pPr>
        <w:spacing w:line="276" w:lineRule="auto"/>
        <w:jc w:val="center"/>
        <w:rPr>
          <w:del w:id="159" w:author="Tran Huan" w:date="2018-11-25T16:07:00Z"/>
        </w:rPr>
        <w:pPrChange w:id="160" w:author="phuong vu" w:date="2018-11-23T13:48:00Z">
          <w:pPr>
            <w:spacing w:line="360" w:lineRule="auto"/>
            <w:jc w:val="center"/>
          </w:pPr>
        </w:pPrChange>
      </w:pPr>
      <w:del w:id="161" w:author="Tran Huan" w:date="2018-11-25T16:07:00Z">
        <w:r w:rsidRPr="00B04AB8" w:rsidDel="000245EB">
          <w:rPr>
            <w:lang w:val="en-US"/>
          </w:rPr>
          <w:sym w:font="Wingdings 2" w:char="F066"/>
        </w:r>
        <w:r w:rsidRPr="00B04AB8" w:rsidDel="000245EB">
          <w:rPr>
            <w:lang w:val="en-US"/>
          </w:rPr>
          <w:sym w:font="Wingdings 2" w:char="F068"/>
        </w:r>
        <w:r w:rsidRPr="00B04AB8" w:rsidDel="000245EB">
          <w:rPr>
            <w:rFonts w:ascii="Segoe UI Symbol" w:hAnsi="Segoe UI Symbol" w:cs="Segoe UI Symbol"/>
          </w:rPr>
          <w:delText>⁂</w:delText>
        </w:r>
        <w:r w:rsidRPr="00B04AB8" w:rsidDel="000245EB">
          <w:rPr>
            <w:lang w:val="en-US"/>
          </w:rPr>
          <w:sym w:font="Wingdings 2" w:char="F067"/>
        </w:r>
        <w:r w:rsidRPr="00B04AB8" w:rsidDel="000245EB">
          <w:rPr>
            <w:lang w:val="en-US"/>
          </w:rPr>
          <w:sym w:font="Wingdings 2" w:char="F065"/>
        </w:r>
      </w:del>
    </w:p>
    <w:p w14:paraId="750890C2" w14:textId="77777777" w:rsidR="006806BE" w:rsidRPr="00B04AB8" w:rsidRDefault="006806BE">
      <w:pPr>
        <w:spacing w:line="276" w:lineRule="auto"/>
        <w:pPrChange w:id="162" w:author="phuong vu" w:date="2018-11-23T13:48:00Z">
          <w:pPr>
            <w:spacing w:line="360" w:lineRule="auto"/>
          </w:pPr>
        </w:pPrChange>
      </w:pPr>
    </w:p>
    <w:p w14:paraId="64A649CD" w14:textId="77777777" w:rsidR="006806BE" w:rsidRPr="00B04AB8" w:rsidDel="000245EB" w:rsidRDefault="006806BE">
      <w:pPr>
        <w:spacing w:line="276" w:lineRule="auto"/>
        <w:rPr>
          <w:del w:id="163" w:author="Tran Huan" w:date="2018-11-25T16:10:00Z"/>
        </w:rPr>
        <w:pPrChange w:id="164" w:author="phuong vu" w:date="2018-11-23T13:48:00Z">
          <w:pPr>
            <w:spacing w:line="360" w:lineRule="auto"/>
          </w:pPr>
        </w:pPrChange>
      </w:pPr>
      <w:del w:id="165" w:author="Tran Huan" w:date="2018-11-25T16:28:00Z">
        <w:r w:rsidRPr="00B04AB8" w:rsidDel="0041406B">
          <w:lastRenderedPageBreak/>
          <w:br/>
        </w:r>
      </w:del>
    </w:p>
    <w:p w14:paraId="14722CF1" w14:textId="77777777" w:rsidR="0042719D" w:rsidRPr="00B04AB8" w:rsidDel="000245EB" w:rsidRDefault="0042719D">
      <w:pPr>
        <w:spacing w:line="276" w:lineRule="auto"/>
        <w:rPr>
          <w:del w:id="166" w:author="Tran Huan" w:date="2018-11-25T16:10:00Z"/>
        </w:rPr>
        <w:pPrChange w:id="167" w:author="phuong vu" w:date="2018-11-23T13:48:00Z">
          <w:pPr>
            <w:spacing w:line="360" w:lineRule="auto"/>
          </w:pPr>
        </w:pPrChange>
      </w:pPr>
    </w:p>
    <w:p w14:paraId="7B32C455" w14:textId="77777777" w:rsidR="0042719D" w:rsidRPr="00B04AB8" w:rsidDel="000245EB" w:rsidRDefault="0042719D">
      <w:pPr>
        <w:spacing w:line="276" w:lineRule="auto"/>
        <w:rPr>
          <w:del w:id="168" w:author="Tran Huan" w:date="2018-11-25T16:10:00Z"/>
        </w:rPr>
        <w:pPrChange w:id="169" w:author="phuong vu" w:date="2018-11-23T13:48:00Z">
          <w:pPr>
            <w:spacing w:line="360" w:lineRule="auto"/>
          </w:pPr>
        </w:pPrChange>
      </w:pPr>
    </w:p>
    <w:p w14:paraId="65A2E637" w14:textId="77777777" w:rsidR="0042719D" w:rsidRPr="00B04AB8" w:rsidDel="000245EB" w:rsidRDefault="0042719D">
      <w:pPr>
        <w:spacing w:line="276" w:lineRule="auto"/>
        <w:rPr>
          <w:del w:id="170" w:author="Tran Huan" w:date="2018-11-25T16:10:00Z"/>
        </w:rPr>
        <w:pPrChange w:id="171" w:author="phuong vu" w:date="2018-11-23T13:48:00Z">
          <w:pPr>
            <w:spacing w:line="360" w:lineRule="auto"/>
          </w:pPr>
        </w:pPrChange>
      </w:pPr>
    </w:p>
    <w:p w14:paraId="3566B734" w14:textId="77777777" w:rsidR="0042719D" w:rsidRPr="00B04AB8" w:rsidDel="000245EB" w:rsidRDefault="0042719D">
      <w:pPr>
        <w:spacing w:line="276" w:lineRule="auto"/>
        <w:rPr>
          <w:del w:id="172" w:author="Tran Huan" w:date="2018-11-25T16:10:00Z"/>
        </w:rPr>
        <w:pPrChange w:id="173" w:author="phuong vu" w:date="2018-11-23T13:48:00Z">
          <w:pPr>
            <w:spacing w:line="360" w:lineRule="auto"/>
          </w:pPr>
        </w:pPrChange>
      </w:pPr>
    </w:p>
    <w:p w14:paraId="408F1CF5" w14:textId="77777777" w:rsidR="0042719D" w:rsidRPr="00B04AB8" w:rsidDel="000245EB" w:rsidRDefault="0042719D">
      <w:pPr>
        <w:spacing w:line="276" w:lineRule="auto"/>
        <w:rPr>
          <w:del w:id="174" w:author="Tran Huan" w:date="2018-11-25T16:10:00Z"/>
        </w:rPr>
        <w:pPrChange w:id="175" w:author="phuong vu" w:date="2018-11-23T13:48:00Z">
          <w:pPr>
            <w:spacing w:line="360" w:lineRule="auto"/>
          </w:pPr>
        </w:pPrChange>
      </w:pPr>
    </w:p>
    <w:p w14:paraId="4D56BF64" w14:textId="77777777" w:rsidR="0042719D" w:rsidRPr="00B04AB8" w:rsidDel="000245EB" w:rsidRDefault="0042719D">
      <w:pPr>
        <w:spacing w:line="276" w:lineRule="auto"/>
        <w:rPr>
          <w:del w:id="176" w:author="Tran Huan" w:date="2018-11-25T16:10:00Z"/>
        </w:rPr>
        <w:pPrChange w:id="177" w:author="phuong vu" w:date="2018-11-23T13:48:00Z">
          <w:pPr>
            <w:spacing w:line="360" w:lineRule="auto"/>
          </w:pPr>
        </w:pPrChange>
      </w:pPr>
    </w:p>
    <w:p w14:paraId="13F937BF" w14:textId="77777777" w:rsidR="0042719D" w:rsidRPr="00B04AB8" w:rsidDel="000245EB" w:rsidRDefault="0042719D">
      <w:pPr>
        <w:spacing w:line="276" w:lineRule="auto"/>
        <w:rPr>
          <w:del w:id="178" w:author="Tran Huan" w:date="2018-11-25T16:10:00Z"/>
        </w:rPr>
        <w:pPrChange w:id="179" w:author="phuong vu" w:date="2018-11-23T13:48:00Z">
          <w:pPr>
            <w:spacing w:line="360" w:lineRule="auto"/>
          </w:pPr>
        </w:pPrChange>
      </w:pPr>
    </w:p>
    <w:p w14:paraId="5A6A29E5" w14:textId="1B49985E" w:rsidR="006806BE" w:rsidRPr="00B04AB8" w:rsidDel="000245EB" w:rsidRDefault="006806BE">
      <w:pPr>
        <w:spacing w:line="276" w:lineRule="auto"/>
        <w:rPr>
          <w:del w:id="180" w:author="Tran Huan" w:date="2018-11-25T16:10:00Z"/>
        </w:rPr>
        <w:pPrChange w:id="181" w:author="Tran Huan" w:date="2018-11-25T16:10:00Z">
          <w:pPr>
            <w:spacing w:line="360" w:lineRule="auto"/>
            <w:jc w:val="right"/>
          </w:pPr>
        </w:pPrChange>
      </w:pPr>
      <w:del w:id="182" w:author="Tran Huan" w:date="2018-11-25T16:10:00Z">
        <w:r w:rsidRPr="00B04AB8" w:rsidDel="000245EB">
          <w:delText>Cần Thơ, Ngày…Tháng…Năm…</w:delText>
        </w:r>
      </w:del>
    </w:p>
    <w:p w14:paraId="35D609AA" w14:textId="6243AD45" w:rsidR="006806BE" w:rsidRPr="00B04AB8" w:rsidDel="000245EB" w:rsidRDefault="006806BE">
      <w:pPr>
        <w:spacing w:line="276" w:lineRule="auto"/>
        <w:rPr>
          <w:del w:id="183" w:author="Tran Huan" w:date="2018-11-25T16:11:00Z"/>
          <w:b/>
        </w:rPr>
        <w:pPrChange w:id="184" w:author="Tran Huan" w:date="2018-11-25T16:10:00Z">
          <w:pPr>
            <w:spacing w:line="360" w:lineRule="auto"/>
            <w:jc w:val="right"/>
          </w:pPr>
        </w:pPrChange>
      </w:pPr>
      <w:del w:id="185" w:author="Tran Huan" w:date="2018-11-25T16:10:00Z">
        <w:r w:rsidRPr="00B04AB8" w:rsidDel="000245EB">
          <w:rPr>
            <w:b/>
          </w:rPr>
          <w:delText>Sinh viên thực hiện</w:delText>
        </w:r>
      </w:del>
      <w:bookmarkStart w:id="186" w:name="_Toc484566598"/>
      <w:del w:id="187" w:author="Tran Huan" w:date="2018-11-25T16:11:00Z">
        <w:r w:rsidRPr="00B04AB8" w:rsidDel="000245EB">
          <w:rPr>
            <w:b/>
          </w:rPr>
          <w:br w:type="page"/>
        </w:r>
      </w:del>
    </w:p>
    <w:p w14:paraId="6F3D7F91" w14:textId="5276CA77" w:rsidR="00CB27A4" w:rsidRPr="00B04AB8" w:rsidDel="000245EB" w:rsidRDefault="00CB27A4">
      <w:pPr>
        <w:spacing w:line="276" w:lineRule="auto"/>
        <w:jc w:val="center"/>
        <w:rPr>
          <w:del w:id="188" w:author="Tran Huan" w:date="2018-11-25T16:08:00Z"/>
          <w:b/>
        </w:rPr>
        <w:pPrChange w:id="189" w:author="phuong vu" w:date="2018-11-23T13:48:00Z">
          <w:pPr>
            <w:spacing w:line="360" w:lineRule="auto"/>
            <w:jc w:val="center"/>
          </w:pPr>
        </w:pPrChange>
      </w:pPr>
      <w:del w:id="190" w:author="Tran Huan" w:date="2018-11-25T16:08:00Z">
        <w:r w:rsidRPr="00B04AB8" w:rsidDel="000245EB">
          <w:rPr>
            <w:b/>
          </w:rPr>
          <w:lastRenderedPageBreak/>
          <w:delText>LỜI CẢM ƠN</w:delText>
        </w:r>
        <w:bookmarkEnd w:id="186"/>
      </w:del>
    </w:p>
    <w:p w14:paraId="5B214CA4" w14:textId="77777777" w:rsidR="006806BE" w:rsidRPr="00B04AB8" w:rsidDel="000245EB" w:rsidRDefault="006806BE">
      <w:pPr>
        <w:spacing w:line="276" w:lineRule="auto"/>
        <w:ind w:firstLine="720"/>
        <w:jc w:val="right"/>
        <w:rPr>
          <w:del w:id="191" w:author="Tran Huan" w:date="2018-11-25T16:11:00Z"/>
        </w:rPr>
        <w:pPrChange w:id="192" w:author="phuong vu" w:date="2018-11-23T13:48:00Z">
          <w:pPr>
            <w:spacing w:line="360" w:lineRule="auto"/>
            <w:ind w:firstLine="720"/>
            <w:jc w:val="right"/>
          </w:pPr>
        </w:pPrChange>
      </w:pPr>
    </w:p>
    <w:p w14:paraId="5B5AE898" w14:textId="18D95568" w:rsidR="006806BE" w:rsidRPr="00B04AB8" w:rsidDel="000245EB" w:rsidRDefault="006806BE">
      <w:pPr>
        <w:spacing w:line="276" w:lineRule="auto"/>
        <w:jc w:val="left"/>
        <w:rPr>
          <w:del w:id="193" w:author="Tran Huan" w:date="2018-11-25T16:11:00Z"/>
          <w:b/>
        </w:rPr>
        <w:pPrChange w:id="194" w:author="phuong vu" w:date="2018-11-23T13:48:00Z">
          <w:pPr>
            <w:jc w:val="left"/>
          </w:pPr>
        </w:pPrChange>
      </w:pPr>
      <w:bookmarkStart w:id="195" w:name="_Toc484566599"/>
      <w:del w:id="196" w:author="Tran Huan" w:date="2018-11-25T16:11:00Z">
        <w:r w:rsidRPr="00B04AB8" w:rsidDel="000245EB">
          <w:rPr>
            <w:b/>
          </w:rPr>
          <w:br w:type="page"/>
        </w:r>
      </w:del>
    </w:p>
    <w:p w14:paraId="4999FC8A" w14:textId="4893D4E1" w:rsidR="009F370B" w:rsidRPr="00B04AB8" w:rsidDel="000245EB" w:rsidRDefault="00EB1083">
      <w:pPr>
        <w:spacing w:line="276" w:lineRule="auto"/>
        <w:jc w:val="center"/>
        <w:rPr>
          <w:del w:id="197" w:author="Tran Huan" w:date="2018-11-25T16:11:00Z"/>
          <w:b/>
        </w:rPr>
        <w:pPrChange w:id="198" w:author="phuong vu" w:date="2018-11-23T13:48:00Z">
          <w:pPr>
            <w:spacing w:line="360" w:lineRule="auto"/>
            <w:jc w:val="center"/>
          </w:pPr>
        </w:pPrChange>
      </w:pPr>
      <w:del w:id="199" w:author="Tran Huan" w:date="2018-11-25T16:11:00Z">
        <w:r w:rsidRPr="00B04AB8" w:rsidDel="000245EB">
          <w:rPr>
            <w:b/>
          </w:rPr>
          <w:lastRenderedPageBreak/>
          <w:delText>NHẬN XÉT CỦA GIÁO VIÊN HƯỚNG DẪN</w:delText>
        </w:r>
      </w:del>
    </w:p>
    <w:p w14:paraId="337A147F" w14:textId="1341F9ED" w:rsidR="00EB1083" w:rsidRPr="00B04AB8" w:rsidDel="000245EB" w:rsidRDefault="00B7386E">
      <w:pPr>
        <w:tabs>
          <w:tab w:val="left" w:leader="dot" w:pos="28350"/>
        </w:tabs>
        <w:spacing w:line="276" w:lineRule="auto"/>
        <w:jc w:val="left"/>
        <w:rPr>
          <w:del w:id="200" w:author="Tran Huan" w:date="2018-11-25T16:11:00Z"/>
          <w:b/>
        </w:rPr>
        <w:pPrChange w:id="201" w:author="phuong vu" w:date="2018-11-23T13:48:00Z">
          <w:pPr>
            <w:tabs>
              <w:tab w:val="left" w:leader="dot" w:pos="28350"/>
            </w:tabs>
            <w:spacing w:line="360" w:lineRule="auto"/>
            <w:jc w:val="left"/>
          </w:pPr>
        </w:pPrChange>
      </w:pPr>
      <w:del w:id="202"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6D712839" w14:textId="26B0D518" w:rsidR="00B7386E" w:rsidRPr="00B04AB8" w:rsidDel="000245EB" w:rsidRDefault="00EB1083">
      <w:pPr>
        <w:spacing w:line="276" w:lineRule="auto"/>
        <w:jc w:val="center"/>
        <w:rPr>
          <w:del w:id="203" w:author="Tran Huan" w:date="2018-11-25T16:11:00Z"/>
          <w:b/>
        </w:rPr>
        <w:pPrChange w:id="204" w:author="phuong vu" w:date="2018-11-23T13:48:00Z">
          <w:pPr>
            <w:spacing w:line="360" w:lineRule="auto"/>
            <w:jc w:val="center"/>
          </w:pPr>
        </w:pPrChange>
      </w:pPr>
      <w:del w:id="205" w:author="Tran Huan" w:date="2018-11-25T16:11:00Z">
        <w:r w:rsidRPr="00B04AB8" w:rsidDel="000245EB">
          <w:rPr>
            <w:b/>
          </w:rPr>
          <w:lastRenderedPageBreak/>
          <w:delText>NHẬN XÉT CỦA GIÁO VIÊN PHẢN BIỆN</w:delText>
        </w:r>
      </w:del>
    </w:p>
    <w:p w14:paraId="2920F59D" w14:textId="384B5BB4" w:rsidR="00EB1083" w:rsidRPr="00B04AB8" w:rsidDel="000245EB" w:rsidRDefault="00B7386E">
      <w:pPr>
        <w:spacing w:line="276" w:lineRule="auto"/>
        <w:rPr>
          <w:del w:id="206" w:author="Tran Huan" w:date="2018-11-25T16:11:00Z"/>
          <w:b/>
        </w:rPr>
        <w:pPrChange w:id="207" w:author="Tran Huan" w:date="2018-11-25T16:11:00Z">
          <w:pPr>
            <w:tabs>
              <w:tab w:val="left" w:leader="dot" w:pos="28350"/>
            </w:tabs>
            <w:spacing w:line="360" w:lineRule="auto"/>
            <w:jc w:val="left"/>
          </w:pPr>
        </w:pPrChange>
      </w:pPr>
      <w:del w:id="208"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707B58E1" w14:textId="684948B8" w:rsidR="00B7386E" w:rsidRPr="00B04AB8" w:rsidDel="000245EB" w:rsidRDefault="00EB1083">
      <w:pPr>
        <w:spacing w:line="276" w:lineRule="auto"/>
        <w:jc w:val="center"/>
        <w:rPr>
          <w:del w:id="209" w:author="Tran Huan" w:date="2018-11-25T16:11:00Z"/>
          <w:b/>
        </w:rPr>
        <w:pPrChange w:id="210" w:author="phuong vu" w:date="2018-11-23T13:48:00Z">
          <w:pPr>
            <w:spacing w:line="360" w:lineRule="auto"/>
            <w:jc w:val="center"/>
          </w:pPr>
        </w:pPrChange>
      </w:pPr>
      <w:del w:id="211" w:author="Tran Huan" w:date="2018-11-25T16:11:00Z">
        <w:r w:rsidRPr="00B04AB8" w:rsidDel="000245EB">
          <w:rPr>
            <w:b/>
          </w:rPr>
          <w:lastRenderedPageBreak/>
          <w:delText>NHẬN XÉT CỦA HỘI ĐỒNG CHẤM ĐIỂM LUẬN VĂN</w:delText>
        </w:r>
        <w:bookmarkEnd w:id="195"/>
      </w:del>
    </w:p>
    <w:p w14:paraId="588A6BF2" w14:textId="77777777" w:rsidR="0041406B" w:rsidRDefault="00B26FC7" w:rsidP="000245EB">
      <w:pPr>
        <w:spacing w:line="276" w:lineRule="auto"/>
        <w:rPr>
          <w:ins w:id="212" w:author="Tran Huan" w:date="2018-11-25T16:31:00Z"/>
        </w:rPr>
        <w:sectPr w:rsidR="0041406B" w:rsidSect="0041406B">
          <w:headerReference w:type="default" r:id="rId17"/>
          <w:footerReference w:type="default" r:id="rId18"/>
          <w:type w:val="continuous"/>
          <w:pgSz w:w="11906" w:h="16838"/>
          <w:pgMar w:top="1701" w:right="1134" w:bottom="1701" w:left="1985" w:header="709" w:footer="0" w:gutter="0"/>
          <w:pgNumType w:fmt="lowerRoman" w:start="1"/>
          <w:cols w:space="708"/>
          <w:docGrid w:linePitch="360"/>
        </w:sectPr>
      </w:pPr>
      <w:del w:id="218"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del>
      <w:del w:id="219" w:author="Tran Huan" w:date="2018-11-25T16:13:00Z">
        <w:r w:rsidR="00B81776" w:rsidRPr="00B04AB8" w:rsidDel="000245EB">
          <w:br w:type="page"/>
        </w:r>
      </w:del>
    </w:p>
    <w:p w14:paraId="470DAF91" w14:textId="2342E651" w:rsidR="00B81776" w:rsidRPr="00B04AB8" w:rsidRDefault="00B81776">
      <w:pPr>
        <w:spacing w:line="276" w:lineRule="auto"/>
        <w:rPr>
          <w:b/>
        </w:rPr>
        <w:pPrChange w:id="220" w:author="Tran Huan" w:date="2018-11-25T16:11:00Z">
          <w:pPr>
            <w:tabs>
              <w:tab w:val="left" w:leader="dot" w:pos="28350"/>
            </w:tabs>
            <w:spacing w:line="360" w:lineRule="auto"/>
            <w:jc w:val="left"/>
          </w:pPr>
        </w:pPrChange>
      </w:pPr>
    </w:p>
    <w:p w14:paraId="73152304" w14:textId="77777777" w:rsidR="00CB27A4" w:rsidRPr="00760245" w:rsidRDefault="00CB27A4">
      <w:pPr>
        <w:pStyle w:val="Style1"/>
        <w:spacing w:line="276" w:lineRule="auto"/>
        <w:rPr>
          <w:b w:val="0"/>
          <w:lang w:val="vi-VN"/>
          <w:rPrChange w:id="221" w:author="Tran Huan" w:date="2018-11-25T22:20:00Z">
            <w:rPr>
              <w:b/>
            </w:rPr>
          </w:rPrChange>
        </w:rPr>
        <w:pPrChange w:id="222" w:author="phuong vu" w:date="2018-11-23T13:48:00Z">
          <w:pPr>
            <w:spacing w:line="360" w:lineRule="auto"/>
            <w:jc w:val="center"/>
          </w:pPr>
        </w:pPrChange>
      </w:pPr>
      <w:bookmarkStart w:id="223" w:name="_Toc484566600"/>
      <w:bookmarkStart w:id="224" w:name="_Toc530662452"/>
      <w:r w:rsidRPr="000245EB">
        <w:rPr>
          <w:lang w:val="vi-VN"/>
          <w:rPrChange w:id="225" w:author="Tran Huan" w:date="2018-11-25T16:07:00Z">
            <w:rPr>
              <w:b/>
            </w:rPr>
          </w:rPrChange>
        </w:rPr>
        <w:t>MỤC LỤC</w:t>
      </w:r>
      <w:bookmarkEnd w:id="223"/>
      <w:bookmarkEnd w:id="224"/>
    </w:p>
    <w:p w14:paraId="0CED4C63" w14:textId="77777777" w:rsidR="00EB1083" w:rsidRPr="00B04AB8" w:rsidRDefault="00EB1083">
      <w:pPr>
        <w:spacing w:line="276" w:lineRule="auto"/>
        <w:pPrChange w:id="226" w:author="phuong vu" w:date="2018-11-23T13:48:00Z">
          <w:pPr>
            <w:spacing w:line="360" w:lineRule="auto"/>
          </w:pPr>
        </w:pPrChange>
      </w:pPr>
    </w:p>
    <w:bookmarkStart w:id="227" w:name="_Toc484566601"/>
    <w:p w14:paraId="5C018A92" w14:textId="54BC72B2" w:rsidR="00F72520" w:rsidRPr="000245EB" w:rsidRDefault="00EB1083">
      <w:pPr>
        <w:pStyle w:val="TOC1"/>
        <w:tabs>
          <w:tab w:val="right" w:leader="dot" w:pos="8777"/>
        </w:tabs>
        <w:spacing w:line="276" w:lineRule="auto"/>
        <w:rPr>
          <w:ins w:id="228" w:author="phuong vu" w:date="2018-11-22T15:01:00Z"/>
          <w:rFonts w:asciiTheme="minorHAnsi" w:eastAsiaTheme="minorEastAsia" w:hAnsiTheme="minorHAnsi" w:cstheme="minorBidi"/>
          <w:noProof/>
          <w:sz w:val="22"/>
          <w:szCs w:val="22"/>
          <w:rPrChange w:id="229" w:author="Tran Huan" w:date="2018-11-25T16:07:00Z">
            <w:rPr>
              <w:ins w:id="230" w:author="phuong vu" w:date="2018-11-22T15:01:00Z"/>
              <w:rFonts w:asciiTheme="minorHAnsi" w:eastAsiaTheme="minorEastAsia" w:hAnsiTheme="minorHAnsi" w:cstheme="minorBidi"/>
              <w:noProof/>
              <w:sz w:val="22"/>
              <w:szCs w:val="22"/>
              <w:lang w:val="en-US"/>
            </w:rPr>
          </w:rPrChange>
        </w:rPr>
        <w:pPrChange w:id="231" w:author="phuong vu" w:date="2018-11-23T13:48:00Z">
          <w:pPr>
            <w:pStyle w:val="TOC1"/>
            <w:tabs>
              <w:tab w:val="right" w:leader="dot" w:pos="8777"/>
            </w:tabs>
          </w:pPr>
        </w:pPrChange>
      </w:pPr>
      <w:r w:rsidRPr="00B04AB8">
        <w:fldChar w:fldCharType="begin"/>
      </w:r>
      <w:r w:rsidRPr="00B04AB8">
        <w:instrText xml:space="preserve"> TOC \o "1-4" \u </w:instrText>
      </w:r>
      <w:r w:rsidRPr="00B04AB8">
        <w:fldChar w:fldCharType="separate"/>
      </w:r>
      <w:ins w:id="232" w:author="phuong vu" w:date="2018-11-22T15:01:00Z">
        <w:r w:rsidR="00F72520">
          <w:rPr>
            <w:noProof/>
          </w:rPr>
          <w:t>MỤC LỤC</w:t>
        </w:r>
        <w:r w:rsidR="00F72520">
          <w:rPr>
            <w:noProof/>
          </w:rPr>
          <w:tab/>
        </w:r>
        <w:r w:rsidR="00F72520">
          <w:rPr>
            <w:noProof/>
          </w:rPr>
          <w:fldChar w:fldCharType="begin"/>
        </w:r>
        <w:r w:rsidR="00F72520">
          <w:rPr>
            <w:noProof/>
          </w:rPr>
          <w:instrText xml:space="preserve"> PAGEREF _Toc530662452 \h </w:instrText>
        </w:r>
      </w:ins>
      <w:r w:rsidR="00F72520">
        <w:rPr>
          <w:noProof/>
        </w:rPr>
      </w:r>
      <w:r w:rsidR="00F72520">
        <w:rPr>
          <w:noProof/>
        </w:rPr>
        <w:fldChar w:fldCharType="separate"/>
      </w:r>
      <w:ins w:id="233" w:author="phuong vu" w:date="2018-11-22T15:01:00Z">
        <w:r w:rsidR="00F72520">
          <w:rPr>
            <w:noProof/>
          </w:rPr>
          <w:t>6</w:t>
        </w:r>
        <w:r w:rsidR="00F72520">
          <w:rPr>
            <w:noProof/>
          </w:rPr>
          <w:fldChar w:fldCharType="end"/>
        </w:r>
      </w:ins>
    </w:p>
    <w:p w14:paraId="422DE904" w14:textId="62835252" w:rsidR="00F72520" w:rsidRPr="000245EB" w:rsidRDefault="00F72520">
      <w:pPr>
        <w:pStyle w:val="TOC1"/>
        <w:tabs>
          <w:tab w:val="right" w:leader="dot" w:pos="8777"/>
        </w:tabs>
        <w:spacing w:line="276" w:lineRule="auto"/>
        <w:rPr>
          <w:ins w:id="234" w:author="phuong vu" w:date="2018-11-22T15:01:00Z"/>
          <w:rFonts w:asciiTheme="minorHAnsi" w:eastAsiaTheme="minorEastAsia" w:hAnsiTheme="minorHAnsi" w:cstheme="minorBidi"/>
          <w:noProof/>
          <w:sz w:val="22"/>
          <w:szCs w:val="22"/>
          <w:rPrChange w:id="235" w:author="Tran Huan" w:date="2018-11-25T16:07:00Z">
            <w:rPr>
              <w:ins w:id="236" w:author="phuong vu" w:date="2018-11-22T15:01:00Z"/>
              <w:rFonts w:asciiTheme="minorHAnsi" w:eastAsiaTheme="minorEastAsia" w:hAnsiTheme="minorHAnsi" w:cstheme="minorBidi"/>
              <w:noProof/>
              <w:sz w:val="22"/>
              <w:szCs w:val="22"/>
              <w:lang w:val="en-US"/>
            </w:rPr>
          </w:rPrChange>
        </w:rPr>
        <w:pPrChange w:id="237" w:author="phuong vu" w:date="2018-11-23T13:48:00Z">
          <w:pPr>
            <w:pStyle w:val="TOC1"/>
            <w:tabs>
              <w:tab w:val="right" w:leader="dot" w:pos="8777"/>
            </w:tabs>
          </w:pPr>
        </w:pPrChange>
      </w:pPr>
      <w:ins w:id="238" w:author="phuong vu" w:date="2018-11-22T15:01:00Z">
        <w:r>
          <w:rPr>
            <w:noProof/>
          </w:rPr>
          <w:t>KÍ HIỆU VÀ VIẾT TẮT</w:t>
        </w:r>
        <w:r>
          <w:rPr>
            <w:noProof/>
          </w:rPr>
          <w:tab/>
        </w:r>
        <w:r>
          <w:rPr>
            <w:noProof/>
          </w:rPr>
          <w:fldChar w:fldCharType="begin"/>
        </w:r>
        <w:r>
          <w:rPr>
            <w:noProof/>
          </w:rPr>
          <w:instrText xml:space="preserve"> PAGEREF _Toc530662453 \h </w:instrText>
        </w:r>
      </w:ins>
      <w:r>
        <w:rPr>
          <w:noProof/>
        </w:rPr>
      </w:r>
      <w:r>
        <w:rPr>
          <w:noProof/>
        </w:rPr>
        <w:fldChar w:fldCharType="separate"/>
      </w:r>
      <w:ins w:id="239" w:author="phuong vu" w:date="2018-11-22T15:01:00Z">
        <w:r>
          <w:rPr>
            <w:noProof/>
          </w:rPr>
          <w:t>9</w:t>
        </w:r>
        <w:r>
          <w:rPr>
            <w:noProof/>
          </w:rPr>
          <w:fldChar w:fldCharType="end"/>
        </w:r>
      </w:ins>
    </w:p>
    <w:p w14:paraId="76512075" w14:textId="5EF39805" w:rsidR="00F72520" w:rsidRPr="000245EB" w:rsidRDefault="00F72520">
      <w:pPr>
        <w:pStyle w:val="TOC1"/>
        <w:tabs>
          <w:tab w:val="right" w:leader="dot" w:pos="8777"/>
        </w:tabs>
        <w:spacing w:line="276" w:lineRule="auto"/>
        <w:rPr>
          <w:ins w:id="240" w:author="phuong vu" w:date="2018-11-22T15:01:00Z"/>
          <w:rFonts w:asciiTheme="minorHAnsi" w:eastAsiaTheme="minorEastAsia" w:hAnsiTheme="minorHAnsi" w:cstheme="minorBidi"/>
          <w:noProof/>
          <w:sz w:val="22"/>
          <w:szCs w:val="22"/>
          <w:rPrChange w:id="241" w:author="Tran Huan" w:date="2018-11-25T16:07:00Z">
            <w:rPr>
              <w:ins w:id="242" w:author="phuong vu" w:date="2018-11-22T15:01:00Z"/>
              <w:rFonts w:asciiTheme="minorHAnsi" w:eastAsiaTheme="minorEastAsia" w:hAnsiTheme="minorHAnsi" w:cstheme="minorBidi"/>
              <w:noProof/>
              <w:sz w:val="22"/>
              <w:szCs w:val="22"/>
              <w:lang w:val="en-US"/>
            </w:rPr>
          </w:rPrChange>
        </w:rPr>
        <w:pPrChange w:id="243" w:author="phuong vu" w:date="2018-11-23T13:48:00Z">
          <w:pPr>
            <w:pStyle w:val="TOC1"/>
            <w:tabs>
              <w:tab w:val="right" w:leader="dot" w:pos="8777"/>
            </w:tabs>
          </w:pPr>
        </w:pPrChange>
      </w:pPr>
      <w:ins w:id="244" w:author="phuong vu" w:date="2018-11-22T15:01:00Z">
        <w:r>
          <w:rPr>
            <w:noProof/>
          </w:rPr>
          <w:t>DANH SÁCH HÌNH</w:t>
        </w:r>
        <w:r>
          <w:rPr>
            <w:noProof/>
          </w:rPr>
          <w:tab/>
        </w:r>
        <w:r>
          <w:rPr>
            <w:noProof/>
          </w:rPr>
          <w:fldChar w:fldCharType="begin"/>
        </w:r>
        <w:r>
          <w:rPr>
            <w:noProof/>
          </w:rPr>
          <w:instrText xml:space="preserve"> PAGEREF _Toc530662454 \h </w:instrText>
        </w:r>
      </w:ins>
      <w:r>
        <w:rPr>
          <w:noProof/>
        </w:rPr>
      </w:r>
      <w:r>
        <w:rPr>
          <w:noProof/>
        </w:rPr>
        <w:fldChar w:fldCharType="separate"/>
      </w:r>
      <w:ins w:id="245" w:author="phuong vu" w:date="2018-11-22T15:01:00Z">
        <w:r>
          <w:rPr>
            <w:noProof/>
          </w:rPr>
          <w:t>10</w:t>
        </w:r>
        <w:r>
          <w:rPr>
            <w:noProof/>
          </w:rPr>
          <w:fldChar w:fldCharType="end"/>
        </w:r>
      </w:ins>
    </w:p>
    <w:p w14:paraId="215718D3" w14:textId="0ED21A6C" w:rsidR="00F72520" w:rsidRPr="000245EB" w:rsidRDefault="00F72520">
      <w:pPr>
        <w:pStyle w:val="TOC1"/>
        <w:tabs>
          <w:tab w:val="right" w:leader="dot" w:pos="8777"/>
        </w:tabs>
        <w:spacing w:line="276" w:lineRule="auto"/>
        <w:rPr>
          <w:ins w:id="246" w:author="phuong vu" w:date="2018-11-22T15:01:00Z"/>
          <w:rFonts w:asciiTheme="minorHAnsi" w:eastAsiaTheme="minorEastAsia" w:hAnsiTheme="minorHAnsi" w:cstheme="minorBidi"/>
          <w:noProof/>
          <w:sz w:val="22"/>
          <w:szCs w:val="22"/>
          <w:rPrChange w:id="247" w:author="Tran Huan" w:date="2018-11-25T16:07:00Z">
            <w:rPr>
              <w:ins w:id="248" w:author="phuong vu" w:date="2018-11-22T15:01:00Z"/>
              <w:rFonts w:asciiTheme="minorHAnsi" w:eastAsiaTheme="minorEastAsia" w:hAnsiTheme="minorHAnsi" w:cstheme="minorBidi"/>
              <w:noProof/>
              <w:sz w:val="22"/>
              <w:szCs w:val="22"/>
              <w:lang w:val="en-US"/>
            </w:rPr>
          </w:rPrChange>
        </w:rPr>
        <w:pPrChange w:id="249" w:author="phuong vu" w:date="2018-11-23T13:48:00Z">
          <w:pPr>
            <w:pStyle w:val="TOC1"/>
            <w:tabs>
              <w:tab w:val="right" w:leader="dot" w:pos="8777"/>
            </w:tabs>
          </w:pPr>
        </w:pPrChange>
      </w:pPr>
      <w:ins w:id="250" w:author="phuong vu" w:date="2018-11-22T15:01:00Z">
        <w:r>
          <w:rPr>
            <w:noProof/>
          </w:rPr>
          <w:t>DANH MỤC BẢNG</w:t>
        </w:r>
        <w:r>
          <w:rPr>
            <w:noProof/>
          </w:rPr>
          <w:tab/>
        </w:r>
        <w:r>
          <w:rPr>
            <w:noProof/>
          </w:rPr>
          <w:fldChar w:fldCharType="begin"/>
        </w:r>
        <w:r>
          <w:rPr>
            <w:noProof/>
          </w:rPr>
          <w:instrText xml:space="preserve"> PAGEREF _Toc530662455 \h </w:instrText>
        </w:r>
      </w:ins>
      <w:r>
        <w:rPr>
          <w:noProof/>
        </w:rPr>
      </w:r>
      <w:r>
        <w:rPr>
          <w:noProof/>
        </w:rPr>
        <w:fldChar w:fldCharType="separate"/>
      </w:r>
      <w:ins w:id="251" w:author="phuong vu" w:date="2018-11-22T15:01:00Z">
        <w:r>
          <w:rPr>
            <w:noProof/>
          </w:rPr>
          <w:t>11</w:t>
        </w:r>
        <w:r>
          <w:rPr>
            <w:noProof/>
          </w:rPr>
          <w:fldChar w:fldCharType="end"/>
        </w:r>
      </w:ins>
    </w:p>
    <w:p w14:paraId="256014EB" w14:textId="771283DA" w:rsidR="00F72520" w:rsidRDefault="00F72520">
      <w:pPr>
        <w:pStyle w:val="TOC1"/>
        <w:tabs>
          <w:tab w:val="right" w:leader="dot" w:pos="8777"/>
        </w:tabs>
        <w:spacing w:line="276" w:lineRule="auto"/>
        <w:rPr>
          <w:ins w:id="252" w:author="phuong vu" w:date="2018-11-22T15:01:00Z"/>
          <w:rFonts w:asciiTheme="minorHAnsi" w:eastAsiaTheme="minorEastAsia" w:hAnsiTheme="minorHAnsi" w:cstheme="minorBidi"/>
          <w:noProof/>
          <w:sz w:val="22"/>
          <w:szCs w:val="22"/>
          <w:lang w:val="en-US"/>
        </w:rPr>
        <w:pPrChange w:id="253" w:author="phuong vu" w:date="2018-11-23T13:48:00Z">
          <w:pPr>
            <w:pStyle w:val="TOC1"/>
            <w:tabs>
              <w:tab w:val="right" w:leader="dot" w:pos="8777"/>
            </w:tabs>
          </w:pPr>
        </w:pPrChange>
      </w:pPr>
      <w:ins w:id="254" w:author="phuong vu" w:date="2018-11-22T15:01:00Z">
        <w:r>
          <w:rPr>
            <w:noProof/>
          </w:rPr>
          <w:t>TÓM TẮT</w:t>
        </w:r>
        <w:r>
          <w:rPr>
            <w:noProof/>
          </w:rPr>
          <w:tab/>
        </w:r>
        <w:r>
          <w:rPr>
            <w:noProof/>
          </w:rPr>
          <w:fldChar w:fldCharType="begin"/>
        </w:r>
        <w:r>
          <w:rPr>
            <w:noProof/>
          </w:rPr>
          <w:instrText xml:space="preserve"> PAGEREF _Toc530662456 \h </w:instrText>
        </w:r>
      </w:ins>
      <w:r>
        <w:rPr>
          <w:noProof/>
        </w:rPr>
      </w:r>
      <w:r>
        <w:rPr>
          <w:noProof/>
        </w:rPr>
        <w:fldChar w:fldCharType="separate"/>
      </w:r>
      <w:ins w:id="255" w:author="phuong vu" w:date="2018-11-22T15:01:00Z">
        <w:r>
          <w:rPr>
            <w:noProof/>
          </w:rPr>
          <w:t>12</w:t>
        </w:r>
        <w:r>
          <w:rPr>
            <w:noProof/>
          </w:rPr>
          <w:fldChar w:fldCharType="end"/>
        </w:r>
      </w:ins>
    </w:p>
    <w:p w14:paraId="720F5309" w14:textId="787D662B" w:rsidR="00F72520" w:rsidRDefault="00F72520">
      <w:pPr>
        <w:pStyle w:val="TOC1"/>
        <w:tabs>
          <w:tab w:val="right" w:leader="dot" w:pos="8777"/>
        </w:tabs>
        <w:spacing w:line="276" w:lineRule="auto"/>
        <w:rPr>
          <w:ins w:id="256" w:author="phuong vu" w:date="2018-11-22T15:01:00Z"/>
          <w:rFonts w:asciiTheme="minorHAnsi" w:eastAsiaTheme="minorEastAsia" w:hAnsiTheme="minorHAnsi" w:cstheme="minorBidi"/>
          <w:noProof/>
          <w:sz w:val="22"/>
          <w:szCs w:val="22"/>
          <w:lang w:val="en-US"/>
        </w:rPr>
        <w:pPrChange w:id="257" w:author="phuong vu" w:date="2018-11-23T13:48:00Z">
          <w:pPr>
            <w:pStyle w:val="TOC1"/>
            <w:tabs>
              <w:tab w:val="right" w:leader="dot" w:pos="8777"/>
            </w:tabs>
          </w:pPr>
        </w:pPrChange>
      </w:pPr>
      <w:ins w:id="258" w:author="phuong vu" w:date="2018-11-22T15:01:00Z">
        <w:r>
          <w:rPr>
            <w:noProof/>
          </w:rPr>
          <w:t>ABSTRACT</w:t>
        </w:r>
        <w:r>
          <w:rPr>
            <w:noProof/>
          </w:rPr>
          <w:tab/>
        </w:r>
        <w:r>
          <w:rPr>
            <w:noProof/>
          </w:rPr>
          <w:fldChar w:fldCharType="begin"/>
        </w:r>
        <w:r>
          <w:rPr>
            <w:noProof/>
          </w:rPr>
          <w:instrText xml:space="preserve"> PAGEREF _Toc530662457 \h </w:instrText>
        </w:r>
      </w:ins>
      <w:r>
        <w:rPr>
          <w:noProof/>
        </w:rPr>
      </w:r>
      <w:r>
        <w:rPr>
          <w:noProof/>
        </w:rPr>
        <w:fldChar w:fldCharType="separate"/>
      </w:r>
      <w:ins w:id="259" w:author="phuong vu" w:date="2018-11-22T15:01:00Z">
        <w:r>
          <w:rPr>
            <w:noProof/>
          </w:rPr>
          <w:t>13</w:t>
        </w:r>
        <w:r>
          <w:rPr>
            <w:noProof/>
          </w:rPr>
          <w:fldChar w:fldCharType="end"/>
        </w:r>
      </w:ins>
    </w:p>
    <w:p w14:paraId="50F16E0A" w14:textId="35FD2A2A" w:rsidR="00F72520" w:rsidRDefault="00F72520">
      <w:pPr>
        <w:pStyle w:val="TOC1"/>
        <w:tabs>
          <w:tab w:val="right" w:leader="dot" w:pos="8777"/>
        </w:tabs>
        <w:spacing w:line="276" w:lineRule="auto"/>
        <w:rPr>
          <w:ins w:id="260" w:author="phuong vu" w:date="2018-11-22T15:01:00Z"/>
          <w:rFonts w:asciiTheme="minorHAnsi" w:eastAsiaTheme="minorEastAsia" w:hAnsiTheme="minorHAnsi" w:cstheme="minorBidi"/>
          <w:noProof/>
          <w:sz w:val="22"/>
          <w:szCs w:val="22"/>
          <w:lang w:val="en-US"/>
        </w:rPr>
        <w:pPrChange w:id="261" w:author="phuong vu" w:date="2018-11-23T13:48:00Z">
          <w:pPr>
            <w:pStyle w:val="TOC1"/>
            <w:tabs>
              <w:tab w:val="right" w:leader="dot" w:pos="8777"/>
            </w:tabs>
          </w:pPr>
        </w:pPrChange>
      </w:pPr>
      <w:ins w:id="262" w:author="phuong vu" w:date="2018-11-22T15:01:00Z">
        <w:r>
          <w:rPr>
            <w:noProof/>
          </w:rPr>
          <w:t>TỪ KHÓA</w:t>
        </w:r>
        <w:r>
          <w:rPr>
            <w:noProof/>
          </w:rPr>
          <w:tab/>
        </w:r>
        <w:r>
          <w:rPr>
            <w:noProof/>
          </w:rPr>
          <w:fldChar w:fldCharType="begin"/>
        </w:r>
        <w:r>
          <w:rPr>
            <w:noProof/>
          </w:rPr>
          <w:instrText xml:space="preserve"> PAGEREF _Toc530662458 \h </w:instrText>
        </w:r>
      </w:ins>
      <w:r>
        <w:rPr>
          <w:noProof/>
        </w:rPr>
      </w:r>
      <w:r>
        <w:rPr>
          <w:noProof/>
        </w:rPr>
        <w:fldChar w:fldCharType="separate"/>
      </w:r>
      <w:ins w:id="263" w:author="phuong vu" w:date="2018-11-22T15:01:00Z">
        <w:r>
          <w:rPr>
            <w:noProof/>
          </w:rPr>
          <w:t>14</w:t>
        </w:r>
        <w:r>
          <w:rPr>
            <w:noProof/>
          </w:rPr>
          <w:fldChar w:fldCharType="end"/>
        </w:r>
      </w:ins>
    </w:p>
    <w:p w14:paraId="59175384" w14:textId="3A60E7BC" w:rsidR="00F72520" w:rsidRDefault="00F72520">
      <w:pPr>
        <w:pStyle w:val="TOC1"/>
        <w:tabs>
          <w:tab w:val="right" w:leader="dot" w:pos="8777"/>
        </w:tabs>
        <w:spacing w:line="276" w:lineRule="auto"/>
        <w:rPr>
          <w:ins w:id="264" w:author="phuong vu" w:date="2018-11-22T15:01:00Z"/>
          <w:rFonts w:asciiTheme="minorHAnsi" w:eastAsiaTheme="minorEastAsia" w:hAnsiTheme="minorHAnsi" w:cstheme="minorBidi"/>
          <w:noProof/>
          <w:sz w:val="22"/>
          <w:szCs w:val="22"/>
          <w:lang w:val="en-US"/>
        </w:rPr>
        <w:pPrChange w:id="265" w:author="phuong vu" w:date="2018-11-23T13:48:00Z">
          <w:pPr>
            <w:pStyle w:val="TOC1"/>
            <w:tabs>
              <w:tab w:val="right" w:leader="dot" w:pos="8777"/>
            </w:tabs>
          </w:pPr>
        </w:pPrChange>
      </w:pPr>
      <w:ins w:id="266" w:author="phuong vu" w:date="2018-11-22T15:01:00Z">
        <w:r>
          <w:rPr>
            <w:noProof/>
          </w:rPr>
          <w:t>PHẦN GIỚI THIỆU</w:t>
        </w:r>
        <w:r>
          <w:rPr>
            <w:noProof/>
          </w:rPr>
          <w:tab/>
        </w:r>
        <w:r>
          <w:rPr>
            <w:noProof/>
          </w:rPr>
          <w:fldChar w:fldCharType="begin"/>
        </w:r>
        <w:r>
          <w:rPr>
            <w:noProof/>
          </w:rPr>
          <w:instrText xml:space="preserve"> PAGEREF _Toc530662459 \h </w:instrText>
        </w:r>
      </w:ins>
      <w:r>
        <w:rPr>
          <w:noProof/>
        </w:rPr>
      </w:r>
      <w:r>
        <w:rPr>
          <w:noProof/>
        </w:rPr>
        <w:fldChar w:fldCharType="separate"/>
      </w:r>
      <w:ins w:id="267" w:author="phuong vu" w:date="2018-11-22T15:01:00Z">
        <w:r>
          <w:rPr>
            <w:noProof/>
          </w:rPr>
          <w:t>15</w:t>
        </w:r>
        <w:r>
          <w:rPr>
            <w:noProof/>
          </w:rPr>
          <w:fldChar w:fldCharType="end"/>
        </w:r>
      </w:ins>
    </w:p>
    <w:p w14:paraId="6EEBDFA5" w14:textId="1ED52379" w:rsidR="00F72520" w:rsidRDefault="00F72520">
      <w:pPr>
        <w:pStyle w:val="TOC2"/>
        <w:tabs>
          <w:tab w:val="left" w:pos="660"/>
          <w:tab w:val="right" w:leader="dot" w:pos="8777"/>
        </w:tabs>
        <w:spacing w:line="276" w:lineRule="auto"/>
        <w:rPr>
          <w:ins w:id="268" w:author="phuong vu" w:date="2018-11-22T15:01:00Z"/>
          <w:rFonts w:asciiTheme="minorHAnsi" w:eastAsiaTheme="minorEastAsia" w:hAnsiTheme="minorHAnsi" w:cstheme="minorBidi"/>
          <w:noProof/>
          <w:sz w:val="22"/>
          <w:szCs w:val="22"/>
          <w:lang w:val="en-US"/>
        </w:rPr>
        <w:pPrChange w:id="269" w:author="phuong vu" w:date="2018-11-23T13:48:00Z">
          <w:pPr>
            <w:pStyle w:val="TOC2"/>
            <w:tabs>
              <w:tab w:val="left" w:pos="660"/>
              <w:tab w:val="right" w:leader="dot" w:pos="8777"/>
            </w:tabs>
          </w:pPr>
        </w:pPrChange>
      </w:pPr>
      <w:ins w:id="270" w:author="phuong vu" w:date="2018-11-22T15:01:00Z">
        <w:r w:rsidRPr="00DF13D0">
          <w:rPr>
            <w:noProof/>
            <w:lang w:val="en-US"/>
          </w:rPr>
          <w:t>1.</w:t>
        </w:r>
        <w:r>
          <w:rPr>
            <w:rFonts w:asciiTheme="minorHAnsi" w:eastAsiaTheme="minorEastAsia" w:hAnsiTheme="minorHAnsi" w:cstheme="minorBidi"/>
            <w:noProof/>
            <w:sz w:val="22"/>
            <w:szCs w:val="22"/>
            <w:lang w:val="en-US"/>
          </w:rPr>
          <w:tab/>
        </w:r>
        <w:r w:rsidRPr="00DF13D0">
          <w:rPr>
            <w:noProof/>
            <w:lang w:val="en-US"/>
          </w:rPr>
          <w:t>Đặt vấn đề</w:t>
        </w:r>
        <w:r>
          <w:rPr>
            <w:noProof/>
          </w:rPr>
          <w:tab/>
        </w:r>
        <w:r>
          <w:rPr>
            <w:noProof/>
          </w:rPr>
          <w:fldChar w:fldCharType="begin"/>
        </w:r>
        <w:r>
          <w:rPr>
            <w:noProof/>
          </w:rPr>
          <w:instrText xml:space="preserve"> PAGEREF _Toc530662461 \h </w:instrText>
        </w:r>
      </w:ins>
      <w:r>
        <w:rPr>
          <w:noProof/>
        </w:rPr>
      </w:r>
      <w:r>
        <w:rPr>
          <w:noProof/>
        </w:rPr>
        <w:fldChar w:fldCharType="separate"/>
      </w:r>
      <w:ins w:id="271" w:author="phuong vu" w:date="2018-11-22T15:01:00Z">
        <w:r>
          <w:rPr>
            <w:noProof/>
          </w:rPr>
          <w:t>15</w:t>
        </w:r>
        <w:r>
          <w:rPr>
            <w:noProof/>
          </w:rPr>
          <w:fldChar w:fldCharType="end"/>
        </w:r>
      </w:ins>
    </w:p>
    <w:p w14:paraId="69EF9DF9" w14:textId="00B815B0" w:rsidR="00F72520" w:rsidRDefault="00F72520">
      <w:pPr>
        <w:pStyle w:val="TOC2"/>
        <w:tabs>
          <w:tab w:val="left" w:pos="660"/>
          <w:tab w:val="right" w:leader="dot" w:pos="8777"/>
        </w:tabs>
        <w:spacing w:line="276" w:lineRule="auto"/>
        <w:rPr>
          <w:ins w:id="272" w:author="phuong vu" w:date="2018-11-22T15:01:00Z"/>
          <w:rFonts w:asciiTheme="minorHAnsi" w:eastAsiaTheme="minorEastAsia" w:hAnsiTheme="minorHAnsi" w:cstheme="minorBidi"/>
          <w:noProof/>
          <w:sz w:val="22"/>
          <w:szCs w:val="22"/>
          <w:lang w:val="en-US"/>
        </w:rPr>
        <w:pPrChange w:id="273" w:author="phuong vu" w:date="2018-11-23T13:48:00Z">
          <w:pPr>
            <w:pStyle w:val="TOC2"/>
            <w:tabs>
              <w:tab w:val="left" w:pos="660"/>
              <w:tab w:val="right" w:leader="dot" w:pos="8777"/>
            </w:tabs>
          </w:pPr>
        </w:pPrChange>
      </w:pPr>
      <w:ins w:id="274" w:author="phuong vu" w:date="2018-11-22T15:01:00Z">
        <w:r w:rsidRPr="00DF13D0">
          <w:rPr>
            <w:noProof/>
            <w:lang w:val="en-US"/>
          </w:rPr>
          <w:t>2.</w:t>
        </w:r>
        <w:r>
          <w:rPr>
            <w:rFonts w:asciiTheme="minorHAnsi" w:eastAsiaTheme="minorEastAsia" w:hAnsiTheme="minorHAnsi" w:cstheme="minorBidi"/>
            <w:noProof/>
            <w:sz w:val="22"/>
            <w:szCs w:val="22"/>
            <w:lang w:val="en-US"/>
          </w:rPr>
          <w:tab/>
        </w:r>
        <w:r w:rsidRPr="00DF13D0">
          <w:rPr>
            <w:noProof/>
            <w:lang w:val="en-US"/>
          </w:rPr>
          <w:t>Lịch sử giải quyết vấn đề</w:t>
        </w:r>
        <w:r>
          <w:rPr>
            <w:noProof/>
          </w:rPr>
          <w:tab/>
        </w:r>
        <w:r>
          <w:rPr>
            <w:noProof/>
          </w:rPr>
          <w:fldChar w:fldCharType="begin"/>
        </w:r>
        <w:r>
          <w:rPr>
            <w:noProof/>
          </w:rPr>
          <w:instrText xml:space="preserve"> PAGEREF _Toc530662462 \h </w:instrText>
        </w:r>
      </w:ins>
      <w:r>
        <w:rPr>
          <w:noProof/>
        </w:rPr>
      </w:r>
      <w:r>
        <w:rPr>
          <w:noProof/>
        </w:rPr>
        <w:fldChar w:fldCharType="separate"/>
      </w:r>
      <w:ins w:id="275" w:author="phuong vu" w:date="2018-11-22T15:01:00Z">
        <w:r>
          <w:rPr>
            <w:noProof/>
          </w:rPr>
          <w:t>15</w:t>
        </w:r>
        <w:r>
          <w:rPr>
            <w:noProof/>
          </w:rPr>
          <w:fldChar w:fldCharType="end"/>
        </w:r>
      </w:ins>
    </w:p>
    <w:p w14:paraId="288C3BFD" w14:textId="1FF6B148" w:rsidR="00F72520" w:rsidRDefault="00F72520">
      <w:pPr>
        <w:pStyle w:val="TOC2"/>
        <w:tabs>
          <w:tab w:val="left" w:pos="660"/>
          <w:tab w:val="right" w:leader="dot" w:pos="8777"/>
        </w:tabs>
        <w:spacing w:line="276" w:lineRule="auto"/>
        <w:rPr>
          <w:ins w:id="276" w:author="phuong vu" w:date="2018-11-22T15:01:00Z"/>
          <w:rFonts w:asciiTheme="minorHAnsi" w:eastAsiaTheme="minorEastAsia" w:hAnsiTheme="minorHAnsi" w:cstheme="minorBidi"/>
          <w:noProof/>
          <w:sz w:val="22"/>
          <w:szCs w:val="22"/>
          <w:lang w:val="en-US"/>
        </w:rPr>
        <w:pPrChange w:id="277" w:author="phuong vu" w:date="2018-11-23T13:48:00Z">
          <w:pPr>
            <w:pStyle w:val="TOC2"/>
            <w:tabs>
              <w:tab w:val="left" w:pos="660"/>
              <w:tab w:val="right" w:leader="dot" w:pos="8777"/>
            </w:tabs>
          </w:pPr>
        </w:pPrChange>
      </w:pPr>
      <w:ins w:id="278" w:author="phuong vu" w:date="2018-11-22T15:01:00Z">
        <w:r w:rsidRPr="00DF13D0">
          <w:rPr>
            <w:noProof/>
            <w:lang w:val="en-US"/>
          </w:rPr>
          <w:t>3.</w:t>
        </w:r>
        <w:r>
          <w:rPr>
            <w:rFonts w:asciiTheme="minorHAnsi" w:eastAsiaTheme="minorEastAsia" w:hAnsiTheme="minorHAnsi" w:cstheme="minorBidi"/>
            <w:noProof/>
            <w:sz w:val="22"/>
            <w:szCs w:val="22"/>
            <w:lang w:val="en-US"/>
          </w:rPr>
          <w:tab/>
        </w:r>
        <w:r>
          <w:rPr>
            <w:noProof/>
          </w:rPr>
          <w:t>Phạm</w:t>
        </w:r>
        <w:r w:rsidRPr="00DF13D0">
          <w:rPr>
            <w:noProof/>
            <w:lang w:val="en-US"/>
          </w:rPr>
          <w:t xml:space="preserve"> vi đề tài</w:t>
        </w:r>
        <w:r>
          <w:rPr>
            <w:noProof/>
          </w:rPr>
          <w:tab/>
        </w:r>
        <w:r>
          <w:rPr>
            <w:noProof/>
          </w:rPr>
          <w:fldChar w:fldCharType="begin"/>
        </w:r>
        <w:r>
          <w:rPr>
            <w:noProof/>
          </w:rPr>
          <w:instrText xml:space="preserve"> PAGEREF _Toc530662463 \h </w:instrText>
        </w:r>
      </w:ins>
      <w:r>
        <w:rPr>
          <w:noProof/>
        </w:rPr>
      </w:r>
      <w:r>
        <w:rPr>
          <w:noProof/>
        </w:rPr>
        <w:fldChar w:fldCharType="separate"/>
      </w:r>
      <w:ins w:id="279" w:author="phuong vu" w:date="2018-11-22T15:01:00Z">
        <w:r>
          <w:rPr>
            <w:noProof/>
          </w:rPr>
          <w:t>16</w:t>
        </w:r>
        <w:r>
          <w:rPr>
            <w:noProof/>
          </w:rPr>
          <w:fldChar w:fldCharType="end"/>
        </w:r>
      </w:ins>
    </w:p>
    <w:p w14:paraId="26E62D48" w14:textId="6A53F20F" w:rsidR="00F72520" w:rsidRDefault="00F72520">
      <w:pPr>
        <w:pStyle w:val="TOC2"/>
        <w:tabs>
          <w:tab w:val="left" w:pos="660"/>
          <w:tab w:val="right" w:leader="dot" w:pos="8777"/>
        </w:tabs>
        <w:spacing w:line="276" w:lineRule="auto"/>
        <w:rPr>
          <w:ins w:id="280" w:author="phuong vu" w:date="2018-11-22T15:01:00Z"/>
          <w:rFonts w:asciiTheme="minorHAnsi" w:eastAsiaTheme="minorEastAsia" w:hAnsiTheme="minorHAnsi" w:cstheme="minorBidi"/>
          <w:noProof/>
          <w:sz w:val="22"/>
          <w:szCs w:val="22"/>
          <w:lang w:val="en-US"/>
        </w:rPr>
        <w:pPrChange w:id="281" w:author="phuong vu" w:date="2018-11-23T13:48:00Z">
          <w:pPr>
            <w:pStyle w:val="TOC2"/>
            <w:tabs>
              <w:tab w:val="left" w:pos="660"/>
              <w:tab w:val="right" w:leader="dot" w:pos="8777"/>
            </w:tabs>
          </w:pPr>
        </w:pPrChange>
      </w:pPr>
      <w:ins w:id="282" w:author="phuong vu" w:date="2018-11-22T15:01:00Z">
        <w:r>
          <w:rPr>
            <w:noProof/>
          </w:rPr>
          <w:t>4.</w:t>
        </w:r>
        <w:r>
          <w:rPr>
            <w:rFonts w:asciiTheme="minorHAnsi" w:eastAsiaTheme="minorEastAsia" w:hAnsiTheme="minorHAnsi" w:cstheme="minorBidi"/>
            <w:noProof/>
            <w:sz w:val="22"/>
            <w:szCs w:val="22"/>
            <w:lang w:val="en-US"/>
          </w:rPr>
          <w:tab/>
        </w:r>
        <w:r>
          <w:rPr>
            <w:noProof/>
          </w:rPr>
          <w:t xml:space="preserve">Mục tiêu </w:t>
        </w:r>
        <w:r w:rsidRPr="00DF13D0">
          <w:rPr>
            <w:noProof/>
            <w:lang w:val="en-US"/>
          </w:rPr>
          <w:t>đề tài</w:t>
        </w:r>
        <w:r>
          <w:rPr>
            <w:noProof/>
          </w:rPr>
          <w:tab/>
        </w:r>
        <w:r>
          <w:rPr>
            <w:noProof/>
          </w:rPr>
          <w:fldChar w:fldCharType="begin"/>
        </w:r>
        <w:r>
          <w:rPr>
            <w:noProof/>
          </w:rPr>
          <w:instrText xml:space="preserve"> PAGEREF _Toc530662464 \h </w:instrText>
        </w:r>
      </w:ins>
      <w:r>
        <w:rPr>
          <w:noProof/>
        </w:rPr>
      </w:r>
      <w:r>
        <w:rPr>
          <w:noProof/>
        </w:rPr>
        <w:fldChar w:fldCharType="separate"/>
      </w:r>
      <w:ins w:id="283" w:author="phuong vu" w:date="2018-11-22T15:01:00Z">
        <w:r>
          <w:rPr>
            <w:noProof/>
          </w:rPr>
          <w:t>16</w:t>
        </w:r>
        <w:r>
          <w:rPr>
            <w:noProof/>
          </w:rPr>
          <w:fldChar w:fldCharType="end"/>
        </w:r>
      </w:ins>
    </w:p>
    <w:p w14:paraId="6763EADC" w14:textId="7D7B58DB" w:rsidR="00F72520" w:rsidRDefault="00F72520">
      <w:pPr>
        <w:pStyle w:val="TOC2"/>
        <w:tabs>
          <w:tab w:val="left" w:pos="660"/>
          <w:tab w:val="right" w:leader="dot" w:pos="8777"/>
        </w:tabs>
        <w:spacing w:line="276" w:lineRule="auto"/>
        <w:rPr>
          <w:ins w:id="284" w:author="phuong vu" w:date="2018-11-22T15:01:00Z"/>
          <w:rFonts w:asciiTheme="minorHAnsi" w:eastAsiaTheme="minorEastAsia" w:hAnsiTheme="minorHAnsi" w:cstheme="minorBidi"/>
          <w:noProof/>
          <w:sz w:val="22"/>
          <w:szCs w:val="22"/>
          <w:lang w:val="en-US"/>
        </w:rPr>
        <w:pPrChange w:id="285" w:author="phuong vu" w:date="2018-11-23T13:48:00Z">
          <w:pPr>
            <w:pStyle w:val="TOC2"/>
            <w:tabs>
              <w:tab w:val="left" w:pos="660"/>
              <w:tab w:val="right" w:leader="dot" w:pos="8777"/>
            </w:tabs>
          </w:pPr>
        </w:pPrChange>
      </w:pPr>
      <w:ins w:id="286" w:author="phuong vu" w:date="2018-11-22T15:01: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_Toc530662465 \h </w:instrText>
        </w:r>
      </w:ins>
      <w:r>
        <w:rPr>
          <w:noProof/>
        </w:rPr>
      </w:r>
      <w:r>
        <w:rPr>
          <w:noProof/>
        </w:rPr>
        <w:fldChar w:fldCharType="separate"/>
      </w:r>
      <w:ins w:id="287" w:author="phuong vu" w:date="2018-11-22T15:01:00Z">
        <w:r>
          <w:rPr>
            <w:noProof/>
          </w:rPr>
          <w:t>17</w:t>
        </w:r>
        <w:r>
          <w:rPr>
            <w:noProof/>
          </w:rPr>
          <w:fldChar w:fldCharType="end"/>
        </w:r>
      </w:ins>
    </w:p>
    <w:p w14:paraId="7F35F39A" w14:textId="6F18294F" w:rsidR="00F72520" w:rsidRDefault="00F72520">
      <w:pPr>
        <w:pStyle w:val="TOC2"/>
        <w:tabs>
          <w:tab w:val="left" w:pos="660"/>
          <w:tab w:val="right" w:leader="dot" w:pos="8777"/>
        </w:tabs>
        <w:spacing w:line="276" w:lineRule="auto"/>
        <w:rPr>
          <w:ins w:id="288" w:author="phuong vu" w:date="2018-11-22T15:01:00Z"/>
          <w:rFonts w:asciiTheme="minorHAnsi" w:eastAsiaTheme="minorEastAsia" w:hAnsiTheme="minorHAnsi" w:cstheme="minorBidi"/>
          <w:noProof/>
          <w:sz w:val="22"/>
          <w:szCs w:val="22"/>
          <w:lang w:val="en-US"/>
        </w:rPr>
        <w:pPrChange w:id="289" w:author="phuong vu" w:date="2018-11-23T13:48:00Z">
          <w:pPr>
            <w:pStyle w:val="TOC2"/>
            <w:tabs>
              <w:tab w:val="left" w:pos="660"/>
              <w:tab w:val="right" w:leader="dot" w:pos="8777"/>
            </w:tabs>
          </w:pPr>
        </w:pPrChange>
      </w:pPr>
      <w:ins w:id="290" w:author="phuong vu" w:date="2018-11-22T15:01: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_Toc530662466 \h </w:instrText>
        </w:r>
      </w:ins>
      <w:r>
        <w:rPr>
          <w:noProof/>
        </w:rPr>
      </w:r>
      <w:r>
        <w:rPr>
          <w:noProof/>
        </w:rPr>
        <w:fldChar w:fldCharType="separate"/>
      </w:r>
      <w:ins w:id="291" w:author="phuong vu" w:date="2018-11-22T15:01:00Z">
        <w:r>
          <w:rPr>
            <w:noProof/>
          </w:rPr>
          <w:t>17</w:t>
        </w:r>
        <w:r>
          <w:rPr>
            <w:noProof/>
          </w:rPr>
          <w:fldChar w:fldCharType="end"/>
        </w:r>
      </w:ins>
    </w:p>
    <w:p w14:paraId="53CF5A8C" w14:textId="34EBCE2C" w:rsidR="00F72520" w:rsidRDefault="00F72520">
      <w:pPr>
        <w:pStyle w:val="TOC2"/>
        <w:tabs>
          <w:tab w:val="left" w:pos="660"/>
          <w:tab w:val="right" w:leader="dot" w:pos="8777"/>
        </w:tabs>
        <w:spacing w:line="276" w:lineRule="auto"/>
        <w:rPr>
          <w:ins w:id="292" w:author="phuong vu" w:date="2018-11-22T15:01:00Z"/>
          <w:rFonts w:asciiTheme="minorHAnsi" w:eastAsiaTheme="minorEastAsia" w:hAnsiTheme="minorHAnsi" w:cstheme="minorBidi"/>
          <w:noProof/>
          <w:sz w:val="22"/>
          <w:szCs w:val="22"/>
          <w:lang w:val="en-US"/>
        </w:rPr>
        <w:pPrChange w:id="293" w:author="phuong vu" w:date="2018-11-23T13:48:00Z">
          <w:pPr>
            <w:pStyle w:val="TOC2"/>
            <w:tabs>
              <w:tab w:val="left" w:pos="660"/>
              <w:tab w:val="right" w:leader="dot" w:pos="8777"/>
            </w:tabs>
          </w:pPr>
        </w:pPrChange>
      </w:pPr>
      <w:ins w:id="294" w:author="phuong vu" w:date="2018-11-22T15:01:00Z">
        <w:r w:rsidRPr="00DF13D0">
          <w:rPr>
            <w:noProof/>
            <w:lang w:val="en-US"/>
          </w:rPr>
          <w:t>7.</w:t>
        </w:r>
        <w:r>
          <w:rPr>
            <w:rFonts w:asciiTheme="minorHAnsi" w:eastAsiaTheme="minorEastAsia" w:hAnsiTheme="minorHAnsi" w:cstheme="minorBidi"/>
            <w:noProof/>
            <w:sz w:val="22"/>
            <w:szCs w:val="22"/>
            <w:lang w:val="en-US"/>
          </w:rPr>
          <w:tab/>
        </w:r>
        <w:r w:rsidRPr="00DF13D0">
          <w:rPr>
            <w:noProof/>
            <w:lang w:val="en-US"/>
          </w:rPr>
          <w:t>Phương pháp nghiên cứu</w:t>
        </w:r>
        <w:r>
          <w:rPr>
            <w:noProof/>
          </w:rPr>
          <w:tab/>
        </w:r>
        <w:r>
          <w:rPr>
            <w:noProof/>
          </w:rPr>
          <w:fldChar w:fldCharType="begin"/>
        </w:r>
        <w:r>
          <w:rPr>
            <w:noProof/>
          </w:rPr>
          <w:instrText xml:space="preserve"> PAGEREF _Toc530662467 \h </w:instrText>
        </w:r>
      </w:ins>
      <w:r>
        <w:rPr>
          <w:noProof/>
        </w:rPr>
      </w:r>
      <w:r>
        <w:rPr>
          <w:noProof/>
        </w:rPr>
        <w:fldChar w:fldCharType="separate"/>
      </w:r>
      <w:ins w:id="295" w:author="phuong vu" w:date="2018-11-22T15:01:00Z">
        <w:r>
          <w:rPr>
            <w:noProof/>
          </w:rPr>
          <w:t>17</w:t>
        </w:r>
        <w:r>
          <w:rPr>
            <w:noProof/>
          </w:rPr>
          <w:fldChar w:fldCharType="end"/>
        </w:r>
      </w:ins>
    </w:p>
    <w:p w14:paraId="54D19396" w14:textId="66A68C52" w:rsidR="00F72520" w:rsidRDefault="00F72520">
      <w:pPr>
        <w:pStyle w:val="TOC1"/>
        <w:tabs>
          <w:tab w:val="right" w:leader="dot" w:pos="8777"/>
        </w:tabs>
        <w:spacing w:line="276" w:lineRule="auto"/>
        <w:rPr>
          <w:ins w:id="296" w:author="phuong vu" w:date="2018-11-22T15:01:00Z"/>
          <w:rFonts w:asciiTheme="minorHAnsi" w:eastAsiaTheme="minorEastAsia" w:hAnsiTheme="minorHAnsi" w:cstheme="minorBidi"/>
          <w:noProof/>
          <w:sz w:val="22"/>
          <w:szCs w:val="22"/>
          <w:lang w:val="en-US"/>
        </w:rPr>
        <w:pPrChange w:id="297" w:author="phuong vu" w:date="2018-11-23T13:48:00Z">
          <w:pPr>
            <w:pStyle w:val="TOC1"/>
            <w:tabs>
              <w:tab w:val="right" w:leader="dot" w:pos="8777"/>
            </w:tabs>
          </w:pPr>
        </w:pPrChange>
      </w:pPr>
      <w:ins w:id="298" w:author="phuong vu" w:date="2018-11-22T15:01:00Z">
        <w:r>
          <w:rPr>
            <w:noProof/>
          </w:rPr>
          <w:t>PHẦN NỘI DUNG</w:t>
        </w:r>
        <w:r>
          <w:rPr>
            <w:noProof/>
          </w:rPr>
          <w:tab/>
        </w:r>
        <w:r>
          <w:rPr>
            <w:noProof/>
          </w:rPr>
          <w:fldChar w:fldCharType="begin"/>
        </w:r>
        <w:r>
          <w:rPr>
            <w:noProof/>
          </w:rPr>
          <w:instrText xml:space="preserve"> PAGEREF _Toc530662468 \h </w:instrText>
        </w:r>
      </w:ins>
      <w:r>
        <w:rPr>
          <w:noProof/>
        </w:rPr>
      </w:r>
      <w:r>
        <w:rPr>
          <w:noProof/>
        </w:rPr>
        <w:fldChar w:fldCharType="separate"/>
      </w:r>
      <w:ins w:id="299" w:author="phuong vu" w:date="2018-11-22T15:01:00Z">
        <w:r>
          <w:rPr>
            <w:noProof/>
          </w:rPr>
          <w:t>18</w:t>
        </w:r>
        <w:r>
          <w:rPr>
            <w:noProof/>
          </w:rPr>
          <w:fldChar w:fldCharType="end"/>
        </w:r>
      </w:ins>
    </w:p>
    <w:p w14:paraId="0717BC75" w14:textId="7F90ED27" w:rsidR="00F72520" w:rsidRDefault="00F72520">
      <w:pPr>
        <w:pStyle w:val="TOC1"/>
        <w:tabs>
          <w:tab w:val="left" w:pos="1540"/>
          <w:tab w:val="right" w:leader="dot" w:pos="8777"/>
        </w:tabs>
        <w:spacing w:line="276" w:lineRule="auto"/>
        <w:rPr>
          <w:ins w:id="300" w:author="phuong vu" w:date="2018-11-22T15:01:00Z"/>
          <w:rFonts w:asciiTheme="minorHAnsi" w:eastAsiaTheme="minorEastAsia" w:hAnsiTheme="minorHAnsi" w:cstheme="minorBidi"/>
          <w:noProof/>
          <w:sz w:val="22"/>
          <w:szCs w:val="22"/>
          <w:lang w:val="en-US"/>
        </w:rPr>
        <w:pPrChange w:id="301" w:author="phuong vu" w:date="2018-11-23T13:48:00Z">
          <w:pPr>
            <w:pStyle w:val="TOC1"/>
            <w:tabs>
              <w:tab w:val="left" w:pos="1540"/>
              <w:tab w:val="right" w:leader="dot" w:pos="8777"/>
            </w:tabs>
          </w:pPr>
        </w:pPrChange>
      </w:pPr>
      <w:ins w:id="302" w:author="phuong vu" w:date="2018-11-22T15:01: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_Toc530662469 \h </w:instrText>
        </w:r>
      </w:ins>
      <w:r>
        <w:rPr>
          <w:noProof/>
        </w:rPr>
      </w:r>
      <w:r>
        <w:rPr>
          <w:noProof/>
        </w:rPr>
        <w:fldChar w:fldCharType="separate"/>
      </w:r>
      <w:ins w:id="303" w:author="phuong vu" w:date="2018-11-22T15:01:00Z">
        <w:r>
          <w:rPr>
            <w:noProof/>
          </w:rPr>
          <w:t>18</w:t>
        </w:r>
        <w:r>
          <w:rPr>
            <w:noProof/>
          </w:rPr>
          <w:fldChar w:fldCharType="end"/>
        </w:r>
      </w:ins>
    </w:p>
    <w:p w14:paraId="34A59B9D" w14:textId="60DAA3AA" w:rsidR="00F72520" w:rsidRDefault="00F72520">
      <w:pPr>
        <w:pStyle w:val="TOC2"/>
        <w:tabs>
          <w:tab w:val="left" w:pos="880"/>
          <w:tab w:val="right" w:leader="dot" w:pos="8777"/>
        </w:tabs>
        <w:spacing w:line="276" w:lineRule="auto"/>
        <w:rPr>
          <w:ins w:id="304" w:author="phuong vu" w:date="2018-11-22T15:01:00Z"/>
          <w:rFonts w:asciiTheme="minorHAnsi" w:eastAsiaTheme="minorEastAsia" w:hAnsiTheme="minorHAnsi" w:cstheme="minorBidi"/>
          <w:noProof/>
          <w:sz w:val="22"/>
          <w:szCs w:val="22"/>
          <w:lang w:val="en-US"/>
        </w:rPr>
        <w:pPrChange w:id="305" w:author="phuong vu" w:date="2018-11-23T13:48:00Z">
          <w:pPr>
            <w:pStyle w:val="TOC2"/>
            <w:tabs>
              <w:tab w:val="left" w:pos="880"/>
              <w:tab w:val="right" w:leader="dot" w:pos="8777"/>
            </w:tabs>
          </w:pPr>
        </w:pPrChange>
      </w:pPr>
      <w:ins w:id="306" w:author="phuong vu" w:date="2018-11-22T15:01: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_Toc530662481 \h </w:instrText>
        </w:r>
      </w:ins>
      <w:r>
        <w:rPr>
          <w:noProof/>
        </w:rPr>
      </w:r>
      <w:r>
        <w:rPr>
          <w:noProof/>
        </w:rPr>
        <w:fldChar w:fldCharType="separate"/>
      </w:r>
      <w:ins w:id="307" w:author="phuong vu" w:date="2018-11-22T15:01:00Z">
        <w:r>
          <w:rPr>
            <w:noProof/>
          </w:rPr>
          <w:t>18</w:t>
        </w:r>
        <w:r>
          <w:rPr>
            <w:noProof/>
          </w:rPr>
          <w:fldChar w:fldCharType="end"/>
        </w:r>
      </w:ins>
    </w:p>
    <w:p w14:paraId="504F97F9" w14:textId="0E6FF80E" w:rsidR="00F72520" w:rsidRDefault="00F72520">
      <w:pPr>
        <w:pStyle w:val="TOC2"/>
        <w:tabs>
          <w:tab w:val="left" w:pos="880"/>
          <w:tab w:val="right" w:leader="dot" w:pos="8777"/>
        </w:tabs>
        <w:spacing w:line="276" w:lineRule="auto"/>
        <w:rPr>
          <w:ins w:id="308" w:author="phuong vu" w:date="2018-11-22T15:01:00Z"/>
          <w:rFonts w:asciiTheme="minorHAnsi" w:eastAsiaTheme="minorEastAsia" w:hAnsiTheme="minorHAnsi" w:cstheme="minorBidi"/>
          <w:noProof/>
          <w:sz w:val="22"/>
          <w:szCs w:val="22"/>
          <w:lang w:val="en-US"/>
        </w:rPr>
        <w:pPrChange w:id="309" w:author="phuong vu" w:date="2018-11-23T13:48:00Z">
          <w:pPr>
            <w:pStyle w:val="TOC2"/>
            <w:tabs>
              <w:tab w:val="left" w:pos="880"/>
              <w:tab w:val="right" w:leader="dot" w:pos="8777"/>
            </w:tabs>
          </w:pPr>
        </w:pPrChange>
      </w:pPr>
      <w:ins w:id="310" w:author="phuong vu" w:date="2018-11-22T15:01:00Z">
        <w:r>
          <w:rPr>
            <w:noProof/>
          </w:rPr>
          <w:t>1.2</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_Toc530662482 \h </w:instrText>
        </w:r>
      </w:ins>
      <w:r>
        <w:rPr>
          <w:noProof/>
        </w:rPr>
      </w:r>
      <w:r>
        <w:rPr>
          <w:noProof/>
        </w:rPr>
        <w:fldChar w:fldCharType="separate"/>
      </w:r>
      <w:ins w:id="311" w:author="phuong vu" w:date="2018-11-22T15:01:00Z">
        <w:r>
          <w:rPr>
            <w:noProof/>
          </w:rPr>
          <w:t>18</w:t>
        </w:r>
        <w:r>
          <w:rPr>
            <w:noProof/>
          </w:rPr>
          <w:fldChar w:fldCharType="end"/>
        </w:r>
      </w:ins>
    </w:p>
    <w:p w14:paraId="1885FF4E" w14:textId="555D6949" w:rsidR="00F72520" w:rsidRDefault="00F72520">
      <w:pPr>
        <w:pStyle w:val="TOC2"/>
        <w:tabs>
          <w:tab w:val="left" w:pos="880"/>
          <w:tab w:val="right" w:leader="dot" w:pos="8777"/>
        </w:tabs>
        <w:spacing w:line="276" w:lineRule="auto"/>
        <w:rPr>
          <w:ins w:id="312" w:author="phuong vu" w:date="2018-11-22T15:01:00Z"/>
          <w:rFonts w:asciiTheme="minorHAnsi" w:eastAsiaTheme="minorEastAsia" w:hAnsiTheme="minorHAnsi" w:cstheme="minorBidi"/>
          <w:noProof/>
          <w:sz w:val="22"/>
          <w:szCs w:val="22"/>
          <w:lang w:val="en-US"/>
        </w:rPr>
        <w:pPrChange w:id="313" w:author="phuong vu" w:date="2018-11-23T13:48:00Z">
          <w:pPr>
            <w:pStyle w:val="TOC2"/>
            <w:tabs>
              <w:tab w:val="left" w:pos="880"/>
              <w:tab w:val="right" w:leader="dot" w:pos="8777"/>
            </w:tabs>
          </w:pPr>
        </w:pPrChange>
      </w:pPr>
      <w:ins w:id="314" w:author="phuong vu" w:date="2018-11-22T15:01:00Z">
        <w:r>
          <w:rPr>
            <w:noProof/>
          </w:rPr>
          <w:t>1.3</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_Toc530662483 \h </w:instrText>
        </w:r>
      </w:ins>
      <w:r>
        <w:rPr>
          <w:noProof/>
        </w:rPr>
      </w:r>
      <w:r>
        <w:rPr>
          <w:noProof/>
        </w:rPr>
        <w:fldChar w:fldCharType="separate"/>
      </w:r>
      <w:ins w:id="315" w:author="phuong vu" w:date="2018-11-22T15:01:00Z">
        <w:r>
          <w:rPr>
            <w:noProof/>
          </w:rPr>
          <w:t>19</w:t>
        </w:r>
        <w:r>
          <w:rPr>
            <w:noProof/>
          </w:rPr>
          <w:fldChar w:fldCharType="end"/>
        </w:r>
      </w:ins>
    </w:p>
    <w:p w14:paraId="67A010A0" w14:textId="7B0756BA" w:rsidR="00F72520" w:rsidRDefault="00F72520">
      <w:pPr>
        <w:pStyle w:val="TOC2"/>
        <w:tabs>
          <w:tab w:val="left" w:pos="880"/>
          <w:tab w:val="right" w:leader="dot" w:pos="8777"/>
        </w:tabs>
        <w:spacing w:line="276" w:lineRule="auto"/>
        <w:rPr>
          <w:ins w:id="316" w:author="phuong vu" w:date="2018-11-22T15:01:00Z"/>
          <w:rFonts w:asciiTheme="minorHAnsi" w:eastAsiaTheme="minorEastAsia" w:hAnsiTheme="minorHAnsi" w:cstheme="minorBidi"/>
          <w:noProof/>
          <w:sz w:val="22"/>
          <w:szCs w:val="22"/>
          <w:lang w:val="en-US"/>
        </w:rPr>
        <w:pPrChange w:id="317" w:author="phuong vu" w:date="2018-11-23T13:48:00Z">
          <w:pPr>
            <w:pStyle w:val="TOC2"/>
            <w:tabs>
              <w:tab w:val="left" w:pos="880"/>
              <w:tab w:val="right" w:leader="dot" w:pos="8777"/>
            </w:tabs>
          </w:pPr>
        </w:pPrChange>
      </w:pPr>
      <w:ins w:id="318" w:author="phuong vu" w:date="2018-11-22T15:01:00Z">
        <w:r>
          <w:rPr>
            <w:noProof/>
          </w:rPr>
          <w:t>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_Toc530662484 \h </w:instrText>
        </w:r>
      </w:ins>
      <w:r>
        <w:rPr>
          <w:noProof/>
        </w:rPr>
      </w:r>
      <w:r>
        <w:rPr>
          <w:noProof/>
        </w:rPr>
        <w:fldChar w:fldCharType="separate"/>
      </w:r>
      <w:ins w:id="319" w:author="phuong vu" w:date="2018-11-22T15:01:00Z">
        <w:r>
          <w:rPr>
            <w:noProof/>
          </w:rPr>
          <w:t>19</w:t>
        </w:r>
        <w:r>
          <w:rPr>
            <w:noProof/>
          </w:rPr>
          <w:fldChar w:fldCharType="end"/>
        </w:r>
      </w:ins>
    </w:p>
    <w:p w14:paraId="02AABA4C" w14:textId="33421ED9" w:rsidR="00F72520" w:rsidRDefault="00F72520">
      <w:pPr>
        <w:pStyle w:val="TOC2"/>
        <w:tabs>
          <w:tab w:val="left" w:pos="880"/>
          <w:tab w:val="right" w:leader="dot" w:pos="8777"/>
        </w:tabs>
        <w:spacing w:line="276" w:lineRule="auto"/>
        <w:rPr>
          <w:ins w:id="320" w:author="phuong vu" w:date="2018-11-22T15:01:00Z"/>
          <w:rFonts w:asciiTheme="minorHAnsi" w:eastAsiaTheme="minorEastAsia" w:hAnsiTheme="minorHAnsi" w:cstheme="minorBidi"/>
          <w:noProof/>
          <w:sz w:val="22"/>
          <w:szCs w:val="22"/>
          <w:lang w:val="en-US"/>
        </w:rPr>
        <w:pPrChange w:id="321" w:author="phuong vu" w:date="2018-11-23T13:48:00Z">
          <w:pPr>
            <w:pStyle w:val="TOC2"/>
            <w:tabs>
              <w:tab w:val="left" w:pos="880"/>
              <w:tab w:val="right" w:leader="dot" w:pos="8777"/>
            </w:tabs>
          </w:pPr>
        </w:pPrChange>
      </w:pPr>
      <w:ins w:id="322" w:author="phuong vu" w:date="2018-11-22T15:01:00Z">
        <w:r>
          <w:rPr>
            <w:noProof/>
          </w:rPr>
          <w:t>1.5</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_Toc530662485 \h </w:instrText>
        </w:r>
      </w:ins>
      <w:r>
        <w:rPr>
          <w:noProof/>
        </w:rPr>
      </w:r>
      <w:r>
        <w:rPr>
          <w:noProof/>
        </w:rPr>
        <w:fldChar w:fldCharType="separate"/>
      </w:r>
      <w:ins w:id="323" w:author="phuong vu" w:date="2018-11-22T15:01:00Z">
        <w:r>
          <w:rPr>
            <w:noProof/>
          </w:rPr>
          <w:t>20</w:t>
        </w:r>
        <w:r>
          <w:rPr>
            <w:noProof/>
          </w:rPr>
          <w:fldChar w:fldCharType="end"/>
        </w:r>
      </w:ins>
    </w:p>
    <w:p w14:paraId="6AB9A5DC" w14:textId="71F33072" w:rsidR="00F72520" w:rsidRDefault="00F72520">
      <w:pPr>
        <w:pStyle w:val="TOC2"/>
        <w:tabs>
          <w:tab w:val="left" w:pos="880"/>
          <w:tab w:val="right" w:leader="dot" w:pos="8777"/>
        </w:tabs>
        <w:spacing w:line="276" w:lineRule="auto"/>
        <w:rPr>
          <w:ins w:id="324" w:author="phuong vu" w:date="2018-11-22T15:01:00Z"/>
          <w:rFonts w:asciiTheme="minorHAnsi" w:eastAsiaTheme="minorEastAsia" w:hAnsiTheme="minorHAnsi" w:cstheme="minorBidi"/>
          <w:noProof/>
          <w:sz w:val="22"/>
          <w:szCs w:val="22"/>
          <w:lang w:val="en-US"/>
        </w:rPr>
        <w:pPrChange w:id="325" w:author="phuong vu" w:date="2018-11-23T13:48:00Z">
          <w:pPr>
            <w:pStyle w:val="TOC2"/>
            <w:tabs>
              <w:tab w:val="left" w:pos="880"/>
              <w:tab w:val="right" w:leader="dot" w:pos="8777"/>
            </w:tabs>
          </w:pPr>
        </w:pPrChange>
      </w:pPr>
      <w:ins w:id="326" w:author="phuong vu" w:date="2018-11-22T15:01:00Z">
        <w:r>
          <w:rPr>
            <w:noProof/>
          </w:rPr>
          <w:t>1.6</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_Toc530662486 \h </w:instrText>
        </w:r>
      </w:ins>
      <w:r>
        <w:rPr>
          <w:noProof/>
        </w:rPr>
      </w:r>
      <w:r>
        <w:rPr>
          <w:noProof/>
        </w:rPr>
        <w:fldChar w:fldCharType="separate"/>
      </w:r>
      <w:ins w:id="327" w:author="phuong vu" w:date="2018-11-22T15:01:00Z">
        <w:r>
          <w:rPr>
            <w:noProof/>
          </w:rPr>
          <w:t>21</w:t>
        </w:r>
        <w:r>
          <w:rPr>
            <w:noProof/>
          </w:rPr>
          <w:fldChar w:fldCharType="end"/>
        </w:r>
      </w:ins>
    </w:p>
    <w:p w14:paraId="6F1CE83A" w14:textId="1D7D3548" w:rsidR="00F72520" w:rsidRDefault="00F72520">
      <w:pPr>
        <w:pStyle w:val="TOC3"/>
        <w:tabs>
          <w:tab w:val="left" w:pos="1320"/>
          <w:tab w:val="right" w:leader="dot" w:pos="8777"/>
        </w:tabs>
        <w:spacing w:line="276" w:lineRule="auto"/>
        <w:rPr>
          <w:ins w:id="328" w:author="phuong vu" w:date="2018-11-22T15:01:00Z"/>
          <w:rFonts w:asciiTheme="minorHAnsi" w:eastAsiaTheme="minorEastAsia" w:hAnsiTheme="minorHAnsi" w:cstheme="minorBidi"/>
          <w:noProof/>
          <w:sz w:val="22"/>
          <w:szCs w:val="22"/>
          <w:lang w:val="en-US"/>
        </w:rPr>
        <w:pPrChange w:id="329" w:author="phuong vu" w:date="2018-11-23T13:48:00Z">
          <w:pPr>
            <w:pStyle w:val="TOC3"/>
            <w:tabs>
              <w:tab w:val="left" w:pos="1320"/>
              <w:tab w:val="right" w:leader="dot" w:pos="8777"/>
            </w:tabs>
          </w:pPr>
        </w:pPrChange>
      </w:pPr>
      <w:ins w:id="330" w:author="phuong vu" w:date="2018-11-22T15:01:00Z">
        <w:r>
          <w:rPr>
            <w:noProof/>
          </w:rPr>
          <w:t>1.6.1</w:t>
        </w:r>
        <w:r>
          <w:rPr>
            <w:rFonts w:asciiTheme="minorHAnsi" w:eastAsiaTheme="minorEastAsia" w:hAnsiTheme="minorHAnsi" w:cstheme="minorBidi"/>
            <w:noProof/>
            <w:sz w:val="22"/>
            <w:szCs w:val="22"/>
            <w:lang w:val="en-US"/>
          </w:rPr>
          <w:tab/>
        </w:r>
        <w:r>
          <w:rPr>
            <w:noProof/>
          </w:rPr>
          <w:t>Quản lí đơn hàng</w:t>
        </w:r>
        <w:r>
          <w:rPr>
            <w:noProof/>
          </w:rPr>
          <w:tab/>
        </w:r>
        <w:r>
          <w:rPr>
            <w:noProof/>
          </w:rPr>
          <w:fldChar w:fldCharType="begin"/>
        </w:r>
        <w:r>
          <w:rPr>
            <w:noProof/>
          </w:rPr>
          <w:instrText xml:space="preserve"> PAGEREF _Toc530662487 \h </w:instrText>
        </w:r>
      </w:ins>
      <w:r>
        <w:rPr>
          <w:noProof/>
        </w:rPr>
      </w:r>
      <w:r>
        <w:rPr>
          <w:noProof/>
        </w:rPr>
        <w:fldChar w:fldCharType="separate"/>
      </w:r>
      <w:ins w:id="331" w:author="phuong vu" w:date="2018-11-22T15:01:00Z">
        <w:r>
          <w:rPr>
            <w:noProof/>
          </w:rPr>
          <w:t>21</w:t>
        </w:r>
        <w:r>
          <w:rPr>
            <w:noProof/>
          </w:rPr>
          <w:fldChar w:fldCharType="end"/>
        </w:r>
      </w:ins>
    </w:p>
    <w:p w14:paraId="4305DADA" w14:textId="3F4CBF1B" w:rsidR="00F72520" w:rsidRDefault="00F72520">
      <w:pPr>
        <w:pStyle w:val="TOC3"/>
        <w:tabs>
          <w:tab w:val="left" w:pos="1320"/>
          <w:tab w:val="right" w:leader="dot" w:pos="8777"/>
        </w:tabs>
        <w:spacing w:line="276" w:lineRule="auto"/>
        <w:rPr>
          <w:ins w:id="332" w:author="phuong vu" w:date="2018-11-22T15:01:00Z"/>
          <w:rFonts w:asciiTheme="minorHAnsi" w:eastAsiaTheme="minorEastAsia" w:hAnsiTheme="minorHAnsi" w:cstheme="minorBidi"/>
          <w:noProof/>
          <w:sz w:val="22"/>
          <w:szCs w:val="22"/>
          <w:lang w:val="en-US"/>
        </w:rPr>
        <w:pPrChange w:id="333" w:author="phuong vu" w:date="2018-11-23T13:48:00Z">
          <w:pPr>
            <w:pStyle w:val="TOC3"/>
            <w:tabs>
              <w:tab w:val="left" w:pos="1320"/>
              <w:tab w:val="right" w:leader="dot" w:pos="8777"/>
            </w:tabs>
          </w:pPr>
        </w:pPrChange>
      </w:pPr>
      <w:ins w:id="334" w:author="phuong vu" w:date="2018-11-22T15:01:00Z">
        <w:r>
          <w:rPr>
            <w:noProof/>
          </w:rPr>
          <w:t>1.6.2</w:t>
        </w:r>
        <w:r>
          <w:rPr>
            <w:rFonts w:asciiTheme="minorHAnsi" w:eastAsiaTheme="minorEastAsia" w:hAnsiTheme="minorHAnsi" w:cstheme="minorBidi"/>
            <w:noProof/>
            <w:sz w:val="22"/>
            <w:szCs w:val="22"/>
            <w:lang w:val="en-US"/>
          </w:rPr>
          <w:tab/>
        </w:r>
        <w:r>
          <w:rPr>
            <w:noProof/>
          </w:rPr>
          <w:t>Quản lí biên nhận</w:t>
        </w:r>
        <w:r>
          <w:rPr>
            <w:noProof/>
          </w:rPr>
          <w:tab/>
        </w:r>
        <w:r>
          <w:rPr>
            <w:noProof/>
          </w:rPr>
          <w:fldChar w:fldCharType="begin"/>
        </w:r>
        <w:r>
          <w:rPr>
            <w:noProof/>
          </w:rPr>
          <w:instrText xml:space="preserve"> PAGEREF _Toc530662488 \h </w:instrText>
        </w:r>
      </w:ins>
      <w:r>
        <w:rPr>
          <w:noProof/>
        </w:rPr>
      </w:r>
      <w:r>
        <w:rPr>
          <w:noProof/>
        </w:rPr>
        <w:fldChar w:fldCharType="separate"/>
      </w:r>
      <w:ins w:id="335" w:author="phuong vu" w:date="2018-11-22T15:01:00Z">
        <w:r>
          <w:rPr>
            <w:noProof/>
          </w:rPr>
          <w:t>22</w:t>
        </w:r>
        <w:r>
          <w:rPr>
            <w:noProof/>
          </w:rPr>
          <w:fldChar w:fldCharType="end"/>
        </w:r>
      </w:ins>
    </w:p>
    <w:p w14:paraId="52A9B8AF" w14:textId="0E85D763" w:rsidR="00F72520" w:rsidRDefault="00F72520">
      <w:pPr>
        <w:pStyle w:val="TOC3"/>
        <w:tabs>
          <w:tab w:val="left" w:pos="1320"/>
          <w:tab w:val="right" w:leader="dot" w:pos="8777"/>
        </w:tabs>
        <w:spacing w:line="276" w:lineRule="auto"/>
        <w:rPr>
          <w:ins w:id="336" w:author="phuong vu" w:date="2018-11-22T15:01:00Z"/>
          <w:rFonts w:asciiTheme="minorHAnsi" w:eastAsiaTheme="minorEastAsia" w:hAnsiTheme="minorHAnsi" w:cstheme="minorBidi"/>
          <w:noProof/>
          <w:sz w:val="22"/>
          <w:szCs w:val="22"/>
          <w:lang w:val="en-US"/>
        </w:rPr>
        <w:pPrChange w:id="337" w:author="phuong vu" w:date="2018-11-23T13:48:00Z">
          <w:pPr>
            <w:pStyle w:val="TOC3"/>
            <w:tabs>
              <w:tab w:val="left" w:pos="1320"/>
              <w:tab w:val="right" w:leader="dot" w:pos="8777"/>
            </w:tabs>
          </w:pPr>
        </w:pPrChange>
      </w:pPr>
      <w:ins w:id="338" w:author="phuong vu" w:date="2018-11-22T15:01:00Z">
        <w:r>
          <w:rPr>
            <w:noProof/>
          </w:rPr>
          <w:t>1.6.3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_Toc530662489 \h </w:instrText>
        </w:r>
      </w:ins>
      <w:r>
        <w:rPr>
          <w:noProof/>
        </w:rPr>
      </w:r>
      <w:r>
        <w:rPr>
          <w:noProof/>
        </w:rPr>
        <w:fldChar w:fldCharType="separate"/>
      </w:r>
      <w:ins w:id="339" w:author="phuong vu" w:date="2018-11-22T15:01:00Z">
        <w:r>
          <w:rPr>
            <w:noProof/>
          </w:rPr>
          <w:t>23</w:t>
        </w:r>
        <w:r>
          <w:rPr>
            <w:noProof/>
          </w:rPr>
          <w:fldChar w:fldCharType="end"/>
        </w:r>
      </w:ins>
    </w:p>
    <w:p w14:paraId="541EE318" w14:textId="2ACC43EF" w:rsidR="00F72520" w:rsidRDefault="00F72520">
      <w:pPr>
        <w:pStyle w:val="TOC3"/>
        <w:tabs>
          <w:tab w:val="left" w:pos="1320"/>
          <w:tab w:val="right" w:leader="dot" w:pos="8777"/>
        </w:tabs>
        <w:spacing w:line="276" w:lineRule="auto"/>
        <w:rPr>
          <w:ins w:id="340" w:author="phuong vu" w:date="2018-11-22T15:01:00Z"/>
          <w:rFonts w:asciiTheme="minorHAnsi" w:eastAsiaTheme="minorEastAsia" w:hAnsiTheme="minorHAnsi" w:cstheme="minorBidi"/>
          <w:noProof/>
          <w:sz w:val="22"/>
          <w:szCs w:val="22"/>
          <w:lang w:val="en-US"/>
        </w:rPr>
        <w:pPrChange w:id="341" w:author="phuong vu" w:date="2018-11-23T13:48:00Z">
          <w:pPr>
            <w:pStyle w:val="TOC3"/>
            <w:tabs>
              <w:tab w:val="left" w:pos="1320"/>
              <w:tab w:val="right" w:leader="dot" w:pos="8777"/>
            </w:tabs>
          </w:pPr>
        </w:pPrChange>
      </w:pPr>
      <w:ins w:id="342" w:author="phuong vu" w:date="2018-11-22T15:01:00Z">
        <w:r>
          <w:rPr>
            <w:noProof/>
          </w:rPr>
          <w:t>1.6.4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_Toc530662490 \h </w:instrText>
        </w:r>
      </w:ins>
      <w:r>
        <w:rPr>
          <w:noProof/>
        </w:rPr>
      </w:r>
      <w:r>
        <w:rPr>
          <w:noProof/>
        </w:rPr>
        <w:fldChar w:fldCharType="separate"/>
      </w:r>
      <w:ins w:id="343" w:author="phuong vu" w:date="2018-11-22T15:01:00Z">
        <w:r>
          <w:rPr>
            <w:noProof/>
          </w:rPr>
          <w:t>24</w:t>
        </w:r>
        <w:r>
          <w:rPr>
            <w:noProof/>
          </w:rPr>
          <w:fldChar w:fldCharType="end"/>
        </w:r>
      </w:ins>
    </w:p>
    <w:p w14:paraId="3FFB0189" w14:textId="1AD892F0" w:rsidR="00F72520" w:rsidRDefault="00F72520">
      <w:pPr>
        <w:pStyle w:val="TOC3"/>
        <w:tabs>
          <w:tab w:val="left" w:pos="1320"/>
          <w:tab w:val="right" w:leader="dot" w:pos="8777"/>
        </w:tabs>
        <w:spacing w:line="276" w:lineRule="auto"/>
        <w:rPr>
          <w:ins w:id="344" w:author="phuong vu" w:date="2018-11-22T15:01:00Z"/>
          <w:rFonts w:asciiTheme="minorHAnsi" w:eastAsiaTheme="minorEastAsia" w:hAnsiTheme="minorHAnsi" w:cstheme="minorBidi"/>
          <w:noProof/>
          <w:sz w:val="22"/>
          <w:szCs w:val="22"/>
          <w:lang w:val="en-US"/>
        </w:rPr>
        <w:pPrChange w:id="345" w:author="phuong vu" w:date="2018-11-23T13:48:00Z">
          <w:pPr>
            <w:pStyle w:val="TOC3"/>
            <w:tabs>
              <w:tab w:val="left" w:pos="1320"/>
              <w:tab w:val="right" w:leader="dot" w:pos="8777"/>
            </w:tabs>
          </w:pPr>
        </w:pPrChange>
      </w:pPr>
      <w:ins w:id="346" w:author="phuong vu" w:date="2018-11-22T15:01:00Z">
        <w:r>
          <w:rPr>
            <w:noProof/>
          </w:rPr>
          <w:lastRenderedPageBreak/>
          <w:t>1.6.5</w:t>
        </w:r>
        <w:r>
          <w:rPr>
            <w:rFonts w:asciiTheme="minorHAnsi" w:eastAsiaTheme="minorEastAsia" w:hAnsiTheme="minorHAnsi" w:cstheme="minorBidi"/>
            <w:noProof/>
            <w:sz w:val="22"/>
            <w:szCs w:val="22"/>
            <w:lang w:val="en-US"/>
          </w:rPr>
          <w:tab/>
        </w:r>
        <w:r>
          <w:rPr>
            <w:noProof/>
          </w:rPr>
          <w:t>Quản lí trạng thái máy giặt</w:t>
        </w:r>
        <w:r>
          <w:rPr>
            <w:noProof/>
          </w:rPr>
          <w:tab/>
        </w:r>
        <w:r>
          <w:rPr>
            <w:noProof/>
          </w:rPr>
          <w:fldChar w:fldCharType="begin"/>
        </w:r>
        <w:r>
          <w:rPr>
            <w:noProof/>
          </w:rPr>
          <w:instrText xml:space="preserve"> PAGEREF _Toc530662491 \h </w:instrText>
        </w:r>
      </w:ins>
      <w:r>
        <w:rPr>
          <w:noProof/>
        </w:rPr>
      </w:r>
      <w:r>
        <w:rPr>
          <w:noProof/>
        </w:rPr>
        <w:fldChar w:fldCharType="separate"/>
      </w:r>
      <w:ins w:id="347" w:author="phuong vu" w:date="2018-11-22T15:01:00Z">
        <w:r>
          <w:rPr>
            <w:noProof/>
          </w:rPr>
          <w:t>26</w:t>
        </w:r>
        <w:r>
          <w:rPr>
            <w:noProof/>
          </w:rPr>
          <w:fldChar w:fldCharType="end"/>
        </w:r>
      </w:ins>
    </w:p>
    <w:p w14:paraId="1B76BB3D" w14:textId="36342F48" w:rsidR="00F72520" w:rsidRDefault="00F72520">
      <w:pPr>
        <w:pStyle w:val="TOC3"/>
        <w:tabs>
          <w:tab w:val="left" w:pos="1320"/>
          <w:tab w:val="right" w:leader="dot" w:pos="8777"/>
        </w:tabs>
        <w:spacing w:line="276" w:lineRule="auto"/>
        <w:rPr>
          <w:ins w:id="348" w:author="phuong vu" w:date="2018-11-22T15:01:00Z"/>
          <w:rFonts w:asciiTheme="minorHAnsi" w:eastAsiaTheme="minorEastAsia" w:hAnsiTheme="minorHAnsi" w:cstheme="minorBidi"/>
          <w:noProof/>
          <w:sz w:val="22"/>
          <w:szCs w:val="22"/>
          <w:lang w:val="en-US"/>
        </w:rPr>
        <w:pPrChange w:id="349" w:author="phuong vu" w:date="2018-11-23T13:48:00Z">
          <w:pPr>
            <w:pStyle w:val="TOC3"/>
            <w:tabs>
              <w:tab w:val="left" w:pos="1320"/>
              <w:tab w:val="right" w:leader="dot" w:pos="8777"/>
            </w:tabs>
          </w:pPr>
        </w:pPrChange>
      </w:pPr>
      <w:ins w:id="350" w:author="phuong vu" w:date="2018-11-22T15:01:00Z">
        <w:r>
          <w:rPr>
            <w:noProof/>
          </w:rPr>
          <w:t>1.6.6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_Toc530662492 \h </w:instrText>
        </w:r>
      </w:ins>
      <w:r>
        <w:rPr>
          <w:noProof/>
        </w:rPr>
      </w:r>
      <w:r>
        <w:rPr>
          <w:noProof/>
        </w:rPr>
        <w:fldChar w:fldCharType="separate"/>
      </w:r>
      <w:ins w:id="351" w:author="phuong vu" w:date="2018-11-22T15:01:00Z">
        <w:r>
          <w:rPr>
            <w:noProof/>
          </w:rPr>
          <w:t>26</w:t>
        </w:r>
        <w:r>
          <w:rPr>
            <w:noProof/>
          </w:rPr>
          <w:fldChar w:fldCharType="end"/>
        </w:r>
      </w:ins>
    </w:p>
    <w:p w14:paraId="34F9DE2A" w14:textId="2B9421CD" w:rsidR="00F72520" w:rsidRDefault="00F72520">
      <w:pPr>
        <w:pStyle w:val="TOC3"/>
        <w:tabs>
          <w:tab w:val="left" w:pos="1320"/>
          <w:tab w:val="right" w:leader="dot" w:pos="8777"/>
        </w:tabs>
        <w:spacing w:line="276" w:lineRule="auto"/>
        <w:rPr>
          <w:ins w:id="352" w:author="phuong vu" w:date="2018-11-22T15:01:00Z"/>
          <w:rFonts w:asciiTheme="minorHAnsi" w:eastAsiaTheme="minorEastAsia" w:hAnsiTheme="minorHAnsi" w:cstheme="minorBidi"/>
          <w:noProof/>
          <w:sz w:val="22"/>
          <w:szCs w:val="22"/>
          <w:lang w:val="en-US"/>
        </w:rPr>
        <w:pPrChange w:id="353" w:author="phuong vu" w:date="2018-11-23T13:48:00Z">
          <w:pPr>
            <w:pStyle w:val="TOC3"/>
            <w:tabs>
              <w:tab w:val="left" w:pos="1320"/>
              <w:tab w:val="right" w:leader="dot" w:pos="8777"/>
            </w:tabs>
          </w:pPr>
        </w:pPrChange>
      </w:pPr>
      <w:ins w:id="354" w:author="phuong vu" w:date="2018-11-22T15:01:00Z">
        <w:r>
          <w:rPr>
            <w:noProof/>
          </w:rPr>
          <w:t>1.6.7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_Toc530662493 \h </w:instrText>
        </w:r>
      </w:ins>
      <w:r>
        <w:rPr>
          <w:noProof/>
        </w:rPr>
      </w:r>
      <w:r>
        <w:rPr>
          <w:noProof/>
        </w:rPr>
        <w:fldChar w:fldCharType="separate"/>
      </w:r>
      <w:ins w:id="355" w:author="phuong vu" w:date="2018-11-22T15:01:00Z">
        <w:r>
          <w:rPr>
            <w:noProof/>
          </w:rPr>
          <w:t>26</w:t>
        </w:r>
        <w:r>
          <w:rPr>
            <w:noProof/>
          </w:rPr>
          <w:fldChar w:fldCharType="end"/>
        </w:r>
      </w:ins>
    </w:p>
    <w:p w14:paraId="70CCC447" w14:textId="7C61C493" w:rsidR="00F72520" w:rsidRDefault="00F72520">
      <w:pPr>
        <w:pStyle w:val="TOC3"/>
        <w:tabs>
          <w:tab w:val="left" w:pos="1320"/>
          <w:tab w:val="right" w:leader="dot" w:pos="8777"/>
        </w:tabs>
        <w:spacing w:line="276" w:lineRule="auto"/>
        <w:rPr>
          <w:ins w:id="356" w:author="phuong vu" w:date="2018-11-22T15:01:00Z"/>
          <w:rFonts w:asciiTheme="minorHAnsi" w:eastAsiaTheme="minorEastAsia" w:hAnsiTheme="minorHAnsi" w:cstheme="minorBidi"/>
          <w:noProof/>
          <w:sz w:val="22"/>
          <w:szCs w:val="22"/>
          <w:lang w:val="en-US"/>
        </w:rPr>
        <w:pPrChange w:id="357" w:author="phuong vu" w:date="2018-11-23T13:48:00Z">
          <w:pPr>
            <w:pStyle w:val="TOC3"/>
            <w:tabs>
              <w:tab w:val="left" w:pos="1320"/>
              <w:tab w:val="right" w:leader="dot" w:pos="8777"/>
            </w:tabs>
          </w:pPr>
        </w:pPrChange>
      </w:pPr>
      <w:ins w:id="358" w:author="phuong vu" w:date="2018-11-22T15:01:00Z">
        <w:r>
          <w:rPr>
            <w:noProof/>
          </w:rPr>
          <w:t>1.6.8</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_Toc530662494 \h </w:instrText>
        </w:r>
      </w:ins>
      <w:r>
        <w:rPr>
          <w:noProof/>
        </w:rPr>
      </w:r>
      <w:r>
        <w:rPr>
          <w:noProof/>
        </w:rPr>
        <w:fldChar w:fldCharType="separate"/>
      </w:r>
      <w:ins w:id="359" w:author="phuong vu" w:date="2018-11-22T15:01:00Z">
        <w:r>
          <w:rPr>
            <w:noProof/>
          </w:rPr>
          <w:t>27</w:t>
        </w:r>
        <w:r>
          <w:rPr>
            <w:noProof/>
          </w:rPr>
          <w:fldChar w:fldCharType="end"/>
        </w:r>
      </w:ins>
    </w:p>
    <w:p w14:paraId="7A92BB85" w14:textId="3EE0643D" w:rsidR="00F72520" w:rsidRDefault="00F72520">
      <w:pPr>
        <w:pStyle w:val="TOC3"/>
        <w:tabs>
          <w:tab w:val="left" w:pos="1320"/>
          <w:tab w:val="right" w:leader="dot" w:pos="8777"/>
        </w:tabs>
        <w:spacing w:line="276" w:lineRule="auto"/>
        <w:rPr>
          <w:ins w:id="360" w:author="phuong vu" w:date="2018-11-22T15:01:00Z"/>
          <w:rFonts w:asciiTheme="minorHAnsi" w:eastAsiaTheme="minorEastAsia" w:hAnsiTheme="minorHAnsi" w:cstheme="minorBidi"/>
          <w:noProof/>
          <w:sz w:val="22"/>
          <w:szCs w:val="22"/>
          <w:lang w:val="en-US"/>
        </w:rPr>
        <w:pPrChange w:id="361" w:author="phuong vu" w:date="2018-11-23T13:48:00Z">
          <w:pPr>
            <w:pStyle w:val="TOC3"/>
            <w:tabs>
              <w:tab w:val="left" w:pos="1320"/>
              <w:tab w:val="right" w:leader="dot" w:pos="8777"/>
            </w:tabs>
          </w:pPr>
        </w:pPrChange>
      </w:pPr>
      <w:ins w:id="362" w:author="phuong vu" w:date="2018-11-22T15:01:00Z">
        <w:r>
          <w:rPr>
            <w:noProof/>
          </w:rPr>
          <w:t>1.6.9</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_Toc530662495 \h </w:instrText>
        </w:r>
      </w:ins>
      <w:r>
        <w:rPr>
          <w:noProof/>
        </w:rPr>
      </w:r>
      <w:r>
        <w:rPr>
          <w:noProof/>
        </w:rPr>
        <w:fldChar w:fldCharType="separate"/>
      </w:r>
      <w:ins w:id="363" w:author="phuong vu" w:date="2018-11-22T15:01:00Z">
        <w:r>
          <w:rPr>
            <w:noProof/>
          </w:rPr>
          <w:t>28</w:t>
        </w:r>
        <w:r>
          <w:rPr>
            <w:noProof/>
          </w:rPr>
          <w:fldChar w:fldCharType="end"/>
        </w:r>
      </w:ins>
    </w:p>
    <w:p w14:paraId="6A30D486" w14:textId="125E9D77" w:rsidR="00F72520" w:rsidRDefault="00F72520">
      <w:pPr>
        <w:pStyle w:val="TOC3"/>
        <w:tabs>
          <w:tab w:val="left" w:pos="1320"/>
          <w:tab w:val="right" w:leader="dot" w:pos="8777"/>
        </w:tabs>
        <w:spacing w:line="276" w:lineRule="auto"/>
        <w:rPr>
          <w:ins w:id="364" w:author="phuong vu" w:date="2018-11-22T15:01:00Z"/>
          <w:rFonts w:asciiTheme="minorHAnsi" w:eastAsiaTheme="minorEastAsia" w:hAnsiTheme="minorHAnsi" w:cstheme="minorBidi"/>
          <w:noProof/>
          <w:sz w:val="22"/>
          <w:szCs w:val="22"/>
          <w:lang w:val="en-US"/>
        </w:rPr>
        <w:pPrChange w:id="365" w:author="phuong vu" w:date="2018-11-23T13:48:00Z">
          <w:pPr>
            <w:pStyle w:val="TOC3"/>
            <w:tabs>
              <w:tab w:val="left" w:pos="1320"/>
              <w:tab w:val="right" w:leader="dot" w:pos="8777"/>
            </w:tabs>
          </w:pPr>
        </w:pPrChange>
      </w:pPr>
      <w:ins w:id="366" w:author="phuong vu" w:date="2018-11-22T15:01:00Z">
        <w:r>
          <w:rPr>
            <w:noProof/>
          </w:rPr>
          <w:t>1.6.10</w:t>
        </w:r>
        <w:r>
          <w:rPr>
            <w:rFonts w:asciiTheme="minorHAnsi" w:eastAsiaTheme="minorEastAsia" w:hAnsiTheme="minorHAnsi" w:cstheme="minorBidi"/>
            <w:noProof/>
            <w:sz w:val="22"/>
            <w:szCs w:val="22"/>
            <w:lang w:val="en-US"/>
          </w:rPr>
          <w:tab/>
        </w:r>
        <w:r>
          <w:rPr>
            <w:noProof/>
          </w:rPr>
          <w:t>Đăng kí tài khoản khách hàng</w:t>
        </w:r>
        <w:r>
          <w:rPr>
            <w:noProof/>
          </w:rPr>
          <w:tab/>
        </w:r>
        <w:r>
          <w:rPr>
            <w:noProof/>
          </w:rPr>
          <w:fldChar w:fldCharType="begin"/>
        </w:r>
        <w:r>
          <w:rPr>
            <w:noProof/>
          </w:rPr>
          <w:instrText xml:space="preserve"> PAGEREF _Toc530662496 \h </w:instrText>
        </w:r>
      </w:ins>
      <w:r>
        <w:rPr>
          <w:noProof/>
        </w:rPr>
      </w:r>
      <w:r>
        <w:rPr>
          <w:noProof/>
        </w:rPr>
        <w:fldChar w:fldCharType="separate"/>
      </w:r>
      <w:ins w:id="367" w:author="phuong vu" w:date="2018-11-22T15:01:00Z">
        <w:r>
          <w:rPr>
            <w:noProof/>
          </w:rPr>
          <w:t>28</w:t>
        </w:r>
        <w:r>
          <w:rPr>
            <w:noProof/>
          </w:rPr>
          <w:fldChar w:fldCharType="end"/>
        </w:r>
      </w:ins>
    </w:p>
    <w:p w14:paraId="6E561894" w14:textId="108170EA" w:rsidR="00F72520" w:rsidRDefault="00F72520">
      <w:pPr>
        <w:pStyle w:val="TOC2"/>
        <w:tabs>
          <w:tab w:val="left" w:pos="880"/>
          <w:tab w:val="right" w:leader="dot" w:pos="8777"/>
        </w:tabs>
        <w:spacing w:line="276" w:lineRule="auto"/>
        <w:rPr>
          <w:ins w:id="368" w:author="phuong vu" w:date="2018-11-22T15:01:00Z"/>
          <w:rFonts w:asciiTheme="minorHAnsi" w:eastAsiaTheme="minorEastAsia" w:hAnsiTheme="minorHAnsi" w:cstheme="minorBidi"/>
          <w:noProof/>
          <w:sz w:val="22"/>
          <w:szCs w:val="22"/>
          <w:lang w:val="en-US"/>
        </w:rPr>
        <w:pPrChange w:id="369" w:author="phuong vu" w:date="2018-11-23T13:48:00Z">
          <w:pPr>
            <w:pStyle w:val="TOC2"/>
            <w:tabs>
              <w:tab w:val="left" w:pos="880"/>
              <w:tab w:val="right" w:leader="dot" w:pos="8777"/>
            </w:tabs>
          </w:pPr>
        </w:pPrChange>
      </w:pPr>
      <w:ins w:id="370" w:author="phuong vu" w:date="2018-11-22T15:01:00Z">
        <w:r>
          <w:rPr>
            <w:noProof/>
          </w:rPr>
          <w:t>1.7</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_Toc530662497 \h </w:instrText>
        </w:r>
      </w:ins>
      <w:r>
        <w:rPr>
          <w:noProof/>
        </w:rPr>
      </w:r>
      <w:r>
        <w:rPr>
          <w:noProof/>
        </w:rPr>
        <w:fldChar w:fldCharType="separate"/>
      </w:r>
      <w:ins w:id="371" w:author="phuong vu" w:date="2018-11-22T15:01:00Z">
        <w:r>
          <w:rPr>
            <w:noProof/>
          </w:rPr>
          <w:t>30</w:t>
        </w:r>
        <w:r>
          <w:rPr>
            <w:noProof/>
          </w:rPr>
          <w:fldChar w:fldCharType="end"/>
        </w:r>
      </w:ins>
    </w:p>
    <w:p w14:paraId="77F9E84A" w14:textId="606FBCCB" w:rsidR="00F72520" w:rsidRDefault="00F72520">
      <w:pPr>
        <w:pStyle w:val="TOC2"/>
        <w:tabs>
          <w:tab w:val="left" w:pos="880"/>
          <w:tab w:val="right" w:leader="dot" w:pos="8777"/>
        </w:tabs>
        <w:spacing w:line="276" w:lineRule="auto"/>
        <w:rPr>
          <w:ins w:id="372" w:author="phuong vu" w:date="2018-11-22T15:01:00Z"/>
          <w:rFonts w:asciiTheme="minorHAnsi" w:eastAsiaTheme="minorEastAsia" w:hAnsiTheme="minorHAnsi" w:cstheme="minorBidi"/>
          <w:noProof/>
          <w:sz w:val="22"/>
          <w:szCs w:val="22"/>
          <w:lang w:val="en-US"/>
        </w:rPr>
        <w:pPrChange w:id="373" w:author="phuong vu" w:date="2018-11-23T13:48:00Z">
          <w:pPr>
            <w:pStyle w:val="TOC2"/>
            <w:tabs>
              <w:tab w:val="left" w:pos="880"/>
              <w:tab w:val="right" w:leader="dot" w:pos="8777"/>
            </w:tabs>
          </w:pPr>
        </w:pPrChange>
      </w:pPr>
      <w:ins w:id="374" w:author="phuong vu" w:date="2018-11-22T15:01:00Z">
        <w:r>
          <w:rPr>
            <w:noProof/>
          </w:rPr>
          <w:t>1.8</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_Toc530662498 \h </w:instrText>
        </w:r>
      </w:ins>
      <w:r>
        <w:rPr>
          <w:noProof/>
        </w:rPr>
      </w:r>
      <w:r>
        <w:rPr>
          <w:noProof/>
        </w:rPr>
        <w:fldChar w:fldCharType="separate"/>
      </w:r>
      <w:ins w:id="375" w:author="phuong vu" w:date="2018-11-22T15:01:00Z">
        <w:r>
          <w:rPr>
            <w:noProof/>
          </w:rPr>
          <w:t>30</w:t>
        </w:r>
        <w:r>
          <w:rPr>
            <w:noProof/>
          </w:rPr>
          <w:fldChar w:fldCharType="end"/>
        </w:r>
      </w:ins>
    </w:p>
    <w:p w14:paraId="495148E8" w14:textId="24D42D6B" w:rsidR="00F72520" w:rsidRDefault="00F72520">
      <w:pPr>
        <w:pStyle w:val="TOC2"/>
        <w:tabs>
          <w:tab w:val="left" w:pos="880"/>
          <w:tab w:val="right" w:leader="dot" w:pos="8777"/>
        </w:tabs>
        <w:spacing w:line="276" w:lineRule="auto"/>
        <w:rPr>
          <w:ins w:id="376" w:author="phuong vu" w:date="2018-11-22T15:01:00Z"/>
          <w:rFonts w:asciiTheme="minorHAnsi" w:eastAsiaTheme="minorEastAsia" w:hAnsiTheme="minorHAnsi" w:cstheme="minorBidi"/>
          <w:noProof/>
          <w:sz w:val="22"/>
          <w:szCs w:val="22"/>
          <w:lang w:val="en-US"/>
        </w:rPr>
        <w:pPrChange w:id="377" w:author="phuong vu" w:date="2018-11-23T13:48:00Z">
          <w:pPr>
            <w:pStyle w:val="TOC2"/>
            <w:tabs>
              <w:tab w:val="left" w:pos="880"/>
              <w:tab w:val="right" w:leader="dot" w:pos="8777"/>
            </w:tabs>
          </w:pPr>
        </w:pPrChange>
      </w:pPr>
      <w:ins w:id="378" w:author="phuong vu" w:date="2018-11-22T15:01:00Z">
        <w:r>
          <w:rPr>
            <w:noProof/>
          </w:rPr>
          <w:t>1.9</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_Toc530662499 \h </w:instrText>
        </w:r>
      </w:ins>
      <w:r>
        <w:rPr>
          <w:noProof/>
        </w:rPr>
      </w:r>
      <w:r>
        <w:rPr>
          <w:noProof/>
        </w:rPr>
        <w:fldChar w:fldCharType="separate"/>
      </w:r>
      <w:ins w:id="379" w:author="phuong vu" w:date="2018-11-22T15:01:00Z">
        <w:r>
          <w:rPr>
            <w:noProof/>
          </w:rPr>
          <w:t>30</w:t>
        </w:r>
        <w:r>
          <w:rPr>
            <w:noProof/>
          </w:rPr>
          <w:fldChar w:fldCharType="end"/>
        </w:r>
      </w:ins>
    </w:p>
    <w:p w14:paraId="4E66C705" w14:textId="2BE7CA8A" w:rsidR="00F72520" w:rsidRDefault="00F72520">
      <w:pPr>
        <w:pStyle w:val="TOC1"/>
        <w:tabs>
          <w:tab w:val="left" w:pos="1540"/>
          <w:tab w:val="right" w:leader="dot" w:pos="8777"/>
        </w:tabs>
        <w:spacing w:line="276" w:lineRule="auto"/>
        <w:rPr>
          <w:ins w:id="380" w:author="phuong vu" w:date="2018-11-22T15:01:00Z"/>
          <w:rFonts w:asciiTheme="minorHAnsi" w:eastAsiaTheme="minorEastAsia" w:hAnsiTheme="minorHAnsi" w:cstheme="minorBidi"/>
          <w:noProof/>
          <w:sz w:val="22"/>
          <w:szCs w:val="22"/>
          <w:lang w:val="en-US"/>
        </w:rPr>
        <w:pPrChange w:id="381" w:author="phuong vu" w:date="2018-11-23T13:48:00Z">
          <w:pPr>
            <w:pStyle w:val="TOC1"/>
            <w:tabs>
              <w:tab w:val="left" w:pos="1540"/>
              <w:tab w:val="right" w:leader="dot" w:pos="8777"/>
            </w:tabs>
          </w:pPr>
        </w:pPrChange>
      </w:pPr>
      <w:ins w:id="382" w:author="phuong vu" w:date="2018-11-22T15:01: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_Toc530662500 \h </w:instrText>
        </w:r>
      </w:ins>
      <w:r>
        <w:rPr>
          <w:noProof/>
        </w:rPr>
      </w:r>
      <w:r>
        <w:rPr>
          <w:noProof/>
        </w:rPr>
        <w:fldChar w:fldCharType="separate"/>
      </w:r>
      <w:ins w:id="383" w:author="phuong vu" w:date="2018-11-22T15:01:00Z">
        <w:r>
          <w:rPr>
            <w:noProof/>
          </w:rPr>
          <w:t>31</w:t>
        </w:r>
        <w:r>
          <w:rPr>
            <w:noProof/>
          </w:rPr>
          <w:fldChar w:fldCharType="end"/>
        </w:r>
      </w:ins>
    </w:p>
    <w:p w14:paraId="57EDE361" w14:textId="50FC0E50" w:rsidR="00F72520" w:rsidRDefault="00F72520">
      <w:pPr>
        <w:pStyle w:val="TOC2"/>
        <w:tabs>
          <w:tab w:val="left" w:pos="880"/>
          <w:tab w:val="right" w:leader="dot" w:pos="8777"/>
        </w:tabs>
        <w:spacing w:line="276" w:lineRule="auto"/>
        <w:rPr>
          <w:ins w:id="384" w:author="phuong vu" w:date="2018-11-22T15:01:00Z"/>
          <w:rFonts w:asciiTheme="minorHAnsi" w:eastAsiaTheme="minorEastAsia" w:hAnsiTheme="minorHAnsi" w:cstheme="minorBidi"/>
          <w:noProof/>
          <w:sz w:val="22"/>
          <w:szCs w:val="22"/>
          <w:lang w:val="en-US"/>
        </w:rPr>
        <w:pPrChange w:id="385" w:author="phuong vu" w:date="2018-11-23T13:48:00Z">
          <w:pPr>
            <w:pStyle w:val="TOC2"/>
            <w:tabs>
              <w:tab w:val="left" w:pos="880"/>
              <w:tab w:val="right" w:leader="dot" w:pos="8777"/>
            </w:tabs>
          </w:pPr>
        </w:pPrChange>
      </w:pPr>
      <w:ins w:id="386" w:author="phuong vu" w:date="2018-11-22T15:01:00Z">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DF13D0">
          <w:rPr>
            <w:noProof/>
            <w:vertAlign w:val="superscript"/>
          </w:rPr>
          <w:t>[1]</w:t>
        </w:r>
        <w:r>
          <w:rPr>
            <w:noProof/>
          </w:rPr>
          <w:tab/>
        </w:r>
        <w:r>
          <w:rPr>
            <w:noProof/>
          </w:rPr>
          <w:fldChar w:fldCharType="begin"/>
        </w:r>
        <w:r>
          <w:rPr>
            <w:noProof/>
          </w:rPr>
          <w:instrText xml:space="preserve"> PAGEREF _Toc530662501 \h </w:instrText>
        </w:r>
      </w:ins>
      <w:r>
        <w:rPr>
          <w:noProof/>
        </w:rPr>
      </w:r>
      <w:r>
        <w:rPr>
          <w:noProof/>
        </w:rPr>
        <w:fldChar w:fldCharType="separate"/>
      </w:r>
      <w:ins w:id="387" w:author="phuong vu" w:date="2018-11-22T15:01:00Z">
        <w:r>
          <w:rPr>
            <w:noProof/>
          </w:rPr>
          <w:t>31</w:t>
        </w:r>
        <w:r>
          <w:rPr>
            <w:noProof/>
          </w:rPr>
          <w:fldChar w:fldCharType="end"/>
        </w:r>
      </w:ins>
    </w:p>
    <w:p w14:paraId="5C38F4E6" w14:textId="03C44B65" w:rsidR="00F72520" w:rsidRDefault="00F72520">
      <w:pPr>
        <w:pStyle w:val="TOC2"/>
        <w:tabs>
          <w:tab w:val="left" w:pos="880"/>
          <w:tab w:val="right" w:leader="dot" w:pos="8777"/>
        </w:tabs>
        <w:spacing w:line="276" w:lineRule="auto"/>
        <w:rPr>
          <w:ins w:id="388" w:author="phuong vu" w:date="2018-11-22T15:01:00Z"/>
          <w:rFonts w:asciiTheme="minorHAnsi" w:eastAsiaTheme="minorEastAsia" w:hAnsiTheme="minorHAnsi" w:cstheme="minorBidi"/>
          <w:noProof/>
          <w:sz w:val="22"/>
          <w:szCs w:val="22"/>
          <w:lang w:val="en-US"/>
        </w:rPr>
        <w:pPrChange w:id="389" w:author="phuong vu" w:date="2018-11-23T13:48:00Z">
          <w:pPr>
            <w:pStyle w:val="TOC2"/>
            <w:tabs>
              <w:tab w:val="left" w:pos="880"/>
              <w:tab w:val="right" w:leader="dot" w:pos="8777"/>
            </w:tabs>
          </w:pPr>
        </w:pPrChange>
      </w:pPr>
      <w:ins w:id="390" w:author="phuong vu" w:date="2018-11-22T15:01:00Z">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DF13D0">
          <w:rPr>
            <w:noProof/>
            <w:vertAlign w:val="superscript"/>
          </w:rPr>
          <w:t>[2]</w:t>
        </w:r>
        <w:r>
          <w:rPr>
            <w:noProof/>
          </w:rPr>
          <w:tab/>
        </w:r>
        <w:r>
          <w:rPr>
            <w:noProof/>
          </w:rPr>
          <w:fldChar w:fldCharType="begin"/>
        </w:r>
        <w:r>
          <w:rPr>
            <w:noProof/>
          </w:rPr>
          <w:instrText xml:space="preserve"> PAGEREF _Toc530662502 \h </w:instrText>
        </w:r>
      </w:ins>
      <w:r>
        <w:rPr>
          <w:noProof/>
        </w:rPr>
      </w:r>
      <w:r>
        <w:rPr>
          <w:noProof/>
        </w:rPr>
        <w:fldChar w:fldCharType="separate"/>
      </w:r>
      <w:ins w:id="391" w:author="phuong vu" w:date="2018-11-22T15:01:00Z">
        <w:r>
          <w:rPr>
            <w:noProof/>
          </w:rPr>
          <w:t>31</w:t>
        </w:r>
        <w:r>
          <w:rPr>
            <w:noProof/>
          </w:rPr>
          <w:fldChar w:fldCharType="end"/>
        </w:r>
      </w:ins>
    </w:p>
    <w:p w14:paraId="101814A4" w14:textId="53BFCFD1" w:rsidR="00F72520" w:rsidRDefault="00F72520">
      <w:pPr>
        <w:pStyle w:val="TOC2"/>
        <w:tabs>
          <w:tab w:val="left" w:pos="880"/>
          <w:tab w:val="right" w:leader="dot" w:pos="8777"/>
        </w:tabs>
        <w:spacing w:line="276" w:lineRule="auto"/>
        <w:rPr>
          <w:ins w:id="392" w:author="phuong vu" w:date="2018-11-22T15:01:00Z"/>
          <w:rFonts w:asciiTheme="minorHAnsi" w:eastAsiaTheme="minorEastAsia" w:hAnsiTheme="minorHAnsi" w:cstheme="minorBidi"/>
          <w:noProof/>
          <w:sz w:val="22"/>
          <w:szCs w:val="22"/>
          <w:lang w:val="en-US"/>
        </w:rPr>
        <w:pPrChange w:id="393" w:author="phuong vu" w:date="2018-11-23T13:48:00Z">
          <w:pPr>
            <w:pStyle w:val="TOC2"/>
            <w:tabs>
              <w:tab w:val="left" w:pos="880"/>
              <w:tab w:val="right" w:leader="dot" w:pos="8777"/>
            </w:tabs>
          </w:pPr>
        </w:pPrChange>
      </w:pPr>
      <w:ins w:id="394" w:author="phuong vu" w:date="2018-11-22T15:01:00Z">
        <w:r w:rsidRPr="00DF13D0">
          <w:rPr>
            <w:noProof/>
            <w:lang w:val="da-DK"/>
          </w:rPr>
          <w:t>2.3</w:t>
        </w:r>
        <w:r>
          <w:rPr>
            <w:rFonts w:asciiTheme="minorHAnsi" w:eastAsiaTheme="minorEastAsia" w:hAnsiTheme="minorHAnsi" w:cstheme="minorBidi"/>
            <w:noProof/>
            <w:sz w:val="22"/>
            <w:szCs w:val="22"/>
            <w:lang w:val="en-US"/>
          </w:rPr>
          <w:tab/>
        </w:r>
        <w:r w:rsidRPr="00DF13D0">
          <w:rPr>
            <w:noProof/>
            <w:lang w:val="da-DK"/>
          </w:rPr>
          <w:t xml:space="preserve">Tìm hiểu về Postgraphile </w:t>
        </w:r>
        <w:r w:rsidRPr="00DF13D0">
          <w:rPr>
            <w:noProof/>
            <w:vertAlign w:val="superscript"/>
            <w:lang w:val="da-DK"/>
          </w:rPr>
          <w:t>[3][4]</w:t>
        </w:r>
        <w:r>
          <w:rPr>
            <w:noProof/>
          </w:rPr>
          <w:tab/>
        </w:r>
        <w:r>
          <w:rPr>
            <w:noProof/>
          </w:rPr>
          <w:fldChar w:fldCharType="begin"/>
        </w:r>
        <w:r>
          <w:rPr>
            <w:noProof/>
          </w:rPr>
          <w:instrText xml:space="preserve"> PAGEREF _Toc530662503 \h </w:instrText>
        </w:r>
      </w:ins>
      <w:r>
        <w:rPr>
          <w:noProof/>
        </w:rPr>
      </w:r>
      <w:r>
        <w:rPr>
          <w:noProof/>
        </w:rPr>
        <w:fldChar w:fldCharType="separate"/>
      </w:r>
      <w:ins w:id="395" w:author="phuong vu" w:date="2018-11-22T15:01:00Z">
        <w:r>
          <w:rPr>
            <w:noProof/>
          </w:rPr>
          <w:t>33</w:t>
        </w:r>
        <w:r>
          <w:rPr>
            <w:noProof/>
          </w:rPr>
          <w:fldChar w:fldCharType="end"/>
        </w:r>
      </w:ins>
    </w:p>
    <w:p w14:paraId="06DC9F70" w14:textId="686B7593" w:rsidR="00F72520" w:rsidRDefault="00F72520">
      <w:pPr>
        <w:pStyle w:val="TOC2"/>
        <w:tabs>
          <w:tab w:val="left" w:pos="880"/>
          <w:tab w:val="right" w:leader="dot" w:pos="8777"/>
        </w:tabs>
        <w:spacing w:line="276" w:lineRule="auto"/>
        <w:rPr>
          <w:ins w:id="396" w:author="phuong vu" w:date="2018-11-22T15:01:00Z"/>
          <w:rFonts w:asciiTheme="minorHAnsi" w:eastAsiaTheme="minorEastAsia" w:hAnsiTheme="minorHAnsi" w:cstheme="minorBidi"/>
          <w:noProof/>
          <w:sz w:val="22"/>
          <w:szCs w:val="22"/>
          <w:lang w:val="en-US"/>
        </w:rPr>
        <w:pPrChange w:id="397" w:author="phuong vu" w:date="2018-11-23T13:48:00Z">
          <w:pPr>
            <w:pStyle w:val="TOC2"/>
            <w:tabs>
              <w:tab w:val="left" w:pos="880"/>
              <w:tab w:val="right" w:leader="dot" w:pos="8777"/>
            </w:tabs>
          </w:pPr>
        </w:pPrChange>
      </w:pPr>
      <w:ins w:id="398" w:author="phuong vu" w:date="2018-11-22T15:01:00Z">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DF13D0">
          <w:rPr>
            <w:noProof/>
            <w:vertAlign w:val="superscript"/>
          </w:rPr>
          <w:t>[5]</w:t>
        </w:r>
        <w:r>
          <w:rPr>
            <w:noProof/>
          </w:rPr>
          <w:tab/>
        </w:r>
        <w:r>
          <w:rPr>
            <w:noProof/>
          </w:rPr>
          <w:fldChar w:fldCharType="begin"/>
        </w:r>
        <w:r>
          <w:rPr>
            <w:noProof/>
          </w:rPr>
          <w:instrText xml:space="preserve"> PAGEREF _Toc530662504 \h </w:instrText>
        </w:r>
      </w:ins>
      <w:r>
        <w:rPr>
          <w:noProof/>
        </w:rPr>
      </w:r>
      <w:r>
        <w:rPr>
          <w:noProof/>
        </w:rPr>
        <w:fldChar w:fldCharType="separate"/>
      </w:r>
      <w:ins w:id="399" w:author="phuong vu" w:date="2018-11-22T15:01:00Z">
        <w:r>
          <w:rPr>
            <w:noProof/>
          </w:rPr>
          <w:t>34</w:t>
        </w:r>
        <w:r>
          <w:rPr>
            <w:noProof/>
          </w:rPr>
          <w:fldChar w:fldCharType="end"/>
        </w:r>
      </w:ins>
    </w:p>
    <w:p w14:paraId="58DD4694" w14:textId="000969DA" w:rsidR="00F72520" w:rsidRDefault="00F72520">
      <w:pPr>
        <w:pStyle w:val="TOC2"/>
        <w:tabs>
          <w:tab w:val="left" w:pos="880"/>
          <w:tab w:val="right" w:leader="dot" w:pos="8777"/>
        </w:tabs>
        <w:spacing w:line="276" w:lineRule="auto"/>
        <w:rPr>
          <w:ins w:id="400" w:author="phuong vu" w:date="2018-11-22T15:01:00Z"/>
          <w:rFonts w:asciiTheme="minorHAnsi" w:eastAsiaTheme="minorEastAsia" w:hAnsiTheme="minorHAnsi" w:cstheme="minorBidi"/>
          <w:noProof/>
          <w:sz w:val="22"/>
          <w:szCs w:val="22"/>
          <w:lang w:val="en-US"/>
        </w:rPr>
        <w:pPrChange w:id="401" w:author="phuong vu" w:date="2018-11-23T13:48:00Z">
          <w:pPr>
            <w:pStyle w:val="TOC2"/>
            <w:tabs>
              <w:tab w:val="left" w:pos="880"/>
              <w:tab w:val="right" w:leader="dot" w:pos="8777"/>
            </w:tabs>
          </w:pPr>
        </w:pPrChange>
      </w:pPr>
      <w:ins w:id="402" w:author="phuong vu" w:date="2018-11-22T15:01:00Z">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DF13D0">
          <w:rPr>
            <w:noProof/>
            <w:vertAlign w:val="superscript"/>
          </w:rPr>
          <w:t>[6]</w:t>
        </w:r>
        <w:r>
          <w:rPr>
            <w:noProof/>
          </w:rPr>
          <w:tab/>
        </w:r>
        <w:r>
          <w:rPr>
            <w:noProof/>
          </w:rPr>
          <w:fldChar w:fldCharType="begin"/>
        </w:r>
        <w:r>
          <w:rPr>
            <w:noProof/>
          </w:rPr>
          <w:instrText xml:space="preserve"> PAGEREF _Toc530662505 \h </w:instrText>
        </w:r>
      </w:ins>
      <w:r>
        <w:rPr>
          <w:noProof/>
        </w:rPr>
      </w:r>
      <w:r>
        <w:rPr>
          <w:noProof/>
        </w:rPr>
        <w:fldChar w:fldCharType="separate"/>
      </w:r>
      <w:ins w:id="403" w:author="phuong vu" w:date="2018-11-22T15:01:00Z">
        <w:r>
          <w:rPr>
            <w:noProof/>
          </w:rPr>
          <w:t>34</w:t>
        </w:r>
        <w:r>
          <w:rPr>
            <w:noProof/>
          </w:rPr>
          <w:fldChar w:fldCharType="end"/>
        </w:r>
      </w:ins>
    </w:p>
    <w:p w14:paraId="3BE99321" w14:textId="3E9A48ED" w:rsidR="00F72520" w:rsidRDefault="00F72520">
      <w:pPr>
        <w:pStyle w:val="TOC2"/>
        <w:tabs>
          <w:tab w:val="left" w:pos="880"/>
          <w:tab w:val="right" w:leader="dot" w:pos="8777"/>
        </w:tabs>
        <w:spacing w:line="276" w:lineRule="auto"/>
        <w:rPr>
          <w:ins w:id="404" w:author="phuong vu" w:date="2018-11-22T15:01:00Z"/>
          <w:rFonts w:asciiTheme="minorHAnsi" w:eastAsiaTheme="minorEastAsia" w:hAnsiTheme="minorHAnsi" w:cstheme="minorBidi"/>
          <w:noProof/>
          <w:sz w:val="22"/>
          <w:szCs w:val="22"/>
          <w:lang w:val="en-US"/>
        </w:rPr>
        <w:pPrChange w:id="405" w:author="phuong vu" w:date="2018-11-23T13:48:00Z">
          <w:pPr>
            <w:pStyle w:val="TOC2"/>
            <w:tabs>
              <w:tab w:val="left" w:pos="880"/>
              <w:tab w:val="right" w:leader="dot" w:pos="8777"/>
            </w:tabs>
          </w:pPr>
        </w:pPrChange>
      </w:pPr>
      <w:ins w:id="406" w:author="phuong vu" w:date="2018-11-22T15:01:00Z">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DF13D0">
          <w:rPr>
            <w:noProof/>
            <w:vertAlign w:val="superscript"/>
          </w:rPr>
          <w:t>[7]</w:t>
        </w:r>
        <w:r>
          <w:rPr>
            <w:noProof/>
          </w:rPr>
          <w:tab/>
        </w:r>
        <w:r>
          <w:rPr>
            <w:noProof/>
          </w:rPr>
          <w:fldChar w:fldCharType="begin"/>
        </w:r>
        <w:r>
          <w:rPr>
            <w:noProof/>
          </w:rPr>
          <w:instrText xml:space="preserve"> PAGEREF _Toc530662506 \h </w:instrText>
        </w:r>
      </w:ins>
      <w:r>
        <w:rPr>
          <w:noProof/>
        </w:rPr>
      </w:r>
      <w:r>
        <w:rPr>
          <w:noProof/>
        </w:rPr>
        <w:fldChar w:fldCharType="separate"/>
      </w:r>
      <w:ins w:id="407" w:author="phuong vu" w:date="2018-11-22T15:01:00Z">
        <w:r>
          <w:rPr>
            <w:noProof/>
          </w:rPr>
          <w:t>35</w:t>
        </w:r>
        <w:r>
          <w:rPr>
            <w:noProof/>
          </w:rPr>
          <w:fldChar w:fldCharType="end"/>
        </w:r>
      </w:ins>
    </w:p>
    <w:p w14:paraId="0ABE1A08" w14:textId="60D48FC6" w:rsidR="00F72520" w:rsidRDefault="00F72520">
      <w:pPr>
        <w:pStyle w:val="TOC2"/>
        <w:tabs>
          <w:tab w:val="left" w:pos="880"/>
          <w:tab w:val="right" w:leader="dot" w:pos="8777"/>
        </w:tabs>
        <w:spacing w:line="276" w:lineRule="auto"/>
        <w:rPr>
          <w:ins w:id="408" w:author="phuong vu" w:date="2018-11-22T15:01:00Z"/>
          <w:rFonts w:asciiTheme="minorHAnsi" w:eastAsiaTheme="minorEastAsia" w:hAnsiTheme="minorHAnsi" w:cstheme="minorBidi"/>
          <w:noProof/>
          <w:sz w:val="22"/>
          <w:szCs w:val="22"/>
          <w:lang w:val="en-US"/>
        </w:rPr>
        <w:pPrChange w:id="409" w:author="phuong vu" w:date="2018-11-23T13:48:00Z">
          <w:pPr>
            <w:pStyle w:val="TOC2"/>
            <w:tabs>
              <w:tab w:val="left" w:pos="880"/>
              <w:tab w:val="right" w:leader="dot" w:pos="8777"/>
            </w:tabs>
          </w:pPr>
        </w:pPrChange>
      </w:pPr>
      <w:ins w:id="410" w:author="phuong vu" w:date="2018-11-22T15:01:00Z">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DF13D0">
          <w:rPr>
            <w:noProof/>
            <w:vertAlign w:val="superscript"/>
          </w:rPr>
          <w:t>[8]</w:t>
        </w:r>
        <w:r>
          <w:rPr>
            <w:noProof/>
          </w:rPr>
          <w:tab/>
        </w:r>
        <w:r>
          <w:rPr>
            <w:noProof/>
          </w:rPr>
          <w:fldChar w:fldCharType="begin"/>
        </w:r>
        <w:r>
          <w:rPr>
            <w:noProof/>
          </w:rPr>
          <w:instrText xml:space="preserve"> PAGEREF _Toc530662507 \h </w:instrText>
        </w:r>
      </w:ins>
      <w:r>
        <w:rPr>
          <w:noProof/>
        </w:rPr>
      </w:r>
      <w:r>
        <w:rPr>
          <w:noProof/>
        </w:rPr>
        <w:fldChar w:fldCharType="separate"/>
      </w:r>
      <w:ins w:id="411" w:author="phuong vu" w:date="2018-11-22T15:01:00Z">
        <w:r>
          <w:rPr>
            <w:noProof/>
          </w:rPr>
          <w:t>36</w:t>
        </w:r>
        <w:r>
          <w:rPr>
            <w:noProof/>
          </w:rPr>
          <w:fldChar w:fldCharType="end"/>
        </w:r>
      </w:ins>
    </w:p>
    <w:p w14:paraId="39F94B7F" w14:textId="45E05E85" w:rsidR="00F72520" w:rsidRDefault="00F72520">
      <w:pPr>
        <w:pStyle w:val="TOC2"/>
        <w:tabs>
          <w:tab w:val="left" w:pos="880"/>
          <w:tab w:val="right" w:leader="dot" w:pos="8777"/>
        </w:tabs>
        <w:spacing w:line="276" w:lineRule="auto"/>
        <w:rPr>
          <w:ins w:id="412" w:author="phuong vu" w:date="2018-11-22T15:01:00Z"/>
          <w:rFonts w:asciiTheme="minorHAnsi" w:eastAsiaTheme="minorEastAsia" w:hAnsiTheme="minorHAnsi" w:cstheme="minorBidi"/>
          <w:noProof/>
          <w:sz w:val="22"/>
          <w:szCs w:val="22"/>
          <w:lang w:val="en-US"/>
        </w:rPr>
        <w:pPrChange w:id="413" w:author="phuong vu" w:date="2018-11-23T13:48:00Z">
          <w:pPr>
            <w:pStyle w:val="TOC2"/>
            <w:tabs>
              <w:tab w:val="left" w:pos="880"/>
              <w:tab w:val="right" w:leader="dot" w:pos="8777"/>
            </w:tabs>
          </w:pPr>
        </w:pPrChange>
      </w:pPr>
      <w:ins w:id="414" w:author="phuong vu" w:date="2018-11-22T15:01:00Z">
        <w:r w:rsidRPr="00DF13D0">
          <w:rPr>
            <w:noProof/>
            <w:lang w:val="en-US"/>
          </w:rPr>
          <w:t>2.8</w:t>
        </w:r>
        <w:r>
          <w:rPr>
            <w:rFonts w:asciiTheme="minorHAnsi" w:eastAsiaTheme="minorEastAsia" w:hAnsiTheme="minorHAnsi" w:cstheme="minorBidi"/>
            <w:noProof/>
            <w:sz w:val="22"/>
            <w:szCs w:val="22"/>
            <w:lang w:val="en-US"/>
          </w:rPr>
          <w:tab/>
        </w:r>
        <w:r w:rsidRPr="00DF13D0">
          <w:rPr>
            <w:noProof/>
            <w:lang w:val="en-US"/>
          </w:rPr>
          <w:t>Tìm hiểu về hàng đợi nhiều trạm phục vụ</w:t>
        </w:r>
        <w:r>
          <w:rPr>
            <w:noProof/>
          </w:rPr>
          <w:tab/>
        </w:r>
        <w:r>
          <w:rPr>
            <w:noProof/>
          </w:rPr>
          <w:fldChar w:fldCharType="begin"/>
        </w:r>
        <w:r>
          <w:rPr>
            <w:noProof/>
          </w:rPr>
          <w:instrText xml:space="preserve"> PAGEREF _Toc530662508 \h </w:instrText>
        </w:r>
      </w:ins>
      <w:r>
        <w:rPr>
          <w:noProof/>
        </w:rPr>
      </w:r>
      <w:r>
        <w:rPr>
          <w:noProof/>
        </w:rPr>
        <w:fldChar w:fldCharType="separate"/>
      </w:r>
      <w:ins w:id="415" w:author="phuong vu" w:date="2018-11-22T15:01:00Z">
        <w:r>
          <w:rPr>
            <w:noProof/>
          </w:rPr>
          <w:t>36</w:t>
        </w:r>
        <w:r>
          <w:rPr>
            <w:noProof/>
          </w:rPr>
          <w:fldChar w:fldCharType="end"/>
        </w:r>
      </w:ins>
    </w:p>
    <w:p w14:paraId="2BD20F85" w14:textId="79E424F4" w:rsidR="00F72520" w:rsidRDefault="00F72520">
      <w:pPr>
        <w:pStyle w:val="TOC1"/>
        <w:tabs>
          <w:tab w:val="left" w:pos="1540"/>
          <w:tab w:val="right" w:leader="dot" w:pos="8777"/>
        </w:tabs>
        <w:spacing w:line="276" w:lineRule="auto"/>
        <w:rPr>
          <w:ins w:id="416" w:author="phuong vu" w:date="2018-11-22T15:01:00Z"/>
          <w:rFonts w:asciiTheme="minorHAnsi" w:eastAsiaTheme="minorEastAsia" w:hAnsiTheme="minorHAnsi" w:cstheme="minorBidi"/>
          <w:noProof/>
          <w:sz w:val="22"/>
          <w:szCs w:val="22"/>
          <w:lang w:val="en-US"/>
        </w:rPr>
        <w:pPrChange w:id="417" w:author="phuong vu" w:date="2018-11-23T13:48:00Z">
          <w:pPr>
            <w:pStyle w:val="TOC1"/>
            <w:tabs>
              <w:tab w:val="left" w:pos="1540"/>
              <w:tab w:val="right" w:leader="dot" w:pos="8777"/>
            </w:tabs>
          </w:pPr>
        </w:pPrChange>
      </w:pPr>
      <w:ins w:id="418" w:author="phuong vu" w:date="2018-11-22T15:01: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_Toc530662885 \h </w:instrText>
        </w:r>
      </w:ins>
      <w:r>
        <w:rPr>
          <w:noProof/>
        </w:rPr>
      </w:r>
      <w:r>
        <w:rPr>
          <w:noProof/>
        </w:rPr>
        <w:fldChar w:fldCharType="separate"/>
      </w:r>
      <w:ins w:id="419" w:author="phuong vu" w:date="2018-11-22T15:01:00Z">
        <w:r>
          <w:rPr>
            <w:noProof/>
          </w:rPr>
          <w:t>38</w:t>
        </w:r>
        <w:r>
          <w:rPr>
            <w:noProof/>
          </w:rPr>
          <w:fldChar w:fldCharType="end"/>
        </w:r>
      </w:ins>
    </w:p>
    <w:p w14:paraId="34AA26A0" w14:textId="22FD54A1" w:rsidR="00F72520" w:rsidRDefault="00F72520">
      <w:pPr>
        <w:pStyle w:val="TOC3"/>
        <w:tabs>
          <w:tab w:val="left" w:pos="1320"/>
          <w:tab w:val="right" w:leader="dot" w:pos="8777"/>
        </w:tabs>
        <w:spacing w:line="276" w:lineRule="auto"/>
        <w:rPr>
          <w:ins w:id="420" w:author="phuong vu" w:date="2018-11-22T15:01:00Z"/>
          <w:rFonts w:asciiTheme="minorHAnsi" w:eastAsiaTheme="minorEastAsia" w:hAnsiTheme="minorHAnsi" w:cstheme="minorBidi"/>
          <w:noProof/>
          <w:sz w:val="22"/>
          <w:szCs w:val="22"/>
          <w:lang w:val="en-US"/>
        </w:rPr>
        <w:pPrChange w:id="421" w:author="phuong vu" w:date="2018-11-23T13:48:00Z">
          <w:pPr>
            <w:pStyle w:val="TOC3"/>
            <w:tabs>
              <w:tab w:val="left" w:pos="1320"/>
              <w:tab w:val="right" w:leader="dot" w:pos="8777"/>
            </w:tabs>
          </w:pPr>
        </w:pPrChange>
      </w:pPr>
      <w:ins w:id="422" w:author="phuong vu" w:date="2018-11-22T15:01: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_Toc530662886 \h </w:instrText>
        </w:r>
      </w:ins>
      <w:r>
        <w:rPr>
          <w:noProof/>
        </w:rPr>
      </w:r>
      <w:r>
        <w:rPr>
          <w:noProof/>
        </w:rPr>
        <w:fldChar w:fldCharType="separate"/>
      </w:r>
      <w:ins w:id="423" w:author="phuong vu" w:date="2018-11-22T15:01:00Z">
        <w:r>
          <w:rPr>
            <w:noProof/>
          </w:rPr>
          <w:t>38</w:t>
        </w:r>
        <w:r>
          <w:rPr>
            <w:noProof/>
          </w:rPr>
          <w:fldChar w:fldCharType="end"/>
        </w:r>
      </w:ins>
    </w:p>
    <w:p w14:paraId="7E98A2A3" w14:textId="0B4C5F57" w:rsidR="00F72520" w:rsidRDefault="00F72520">
      <w:pPr>
        <w:pStyle w:val="TOC3"/>
        <w:tabs>
          <w:tab w:val="left" w:pos="1320"/>
          <w:tab w:val="right" w:leader="dot" w:pos="8777"/>
        </w:tabs>
        <w:spacing w:line="276" w:lineRule="auto"/>
        <w:rPr>
          <w:ins w:id="424" w:author="phuong vu" w:date="2018-11-22T15:01:00Z"/>
          <w:rFonts w:asciiTheme="minorHAnsi" w:eastAsiaTheme="minorEastAsia" w:hAnsiTheme="minorHAnsi" w:cstheme="minorBidi"/>
          <w:noProof/>
          <w:sz w:val="22"/>
          <w:szCs w:val="22"/>
          <w:lang w:val="en-US"/>
        </w:rPr>
        <w:pPrChange w:id="425" w:author="phuong vu" w:date="2018-11-23T13:48:00Z">
          <w:pPr>
            <w:pStyle w:val="TOC3"/>
            <w:tabs>
              <w:tab w:val="left" w:pos="1320"/>
              <w:tab w:val="right" w:leader="dot" w:pos="8777"/>
            </w:tabs>
          </w:pPr>
        </w:pPrChange>
      </w:pPr>
      <w:ins w:id="426" w:author="phuong vu" w:date="2018-11-22T15:01:00Z">
        <w:r>
          <w:rPr>
            <w:noProof/>
          </w:rPr>
          <w:t>3.1.2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_Toc530662891 \h </w:instrText>
        </w:r>
      </w:ins>
      <w:r>
        <w:rPr>
          <w:noProof/>
        </w:rPr>
      </w:r>
      <w:r>
        <w:rPr>
          <w:noProof/>
        </w:rPr>
        <w:fldChar w:fldCharType="separate"/>
      </w:r>
      <w:ins w:id="427" w:author="phuong vu" w:date="2018-11-22T15:01:00Z">
        <w:r>
          <w:rPr>
            <w:noProof/>
          </w:rPr>
          <w:t>40</w:t>
        </w:r>
        <w:r>
          <w:rPr>
            <w:noProof/>
          </w:rPr>
          <w:fldChar w:fldCharType="end"/>
        </w:r>
      </w:ins>
    </w:p>
    <w:p w14:paraId="40A4313D" w14:textId="1FBC68D9" w:rsidR="00F72520" w:rsidRDefault="00F72520">
      <w:pPr>
        <w:pStyle w:val="TOC3"/>
        <w:tabs>
          <w:tab w:val="left" w:pos="1320"/>
          <w:tab w:val="right" w:leader="dot" w:pos="8777"/>
        </w:tabs>
        <w:spacing w:line="276" w:lineRule="auto"/>
        <w:rPr>
          <w:ins w:id="428" w:author="phuong vu" w:date="2018-11-22T15:01:00Z"/>
          <w:rFonts w:asciiTheme="minorHAnsi" w:eastAsiaTheme="minorEastAsia" w:hAnsiTheme="minorHAnsi" w:cstheme="minorBidi"/>
          <w:noProof/>
          <w:sz w:val="22"/>
          <w:szCs w:val="22"/>
          <w:lang w:val="en-US"/>
        </w:rPr>
        <w:pPrChange w:id="429" w:author="phuong vu" w:date="2018-11-23T13:48:00Z">
          <w:pPr>
            <w:pStyle w:val="TOC3"/>
            <w:tabs>
              <w:tab w:val="left" w:pos="1320"/>
              <w:tab w:val="right" w:leader="dot" w:pos="8777"/>
            </w:tabs>
          </w:pPr>
        </w:pPrChange>
      </w:pPr>
      <w:ins w:id="430" w:author="phuong vu" w:date="2018-11-22T15:01:00Z">
        <w:r>
          <w:rPr>
            <w:noProof/>
          </w:rPr>
          <w:t>3.1.3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_Toc530662892 \h </w:instrText>
        </w:r>
      </w:ins>
      <w:r>
        <w:rPr>
          <w:noProof/>
        </w:rPr>
      </w:r>
      <w:r>
        <w:rPr>
          <w:noProof/>
        </w:rPr>
        <w:fldChar w:fldCharType="separate"/>
      </w:r>
      <w:ins w:id="431" w:author="phuong vu" w:date="2018-11-22T15:01:00Z">
        <w:r>
          <w:rPr>
            <w:noProof/>
          </w:rPr>
          <w:t>41</w:t>
        </w:r>
        <w:r>
          <w:rPr>
            <w:noProof/>
          </w:rPr>
          <w:fldChar w:fldCharType="end"/>
        </w:r>
      </w:ins>
    </w:p>
    <w:p w14:paraId="7601CBE5" w14:textId="1E95FD49" w:rsidR="00F72520" w:rsidRDefault="00F72520">
      <w:pPr>
        <w:pStyle w:val="TOC3"/>
        <w:tabs>
          <w:tab w:val="left" w:pos="1320"/>
          <w:tab w:val="right" w:leader="dot" w:pos="8777"/>
        </w:tabs>
        <w:spacing w:line="276" w:lineRule="auto"/>
        <w:rPr>
          <w:ins w:id="432" w:author="phuong vu" w:date="2018-11-22T15:01:00Z"/>
          <w:rFonts w:asciiTheme="minorHAnsi" w:eastAsiaTheme="minorEastAsia" w:hAnsiTheme="minorHAnsi" w:cstheme="minorBidi"/>
          <w:noProof/>
          <w:sz w:val="22"/>
          <w:szCs w:val="22"/>
          <w:lang w:val="en-US"/>
        </w:rPr>
        <w:pPrChange w:id="433" w:author="phuong vu" w:date="2018-11-23T13:48:00Z">
          <w:pPr>
            <w:pStyle w:val="TOC3"/>
            <w:tabs>
              <w:tab w:val="left" w:pos="1320"/>
              <w:tab w:val="right" w:leader="dot" w:pos="8777"/>
            </w:tabs>
          </w:pPr>
        </w:pPrChange>
      </w:pPr>
      <w:ins w:id="434" w:author="phuong vu" w:date="2018-11-22T15:01:00Z">
        <w:r>
          <w:rPr>
            <w:noProof/>
          </w:rPr>
          <w:t>3.1.4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_Toc530662893 \h </w:instrText>
        </w:r>
      </w:ins>
      <w:r>
        <w:rPr>
          <w:noProof/>
        </w:rPr>
      </w:r>
      <w:r>
        <w:rPr>
          <w:noProof/>
        </w:rPr>
        <w:fldChar w:fldCharType="separate"/>
      </w:r>
      <w:ins w:id="435" w:author="phuong vu" w:date="2018-11-22T15:01:00Z">
        <w:r>
          <w:rPr>
            <w:noProof/>
          </w:rPr>
          <w:t>41</w:t>
        </w:r>
        <w:r>
          <w:rPr>
            <w:noProof/>
          </w:rPr>
          <w:fldChar w:fldCharType="end"/>
        </w:r>
      </w:ins>
    </w:p>
    <w:p w14:paraId="3DF80F1F" w14:textId="42E2FBFF" w:rsidR="00F72520" w:rsidRDefault="00F72520">
      <w:pPr>
        <w:pStyle w:val="TOC3"/>
        <w:tabs>
          <w:tab w:val="left" w:pos="1320"/>
          <w:tab w:val="right" w:leader="dot" w:pos="8777"/>
        </w:tabs>
        <w:spacing w:line="276" w:lineRule="auto"/>
        <w:rPr>
          <w:ins w:id="436" w:author="phuong vu" w:date="2018-11-22T15:01:00Z"/>
          <w:rFonts w:asciiTheme="minorHAnsi" w:eastAsiaTheme="minorEastAsia" w:hAnsiTheme="minorHAnsi" w:cstheme="minorBidi"/>
          <w:noProof/>
          <w:sz w:val="22"/>
          <w:szCs w:val="22"/>
          <w:lang w:val="en-US"/>
        </w:rPr>
        <w:pPrChange w:id="437" w:author="phuong vu" w:date="2018-11-23T13:48:00Z">
          <w:pPr>
            <w:pStyle w:val="TOC3"/>
            <w:tabs>
              <w:tab w:val="left" w:pos="1320"/>
              <w:tab w:val="right" w:leader="dot" w:pos="8777"/>
            </w:tabs>
          </w:pPr>
        </w:pPrChange>
      </w:pPr>
      <w:ins w:id="438" w:author="phuong vu" w:date="2018-11-22T15:01:00Z">
        <w:r>
          <w:rPr>
            <w:noProof/>
          </w:rPr>
          <w:t>3.1.5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_Toc530662895 \h </w:instrText>
        </w:r>
      </w:ins>
      <w:r>
        <w:rPr>
          <w:noProof/>
        </w:rPr>
      </w:r>
      <w:r>
        <w:rPr>
          <w:noProof/>
        </w:rPr>
        <w:fldChar w:fldCharType="separate"/>
      </w:r>
      <w:ins w:id="439" w:author="phuong vu" w:date="2018-11-22T15:01:00Z">
        <w:r>
          <w:rPr>
            <w:noProof/>
          </w:rPr>
          <w:t>44</w:t>
        </w:r>
        <w:r>
          <w:rPr>
            <w:noProof/>
          </w:rPr>
          <w:fldChar w:fldCharType="end"/>
        </w:r>
      </w:ins>
    </w:p>
    <w:p w14:paraId="7068E6B6" w14:textId="0EEEC979" w:rsidR="00F72520" w:rsidRDefault="00F72520">
      <w:pPr>
        <w:pStyle w:val="TOC4"/>
        <w:tabs>
          <w:tab w:val="left" w:pos="1760"/>
          <w:tab w:val="right" w:leader="dot" w:pos="8777"/>
        </w:tabs>
        <w:spacing w:line="276" w:lineRule="auto"/>
        <w:rPr>
          <w:ins w:id="440" w:author="phuong vu" w:date="2018-11-22T15:01:00Z"/>
          <w:rFonts w:asciiTheme="minorHAnsi" w:eastAsiaTheme="minorEastAsia" w:hAnsiTheme="minorHAnsi" w:cstheme="minorBidi"/>
          <w:noProof/>
          <w:sz w:val="22"/>
          <w:szCs w:val="22"/>
          <w:lang w:val="en-US"/>
        </w:rPr>
        <w:pPrChange w:id="441" w:author="phuong vu" w:date="2018-11-23T13:48:00Z">
          <w:pPr>
            <w:pStyle w:val="TOC4"/>
            <w:tabs>
              <w:tab w:val="left" w:pos="1760"/>
              <w:tab w:val="right" w:leader="dot" w:pos="8777"/>
            </w:tabs>
          </w:pPr>
        </w:pPrChange>
      </w:pPr>
      <w:ins w:id="442" w:author="phuong vu" w:date="2018-11-22T15:01:00Z">
        <w:r w:rsidRPr="00DF13D0">
          <w:rPr>
            <w:noProof/>
            <w:lang w:val="en-US"/>
          </w:rPr>
          <w:t>3.1.5.1</w:t>
        </w:r>
        <w:r>
          <w:rPr>
            <w:rFonts w:asciiTheme="minorHAnsi" w:eastAsiaTheme="minorEastAsia" w:hAnsiTheme="minorHAnsi" w:cstheme="minorBidi"/>
            <w:noProof/>
            <w:sz w:val="22"/>
            <w:szCs w:val="22"/>
            <w:lang w:val="en-US"/>
          </w:rPr>
          <w:tab/>
        </w:r>
        <w:r w:rsidRPr="00DF13D0">
          <w:rPr>
            <w:noProof/>
            <w:lang w:val="en-US"/>
          </w:rPr>
          <w:t>Quản lí đơn hàng</w:t>
        </w:r>
        <w:r>
          <w:rPr>
            <w:noProof/>
          </w:rPr>
          <w:tab/>
        </w:r>
        <w:r>
          <w:rPr>
            <w:noProof/>
          </w:rPr>
          <w:fldChar w:fldCharType="begin"/>
        </w:r>
        <w:r>
          <w:rPr>
            <w:noProof/>
          </w:rPr>
          <w:instrText xml:space="preserve"> PAGEREF _Toc530662896 \h </w:instrText>
        </w:r>
      </w:ins>
      <w:r>
        <w:rPr>
          <w:noProof/>
        </w:rPr>
      </w:r>
      <w:r>
        <w:rPr>
          <w:noProof/>
        </w:rPr>
        <w:fldChar w:fldCharType="separate"/>
      </w:r>
      <w:ins w:id="443" w:author="phuong vu" w:date="2018-11-22T15:01:00Z">
        <w:r>
          <w:rPr>
            <w:noProof/>
          </w:rPr>
          <w:t>44</w:t>
        </w:r>
        <w:r>
          <w:rPr>
            <w:noProof/>
          </w:rPr>
          <w:fldChar w:fldCharType="end"/>
        </w:r>
      </w:ins>
    </w:p>
    <w:p w14:paraId="0367B4C7" w14:textId="76E480F1" w:rsidR="00F72520" w:rsidRDefault="00F72520">
      <w:pPr>
        <w:pStyle w:val="TOC4"/>
        <w:tabs>
          <w:tab w:val="left" w:pos="1760"/>
          <w:tab w:val="right" w:leader="dot" w:pos="8777"/>
        </w:tabs>
        <w:spacing w:line="276" w:lineRule="auto"/>
        <w:rPr>
          <w:ins w:id="444" w:author="phuong vu" w:date="2018-11-22T15:01:00Z"/>
          <w:rFonts w:asciiTheme="minorHAnsi" w:eastAsiaTheme="minorEastAsia" w:hAnsiTheme="minorHAnsi" w:cstheme="minorBidi"/>
          <w:noProof/>
          <w:sz w:val="22"/>
          <w:szCs w:val="22"/>
          <w:lang w:val="en-US"/>
        </w:rPr>
        <w:pPrChange w:id="445" w:author="phuong vu" w:date="2018-11-23T13:48:00Z">
          <w:pPr>
            <w:pStyle w:val="TOC4"/>
            <w:tabs>
              <w:tab w:val="left" w:pos="1760"/>
              <w:tab w:val="right" w:leader="dot" w:pos="8777"/>
            </w:tabs>
          </w:pPr>
        </w:pPrChange>
      </w:pPr>
      <w:ins w:id="446" w:author="phuong vu" w:date="2018-11-22T15:01:00Z">
        <w:r w:rsidRPr="00DF13D0">
          <w:rPr>
            <w:noProof/>
            <w:lang w:val="en-US"/>
          </w:rPr>
          <w:t>3.1.5.2</w:t>
        </w:r>
        <w:r>
          <w:rPr>
            <w:rFonts w:asciiTheme="minorHAnsi" w:eastAsiaTheme="minorEastAsia" w:hAnsiTheme="minorHAnsi" w:cstheme="minorBidi"/>
            <w:noProof/>
            <w:sz w:val="22"/>
            <w:szCs w:val="22"/>
            <w:lang w:val="en-US"/>
          </w:rPr>
          <w:tab/>
        </w:r>
        <w:r w:rsidRPr="00DF13D0">
          <w:rPr>
            <w:noProof/>
            <w:lang w:val="en-US"/>
          </w:rPr>
          <w:t>Quản lí biên nhận</w:t>
        </w:r>
        <w:r>
          <w:rPr>
            <w:noProof/>
          </w:rPr>
          <w:tab/>
        </w:r>
        <w:r>
          <w:rPr>
            <w:noProof/>
          </w:rPr>
          <w:fldChar w:fldCharType="begin"/>
        </w:r>
        <w:r>
          <w:rPr>
            <w:noProof/>
          </w:rPr>
          <w:instrText xml:space="preserve"> PAGEREF _Toc530662897 \h </w:instrText>
        </w:r>
      </w:ins>
      <w:r>
        <w:rPr>
          <w:noProof/>
        </w:rPr>
      </w:r>
      <w:r>
        <w:rPr>
          <w:noProof/>
        </w:rPr>
        <w:fldChar w:fldCharType="separate"/>
      </w:r>
      <w:ins w:id="447" w:author="phuong vu" w:date="2018-11-22T15:01:00Z">
        <w:r>
          <w:rPr>
            <w:noProof/>
          </w:rPr>
          <w:t>55</w:t>
        </w:r>
        <w:r>
          <w:rPr>
            <w:noProof/>
          </w:rPr>
          <w:fldChar w:fldCharType="end"/>
        </w:r>
      </w:ins>
    </w:p>
    <w:p w14:paraId="3C8EF60F" w14:textId="1790B0A3" w:rsidR="00F72520" w:rsidRDefault="00F72520">
      <w:pPr>
        <w:pStyle w:val="TOC4"/>
        <w:tabs>
          <w:tab w:val="left" w:pos="1760"/>
          <w:tab w:val="right" w:leader="dot" w:pos="8777"/>
        </w:tabs>
        <w:spacing w:line="276" w:lineRule="auto"/>
        <w:rPr>
          <w:ins w:id="448" w:author="phuong vu" w:date="2018-11-22T15:01:00Z"/>
          <w:rFonts w:asciiTheme="minorHAnsi" w:eastAsiaTheme="minorEastAsia" w:hAnsiTheme="minorHAnsi" w:cstheme="minorBidi"/>
          <w:noProof/>
          <w:sz w:val="22"/>
          <w:szCs w:val="22"/>
          <w:lang w:val="en-US"/>
        </w:rPr>
        <w:pPrChange w:id="449" w:author="phuong vu" w:date="2018-11-23T13:48:00Z">
          <w:pPr>
            <w:pStyle w:val="TOC4"/>
            <w:tabs>
              <w:tab w:val="left" w:pos="1760"/>
              <w:tab w:val="right" w:leader="dot" w:pos="8777"/>
            </w:tabs>
          </w:pPr>
        </w:pPrChange>
      </w:pPr>
      <w:ins w:id="450" w:author="phuong vu" w:date="2018-11-22T15:01:00Z">
        <w:r w:rsidRPr="00DF13D0">
          <w:rPr>
            <w:noProof/>
            <w:lang w:val="en-US"/>
          </w:rPr>
          <w:t>3.1.5.3</w:t>
        </w:r>
        <w:r>
          <w:rPr>
            <w:rFonts w:asciiTheme="minorHAnsi" w:eastAsiaTheme="minorEastAsia" w:hAnsiTheme="minorHAnsi" w:cstheme="minorBidi"/>
            <w:noProof/>
            <w:sz w:val="22"/>
            <w:szCs w:val="22"/>
            <w:lang w:val="en-US"/>
          </w:rPr>
          <w:tab/>
        </w:r>
        <w:r w:rsidRPr="00DF13D0">
          <w:rPr>
            <w:noProof/>
            <w:lang w:val="en-US"/>
          </w:rPr>
          <w:t>Quản lí phân công xử lí đơn hàng</w:t>
        </w:r>
        <w:r>
          <w:rPr>
            <w:noProof/>
          </w:rPr>
          <w:tab/>
        </w:r>
        <w:r>
          <w:rPr>
            <w:noProof/>
          </w:rPr>
          <w:fldChar w:fldCharType="begin"/>
        </w:r>
        <w:r>
          <w:rPr>
            <w:noProof/>
          </w:rPr>
          <w:instrText xml:space="preserve"> PAGEREF _Toc530662898 \h </w:instrText>
        </w:r>
      </w:ins>
      <w:r>
        <w:rPr>
          <w:noProof/>
        </w:rPr>
      </w:r>
      <w:r>
        <w:rPr>
          <w:noProof/>
        </w:rPr>
        <w:fldChar w:fldCharType="separate"/>
      </w:r>
      <w:ins w:id="451" w:author="phuong vu" w:date="2018-11-22T15:01:00Z">
        <w:r>
          <w:rPr>
            <w:noProof/>
          </w:rPr>
          <w:t>64</w:t>
        </w:r>
        <w:r>
          <w:rPr>
            <w:noProof/>
          </w:rPr>
          <w:fldChar w:fldCharType="end"/>
        </w:r>
      </w:ins>
    </w:p>
    <w:p w14:paraId="53826707" w14:textId="0F0DB442" w:rsidR="00F72520" w:rsidRDefault="00F72520">
      <w:pPr>
        <w:pStyle w:val="TOC4"/>
        <w:tabs>
          <w:tab w:val="left" w:pos="1760"/>
          <w:tab w:val="right" w:leader="dot" w:pos="8777"/>
        </w:tabs>
        <w:spacing w:line="276" w:lineRule="auto"/>
        <w:rPr>
          <w:ins w:id="452" w:author="phuong vu" w:date="2018-11-22T15:01:00Z"/>
          <w:rFonts w:asciiTheme="minorHAnsi" w:eastAsiaTheme="minorEastAsia" w:hAnsiTheme="minorHAnsi" w:cstheme="minorBidi"/>
          <w:noProof/>
          <w:sz w:val="22"/>
          <w:szCs w:val="22"/>
          <w:lang w:val="en-US"/>
        </w:rPr>
        <w:pPrChange w:id="453" w:author="phuong vu" w:date="2018-11-23T13:48:00Z">
          <w:pPr>
            <w:pStyle w:val="TOC4"/>
            <w:tabs>
              <w:tab w:val="left" w:pos="1760"/>
              <w:tab w:val="right" w:leader="dot" w:pos="8777"/>
            </w:tabs>
          </w:pPr>
        </w:pPrChange>
      </w:pPr>
      <w:ins w:id="454" w:author="phuong vu" w:date="2018-11-22T15:01:00Z">
        <w:r w:rsidRPr="00DF13D0">
          <w:rPr>
            <w:noProof/>
            <w:lang w:val="en-US"/>
          </w:rPr>
          <w:t>3.1.5.4</w:t>
        </w:r>
        <w:r>
          <w:rPr>
            <w:rFonts w:asciiTheme="minorHAnsi" w:eastAsiaTheme="minorEastAsia" w:hAnsiTheme="minorHAnsi" w:cstheme="minorBidi"/>
            <w:noProof/>
            <w:sz w:val="22"/>
            <w:szCs w:val="22"/>
            <w:lang w:val="en-US"/>
          </w:rPr>
          <w:tab/>
        </w:r>
        <w:r w:rsidRPr="00DF13D0">
          <w:rPr>
            <w:noProof/>
            <w:lang w:val="en-US"/>
          </w:rPr>
          <w:t>Tạo đơn hàng</w:t>
        </w:r>
        <w:r>
          <w:rPr>
            <w:noProof/>
          </w:rPr>
          <w:tab/>
        </w:r>
        <w:r>
          <w:rPr>
            <w:noProof/>
          </w:rPr>
          <w:fldChar w:fldCharType="begin"/>
        </w:r>
        <w:r>
          <w:rPr>
            <w:noProof/>
          </w:rPr>
          <w:instrText xml:space="preserve"> PAGEREF _Toc530662899 \h </w:instrText>
        </w:r>
      </w:ins>
      <w:r>
        <w:rPr>
          <w:noProof/>
        </w:rPr>
      </w:r>
      <w:r>
        <w:rPr>
          <w:noProof/>
        </w:rPr>
        <w:fldChar w:fldCharType="separate"/>
      </w:r>
      <w:ins w:id="455" w:author="phuong vu" w:date="2018-11-22T15:01:00Z">
        <w:r>
          <w:rPr>
            <w:noProof/>
          </w:rPr>
          <w:t>66</w:t>
        </w:r>
        <w:r>
          <w:rPr>
            <w:noProof/>
          </w:rPr>
          <w:fldChar w:fldCharType="end"/>
        </w:r>
      </w:ins>
    </w:p>
    <w:p w14:paraId="4CB75F9E" w14:textId="18F35EF1" w:rsidR="00F72520" w:rsidRDefault="00F72520">
      <w:pPr>
        <w:pStyle w:val="TOC4"/>
        <w:tabs>
          <w:tab w:val="left" w:pos="1760"/>
          <w:tab w:val="right" w:leader="dot" w:pos="8777"/>
        </w:tabs>
        <w:spacing w:line="276" w:lineRule="auto"/>
        <w:rPr>
          <w:ins w:id="456" w:author="phuong vu" w:date="2018-11-22T15:01:00Z"/>
          <w:rFonts w:asciiTheme="minorHAnsi" w:eastAsiaTheme="minorEastAsia" w:hAnsiTheme="minorHAnsi" w:cstheme="minorBidi"/>
          <w:noProof/>
          <w:sz w:val="22"/>
          <w:szCs w:val="22"/>
          <w:lang w:val="en-US"/>
        </w:rPr>
        <w:pPrChange w:id="457" w:author="phuong vu" w:date="2018-11-23T13:48:00Z">
          <w:pPr>
            <w:pStyle w:val="TOC4"/>
            <w:tabs>
              <w:tab w:val="left" w:pos="1760"/>
              <w:tab w:val="right" w:leader="dot" w:pos="8777"/>
            </w:tabs>
          </w:pPr>
        </w:pPrChange>
      </w:pPr>
      <w:ins w:id="458" w:author="phuong vu" w:date="2018-11-22T15:01:00Z">
        <w:r>
          <w:rPr>
            <w:noProof/>
          </w:rPr>
          <w:t>3.1.5.5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_Toc530662906 \h </w:instrText>
        </w:r>
      </w:ins>
      <w:r>
        <w:rPr>
          <w:noProof/>
        </w:rPr>
      </w:r>
      <w:r>
        <w:rPr>
          <w:noProof/>
        </w:rPr>
        <w:fldChar w:fldCharType="separate"/>
      </w:r>
      <w:ins w:id="459" w:author="phuong vu" w:date="2018-11-22T15:01:00Z">
        <w:r>
          <w:rPr>
            <w:noProof/>
          </w:rPr>
          <w:t>71</w:t>
        </w:r>
        <w:r>
          <w:rPr>
            <w:noProof/>
          </w:rPr>
          <w:fldChar w:fldCharType="end"/>
        </w:r>
      </w:ins>
    </w:p>
    <w:p w14:paraId="31DC15B4" w14:textId="19E64F41" w:rsidR="00F72520" w:rsidRDefault="00F72520">
      <w:pPr>
        <w:pStyle w:val="TOC4"/>
        <w:tabs>
          <w:tab w:val="left" w:pos="1760"/>
          <w:tab w:val="right" w:leader="dot" w:pos="8777"/>
        </w:tabs>
        <w:spacing w:line="276" w:lineRule="auto"/>
        <w:rPr>
          <w:ins w:id="460" w:author="phuong vu" w:date="2018-11-22T15:01:00Z"/>
          <w:rFonts w:asciiTheme="minorHAnsi" w:eastAsiaTheme="minorEastAsia" w:hAnsiTheme="minorHAnsi" w:cstheme="minorBidi"/>
          <w:noProof/>
          <w:sz w:val="22"/>
          <w:szCs w:val="22"/>
          <w:lang w:val="en-US"/>
        </w:rPr>
        <w:pPrChange w:id="461" w:author="phuong vu" w:date="2018-11-23T13:48:00Z">
          <w:pPr>
            <w:pStyle w:val="TOC4"/>
            <w:tabs>
              <w:tab w:val="left" w:pos="1760"/>
              <w:tab w:val="right" w:leader="dot" w:pos="8777"/>
            </w:tabs>
          </w:pPr>
        </w:pPrChange>
      </w:pPr>
      <w:ins w:id="462" w:author="phuong vu" w:date="2018-11-22T15:01:00Z">
        <w:r>
          <w:rPr>
            <w:noProof/>
          </w:rPr>
          <w:t>3.1.5.6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_Toc530662907 \h </w:instrText>
        </w:r>
      </w:ins>
      <w:r>
        <w:rPr>
          <w:noProof/>
        </w:rPr>
      </w:r>
      <w:r>
        <w:rPr>
          <w:noProof/>
        </w:rPr>
        <w:fldChar w:fldCharType="separate"/>
      </w:r>
      <w:ins w:id="463" w:author="phuong vu" w:date="2018-11-22T15:01:00Z">
        <w:r>
          <w:rPr>
            <w:noProof/>
          </w:rPr>
          <w:t>71</w:t>
        </w:r>
        <w:r>
          <w:rPr>
            <w:noProof/>
          </w:rPr>
          <w:fldChar w:fldCharType="end"/>
        </w:r>
      </w:ins>
    </w:p>
    <w:p w14:paraId="6339640B" w14:textId="2EE42742" w:rsidR="00F72520" w:rsidRDefault="00F72520">
      <w:pPr>
        <w:pStyle w:val="TOC4"/>
        <w:tabs>
          <w:tab w:val="left" w:pos="1760"/>
          <w:tab w:val="right" w:leader="dot" w:pos="8777"/>
        </w:tabs>
        <w:spacing w:line="276" w:lineRule="auto"/>
        <w:rPr>
          <w:ins w:id="464" w:author="phuong vu" w:date="2018-11-22T15:01:00Z"/>
          <w:rFonts w:asciiTheme="minorHAnsi" w:eastAsiaTheme="minorEastAsia" w:hAnsiTheme="minorHAnsi" w:cstheme="minorBidi"/>
          <w:noProof/>
          <w:sz w:val="22"/>
          <w:szCs w:val="22"/>
          <w:lang w:val="en-US"/>
        </w:rPr>
        <w:pPrChange w:id="465" w:author="phuong vu" w:date="2018-11-23T13:48:00Z">
          <w:pPr>
            <w:pStyle w:val="TOC4"/>
            <w:tabs>
              <w:tab w:val="left" w:pos="1760"/>
              <w:tab w:val="right" w:leader="dot" w:pos="8777"/>
            </w:tabs>
          </w:pPr>
        </w:pPrChange>
      </w:pPr>
      <w:ins w:id="466" w:author="phuong vu" w:date="2018-11-22T15:01:00Z">
        <w:r w:rsidRPr="00DF13D0">
          <w:rPr>
            <w:noProof/>
            <w:lang w:val="en-US"/>
          </w:rPr>
          <w:lastRenderedPageBreak/>
          <w:t>3.1.5.7</w:t>
        </w:r>
        <w:r>
          <w:rPr>
            <w:rFonts w:asciiTheme="minorHAnsi" w:eastAsiaTheme="minorEastAsia" w:hAnsiTheme="minorHAnsi" w:cstheme="minorBidi"/>
            <w:noProof/>
            <w:sz w:val="22"/>
            <w:szCs w:val="22"/>
            <w:lang w:val="en-US"/>
          </w:rPr>
          <w:tab/>
        </w:r>
        <w:r>
          <w:rPr>
            <w:noProof/>
          </w:rPr>
          <w:t>Đăng nhập</w:t>
        </w:r>
        <w:r w:rsidRPr="00DF13D0">
          <w:rPr>
            <w:noProof/>
            <w:lang w:val="en-US"/>
          </w:rPr>
          <w:t xml:space="preserve"> hệ thống</w:t>
        </w:r>
        <w:r>
          <w:rPr>
            <w:noProof/>
          </w:rPr>
          <w:tab/>
        </w:r>
        <w:r>
          <w:rPr>
            <w:noProof/>
          </w:rPr>
          <w:fldChar w:fldCharType="begin"/>
        </w:r>
        <w:r>
          <w:rPr>
            <w:noProof/>
          </w:rPr>
          <w:instrText xml:space="preserve"> PAGEREF _Toc530662908 \h </w:instrText>
        </w:r>
      </w:ins>
      <w:r>
        <w:rPr>
          <w:noProof/>
        </w:rPr>
      </w:r>
      <w:r>
        <w:rPr>
          <w:noProof/>
        </w:rPr>
        <w:fldChar w:fldCharType="separate"/>
      </w:r>
      <w:ins w:id="467" w:author="phuong vu" w:date="2018-11-22T15:01:00Z">
        <w:r>
          <w:rPr>
            <w:noProof/>
          </w:rPr>
          <w:t>75</w:t>
        </w:r>
        <w:r>
          <w:rPr>
            <w:noProof/>
          </w:rPr>
          <w:fldChar w:fldCharType="end"/>
        </w:r>
      </w:ins>
    </w:p>
    <w:p w14:paraId="2BBFE90B" w14:textId="60BBBF91" w:rsidR="00F72520" w:rsidRDefault="00F72520">
      <w:pPr>
        <w:pStyle w:val="TOC4"/>
        <w:tabs>
          <w:tab w:val="left" w:pos="1760"/>
          <w:tab w:val="right" w:leader="dot" w:pos="8777"/>
        </w:tabs>
        <w:spacing w:line="276" w:lineRule="auto"/>
        <w:rPr>
          <w:ins w:id="468" w:author="phuong vu" w:date="2018-11-22T15:01:00Z"/>
          <w:rFonts w:asciiTheme="minorHAnsi" w:eastAsiaTheme="minorEastAsia" w:hAnsiTheme="minorHAnsi" w:cstheme="minorBidi"/>
          <w:noProof/>
          <w:sz w:val="22"/>
          <w:szCs w:val="22"/>
          <w:lang w:val="en-US"/>
        </w:rPr>
        <w:pPrChange w:id="469" w:author="phuong vu" w:date="2018-11-23T13:48:00Z">
          <w:pPr>
            <w:pStyle w:val="TOC4"/>
            <w:tabs>
              <w:tab w:val="left" w:pos="1760"/>
              <w:tab w:val="right" w:leader="dot" w:pos="8777"/>
            </w:tabs>
          </w:pPr>
        </w:pPrChange>
      </w:pPr>
      <w:ins w:id="470" w:author="phuong vu" w:date="2018-11-22T15:01:00Z">
        <w:r>
          <w:rPr>
            <w:noProof/>
          </w:rPr>
          <w:t>3.1.5.8</w:t>
        </w:r>
        <w:r>
          <w:rPr>
            <w:rFonts w:asciiTheme="minorHAnsi" w:eastAsiaTheme="minorEastAsia" w:hAnsiTheme="minorHAnsi" w:cstheme="minorBidi"/>
            <w:noProof/>
            <w:sz w:val="22"/>
            <w:szCs w:val="22"/>
            <w:lang w:val="en-US"/>
          </w:rPr>
          <w:tab/>
        </w:r>
        <w:r w:rsidRPr="00DF13D0">
          <w:rPr>
            <w:noProof/>
            <w:lang w:val="en-US"/>
          </w:rPr>
          <w:t>Đ</w:t>
        </w:r>
        <w:r>
          <w:rPr>
            <w:noProof/>
          </w:rPr>
          <w:t>ăng xuất hệ thống</w:t>
        </w:r>
        <w:r>
          <w:rPr>
            <w:noProof/>
          </w:rPr>
          <w:tab/>
        </w:r>
        <w:r>
          <w:rPr>
            <w:noProof/>
          </w:rPr>
          <w:fldChar w:fldCharType="begin"/>
        </w:r>
        <w:r>
          <w:rPr>
            <w:noProof/>
          </w:rPr>
          <w:instrText xml:space="preserve"> PAGEREF _Toc530662909 \h </w:instrText>
        </w:r>
      </w:ins>
      <w:r>
        <w:rPr>
          <w:noProof/>
        </w:rPr>
      </w:r>
      <w:r>
        <w:rPr>
          <w:noProof/>
        </w:rPr>
        <w:fldChar w:fldCharType="separate"/>
      </w:r>
      <w:ins w:id="471" w:author="phuong vu" w:date="2018-11-22T15:01:00Z">
        <w:r>
          <w:rPr>
            <w:noProof/>
          </w:rPr>
          <w:t>78</w:t>
        </w:r>
        <w:r>
          <w:rPr>
            <w:noProof/>
          </w:rPr>
          <w:fldChar w:fldCharType="end"/>
        </w:r>
      </w:ins>
    </w:p>
    <w:p w14:paraId="7C5C05D0" w14:textId="680FB6DE" w:rsidR="00F72520" w:rsidRDefault="00F72520">
      <w:pPr>
        <w:pStyle w:val="TOC4"/>
        <w:tabs>
          <w:tab w:val="left" w:pos="1760"/>
          <w:tab w:val="right" w:leader="dot" w:pos="8777"/>
        </w:tabs>
        <w:spacing w:line="276" w:lineRule="auto"/>
        <w:rPr>
          <w:ins w:id="472" w:author="phuong vu" w:date="2018-11-22T15:01:00Z"/>
          <w:rFonts w:asciiTheme="minorHAnsi" w:eastAsiaTheme="minorEastAsia" w:hAnsiTheme="minorHAnsi" w:cstheme="minorBidi"/>
          <w:noProof/>
          <w:sz w:val="22"/>
          <w:szCs w:val="22"/>
          <w:lang w:val="en-US"/>
        </w:rPr>
        <w:pPrChange w:id="473" w:author="phuong vu" w:date="2018-11-23T13:48:00Z">
          <w:pPr>
            <w:pStyle w:val="TOC4"/>
            <w:tabs>
              <w:tab w:val="left" w:pos="1760"/>
              <w:tab w:val="right" w:leader="dot" w:pos="8777"/>
            </w:tabs>
          </w:pPr>
        </w:pPrChange>
      </w:pPr>
      <w:ins w:id="474" w:author="phuong vu" w:date="2018-11-22T15:01:00Z">
        <w:r w:rsidRPr="00DF13D0">
          <w:rPr>
            <w:noProof/>
            <w:lang w:val="en-US"/>
          </w:rPr>
          <w:t>3.1.5.9</w:t>
        </w:r>
        <w:r>
          <w:rPr>
            <w:rFonts w:asciiTheme="minorHAnsi" w:eastAsiaTheme="minorEastAsia" w:hAnsiTheme="minorHAnsi" w:cstheme="minorBidi"/>
            <w:noProof/>
            <w:sz w:val="22"/>
            <w:szCs w:val="22"/>
            <w:lang w:val="en-US"/>
          </w:rPr>
          <w:tab/>
        </w:r>
        <w:r w:rsidRPr="00DF13D0">
          <w:rPr>
            <w:noProof/>
            <w:lang w:val="en-US"/>
          </w:rPr>
          <w:t>Đăng kí tài khoản khách hàng</w:t>
        </w:r>
        <w:r>
          <w:rPr>
            <w:noProof/>
          </w:rPr>
          <w:tab/>
        </w:r>
        <w:r>
          <w:rPr>
            <w:noProof/>
          </w:rPr>
          <w:fldChar w:fldCharType="begin"/>
        </w:r>
        <w:r>
          <w:rPr>
            <w:noProof/>
          </w:rPr>
          <w:instrText xml:space="preserve"> PAGEREF _Toc530662910 \h </w:instrText>
        </w:r>
      </w:ins>
      <w:r>
        <w:rPr>
          <w:noProof/>
        </w:rPr>
      </w:r>
      <w:r>
        <w:rPr>
          <w:noProof/>
        </w:rPr>
        <w:fldChar w:fldCharType="separate"/>
      </w:r>
      <w:ins w:id="475" w:author="phuong vu" w:date="2018-11-22T15:01:00Z">
        <w:r>
          <w:rPr>
            <w:noProof/>
          </w:rPr>
          <w:t>79</w:t>
        </w:r>
        <w:r>
          <w:rPr>
            <w:noProof/>
          </w:rPr>
          <w:fldChar w:fldCharType="end"/>
        </w:r>
      </w:ins>
    </w:p>
    <w:p w14:paraId="7157ECF4" w14:textId="285683B2" w:rsidR="00F72520" w:rsidRDefault="00F72520">
      <w:pPr>
        <w:pStyle w:val="TOC1"/>
        <w:tabs>
          <w:tab w:val="left" w:pos="1540"/>
          <w:tab w:val="right" w:leader="dot" w:pos="8777"/>
        </w:tabs>
        <w:spacing w:line="276" w:lineRule="auto"/>
        <w:rPr>
          <w:ins w:id="476" w:author="phuong vu" w:date="2018-11-22T15:01:00Z"/>
          <w:rFonts w:asciiTheme="minorHAnsi" w:eastAsiaTheme="minorEastAsia" w:hAnsiTheme="minorHAnsi" w:cstheme="minorBidi"/>
          <w:noProof/>
          <w:sz w:val="22"/>
          <w:szCs w:val="22"/>
          <w:lang w:val="en-US"/>
        </w:rPr>
        <w:pPrChange w:id="477" w:author="phuong vu" w:date="2018-11-23T13:48:00Z">
          <w:pPr>
            <w:pStyle w:val="TOC1"/>
            <w:tabs>
              <w:tab w:val="left" w:pos="1540"/>
              <w:tab w:val="right" w:leader="dot" w:pos="8777"/>
            </w:tabs>
          </w:pPr>
        </w:pPrChange>
      </w:pPr>
      <w:ins w:id="478" w:author="phuong vu" w:date="2018-11-22T15:01:00Z">
        <w:r>
          <w:rPr>
            <w:noProof/>
          </w:rPr>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_Toc530662911 \h </w:instrText>
        </w:r>
      </w:ins>
      <w:r>
        <w:rPr>
          <w:noProof/>
        </w:rPr>
      </w:r>
      <w:r>
        <w:rPr>
          <w:noProof/>
        </w:rPr>
        <w:fldChar w:fldCharType="separate"/>
      </w:r>
      <w:ins w:id="479" w:author="phuong vu" w:date="2018-11-22T15:01:00Z">
        <w:r>
          <w:rPr>
            <w:noProof/>
          </w:rPr>
          <w:t>84</w:t>
        </w:r>
        <w:r>
          <w:rPr>
            <w:noProof/>
          </w:rPr>
          <w:fldChar w:fldCharType="end"/>
        </w:r>
      </w:ins>
    </w:p>
    <w:p w14:paraId="552A3829" w14:textId="6324FD78" w:rsidR="00F72520" w:rsidRDefault="00F72520">
      <w:pPr>
        <w:pStyle w:val="TOC2"/>
        <w:tabs>
          <w:tab w:val="left" w:pos="880"/>
          <w:tab w:val="right" w:leader="dot" w:pos="8777"/>
        </w:tabs>
        <w:spacing w:line="276" w:lineRule="auto"/>
        <w:rPr>
          <w:ins w:id="480" w:author="phuong vu" w:date="2018-11-22T15:01:00Z"/>
          <w:rFonts w:asciiTheme="minorHAnsi" w:eastAsiaTheme="minorEastAsia" w:hAnsiTheme="minorHAnsi" w:cstheme="minorBidi"/>
          <w:noProof/>
          <w:sz w:val="22"/>
          <w:szCs w:val="22"/>
          <w:lang w:val="en-US"/>
        </w:rPr>
        <w:pPrChange w:id="481" w:author="phuong vu" w:date="2018-11-23T13:48:00Z">
          <w:pPr>
            <w:pStyle w:val="TOC2"/>
            <w:tabs>
              <w:tab w:val="left" w:pos="880"/>
              <w:tab w:val="right" w:leader="dot" w:pos="8777"/>
            </w:tabs>
          </w:pPr>
        </w:pPrChange>
      </w:pPr>
      <w:ins w:id="482" w:author="phuong vu" w:date="2018-11-22T15:01: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_Toc530662912 \h </w:instrText>
        </w:r>
      </w:ins>
      <w:r>
        <w:rPr>
          <w:noProof/>
        </w:rPr>
      </w:r>
      <w:r>
        <w:rPr>
          <w:noProof/>
        </w:rPr>
        <w:fldChar w:fldCharType="separate"/>
      </w:r>
      <w:ins w:id="483" w:author="phuong vu" w:date="2018-11-22T15:01:00Z">
        <w:r>
          <w:rPr>
            <w:noProof/>
          </w:rPr>
          <w:t>84</w:t>
        </w:r>
        <w:r>
          <w:rPr>
            <w:noProof/>
          </w:rPr>
          <w:fldChar w:fldCharType="end"/>
        </w:r>
      </w:ins>
    </w:p>
    <w:p w14:paraId="4FB96FE9" w14:textId="197FDE8E" w:rsidR="00F72520" w:rsidRDefault="00F72520">
      <w:pPr>
        <w:pStyle w:val="TOC2"/>
        <w:tabs>
          <w:tab w:val="left" w:pos="880"/>
          <w:tab w:val="right" w:leader="dot" w:pos="8777"/>
        </w:tabs>
        <w:spacing w:line="276" w:lineRule="auto"/>
        <w:rPr>
          <w:ins w:id="484" w:author="phuong vu" w:date="2018-11-22T15:01:00Z"/>
          <w:rFonts w:asciiTheme="minorHAnsi" w:eastAsiaTheme="minorEastAsia" w:hAnsiTheme="minorHAnsi" w:cstheme="minorBidi"/>
          <w:noProof/>
          <w:sz w:val="22"/>
          <w:szCs w:val="22"/>
          <w:lang w:val="en-US"/>
        </w:rPr>
        <w:pPrChange w:id="485" w:author="phuong vu" w:date="2018-11-23T13:48:00Z">
          <w:pPr>
            <w:pStyle w:val="TOC2"/>
            <w:tabs>
              <w:tab w:val="left" w:pos="880"/>
              <w:tab w:val="right" w:leader="dot" w:pos="8777"/>
            </w:tabs>
          </w:pPr>
        </w:pPrChange>
      </w:pPr>
      <w:ins w:id="486" w:author="phuong vu" w:date="2018-11-22T15:01: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_Toc530662913 \h </w:instrText>
        </w:r>
      </w:ins>
      <w:r>
        <w:rPr>
          <w:noProof/>
        </w:rPr>
      </w:r>
      <w:r>
        <w:rPr>
          <w:noProof/>
        </w:rPr>
        <w:fldChar w:fldCharType="separate"/>
      </w:r>
      <w:ins w:id="487" w:author="phuong vu" w:date="2018-11-22T15:01:00Z">
        <w:r>
          <w:rPr>
            <w:noProof/>
          </w:rPr>
          <w:t>84</w:t>
        </w:r>
        <w:r>
          <w:rPr>
            <w:noProof/>
          </w:rPr>
          <w:fldChar w:fldCharType="end"/>
        </w:r>
      </w:ins>
    </w:p>
    <w:p w14:paraId="18071085" w14:textId="667438C2" w:rsidR="00F72520" w:rsidRDefault="00F72520">
      <w:pPr>
        <w:pStyle w:val="TOC2"/>
        <w:tabs>
          <w:tab w:val="left" w:pos="880"/>
          <w:tab w:val="right" w:leader="dot" w:pos="8777"/>
        </w:tabs>
        <w:spacing w:line="276" w:lineRule="auto"/>
        <w:rPr>
          <w:ins w:id="488" w:author="phuong vu" w:date="2018-11-22T15:01:00Z"/>
          <w:rFonts w:asciiTheme="minorHAnsi" w:eastAsiaTheme="minorEastAsia" w:hAnsiTheme="minorHAnsi" w:cstheme="minorBidi"/>
          <w:noProof/>
          <w:sz w:val="22"/>
          <w:szCs w:val="22"/>
          <w:lang w:val="en-US"/>
        </w:rPr>
        <w:pPrChange w:id="489" w:author="phuong vu" w:date="2018-11-23T13:48:00Z">
          <w:pPr>
            <w:pStyle w:val="TOC2"/>
            <w:tabs>
              <w:tab w:val="left" w:pos="880"/>
              <w:tab w:val="right" w:leader="dot" w:pos="8777"/>
            </w:tabs>
          </w:pPr>
        </w:pPrChange>
      </w:pPr>
      <w:ins w:id="490" w:author="phuong vu" w:date="2018-11-22T15:01: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_Toc530662914 \h </w:instrText>
        </w:r>
      </w:ins>
      <w:r>
        <w:rPr>
          <w:noProof/>
        </w:rPr>
      </w:r>
      <w:r>
        <w:rPr>
          <w:noProof/>
        </w:rPr>
        <w:fldChar w:fldCharType="separate"/>
      </w:r>
      <w:ins w:id="491" w:author="phuong vu" w:date="2018-11-22T15:01:00Z">
        <w:r>
          <w:rPr>
            <w:noProof/>
          </w:rPr>
          <w:t>84</w:t>
        </w:r>
        <w:r>
          <w:rPr>
            <w:noProof/>
          </w:rPr>
          <w:fldChar w:fldCharType="end"/>
        </w:r>
      </w:ins>
    </w:p>
    <w:p w14:paraId="62116DBF" w14:textId="77F64FFF" w:rsidR="00F72520" w:rsidRDefault="00F72520">
      <w:pPr>
        <w:pStyle w:val="TOC2"/>
        <w:tabs>
          <w:tab w:val="left" w:pos="880"/>
          <w:tab w:val="right" w:leader="dot" w:pos="8777"/>
        </w:tabs>
        <w:spacing w:line="276" w:lineRule="auto"/>
        <w:rPr>
          <w:ins w:id="492" w:author="phuong vu" w:date="2018-11-22T15:01:00Z"/>
          <w:rFonts w:asciiTheme="minorHAnsi" w:eastAsiaTheme="minorEastAsia" w:hAnsiTheme="minorHAnsi" w:cstheme="minorBidi"/>
          <w:noProof/>
          <w:sz w:val="22"/>
          <w:szCs w:val="22"/>
          <w:lang w:val="en-US"/>
        </w:rPr>
        <w:pPrChange w:id="493" w:author="phuong vu" w:date="2018-11-23T13:48:00Z">
          <w:pPr>
            <w:pStyle w:val="TOC2"/>
            <w:tabs>
              <w:tab w:val="left" w:pos="880"/>
              <w:tab w:val="right" w:leader="dot" w:pos="8777"/>
            </w:tabs>
          </w:pPr>
        </w:pPrChange>
      </w:pPr>
      <w:ins w:id="494" w:author="phuong vu" w:date="2018-11-22T15:01: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_Toc530662915 \h </w:instrText>
        </w:r>
      </w:ins>
      <w:r>
        <w:rPr>
          <w:noProof/>
        </w:rPr>
      </w:r>
      <w:r>
        <w:rPr>
          <w:noProof/>
        </w:rPr>
        <w:fldChar w:fldCharType="separate"/>
      </w:r>
      <w:ins w:id="495" w:author="phuong vu" w:date="2018-11-22T15:01:00Z">
        <w:r>
          <w:rPr>
            <w:noProof/>
          </w:rPr>
          <w:t>84</w:t>
        </w:r>
        <w:r>
          <w:rPr>
            <w:noProof/>
          </w:rPr>
          <w:fldChar w:fldCharType="end"/>
        </w:r>
      </w:ins>
    </w:p>
    <w:p w14:paraId="51AC1167" w14:textId="1BD5E917" w:rsidR="00F72520" w:rsidRDefault="00F72520">
      <w:pPr>
        <w:pStyle w:val="TOC1"/>
        <w:tabs>
          <w:tab w:val="left" w:pos="1540"/>
          <w:tab w:val="right" w:leader="dot" w:pos="8777"/>
        </w:tabs>
        <w:spacing w:line="276" w:lineRule="auto"/>
        <w:rPr>
          <w:ins w:id="496" w:author="phuong vu" w:date="2018-11-22T15:01:00Z"/>
          <w:rFonts w:asciiTheme="minorHAnsi" w:eastAsiaTheme="minorEastAsia" w:hAnsiTheme="minorHAnsi" w:cstheme="minorBidi"/>
          <w:noProof/>
          <w:sz w:val="22"/>
          <w:szCs w:val="22"/>
          <w:lang w:val="en-US"/>
        </w:rPr>
        <w:pPrChange w:id="497" w:author="phuong vu" w:date="2018-11-23T13:48:00Z">
          <w:pPr>
            <w:pStyle w:val="TOC1"/>
            <w:tabs>
              <w:tab w:val="left" w:pos="1540"/>
              <w:tab w:val="right" w:leader="dot" w:pos="8777"/>
            </w:tabs>
          </w:pPr>
        </w:pPrChange>
      </w:pPr>
      <w:ins w:id="498" w:author="phuong vu" w:date="2018-11-22T15:01: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_Toc530662916 \h </w:instrText>
        </w:r>
      </w:ins>
      <w:r>
        <w:rPr>
          <w:noProof/>
        </w:rPr>
      </w:r>
      <w:r>
        <w:rPr>
          <w:noProof/>
        </w:rPr>
        <w:fldChar w:fldCharType="separate"/>
      </w:r>
      <w:ins w:id="499" w:author="phuong vu" w:date="2018-11-22T15:01:00Z">
        <w:r>
          <w:rPr>
            <w:noProof/>
          </w:rPr>
          <w:t>85</w:t>
        </w:r>
        <w:r>
          <w:rPr>
            <w:noProof/>
          </w:rPr>
          <w:fldChar w:fldCharType="end"/>
        </w:r>
      </w:ins>
    </w:p>
    <w:p w14:paraId="51246E2A" w14:textId="2B95F7E7" w:rsidR="00F72520" w:rsidRDefault="00F72520">
      <w:pPr>
        <w:pStyle w:val="TOC2"/>
        <w:tabs>
          <w:tab w:val="left" w:pos="880"/>
          <w:tab w:val="right" w:leader="dot" w:pos="8777"/>
        </w:tabs>
        <w:spacing w:line="276" w:lineRule="auto"/>
        <w:rPr>
          <w:ins w:id="500" w:author="phuong vu" w:date="2018-11-22T15:01:00Z"/>
          <w:rFonts w:asciiTheme="minorHAnsi" w:eastAsiaTheme="minorEastAsia" w:hAnsiTheme="minorHAnsi" w:cstheme="minorBidi"/>
          <w:noProof/>
          <w:sz w:val="22"/>
          <w:szCs w:val="22"/>
          <w:lang w:val="en-US"/>
        </w:rPr>
        <w:pPrChange w:id="501" w:author="phuong vu" w:date="2018-11-23T13:48:00Z">
          <w:pPr>
            <w:pStyle w:val="TOC2"/>
            <w:tabs>
              <w:tab w:val="left" w:pos="880"/>
              <w:tab w:val="right" w:leader="dot" w:pos="8777"/>
            </w:tabs>
          </w:pPr>
        </w:pPrChange>
      </w:pPr>
      <w:ins w:id="502" w:author="phuong vu" w:date="2018-11-22T15:01:00Z">
        <w:r>
          <w:rPr>
            <w:noProof/>
          </w:rPr>
          <w:t>5.1</w:t>
        </w:r>
        <w:r>
          <w:rPr>
            <w:rFonts w:asciiTheme="minorHAnsi" w:eastAsiaTheme="minorEastAsia" w:hAnsiTheme="minorHAnsi" w:cstheme="minorBidi"/>
            <w:noProof/>
            <w:sz w:val="22"/>
            <w:szCs w:val="22"/>
            <w:lang w:val="en-US"/>
          </w:rPr>
          <w:tab/>
        </w:r>
        <w:r w:rsidRPr="00DF13D0">
          <w:rPr>
            <w:noProof/>
            <w:lang w:val="en-US"/>
          </w:rPr>
          <w:t>Kết quả đạt được</w:t>
        </w:r>
        <w:r>
          <w:rPr>
            <w:noProof/>
          </w:rPr>
          <w:tab/>
        </w:r>
        <w:r>
          <w:rPr>
            <w:noProof/>
          </w:rPr>
          <w:fldChar w:fldCharType="begin"/>
        </w:r>
        <w:r>
          <w:rPr>
            <w:noProof/>
          </w:rPr>
          <w:instrText xml:space="preserve"> PAGEREF _Toc530662917 \h </w:instrText>
        </w:r>
      </w:ins>
      <w:r>
        <w:rPr>
          <w:noProof/>
        </w:rPr>
      </w:r>
      <w:r>
        <w:rPr>
          <w:noProof/>
        </w:rPr>
        <w:fldChar w:fldCharType="separate"/>
      </w:r>
      <w:ins w:id="503" w:author="phuong vu" w:date="2018-11-22T15:01:00Z">
        <w:r>
          <w:rPr>
            <w:noProof/>
          </w:rPr>
          <w:t>85</w:t>
        </w:r>
        <w:r>
          <w:rPr>
            <w:noProof/>
          </w:rPr>
          <w:fldChar w:fldCharType="end"/>
        </w:r>
      </w:ins>
    </w:p>
    <w:p w14:paraId="7DA3219D" w14:textId="69BE48CF" w:rsidR="00F72520" w:rsidRDefault="00F72520">
      <w:pPr>
        <w:pStyle w:val="TOC2"/>
        <w:tabs>
          <w:tab w:val="left" w:pos="880"/>
          <w:tab w:val="right" w:leader="dot" w:pos="8777"/>
        </w:tabs>
        <w:spacing w:line="276" w:lineRule="auto"/>
        <w:rPr>
          <w:ins w:id="504" w:author="phuong vu" w:date="2018-11-22T15:01:00Z"/>
          <w:rFonts w:asciiTheme="minorHAnsi" w:eastAsiaTheme="minorEastAsia" w:hAnsiTheme="minorHAnsi" w:cstheme="minorBidi"/>
          <w:noProof/>
          <w:sz w:val="22"/>
          <w:szCs w:val="22"/>
          <w:lang w:val="en-US"/>
        </w:rPr>
        <w:pPrChange w:id="505" w:author="phuong vu" w:date="2018-11-23T13:48:00Z">
          <w:pPr>
            <w:pStyle w:val="TOC2"/>
            <w:tabs>
              <w:tab w:val="left" w:pos="880"/>
              <w:tab w:val="right" w:leader="dot" w:pos="8777"/>
            </w:tabs>
          </w:pPr>
        </w:pPrChange>
      </w:pPr>
      <w:ins w:id="506" w:author="phuong vu" w:date="2018-11-22T15:01: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_Toc530662918 \h </w:instrText>
        </w:r>
      </w:ins>
      <w:r>
        <w:rPr>
          <w:noProof/>
        </w:rPr>
      </w:r>
      <w:r>
        <w:rPr>
          <w:noProof/>
        </w:rPr>
        <w:fldChar w:fldCharType="separate"/>
      </w:r>
      <w:ins w:id="507" w:author="phuong vu" w:date="2018-11-22T15:01:00Z">
        <w:r>
          <w:rPr>
            <w:noProof/>
          </w:rPr>
          <w:t>85</w:t>
        </w:r>
        <w:r>
          <w:rPr>
            <w:noProof/>
          </w:rPr>
          <w:fldChar w:fldCharType="end"/>
        </w:r>
      </w:ins>
    </w:p>
    <w:p w14:paraId="764D7480" w14:textId="6328F6D0" w:rsidR="00F72520" w:rsidRDefault="00F72520">
      <w:pPr>
        <w:pStyle w:val="TOC2"/>
        <w:tabs>
          <w:tab w:val="left" w:pos="880"/>
          <w:tab w:val="right" w:leader="dot" w:pos="8777"/>
        </w:tabs>
        <w:spacing w:line="276" w:lineRule="auto"/>
        <w:rPr>
          <w:ins w:id="508" w:author="phuong vu" w:date="2018-11-22T15:01:00Z"/>
          <w:rFonts w:asciiTheme="minorHAnsi" w:eastAsiaTheme="minorEastAsia" w:hAnsiTheme="minorHAnsi" w:cstheme="minorBidi"/>
          <w:noProof/>
          <w:sz w:val="22"/>
          <w:szCs w:val="22"/>
          <w:lang w:val="en-US"/>
        </w:rPr>
        <w:pPrChange w:id="509" w:author="phuong vu" w:date="2018-11-23T13:48:00Z">
          <w:pPr>
            <w:pStyle w:val="TOC2"/>
            <w:tabs>
              <w:tab w:val="left" w:pos="880"/>
              <w:tab w:val="right" w:leader="dot" w:pos="8777"/>
            </w:tabs>
          </w:pPr>
        </w:pPrChange>
      </w:pPr>
      <w:ins w:id="510" w:author="phuong vu" w:date="2018-11-22T15:01: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_Toc530662919 \h </w:instrText>
        </w:r>
      </w:ins>
      <w:r>
        <w:rPr>
          <w:noProof/>
        </w:rPr>
      </w:r>
      <w:r>
        <w:rPr>
          <w:noProof/>
        </w:rPr>
        <w:fldChar w:fldCharType="separate"/>
      </w:r>
      <w:ins w:id="511" w:author="phuong vu" w:date="2018-11-22T15:01:00Z">
        <w:r>
          <w:rPr>
            <w:noProof/>
          </w:rPr>
          <w:t>85</w:t>
        </w:r>
        <w:r>
          <w:rPr>
            <w:noProof/>
          </w:rPr>
          <w:fldChar w:fldCharType="end"/>
        </w:r>
      </w:ins>
    </w:p>
    <w:p w14:paraId="147B4511" w14:textId="55E27C1A" w:rsidR="00F72520" w:rsidRDefault="00F72520">
      <w:pPr>
        <w:pStyle w:val="TOC1"/>
        <w:tabs>
          <w:tab w:val="right" w:leader="dot" w:pos="8777"/>
        </w:tabs>
        <w:spacing w:line="276" w:lineRule="auto"/>
        <w:rPr>
          <w:ins w:id="512" w:author="phuong vu" w:date="2018-11-22T15:01:00Z"/>
          <w:rFonts w:asciiTheme="minorHAnsi" w:eastAsiaTheme="minorEastAsia" w:hAnsiTheme="minorHAnsi" w:cstheme="minorBidi"/>
          <w:noProof/>
          <w:sz w:val="22"/>
          <w:szCs w:val="22"/>
          <w:lang w:val="en-US"/>
        </w:rPr>
        <w:pPrChange w:id="513" w:author="phuong vu" w:date="2018-11-23T13:48:00Z">
          <w:pPr>
            <w:pStyle w:val="TOC1"/>
            <w:tabs>
              <w:tab w:val="right" w:leader="dot" w:pos="8777"/>
            </w:tabs>
          </w:pPr>
        </w:pPrChange>
      </w:pPr>
      <w:ins w:id="514" w:author="phuong vu" w:date="2018-11-22T15:01:00Z">
        <w:r>
          <w:rPr>
            <w:noProof/>
          </w:rPr>
          <w:t>PHỤ LỤC</w:t>
        </w:r>
        <w:r>
          <w:rPr>
            <w:noProof/>
          </w:rPr>
          <w:tab/>
        </w:r>
        <w:r>
          <w:rPr>
            <w:noProof/>
          </w:rPr>
          <w:fldChar w:fldCharType="begin"/>
        </w:r>
        <w:r>
          <w:rPr>
            <w:noProof/>
          </w:rPr>
          <w:instrText xml:space="preserve"> PAGEREF _Toc530662920 \h </w:instrText>
        </w:r>
      </w:ins>
      <w:r>
        <w:rPr>
          <w:noProof/>
        </w:rPr>
      </w:r>
      <w:r>
        <w:rPr>
          <w:noProof/>
        </w:rPr>
        <w:fldChar w:fldCharType="separate"/>
      </w:r>
      <w:ins w:id="515" w:author="phuong vu" w:date="2018-11-22T15:01:00Z">
        <w:r>
          <w:rPr>
            <w:noProof/>
          </w:rPr>
          <w:t>86</w:t>
        </w:r>
        <w:r>
          <w:rPr>
            <w:noProof/>
          </w:rPr>
          <w:fldChar w:fldCharType="end"/>
        </w:r>
      </w:ins>
    </w:p>
    <w:p w14:paraId="58156CAC" w14:textId="232FD2F0" w:rsidR="00F72520" w:rsidRDefault="00F72520">
      <w:pPr>
        <w:pStyle w:val="TOC1"/>
        <w:tabs>
          <w:tab w:val="right" w:leader="dot" w:pos="8777"/>
        </w:tabs>
        <w:spacing w:line="276" w:lineRule="auto"/>
        <w:rPr>
          <w:ins w:id="516" w:author="phuong vu" w:date="2018-11-22T15:01:00Z"/>
          <w:rFonts w:asciiTheme="minorHAnsi" w:eastAsiaTheme="minorEastAsia" w:hAnsiTheme="minorHAnsi" w:cstheme="minorBidi"/>
          <w:noProof/>
          <w:sz w:val="22"/>
          <w:szCs w:val="22"/>
          <w:lang w:val="en-US"/>
        </w:rPr>
        <w:pPrChange w:id="517" w:author="phuong vu" w:date="2018-11-23T13:48:00Z">
          <w:pPr>
            <w:pStyle w:val="TOC1"/>
            <w:tabs>
              <w:tab w:val="right" w:leader="dot" w:pos="8777"/>
            </w:tabs>
          </w:pPr>
        </w:pPrChange>
      </w:pPr>
      <w:ins w:id="518" w:author="phuong vu" w:date="2018-11-22T15:01:00Z">
        <w:r>
          <w:rPr>
            <w:noProof/>
          </w:rPr>
          <w:t>TÀI LIỆU THAM KHẢO</w:t>
        </w:r>
        <w:r>
          <w:rPr>
            <w:noProof/>
          </w:rPr>
          <w:tab/>
        </w:r>
        <w:r>
          <w:rPr>
            <w:noProof/>
          </w:rPr>
          <w:fldChar w:fldCharType="begin"/>
        </w:r>
        <w:r>
          <w:rPr>
            <w:noProof/>
          </w:rPr>
          <w:instrText xml:space="preserve"> PAGEREF _Toc530662921 \h </w:instrText>
        </w:r>
      </w:ins>
      <w:r>
        <w:rPr>
          <w:noProof/>
        </w:rPr>
      </w:r>
      <w:r>
        <w:rPr>
          <w:noProof/>
        </w:rPr>
        <w:fldChar w:fldCharType="separate"/>
      </w:r>
      <w:ins w:id="519" w:author="phuong vu" w:date="2018-11-22T15:01:00Z">
        <w:r>
          <w:rPr>
            <w:noProof/>
          </w:rPr>
          <w:t>89</w:t>
        </w:r>
        <w:r>
          <w:rPr>
            <w:noProof/>
          </w:rPr>
          <w:fldChar w:fldCharType="end"/>
        </w:r>
      </w:ins>
    </w:p>
    <w:p w14:paraId="4CA3D3D3" w14:textId="7255AE02" w:rsidR="006A2C8A" w:rsidDel="003610CA" w:rsidRDefault="006A2C8A">
      <w:pPr>
        <w:pStyle w:val="TOC1"/>
        <w:tabs>
          <w:tab w:val="right" w:leader="dot" w:pos="8777"/>
        </w:tabs>
        <w:spacing w:line="276" w:lineRule="auto"/>
        <w:rPr>
          <w:del w:id="520" w:author="phuong vu" w:date="2018-11-21T23:18:00Z"/>
          <w:rFonts w:asciiTheme="minorHAnsi" w:eastAsiaTheme="minorEastAsia" w:hAnsiTheme="minorHAnsi" w:cstheme="minorBidi"/>
          <w:noProof/>
          <w:sz w:val="22"/>
          <w:szCs w:val="22"/>
          <w:lang w:val="en-US"/>
        </w:rPr>
        <w:pPrChange w:id="521" w:author="phuong vu" w:date="2018-11-23T13:48:00Z">
          <w:pPr>
            <w:pStyle w:val="TOC1"/>
            <w:tabs>
              <w:tab w:val="right" w:leader="dot" w:pos="8777"/>
            </w:tabs>
          </w:pPr>
        </w:pPrChange>
      </w:pPr>
      <w:del w:id="522" w:author="phuong vu" w:date="2018-11-21T23:18:00Z">
        <w:r w:rsidDel="003610CA">
          <w:rPr>
            <w:noProof/>
          </w:rPr>
          <w:delText>KÍ HIỆU VÀ VIẾT TẮT</w:delText>
        </w:r>
        <w:r w:rsidDel="003610CA">
          <w:rPr>
            <w:noProof/>
          </w:rPr>
          <w:tab/>
          <w:delText>9</w:delText>
        </w:r>
      </w:del>
    </w:p>
    <w:p w14:paraId="44021EE4" w14:textId="7D873466" w:rsidR="006A2C8A" w:rsidDel="003610CA" w:rsidRDefault="006A2C8A">
      <w:pPr>
        <w:pStyle w:val="TOC1"/>
        <w:tabs>
          <w:tab w:val="right" w:leader="dot" w:pos="8777"/>
        </w:tabs>
        <w:spacing w:line="276" w:lineRule="auto"/>
        <w:rPr>
          <w:del w:id="523" w:author="phuong vu" w:date="2018-11-21T23:18:00Z"/>
          <w:rFonts w:asciiTheme="minorHAnsi" w:eastAsiaTheme="minorEastAsia" w:hAnsiTheme="minorHAnsi" w:cstheme="minorBidi"/>
          <w:noProof/>
          <w:sz w:val="22"/>
          <w:szCs w:val="22"/>
          <w:lang w:val="en-US"/>
        </w:rPr>
        <w:pPrChange w:id="524" w:author="phuong vu" w:date="2018-11-23T13:48:00Z">
          <w:pPr>
            <w:pStyle w:val="TOC1"/>
            <w:tabs>
              <w:tab w:val="right" w:leader="dot" w:pos="8777"/>
            </w:tabs>
          </w:pPr>
        </w:pPrChange>
      </w:pPr>
      <w:del w:id="525" w:author="phuong vu" w:date="2018-11-21T23:18:00Z">
        <w:r w:rsidDel="003610CA">
          <w:rPr>
            <w:noProof/>
          </w:rPr>
          <w:delText>DANH SÁCH HÌNH</w:delText>
        </w:r>
        <w:r w:rsidDel="003610CA">
          <w:rPr>
            <w:noProof/>
          </w:rPr>
          <w:tab/>
          <w:delText>10</w:delText>
        </w:r>
      </w:del>
    </w:p>
    <w:p w14:paraId="2067F77B" w14:textId="4C50735B" w:rsidR="006A2C8A" w:rsidDel="003610CA" w:rsidRDefault="006A2C8A">
      <w:pPr>
        <w:pStyle w:val="TOC1"/>
        <w:tabs>
          <w:tab w:val="right" w:leader="dot" w:pos="8777"/>
        </w:tabs>
        <w:spacing w:line="276" w:lineRule="auto"/>
        <w:rPr>
          <w:del w:id="526" w:author="phuong vu" w:date="2018-11-21T23:18:00Z"/>
          <w:rFonts w:asciiTheme="minorHAnsi" w:eastAsiaTheme="minorEastAsia" w:hAnsiTheme="minorHAnsi" w:cstheme="minorBidi"/>
          <w:noProof/>
          <w:sz w:val="22"/>
          <w:szCs w:val="22"/>
          <w:lang w:val="en-US"/>
        </w:rPr>
        <w:pPrChange w:id="527" w:author="phuong vu" w:date="2018-11-23T13:48:00Z">
          <w:pPr>
            <w:pStyle w:val="TOC1"/>
            <w:tabs>
              <w:tab w:val="right" w:leader="dot" w:pos="8777"/>
            </w:tabs>
          </w:pPr>
        </w:pPrChange>
      </w:pPr>
      <w:del w:id="528" w:author="phuong vu" w:date="2018-11-21T23:18:00Z">
        <w:r w:rsidDel="003610CA">
          <w:rPr>
            <w:noProof/>
          </w:rPr>
          <w:delText>DANH MỤC BẢNG</w:delText>
        </w:r>
        <w:r w:rsidDel="003610CA">
          <w:rPr>
            <w:noProof/>
          </w:rPr>
          <w:tab/>
          <w:delText>11</w:delText>
        </w:r>
      </w:del>
    </w:p>
    <w:p w14:paraId="4F8DFDAD" w14:textId="2623C6AD" w:rsidR="006A2C8A" w:rsidDel="003610CA" w:rsidRDefault="006A2C8A">
      <w:pPr>
        <w:pStyle w:val="TOC1"/>
        <w:tabs>
          <w:tab w:val="right" w:leader="dot" w:pos="8777"/>
        </w:tabs>
        <w:spacing w:line="276" w:lineRule="auto"/>
        <w:rPr>
          <w:del w:id="529" w:author="phuong vu" w:date="2018-11-21T23:18:00Z"/>
          <w:rFonts w:asciiTheme="minorHAnsi" w:eastAsiaTheme="minorEastAsia" w:hAnsiTheme="minorHAnsi" w:cstheme="minorBidi"/>
          <w:noProof/>
          <w:sz w:val="22"/>
          <w:szCs w:val="22"/>
          <w:lang w:val="en-US"/>
        </w:rPr>
        <w:pPrChange w:id="530" w:author="phuong vu" w:date="2018-11-23T13:48:00Z">
          <w:pPr>
            <w:pStyle w:val="TOC1"/>
            <w:tabs>
              <w:tab w:val="right" w:leader="dot" w:pos="8777"/>
            </w:tabs>
          </w:pPr>
        </w:pPrChange>
      </w:pPr>
      <w:del w:id="531" w:author="phuong vu" w:date="2018-11-21T23:18:00Z">
        <w:r w:rsidDel="003610CA">
          <w:rPr>
            <w:noProof/>
          </w:rPr>
          <w:delText>TÓM TẮT</w:delText>
        </w:r>
        <w:r w:rsidDel="003610CA">
          <w:rPr>
            <w:noProof/>
          </w:rPr>
          <w:tab/>
          <w:delText>12</w:delText>
        </w:r>
      </w:del>
    </w:p>
    <w:p w14:paraId="1549C771" w14:textId="1362DC42" w:rsidR="006A2C8A" w:rsidDel="003610CA" w:rsidRDefault="006A2C8A">
      <w:pPr>
        <w:pStyle w:val="TOC1"/>
        <w:tabs>
          <w:tab w:val="right" w:leader="dot" w:pos="8777"/>
        </w:tabs>
        <w:spacing w:line="276" w:lineRule="auto"/>
        <w:rPr>
          <w:del w:id="532" w:author="phuong vu" w:date="2018-11-21T23:18:00Z"/>
          <w:rFonts w:asciiTheme="minorHAnsi" w:eastAsiaTheme="minorEastAsia" w:hAnsiTheme="minorHAnsi" w:cstheme="minorBidi"/>
          <w:noProof/>
          <w:sz w:val="22"/>
          <w:szCs w:val="22"/>
          <w:lang w:val="en-US"/>
        </w:rPr>
        <w:pPrChange w:id="533" w:author="phuong vu" w:date="2018-11-23T13:48:00Z">
          <w:pPr>
            <w:pStyle w:val="TOC1"/>
            <w:tabs>
              <w:tab w:val="right" w:leader="dot" w:pos="8777"/>
            </w:tabs>
          </w:pPr>
        </w:pPrChange>
      </w:pPr>
      <w:del w:id="534" w:author="phuong vu" w:date="2018-11-21T23:18:00Z">
        <w:r w:rsidDel="003610CA">
          <w:rPr>
            <w:noProof/>
          </w:rPr>
          <w:delText>ABSTRACT</w:delText>
        </w:r>
        <w:r w:rsidDel="003610CA">
          <w:rPr>
            <w:noProof/>
          </w:rPr>
          <w:tab/>
          <w:delText>13</w:delText>
        </w:r>
      </w:del>
    </w:p>
    <w:p w14:paraId="4A74FB9D" w14:textId="11034638" w:rsidR="006A2C8A" w:rsidDel="003610CA" w:rsidRDefault="006A2C8A">
      <w:pPr>
        <w:pStyle w:val="TOC1"/>
        <w:tabs>
          <w:tab w:val="right" w:leader="dot" w:pos="8777"/>
        </w:tabs>
        <w:spacing w:line="276" w:lineRule="auto"/>
        <w:rPr>
          <w:del w:id="535" w:author="phuong vu" w:date="2018-11-21T23:18:00Z"/>
          <w:rFonts w:asciiTheme="minorHAnsi" w:eastAsiaTheme="minorEastAsia" w:hAnsiTheme="minorHAnsi" w:cstheme="minorBidi"/>
          <w:noProof/>
          <w:sz w:val="22"/>
          <w:szCs w:val="22"/>
          <w:lang w:val="en-US"/>
        </w:rPr>
        <w:pPrChange w:id="536" w:author="phuong vu" w:date="2018-11-23T13:48:00Z">
          <w:pPr>
            <w:pStyle w:val="TOC1"/>
            <w:tabs>
              <w:tab w:val="right" w:leader="dot" w:pos="8777"/>
            </w:tabs>
          </w:pPr>
        </w:pPrChange>
      </w:pPr>
      <w:del w:id="537" w:author="phuong vu" w:date="2018-11-21T23:18:00Z">
        <w:r w:rsidDel="003610CA">
          <w:rPr>
            <w:noProof/>
          </w:rPr>
          <w:delText>TỪ KHÓA</w:delText>
        </w:r>
        <w:r w:rsidDel="003610CA">
          <w:rPr>
            <w:noProof/>
          </w:rPr>
          <w:tab/>
          <w:delText>14</w:delText>
        </w:r>
      </w:del>
    </w:p>
    <w:p w14:paraId="04E58D68" w14:textId="37C760A1" w:rsidR="006A2C8A" w:rsidDel="003610CA" w:rsidRDefault="006A2C8A">
      <w:pPr>
        <w:pStyle w:val="TOC1"/>
        <w:tabs>
          <w:tab w:val="left" w:pos="1540"/>
          <w:tab w:val="right" w:leader="dot" w:pos="8777"/>
        </w:tabs>
        <w:spacing w:line="276" w:lineRule="auto"/>
        <w:rPr>
          <w:del w:id="538" w:author="phuong vu" w:date="2018-11-21T23:18:00Z"/>
          <w:rFonts w:asciiTheme="minorHAnsi" w:eastAsiaTheme="minorEastAsia" w:hAnsiTheme="minorHAnsi" w:cstheme="minorBidi"/>
          <w:noProof/>
          <w:sz w:val="22"/>
          <w:szCs w:val="22"/>
          <w:lang w:val="en-US"/>
        </w:rPr>
        <w:pPrChange w:id="539" w:author="phuong vu" w:date="2018-11-23T13:48:00Z">
          <w:pPr>
            <w:pStyle w:val="TOC1"/>
            <w:tabs>
              <w:tab w:val="left" w:pos="1540"/>
              <w:tab w:val="right" w:leader="dot" w:pos="8777"/>
            </w:tabs>
          </w:pPr>
        </w:pPrChange>
      </w:pPr>
      <w:del w:id="540" w:author="phuong vu" w:date="2018-11-21T23:18:00Z">
        <w:r w:rsidDel="003610CA">
          <w:rPr>
            <w:noProof/>
          </w:rPr>
          <w:delText>CHƯƠNG 1 -</w:delText>
        </w:r>
        <w:r w:rsidDel="003610CA">
          <w:rPr>
            <w:rFonts w:asciiTheme="minorHAnsi" w:eastAsiaTheme="minorEastAsia" w:hAnsiTheme="minorHAnsi" w:cstheme="minorBidi"/>
            <w:noProof/>
            <w:sz w:val="22"/>
            <w:szCs w:val="22"/>
            <w:lang w:val="en-US"/>
          </w:rPr>
          <w:tab/>
        </w:r>
        <w:r w:rsidDel="003610CA">
          <w:rPr>
            <w:noProof/>
          </w:rPr>
          <w:delText>TỔNG QUAN</w:delText>
        </w:r>
        <w:r w:rsidDel="003610CA">
          <w:rPr>
            <w:noProof/>
          </w:rPr>
          <w:tab/>
          <w:delText>15</w:delText>
        </w:r>
      </w:del>
    </w:p>
    <w:p w14:paraId="756E7A50" w14:textId="748853EC" w:rsidR="006A2C8A" w:rsidDel="003610CA" w:rsidRDefault="006A2C8A">
      <w:pPr>
        <w:pStyle w:val="TOC2"/>
        <w:tabs>
          <w:tab w:val="left" w:pos="880"/>
          <w:tab w:val="right" w:leader="dot" w:pos="8777"/>
        </w:tabs>
        <w:spacing w:line="276" w:lineRule="auto"/>
        <w:rPr>
          <w:del w:id="541" w:author="phuong vu" w:date="2018-11-21T23:18:00Z"/>
          <w:rFonts w:asciiTheme="minorHAnsi" w:eastAsiaTheme="minorEastAsia" w:hAnsiTheme="minorHAnsi" w:cstheme="minorBidi"/>
          <w:noProof/>
          <w:sz w:val="22"/>
          <w:szCs w:val="22"/>
          <w:lang w:val="en-US"/>
        </w:rPr>
        <w:pPrChange w:id="542" w:author="phuong vu" w:date="2018-11-23T13:48:00Z">
          <w:pPr>
            <w:pStyle w:val="TOC2"/>
            <w:tabs>
              <w:tab w:val="left" w:pos="880"/>
              <w:tab w:val="right" w:leader="dot" w:pos="8777"/>
            </w:tabs>
          </w:pPr>
        </w:pPrChange>
      </w:pPr>
      <w:del w:id="543" w:author="phuong vu" w:date="2018-11-21T23:18:00Z">
        <w:r w:rsidRPr="008F3391" w:rsidDel="003610CA">
          <w:rPr>
            <w:noProof/>
            <w:lang w:val="en-US"/>
          </w:rPr>
          <w:delText>1.1</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Đặt vấn đề</w:delText>
        </w:r>
        <w:r w:rsidDel="003610CA">
          <w:rPr>
            <w:noProof/>
          </w:rPr>
          <w:tab/>
          <w:delText>15</w:delText>
        </w:r>
      </w:del>
    </w:p>
    <w:p w14:paraId="2A573D5C" w14:textId="09BD3443" w:rsidR="006A2C8A" w:rsidDel="003610CA" w:rsidRDefault="006A2C8A">
      <w:pPr>
        <w:pStyle w:val="TOC2"/>
        <w:tabs>
          <w:tab w:val="left" w:pos="880"/>
          <w:tab w:val="right" w:leader="dot" w:pos="8777"/>
        </w:tabs>
        <w:spacing w:line="276" w:lineRule="auto"/>
        <w:rPr>
          <w:del w:id="544" w:author="phuong vu" w:date="2018-11-21T23:18:00Z"/>
          <w:rFonts w:asciiTheme="minorHAnsi" w:eastAsiaTheme="minorEastAsia" w:hAnsiTheme="minorHAnsi" w:cstheme="minorBidi"/>
          <w:noProof/>
          <w:sz w:val="22"/>
          <w:szCs w:val="22"/>
          <w:lang w:val="en-US"/>
        </w:rPr>
        <w:pPrChange w:id="545" w:author="phuong vu" w:date="2018-11-23T13:48:00Z">
          <w:pPr>
            <w:pStyle w:val="TOC2"/>
            <w:tabs>
              <w:tab w:val="left" w:pos="880"/>
              <w:tab w:val="right" w:leader="dot" w:pos="8777"/>
            </w:tabs>
          </w:pPr>
        </w:pPrChange>
      </w:pPr>
      <w:del w:id="546" w:author="phuong vu" w:date="2018-11-21T23:18:00Z">
        <w:r w:rsidRPr="008F3391" w:rsidDel="003610CA">
          <w:rPr>
            <w:noProof/>
            <w:lang w:val="en-US"/>
          </w:rPr>
          <w:delText>1.2</w:delText>
        </w:r>
        <w:r w:rsidDel="003610CA">
          <w:rPr>
            <w:rFonts w:asciiTheme="minorHAnsi" w:eastAsiaTheme="minorEastAsia" w:hAnsiTheme="minorHAnsi" w:cstheme="minorBidi"/>
            <w:noProof/>
            <w:sz w:val="22"/>
            <w:szCs w:val="22"/>
            <w:lang w:val="en-US"/>
          </w:rPr>
          <w:tab/>
        </w:r>
        <w:r w:rsidRPr="008F3391" w:rsidDel="003610CA">
          <w:rPr>
            <w:noProof/>
            <w:lang w:val="en-US"/>
          </w:rPr>
          <w:delText>Lịch sử giải quyết vấn đề</w:delText>
        </w:r>
        <w:r w:rsidDel="003610CA">
          <w:rPr>
            <w:noProof/>
          </w:rPr>
          <w:tab/>
          <w:delText>15</w:delText>
        </w:r>
      </w:del>
    </w:p>
    <w:p w14:paraId="6FD9B448" w14:textId="4B9C432B" w:rsidR="006A2C8A" w:rsidDel="003610CA" w:rsidRDefault="006A2C8A">
      <w:pPr>
        <w:pStyle w:val="TOC2"/>
        <w:tabs>
          <w:tab w:val="left" w:pos="880"/>
          <w:tab w:val="right" w:leader="dot" w:pos="8777"/>
        </w:tabs>
        <w:spacing w:line="276" w:lineRule="auto"/>
        <w:rPr>
          <w:del w:id="547" w:author="phuong vu" w:date="2018-11-21T23:18:00Z"/>
          <w:rFonts w:asciiTheme="minorHAnsi" w:eastAsiaTheme="minorEastAsia" w:hAnsiTheme="minorHAnsi" w:cstheme="minorBidi"/>
          <w:noProof/>
          <w:sz w:val="22"/>
          <w:szCs w:val="22"/>
          <w:lang w:val="en-US"/>
        </w:rPr>
        <w:pPrChange w:id="548" w:author="phuong vu" w:date="2018-11-23T13:48:00Z">
          <w:pPr>
            <w:pStyle w:val="TOC2"/>
            <w:tabs>
              <w:tab w:val="left" w:pos="880"/>
              <w:tab w:val="right" w:leader="dot" w:pos="8777"/>
            </w:tabs>
          </w:pPr>
        </w:pPrChange>
      </w:pPr>
      <w:del w:id="549" w:author="phuong vu" w:date="2018-11-21T23:18:00Z">
        <w:r w:rsidRPr="008F3391" w:rsidDel="003610CA">
          <w:rPr>
            <w:noProof/>
            <w:lang w:val="en-US"/>
          </w:rPr>
          <w:delText>1.3</w:delText>
        </w:r>
        <w:r w:rsidDel="003610CA">
          <w:rPr>
            <w:rFonts w:asciiTheme="minorHAnsi" w:eastAsiaTheme="minorEastAsia" w:hAnsiTheme="minorHAnsi" w:cstheme="minorBidi"/>
            <w:noProof/>
            <w:sz w:val="22"/>
            <w:szCs w:val="22"/>
            <w:lang w:val="en-US"/>
          </w:rPr>
          <w:tab/>
        </w:r>
        <w:r w:rsidDel="003610CA">
          <w:rPr>
            <w:noProof/>
          </w:rPr>
          <w:delText>Phạm</w:delText>
        </w:r>
        <w:r w:rsidRPr="008F3391" w:rsidDel="003610CA">
          <w:rPr>
            <w:noProof/>
            <w:lang w:val="en-US"/>
          </w:rPr>
          <w:delText xml:space="preserve"> vi đề tài</w:delText>
        </w:r>
        <w:r w:rsidDel="003610CA">
          <w:rPr>
            <w:noProof/>
          </w:rPr>
          <w:tab/>
          <w:delText>16</w:delText>
        </w:r>
      </w:del>
    </w:p>
    <w:p w14:paraId="0DE62166" w14:textId="0F7284C0" w:rsidR="006A2C8A" w:rsidDel="003610CA" w:rsidRDefault="006A2C8A">
      <w:pPr>
        <w:pStyle w:val="TOC2"/>
        <w:tabs>
          <w:tab w:val="left" w:pos="880"/>
          <w:tab w:val="right" w:leader="dot" w:pos="8777"/>
        </w:tabs>
        <w:spacing w:line="276" w:lineRule="auto"/>
        <w:rPr>
          <w:del w:id="550" w:author="phuong vu" w:date="2018-11-21T23:18:00Z"/>
          <w:rFonts w:asciiTheme="minorHAnsi" w:eastAsiaTheme="minorEastAsia" w:hAnsiTheme="minorHAnsi" w:cstheme="minorBidi"/>
          <w:noProof/>
          <w:sz w:val="22"/>
          <w:szCs w:val="22"/>
          <w:lang w:val="en-US"/>
        </w:rPr>
        <w:pPrChange w:id="551" w:author="phuong vu" w:date="2018-11-23T13:48:00Z">
          <w:pPr>
            <w:pStyle w:val="TOC2"/>
            <w:tabs>
              <w:tab w:val="left" w:pos="880"/>
              <w:tab w:val="right" w:leader="dot" w:pos="8777"/>
            </w:tabs>
          </w:pPr>
        </w:pPrChange>
      </w:pPr>
      <w:del w:id="552" w:author="phuong vu" w:date="2018-11-21T23:18:00Z">
        <w:r w:rsidRPr="008F3391" w:rsidDel="003610CA">
          <w:rPr>
            <w:noProof/>
            <w:lang w:val="en-US"/>
          </w:rPr>
          <w:delText>1.4</w:delText>
        </w:r>
        <w:r w:rsidDel="003610CA">
          <w:rPr>
            <w:rFonts w:asciiTheme="minorHAnsi" w:eastAsiaTheme="minorEastAsia" w:hAnsiTheme="minorHAnsi" w:cstheme="minorBidi"/>
            <w:noProof/>
            <w:sz w:val="22"/>
            <w:szCs w:val="22"/>
            <w:lang w:val="en-US"/>
          </w:rPr>
          <w:tab/>
        </w:r>
        <w:r w:rsidRPr="008F3391" w:rsidDel="003610CA">
          <w:rPr>
            <w:noProof/>
            <w:lang w:val="en-US"/>
          </w:rPr>
          <w:delText>Phương pháp nghiên cứu</w:delText>
        </w:r>
        <w:r w:rsidDel="003610CA">
          <w:rPr>
            <w:noProof/>
          </w:rPr>
          <w:tab/>
          <w:delText>16</w:delText>
        </w:r>
      </w:del>
    </w:p>
    <w:p w14:paraId="509C079E" w14:textId="3FFB60BE" w:rsidR="006A2C8A" w:rsidDel="003610CA" w:rsidRDefault="006A2C8A">
      <w:pPr>
        <w:pStyle w:val="TOC3"/>
        <w:tabs>
          <w:tab w:val="left" w:pos="1320"/>
          <w:tab w:val="right" w:leader="dot" w:pos="8777"/>
        </w:tabs>
        <w:spacing w:line="276" w:lineRule="auto"/>
        <w:rPr>
          <w:del w:id="553" w:author="phuong vu" w:date="2018-11-21T23:18:00Z"/>
          <w:rFonts w:asciiTheme="minorHAnsi" w:eastAsiaTheme="minorEastAsia" w:hAnsiTheme="minorHAnsi" w:cstheme="minorBidi"/>
          <w:noProof/>
          <w:sz w:val="22"/>
          <w:szCs w:val="22"/>
          <w:lang w:val="en-US"/>
        </w:rPr>
        <w:pPrChange w:id="554" w:author="phuong vu" w:date="2018-11-23T13:48:00Z">
          <w:pPr>
            <w:pStyle w:val="TOC3"/>
            <w:tabs>
              <w:tab w:val="left" w:pos="1320"/>
              <w:tab w:val="right" w:leader="dot" w:pos="8777"/>
            </w:tabs>
          </w:pPr>
        </w:pPrChange>
      </w:pPr>
      <w:del w:id="555" w:author="phuong vu" w:date="2018-11-21T23:18:00Z">
        <w:r w:rsidDel="003610CA">
          <w:rPr>
            <w:noProof/>
          </w:rPr>
          <w:delText>1.4.1</w:delText>
        </w:r>
        <w:r w:rsidDel="003610CA">
          <w:rPr>
            <w:rFonts w:asciiTheme="minorHAnsi" w:eastAsiaTheme="minorEastAsia" w:hAnsiTheme="minorHAnsi" w:cstheme="minorBidi"/>
            <w:noProof/>
            <w:sz w:val="22"/>
            <w:szCs w:val="22"/>
            <w:lang w:val="en-US"/>
          </w:rPr>
          <w:tab/>
        </w:r>
        <w:r w:rsidDel="003610CA">
          <w:rPr>
            <w:noProof/>
          </w:rPr>
          <w:delText>Mục tiêu nghiên cứu</w:delText>
        </w:r>
        <w:r w:rsidDel="003610CA">
          <w:rPr>
            <w:noProof/>
          </w:rPr>
          <w:tab/>
          <w:delText>16</w:delText>
        </w:r>
      </w:del>
    </w:p>
    <w:p w14:paraId="0CDD0FC5" w14:textId="417CF757" w:rsidR="006A2C8A" w:rsidDel="003610CA" w:rsidRDefault="006A2C8A">
      <w:pPr>
        <w:pStyle w:val="TOC3"/>
        <w:tabs>
          <w:tab w:val="left" w:pos="1320"/>
          <w:tab w:val="right" w:leader="dot" w:pos="8777"/>
        </w:tabs>
        <w:spacing w:line="276" w:lineRule="auto"/>
        <w:rPr>
          <w:del w:id="556" w:author="phuong vu" w:date="2018-11-21T23:18:00Z"/>
          <w:rFonts w:asciiTheme="minorHAnsi" w:eastAsiaTheme="minorEastAsia" w:hAnsiTheme="minorHAnsi" w:cstheme="minorBidi"/>
          <w:noProof/>
          <w:sz w:val="22"/>
          <w:szCs w:val="22"/>
          <w:lang w:val="en-US"/>
        </w:rPr>
        <w:pPrChange w:id="557" w:author="phuong vu" w:date="2018-11-23T13:48:00Z">
          <w:pPr>
            <w:pStyle w:val="TOC3"/>
            <w:tabs>
              <w:tab w:val="left" w:pos="1320"/>
              <w:tab w:val="right" w:leader="dot" w:pos="8777"/>
            </w:tabs>
          </w:pPr>
        </w:pPrChange>
      </w:pPr>
      <w:del w:id="558" w:author="phuong vu" w:date="2018-11-21T23:18:00Z">
        <w:r w:rsidDel="003610CA">
          <w:rPr>
            <w:noProof/>
          </w:rPr>
          <w:delText>1.4.2</w:delText>
        </w:r>
        <w:r w:rsidDel="003610CA">
          <w:rPr>
            <w:rFonts w:asciiTheme="minorHAnsi" w:eastAsiaTheme="minorEastAsia" w:hAnsiTheme="minorHAnsi" w:cstheme="minorBidi"/>
            <w:noProof/>
            <w:sz w:val="22"/>
            <w:szCs w:val="22"/>
            <w:lang w:val="en-US"/>
          </w:rPr>
          <w:tab/>
        </w:r>
        <w:r w:rsidDel="003610CA">
          <w:rPr>
            <w:noProof/>
          </w:rPr>
          <w:delText>Đối tượng nghiên cứu</w:delText>
        </w:r>
        <w:r w:rsidDel="003610CA">
          <w:rPr>
            <w:noProof/>
          </w:rPr>
          <w:tab/>
          <w:delText>17</w:delText>
        </w:r>
      </w:del>
    </w:p>
    <w:p w14:paraId="17B2A41A" w14:textId="269D212C" w:rsidR="006A2C8A" w:rsidDel="003610CA" w:rsidRDefault="006A2C8A">
      <w:pPr>
        <w:pStyle w:val="TOC3"/>
        <w:tabs>
          <w:tab w:val="left" w:pos="1320"/>
          <w:tab w:val="right" w:leader="dot" w:pos="8777"/>
        </w:tabs>
        <w:spacing w:line="276" w:lineRule="auto"/>
        <w:rPr>
          <w:del w:id="559" w:author="phuong vu" w:date="2018-11-21T23:18:00Z"/>
          <w:rFonts w:asciiTheme="minorHAnsi" w:eastAsiaTheme="minorEastAsia" w:hAnsiTheme="minorHAnsi" w:cstheme="minorBidi"/>
          <w:noProof/>
          <w:sz w:val="22"/>
          <w:szCs w:val="22"/>
          <w:lang w:val="en-US"/>
        </w:rPr>
        <w:pPrChange w:id="560" w:author="phuong vu" w:date="2018-11-23T13:48:00Z">
          <w:pPr>
            <w:pStyle w:val="TOC3"/>
            <w:tabs>
              <w:tab w:val="left" w:pos="1320"/>
              <w:tab w:val="right" w:leader="dot" w:pos="8777"/>
            </w:tabs>
          </w:pPr>
        </w:pPrChange>
      </w:pPr>
      <w:del w:id="561" w:author="phuong vu" w:date="2018-11-21T23:18:00Z">
        <w:r w:rsidDel="003610CA">
          <w:rPr>
            <w:noProof/>
          </w:rPr>
          <w:delText>1.4.3</w:delText>
        </w:r>
        <w:r w:rsidDel="003610CA">
          <w:rPr>
            <w:rFonts w:asciiTheme="minorHAnsi" w:eastAsiaTheme="minorEastAsia" w:hAnsiTheme="minorHAnsi" w:cstheme="minorBidi"/>
            <w:noProof/>
            <w:sz w:val="22"/>
            <w:szCs w:val="22"/>
            <w:lang w:val="en-US"/>
          </w:rPr>
          <w:tab/>
        </w:r>
        <w:r w:rsidDel="003610CA">
          <w:rPr>
            <w:noProof/>
          </w:rPr>
          <w:delText>Phạm vi nghiên cứu</w:delText>
        </w:r>
        <w:r w:rsidDel="003610CA">
          <w:rPr>
            <w:noProof/>
          </w:rPr>
          <w:tab/>
          <w:delText>17</w:delText>
        </w:r>
      </w:del>
    </w:p>
    <w:p w14:paraId="3B4E4161" w14:textId="64206076" w:rsidR="006A2C8A" w:rsidDel="003610CA" w:rsidRDefault="006A2C8A">
      <w:pPr>
        <w:pStyle w:val="TOC1"/>
        <w:tabs>
          <w:tab w:val="left" w:pos="1540"/>
          <w:tab w:val="right" w:leader="dot" w:pos="8777"/>
        </w:tabs>
        <w:spacing w:line="276" w:lineRule="auto"/>
        <w:rPr>
          <w:del w:id="562" w:author="phuong vu" w:date="2018-11-21T23:18:00Z"/>
          <w:rFonts w:asciiTheme="minorHAnsi" w:eastAsiaTheme="minorEastAsia" w:hAnsiTheme="minorHAnsi" w:cstheme="minorBidi"/>
          <w:noProof/>
          <w:sz w:val="22"/>
          <w:szCs w:val="22"/>
          <w:lang w:val="en-US"/>
        </w:rPr>
        <w:pPrChange w:id="563" w:author="phuong vu" w:date="2018-11-23T13:48:00Z">
          <w:pPr>
            <w:pStyle w:val="TOC1"/>
            <w:tabs>
              <w:tab w:val="left" w:pos="1540"/>
              <w:tab w:val="right" w:leader="dot" w:pos="8777"/>
            </w:tabs>
          </w:pPr>
        </w:pPrChange>
      </w:pPr>
      <w:del w:id="564" w:author="phuong vu" w:date="2018-11-21T23:18:00Z">
        <w:r w:rsidDel="003610CA">
          <w:rPr>
            <w:noProof/>
          </w:rPr>
          <w:delText>CHƯƠNG 2 -</w:delText>
        </w:r>
        <w:r w:rsidDel="003610CA">
          <w:rPr>
            <w:rFonts w:asciiTheme="minorHAnsi" w:eastAsiaTheme="minorEastAsia" w:hAnsiTheme="minorHAnsi" w:cstheme="minorBidi"/>
            <w:noProof/>
            <w:sz w:val="22"/>
            <w:szCs w:val="22"/>
            <w:lang w:val="en-US"/>
          </w:rPr>
          <w:tab/>
        </w:r>
        <w:r w:rsidDel="003610CA">
          <w:rPr>
            <w:noProof/>
          </w:rPr>
          <w:delText>CƠ SỞ LÝ THUYẾT</w:delText>
        </w:r>
        <w:r w:rsidDel="003610CA">
          <w:rPr>
            <w:noProof/>
          </w:rPr>
          <w:tab/>
          <w:delText>18</w:delText>
        </w:r>
      </w:del>
    </w:p>
    <w:p w14:paraId="442EE81A" w14:textId="75915064" w:rsidR="006A2C8A" w:rsidDel="003610CA" w:rsidRDefault="006A2C8A">
      <w:pPr>
        <w:pStyle w:val="TOC2"/>
        <w:tabs>
          <w:tab w:val="left" w:pos="880"/>
          <w:tab w:val="right" w:leader="dot" w:pos="8777"/>
        </w:tabs>
        <w:spacing w:line="276" w:lineRule="auto"/>
        <w:rPr>
          <w:del w:id="565" w:author="phuong vu" w:date="2018-11-21T23:18:00Z"/>
          <w:rFonts w:asciiTheme="minorHAnsi" w:eastAsiaTheme="minorEastAsia" w:hAnsiTheme="minorHAnsi" w:cstheme="minorBidi"/>
          <w:noProof/>
          <w:sz w:val="22"/>
          <w:szCs w:val="22"/>
          <w:lang w:val="en-US"/>
        </w:rPr>
        <w:pPrChange w:id="566" w:author="phuong vu" w:date="2018-11-23T13:48:00Z">
          <w:pPr>
            <w:pStyle w:val="TOC2"/>
            <w:tabs>
              <w:tab w:val="left" w:pos="880"/>
              <w:tab w:val="right" w:leader="dot" w:pos="8777"/>
            </w:tabs>
          </w:pPr>
        </w:pPrChange>
      </w:pPr>
      <w:del w:id="567" w:author="phuong vu" w:date="2018-11-21T23:18:00Z">
        <w:r w:rsidDel="003610CA">
          <w:rPr>
            <w:noProof/>
          </w:rPr>
          <w:delText>2.1</w:delText>
        </w:r>
        <w:r w:rsidDel="003610CA">
          <w:rPr>
            <w:rFonts w:asciiTheme="minorHAnsi" w:eastAsiaTheme="minorEastAsia" w:hAnsiTheme="minorHAnsi" w:cstheme="minorBidi"/>
            <w:noProof/>
            <w:sz w:val="22"/>
            <w:szCs w:val="22"/>
            <w:lang w:val="en-US"/>
          </w:rPr>
          <w:tab/>
        </w:r>
        <w:r w:rsidDel="003610CA">
          <w:rPr>
            <w:noProof/>
          </w:rPr>
          <w:delText>Tìm hiểu về nền tảng Android</w:delText>
        </w:r>
        <w:r w:rsidRPr="008F3391" w:rsidDel="003610CA">
          <w:rPr>
            <w:noProof/>
            <w:vertAlign w:val="superscript"/>
          </w:rPr>
          <w:delText>[1]</w:delText>
        </w:r>
        <w:r w:rsidDel="003610CA">
          <w:rPr>
            <w:noProof/>
          </w:rPr>
          <w:tab/>
          <w:delText>18</w:delText>
        </w:r>
      </w:del>
    </w:p>
    <w:p w14:paraId="568AFA52" w14:textId="4B311DA4" w:rsidR="006A2C8A" w:rsidDel="003610CA" w:rsidRDefault="006A2C8A">
      <w:pPr>
        <w:pStyle w:val="TOC2"/>
        <w:tabs>
          <w:tab w:val="left" w:pos="880"/>
          <w:tab w:val="right" w:leader="dot" w:pos="8777"/>
        </w:tabs>
        <w:spacing w:line="276" w:lineRule="auto"/>
        <w:rPr>
          <w:del w:id="568" w:author="phuong vu" w:date="2018-11-21T23:18:00Z"/>
          <w:rFonts w:asciiTheme="minorHAnsi" w:eastAsiaTheme="minorEastAsia" w:hAnsiTheme="minorHAnsi" w:cstheme="minorBidi"/>
          <w:noProof/>
          <w:sz w:val="22"/>
          <w:szCs w:val="22"/>
          <w:lang w:val="en-US"/>
        </w:rPr>
        <w:pPrChange w:id="569" w:author="phuong vu" w:date="2018-11-23T13:48:00Z">
          <w:pPr>
            <w:pStyle w:val="TOC2"/>
            <w:tabs>
              <w:tab w:val="left" w:pos="880"/>
              <w:tab w:val="right" w:leader="dot" w:pos="8777"/>
            </w:tabs>
          </w:pPr>
        </w:pPrChange>
      </w:pPr>
      <w:del w:id="570" w:author="phuong vu" w:date="2018-11-21T23:18:00Z">
        <w:r w:rsidDel="003610CA">
          <w:rPr>
            <w:noProof/>
          </w:rPr>
          <w:lastRenderedPageBreak/>
          <w:delText>2.2</w:delText>
        </w:r>
        <w:r w:rsidDel="003610CA">
          <w:rPr>
            <w:rFonts w:asciiTheme="minorHAnsi" w:eastAsiaTheme="minorEastAsia" w:hAnsiTheme="minorHAnsi" w:cstheme="minorBidi"/>
            <w:noProof/>
            <w:sz w:val="22"/>
            <w:szCs w:val="22"/>
            <w:lang w:val="en-US"/>
          </w:rPr>
          <w:tab/>
        </w:r>
        <w:r w:rsidDel="003610CA">
          <w:rPr>
            <w:noProof/>
          </w:rPr>
          <w:delText xml:space="preserve">Tìm hiểu về GraphQL </w:delText>
        </w:r>
        <w:r w:rsidRPr="008F3391" w:rsidDel="003610CA">
          <w:rPr>
            <w:noProof/>
            <w:vertAlign w:val="superscript"/>
          </w:rPr>
          <w:delText>[2]</w:delText>
        </w:r>
        <w:r w:rsidDel="003610CA">
          <w:rPr>
            <w:noProof/>
          </w:rPr>
          <w:tab/>
          <w:delText>19</w:delText>
        </w:r>
      </w:del>
    </w:p>
    <w:p w14:paraId="2CB20391" w14:textId="7FB9A263" w:rsidR="006A2C8A" w:rsidDel="003610CA" w:rsidRDefault="006A2C8A">
      <w:pPr>
        <w:pStyle w:val="TOC2"/>
        <w:tabs>
          <w:tab w:val="left" w:pos="880"/>
          <w:tab w:val="right" w:leader="dot" w:pos="8777"/>
        </w:tabs>
        <w:spacing w:line="276" w:lineRule="auto"/>
        <w:rPr>
          <w:del w:id="571" w:author="phuong vu" w:date="2018-11-21T23:18:00Z"/>
          <w:rFonts w:asciiTheme="minorHAnsi" w:eastAsiaTheme="minorEastAsia" w:hAnsiTheme="minorHAnsi" w:cstheme="minorBidi"/>
          <w:noProof/>
          <w:sz w:val="22"/>
          <w:szCs w:val="22"/>
          <w:lang w:val="en-US"/>
        </w:rPr>
        <w:pPrChange w:id="572" w:author="phuong vu" w:date="2018-11-23T13:48:00Z">
          <w:pPr>
            <w:pStyle w:val="TOC2"/>
            <w:tabs>
              <w:tab w:val="left" w:pos="880"/>
              <w:tab w:val="right" w:leader="dot" w:pos="8777"/>
            </w:tabs>
          </w:pPr>
        </w:pPrChange>
      </w:pPr>
      <w:del w:id="573" w:author="phuong vu" w:date="2018-11-21T23:18:00Z">
        <w:r w:rsidRPr="008F3391" w:rsidDel="003610CA">
          <w:rPr>
            <w:noProof/>
            <w:lang w:val="da-DK"/>
          </w:rPr>
          <w:delText>2.3</w:delText>
        </w:r>
        <w:r w:rsidDel="003610CA">
          <w:rPr>
            <w:rFonts w:asciiTheme="minorHAnsi" w:eastAsiaTheme="minorEastAsia" w:hAnsiTheme="minorHAnsi" w:cstheme="minorBidi"/>
            <w:noProof/>
            <w:sz w:val="22"/>
            <w:szCs w:val="22"/>
            <w:lang w:val="en-US"/>
          </w:rPr>
          <w:tab/>
        </w:r>
        <w:r w:rsidRPr="008F3391" w:rsidDel="003610CA">
          <w:rPr>
            <w:noProof/>
            <w:lang w:val="da-DK"/>
          </w:rPr>
          <w:delText xml:space="preserve">Tìm hiểu về Postgraphile </w:delText>
        </w:r>
        <w:r w:rsidRPr="008F3391" w:rsidDel="003610CA">
          <w:rPr>
            <w:noProof/>
            <w:vertAlign w:val="superscript"/>
            <w:lang w:val="da-DK"/>
          </w:rPr>
          <w:delText>[3][4]</w:delText>
        </w:r>
        <w:r w:rsidDel="003610CA">
          <w:rPr>
            <w:noProof/>
          </w:rPr>
          <w:tab/>
          <w:delText>21</w:delText>
        </w:r>
      </w:del>
    </w:p>
    <w:p w14:paraId="443F9B1B" w14:textId="0E205793" w:rsidR="006A2C8A" w:rsidDel="003610CA" w:rsidRDefault="006A2C8A">
      <w:pPr>
        <w:pStyle w:val="TOC2"/>
        <w:tabs>
          <w:tab w:val="left" w:pos="880"/>
          <w:tab w:val="right" w:leader="dot" w:pos="8777"/>
        </w:tabs>
        <w:spacing w:line="276" w:lineRule="auto"/>
        <w:rPr>
          <w:del w:id="574" w:author="phuong vu" w:date="2018-11-21T23:18:00Z"/>
          <w:rFonts w:asciiTheme="minorHAnsi" w:eastAsiaTheme="minorEastAsia" w:hAnsiTheme="minorHAnsi" w:cstheme="minorBidi"/>
          <w:noProof/>
          <w:sz w:val="22"/>
          <w:szCs w:val="22"/>
          <w:lang w:val="en-US"/>
        </w:rPr>
        <w:pPrChange w:id="575" w:author="phuong vu" w:date="2018-11-23T13:48:00Z">
          <w:pPr>
            <w:pStyle w:val="TOC2"/>
            <w:tabs>
              <w:tab w:val="left" w:pos="880"/>
              <w:tab w:val="right" w:leader="dot" w:pos="8777"/>
            </w:tabs>
          </w:pPr>
        </w:pPrChange>
      </w:pPr>
      <w:del w:id="576" w:author="phuong vu" w:date="2018-11-21T23:18:00Z">
        <w:r w:rsidDel="003610CA">
          <w:rPr>
            <w:noProof/>
          </w:rPr>
          <w:delText>2.4</w:delText>
        </w:r>
        <w:r w:rsidDel="003610CA">
          <w:rPr>
            <w:rFonts w:asciiTheme="minorHAnsi" w:eastAsiaTheme="minorEastAsia" w:hAnsiTheme="minorHAnsi" w:cstheme="minorBidi"/>
            <w:noProof/>
            <w:sz w:val="22"/>
            <w:szCs w:val="22"/>
            <w:lang w:val="en-US"/>
          </w:rPr>
          <w:tab/>
        </w:r>
        <w:r w:rsidDel="003610CA">
          <w:rPr>
            <w:noProof/>
          </w:rPr>
          <w:delText xml:space="preserve">Tìm hiểu về PostgreSQL </w:delText>
        </w:r>
        <w:r w:rsidRPr="008F3391" w:rsidDel="003610CA">
          <w:rPr>
            <w:noProof/>
            <w:vertAlign w:val="superscript"/>
          </w:rPr>
          <w:delText>[5]</w:delText>
        </w:r>
        <w:r w:rsidDel="003610CA">
          <w:rPr>
            <w:noProof/>
          </w:rPr>
          <w:tab/>
          <w:delText>21</w:delText>
        </w:r>
      </w:del>
    </w:p>
    <w:p w14:paraId="572E34F2" w14:textId="1B25CF5C" w:rsidR="006A2C8A" w:rsidDel="003610CA" w:rsidRDefault="006A2C8A">
      <w:pPr>
        <w:pStyle w:val="TOC2"/>
        <w:tabs>
          <w:tab w:val="left" w:pos="880"/>
          <w:tab w:val="right" w:leader="dot" w:pos="8777"/>
        </w:tabs>
        <w:spacing w:line="276" w:lineRule="auto"/>
        <w:rPr>
          <w:del w:id="577" w:author="phuong vu" w:date="2018-11-21T23:18:00Z"/>
          <w:rFonts w:asciiTheme="minorHAnsi" w:eastAsiaTheme="minorEastAsia" w:hAnsiTheme="minorHAnsi" w:cstheme="minorBidi"/>
          <w:noProof/>
          <w:sz w:val="22"/>
          <w:szCs w:val="22"/>
          <w:lang w:val="en-US"/>
        </w:rPr>
        <w:pPrChange w:id="578" w:author="phuong vu" w:date="2018-11-23T13:48:00Z">
          <w:pPr>
            <w:pStyle w:val="TOC2"/>
            <w:tabs>
              <w:tab w:val="left" w:pos="880"/>
              <w:tab w:val="right" w:leader="dot" w:pos="8777"/>
            </w:tabs>
          </w:pPr>
        </w:pPrChange>
      </w:pPr>
      <w:del w:id="579" w:author="phuong vu" w:date="2018-11-21T23:18:00Z">
        <w:r w:rsidDel="003610CA">
          <w:rPr>
            <w:noProof/>
          </w:rPr>
          <w:delText>2.5</w:delText>
        </w:r>
        <w:r w:rsidDel="003610CA">
          <w:rPr>
            <w:rFonts w:asciiTheme="minorHAnsi" w:eastAsiaTheme="minorEastAsia" w:hAnsiTheme="minorHAnsi" w:cstheme="minorBidi"/>
            <w:noProof/>
            <w:sz w:val="22"/>
            <w:szCs w:val="22"/>
            <w:lang w:val="en-US"/>
          </w:rPr>
          <w:tab/>
        </w:r>
        <w:r w:rsidDel="003610CA">
          <w:rPr>
            <w:noProof/>
          </w:rPr>
          <w:delText xml:space="preserve">Tìm hiểu về JSON Web Token </w:delText>
        </w:r>
        <w:r w:rsidRPr="008F3391" w:rsidDel="003610CA">
          <w:rPr>
            <w:noProof/>
            <w:vertAlign w:val="superscript"/>
          </w:rPr>
          <w:delText>[6]</w:delText>
        </w:r>
        <w:r w:rsidDel="003610CA">
          <w:rPr>
            <w:noProof/>
          </w:rPr>
          <w:tab/>
          <w:delText>22</w:delText>
        </w:r>
      </w:del>
    </w:p>
    <w:p w14:paraId="22B21576" w14:textId="3C765B5A" w:rsidR="006A2C8A" w:rsidDel="003610CA" w:rsidRDefault="006A2C8A">
      <w:pPr>
        <w:pStyle w:val="TOC2"/>
        <w:tabs>
          <w:tab w:val="left" w:pos="880"/>
          <w:tab w:val="right" w:leader="dot" w:pos="8777"/>
        </w:tabs>
        <w:spacing w:line="276" w:lineRule="auto"/>
        <w:rPr>
          <w:del w:id="580" w:author="phuong vu" w:date="2018-11-21T23:18:00Z"/>
          <w:rFonts w:asciiTheme="minorHAnsi" w:eastAsiaTheme="minorEastAsia" w:hAnsiTheme="minorHAnsi" w:cstheme="minorBidi"/>
          <w:noProof/>
          <w:sz w:val="22"/>
          <w:szCs w:val="22"/>
          <w:lang w:val="en-US"/>
        </w:rPr>
        <w:pPrChange w:id="581" w:author="phuong vu" w:date="2018-11-23T13:48:00Z">
          <w:pPr>
            <w:pStyle w:val="TOC2"/>
            <w:tabs>
              <w:tab w:val="left" w:pos="880"/>
              <w:tab w:val="right" w:leader="dot" w:pos="8777"/>
            </w:tabs>
          </w:pPr>
        </w:pPrChange>
      </w:pPr>
      <w:del w:id="582" w:author="phuong vu" w:date="2018-11-21T23:18:00Z">
        <w:r w:rsidDel="003610CA">
          <w:rPr>
            <w:noProof/>
          </w:rPr>
          <w:delText>2.6</w:delText>
        </w:r>
        <w:r w:rsidDel="003610CA">
          <w:rPr>
            <w:rFonts w:asciiTheme="minorHAnsi" w:eastAsiaTheme="minorEastAsia" w:hAnsiTheme="minorHAnsi" w:cstheme="minorBidi"/>
            <w:noProof/>
            <w:sz w:val="22"/>
            <w:szCs w:val="22"/>
            <w:lang w:val="en-US"/>
          </w:rPr>
          <w:tab/>
        </w:r>
        <w:r w:rsidDel="003610CA">
          <w:rPr>
            <w:noProof/>
          </w:rPr>
          <w:delText xml:space="preserve">Tìm hiểu về ReactJS </w:delText>
        </w:r>
        <w:r w:rsidRPr="008F3391" w:rsidDel="003610CA">
          <w:rPr>
            <w:noProof/>
            <w:vertAlign w:val="superscript"/>
          </w:rPr>
          <w:delText>[7]</w:delText>
        </w:r>
        <w:r w:rsidDel="003610CA">
          <w:rPr>
            <w:noProof/>
          </w:rPr>
          <w:tab/>
          <w:delText>22</w:delText>
        </w:r>
      </w:del>
    </w:p>
    <w:p w14:paraId="24EE18C6" w14:textId="0853293E" w:rsidR="006A2C8A" w:rsidDel="003610CA" w:rsidRDefault="006A2C8A">
      <w:pPr>
        <w:pStyle w:val="TOC2"/>
        <w:tabs>
          <w:tab w:val="left" w:pos="880"/>
          <w:tab w:val="right" w:leader="dot" w:pos="8777"/>
        </w:tabs>
        <w:spacing w:line="276" w:lineRule="auto"/>
        <w:rPr>
          <w:del w:id="583" w:author="phuong vu" w:date="2018-11-21T23:18:00Z"/>
          <w:rFonts w:asciiTheme="minorHAnsi" w:eastAsiaTheme="minorEastAsia" w:hAnsiTheme="minorHAnsi" w:cstheme="minorBidi"/>
          <w:noProof/>
          <w:sz w:val="22"/>
          <w:szCs w:val="22"/>
          <w:lang w:val="en-US"/>
        </w:rPr>
        <w:pPrChange w:id="584" w:author="phuong vu" w:date="2018-11-23T13:48:00Z">
          <w:pPr>
            <w:pStyle w:val="TOC2"/>
            <w:tabs>
              <w:tab w:val="left" w:pos="880"/>
              <w:tab w:val="right" w:leader="dot" w:pos="8777"/>
            </w:tabs>
          </w:pPr>
        </w:pPrChange>
      </w:pPr>
      <w:del w:id="585" w:author="phuong vu" w:date="2018-11-21T23:18:00Z">
        <w:r w:rsidDel="003610CA">
          <w:rPr>
            <w:noProof/>
          </w:rPr>
          <w:delText>2.7</w:delText>
        </w:r>
        <w:r w:rsidDel="003610CA">
          <w:rPr>
            <w:rFonts w:asciiTheme="minorHAnsi" w:eastAsiaTheme="minorEastAsia" w:hAnsiTheme="minorHAnsi" w:cstheme="minorBidi"/>
            <w:noProof/>
            <w:sz w:val="22"/>
            <w:szCs w:val="22"/>
            <w:lang w:val="en-US"/>
          </w:rPr>
          <w:tab/>
        </w:r>
        <w:r w:rsidDel="003610CA">
          <w:rPr>
            <w:noProof/>
          </w:rPr>
          <w:delText xml:space="preserve">Tìm hiểu về Apollo Client </w:delText>
        </w:r>
        <w:r w:rsidRPr="008F3391" w:rsidDel="003610CA">
          <w:rPr>
            <w:noProof/>
            <w:vertAlign w:val="superscript"/>
          </w:rPr>
          <w:delText>[8]</w:delText>
        </w:r>
        <w:r w:rsidDel="003610CA">
          <w:rPr>
            <w:noProof/>
          </w:rPr>
          <w:tab/>
          <w:delText>23</w:delText>
        </w:r>
      </w:del>
    </w:p>
    <w:p w14:paraId="5D3933A7" w14:textId="56C4351D" w:rsidR="006A2C8A" w:rsidDel="003610CA" w:rsidRDefault="006A2C8A">
      <w:pPr>
        <w:pStyle w:val="TOC1"/>
        <w:tabs>
          <w:tab w:val="left" w:pos="1540"/>
          <w:tab w:val="right" w:leader="dot" w:pos="8777"/>
        </w:tabs>
        <w:spacing w:line="276" w:lineRule="auto"/>
        <w:rPr>
          <w:del w:id="586" w:author="phuong vu" w:date="2018-11-21T23:18:00Z"/>
          <w:rFonts w:asciiTheme="minorHAnsi" w:eastAsiaTheme="minorEastAsia" w:hAnsiTheme="minorHAnsi" w:cstheme="minorBidi"/>
          <w:noProof/>
          <w:sz w:val="22"/>
          <w:szCs w:val="22"/>
          <w:lang w:val="en-US"/>
        </w:rPr>
        <w:pPrChange w:id="587" w:author="phuong vu" w:date="2018-11-23T13:48:00Z">
          <w:pPr>
            <w:pStyle w:val="TOC1"/>
            <w:tabs>
              <w:tab w:val="left" w:pos="1540"/>
              <w:tab w:val="right" w:leader="dot" w:pos="8777"/>
            </w:tabs>
          </w:pPr>
        </w:pPrChange>
      </w:pPr>
      <w:del w:id="588" w:author="phuong vu" w:date="2018-11-21T23:18:00Z">
        <w:r w:rsidDel="003610CA">
          <w:rPr>
            <w:noProof/>
          </w:rPr>
          <w:delText>CHƯƠNG 3 -</w:delText>
        </w:r>
        <w:r w:rsidDel="003610CA">
          <w:rPr>
            <w:rFonts w:asciiTheme="minorHAnsi" w:eastAsiaTheme="minorEastAsia" w:hAnsiTheme="minorHAnsi" w:cstheme="minorBidi"/>
            <w:noProof/>
            <w:sz w:val="22"/>
            <w:szCs w:val="22"/>
            <w:lang w:val="en-US"/>
          </w:rPr>
          <w:tab/>
        </w:r>
        <w:r w:rsidDel="003610CA">
          <w:rPr>
            <w:noProof/>
          </w:rPr>
          <w:delText>NỘI DUNG NGHIÊN CỨU</w:delText>
        </w:r>
        <w:r w:rsidDel="003610CA">
          <w:rPr>
            <w:noProof/>
          </w:rPr>
          <w:tab/>
          <w:delText>25</w:delText>
        </w:r>
      </w:del>
    </w:p>
    <w:p w14:paraId="767F71B2" w14:textId="351D5C16" w:rsidR="006A2C8A" w:rsidDel="003610CA" w:rsidRDefault="006A2C8A">
      <w:pPr>
        <w:pStyle w:val="TOC2"/>
        <w:tabs>
          <w:tab w:val="left" w:pos="880"/>
          <w:tab w:val="right" w:leader="dot" w:pos="8777"/>
        </w:tabs>
        <w:spacing w:line="276" w:lineRule="auto"/>
        <w:rPr>
          <w:del w:id="589" w:author="phuong vu" w:date="2018-11-21T23:18:00Z"/>
          <w:rFonts w:asciiTheme="minorHAnsi" w:eastAsiaTheme="minorEastAsia" w:hAnsiTheme="minorHAnsi" w:cstheme="minorBidi"/>
          <w:noProof/>
          <w:sz w:val="22"/>
          <w:szCs w:val="22"/>
          <w:lang w:val="en-US"/>
        </w:rPr>
        <w:pPrChange w:id="590" w:author="phuong vu" w:date="2018-11-23T13:48:00Z">
          <w:pPr>
            <w:pStyle w:val="TOC2"/>
            <w:tabs>
              <w:tab w:val="left" w:pos="880"/>
              <w:tab w:val="right" w:leader="dot" w:pos="8777"/>
            </w:tabs>
          </w:pPr>
        </w:pPrChange>
      </w:pPr>
      <w:del w:id="591" w:author="phuong vu" w:date="2018-11-21T23:18:00Z">
        <w:r w:rsidRPr="008F3391" w:rsidDel="003610CA">
          <w:rPr>
            <w:noProof/>
            <w:lang w:val="en-US"/>
          </w:rPr>
          <w:delText>3.1</w:delText>
        </w:r>
        <w:r w:rsidDel="003610CA">
          <w:rPr>
            <w:rFonts w:asciiTheme="minorHAnsi" w:eastAsiaTheme="minorEastAsia" w:hAnsiTheme="minorHAnsi" w:cstheme="minorBidi"/>
            <w:noProof/>
            <w:sz w:val="22"/>
            <w:szCs w:val="22"/>
            <w:lang w:val="en-US"/>
          </w:rPr>
          <w:tab/>
        </w:r>
        <w:r w:rsidRPr="008F3391" w:rsidDel="003610CA">
          <w:rPr>
            <w:noProof/>
            <w:lang w:val="en-US"/>
          </w:rPr>
          <w:delText>Mô tả bài toán</w:delText>
        </w:r>
        <w:r w:rsidDel="003610CA">
          <w:rPr>
            <w:noProof/>
          </w:rPr>
          <w:tab/>
          <w:delText>25</w:delText>
        </w:r>
      </w:del>
    </w:p>
    <w:p w14:paraId="1239A650" w14:textId="725F7A71" w:rsidR="006A2C8A" w:rsidDel="003610CA" w:rsidRDefault="006A2C8A">
      <w:pPr>
        <w:pStyle w:val="TOC3"/>
        <w:tabs>
          <w:tab w:val="left" w:pos="1320"/>
          <w:tab w:val="right" w:leader="dot" w:pos="8777"/>
        </w:tabs>
        <w:spacing w:line="276" w:lineRule="auto"/>
        <w:rPr>
          <w:del w:id="592" w:author="phuong vu" w:date="2018-11-21T23:18:00Z"/>
          <w:rFonts w:asciiTheme="minorHAnsi" w:eastAsiaTheme="minorEastAsia" w:hAnsiTheme="minorHAnsi" w:cstheme="minorBidi"/>
          <w:noProof/>
          <w:sz w:val="22"/>
          <w:szCs w:val="22"/>
          <w:lang w:val="en-US"/>
        </w:rPr>
        <w:pPrChange w:id="593" w:author="phuong vu" w:date="2018-11-23T13:48:00Z">
          <w:pPr>
            <w:pStyle w:val="TOC3"/>
            <w:tabs>
              <w:tab w:val="left" w:pos="1320"/>
              <w:tab w:val="right" w:leader="dot" w:pos="8777"/>
            </w:tabs>
          </w:pPr>
        </w:pPrChange>
      </w:pPr>
      <w:del w:id="594" w:author="phuong vu" w:date="2018-11-21T23:18:00Z">
        <w:r w:rsidDel="003610CA">
          <w:rPr>
            <w:noProof/>
          </w:rPr>
          <w:delText>3.1.1</w:delText>
        </w:r>
        <w:r w:rsidDel="003610CA">
          <w:rPr>
            <w:rFonts w:asciiTheme="minorHAnsi" w:eastAsiaTheme="minorEastAsia" w:hAnsiTheme="minorHAnsi" w:cstheme="minorBidi"/>
            <w:noProof/>
            <w:sz w:val="22"/>
            <w:szCs w:val="22"/>
            <w:lang w:val="en-US"/>
          </w:rPr>
          <w:tab/>
        </w:r>
        <w:r w:rsidDel="003610CA">
          <w:rPr>
            <w:noProof/>
          </w:rPr>
          <w:delText>Bối cảnh hệ thống</w:delText>
        </w:r>
        <w:r w:rsidDel="003610CA">
          <w:rPr>
            <w:noProof/>
          </w:rPr>
          <w:tab/>
          <w:delText>25</w:delText>
        </w:r>
      </w:del>
    </w:p>
    <w:p w14:paraId="48AE0D39" w14:textId="6CB9ABB5" w:rsidR="006A2C8A" w:rsidDel="003610CA" w:rsidRDefault="006A2C8A">
      <w:pPr>
        <w:pStyle w:val="TOC3"/>
        <w:tabs>
          <w:tab w:val="left" w:pos="1320"/>
          <w:tab w:val="right" w:leader="dot" w:pos="8777"/>
        </w:tabs>
        <w:spacing w:line="276" w:lineRule="auto"/>
        <w:rPr>
          <w:del w:id="595" w:author="phuong vu" w:date="2018-11-21T23:18:00Z"/>
          <w:rFonts w:asciiTheme="minorHAnsi" w:eastAsiaTheme="minorEastAsia" w:hAnsiTheme="minorHAnsi" w:cstheme="minorBidi"/>
          <w:noProof/>
          <w:sz w:val="22"/>
          <w:szCs w:val="22"/>
          <w:lang w:val="en-US"/>
        </w:rPr>
        <w:pPrChange w:id="596" w:author="phuong vu" w:date="2018-11-23T13:48:00Z">
          <w:pPr>
            <w:pStyle w:val="TOC3"/>
            <w:tabs>
              <w:tab w:val="left" w:pos="1320"/>
              <w:tab w:val="right" w:leader="dot" w:pos="8777"/>
            </w:tabs>
          </w:pPr>
        </w:pPrChange>
      </w:pPr>
      <w:del w:id="597" w:author="phuong vu" w:date="2018-11-21T23:18:00Z">
        <w:r w:rsidDel="003610CA">
          <w:rPr>
            <w:noProof/>
          </w:rPr>
          <w:delText>3.1.2</w:delText>
        </w:r>
        <w:r w:rsidDel="003610CA">
          <w:rPr>
            <w:rFonts w:asciiTheme="minorHAnsi" w:eastAsiaTheme="minorEastAsia" w:hAnsiTheme="minorHAnsi" w:cstheme="minorBidi"/>
            <w:noProof/>
            <w:sz w:val="22"/>
            <w:szCs w:val="22"/>
            <w:lang w:val="en-US"/>
          </w:rPr>
          <w:tab/>
        </w:r>
        <w:r w:rsidDel="003610CA">
          <w:rPr>
            <w:noProof/>
          </w:rPr>
          <w:delText>Các chức năng hệ thống</w:delText>
        </w:r>
        <w:r w:rsidDel="003610CA">
          <w:rPr>
            <w:noProof/>
          </w:rPr>
          <w:tab/>
          <w:delText>25</w:delText>
        </w:r>
      </w:del>
    </w:p>
    <w:p w14:paraId="583E2C75" w14:textId="7C2E47C5" w:rsidR="006A2C8A" w:rsidDel="003610CA" w:rsidRDefault="006A2C8A">
      <w:pPr>
        <w:pStyle w:val="TOC3"/>
        <w:tabs>
          <w:tab w:val="left" w:pos="1320"/>
          <w:tab w:val="right" w:leader="dot" w:pos="8777"/>
        </w:tabs>
        <w:spacing w:line="276" w:lineRule="auto"/>
        <w:rPr>
          <w:del w:id="598" w:author="phuong vu" w:date="2018-11-21T23:18:00Z"/>
          <w:rFonts w:asciiTheme="minorHAnsi" w:eastAsiaTheme="minorEastAsia" w:hAnsiTheme="minorHAnsi" w:cstheme="minorBidi"/>
          <w:noProof/>
          <w:sz w:val="22"/>
          <w:szCs w:val="22"/>
          <w:lang w:val="en-US"/>
        </w:rPr>
        <w:pPrChange w:id="599" w:author="phuong vu" w:date="2018-11-23T13:48:00Z">
          <w:pPr>
            <w:pStyle w:val="TOC3"/>
            <w:tabs>
              <w:tab w:val="left" w:pos="1320"/>
              <w:tab w:val="right" w:leader="dot" w:pos="8777"/>
            </w:tabs>
          </w:pPr>
        </w:pPrChange>
      </w:pPr>
      <w:del w:id="600" w:author="phuong vu" w:date="2018-11-21T23:18:00Z">
        <w:r w:rsidDel="003610CA">
          <w:rPr>
            <w:noProof/>
          </w:rPr>
          <w:delText>3.1.3</w:delText>
        </w:r>
        <w:r w:rsidDel="003610CA">
          <w:rPr>
            <w:rFonts w:asciiTheme="minorHAnsi" w:eastAsiaTheme="minorEastAsia" w:hAnsiTheme="minorHAnsi" w:cstheme="minorBidi"/>
            <w:noProof/>
            <w:sz w:val="22"/>
            <w:szCs w:val="22"/>
            <w:lang w:val="en-US"/>
          </w:rPr>
          <w:tab/>
        </w:r>
        <w:r w:rsidDel="003610CA">
          <w:rPr>
            <w:noProof/>
          </w:rPr>
          <w:delText>Đặc điểm người dùng</w:delText>
        </w:r>
        <w:r w:rsidDel="003610CA">
          <w:rPr>
            <w:noProof/>
          </w:rPr>
          <w:tab/>
          <w:delText>26</w:delText>
        </w:r>
      </w:del>
    </w:p>
    <w:p w14:paraId="643C5BCB" w14:textId="251F3B99" w:rsidR="006A2C8A" w:rsidDel="003610CA" w:rsidRDefault="006A2C8A">
      <w:pPr>
        <w:pStyle w:val="TOC3"/>
        <w:tabs>
          <w:tab w:val="left" w:pos="1320"/>
          <w:tab w:val="right" w:leader="dot" w:pos="8777"/>
        </w:tabs>
        <w:spacing w:line="276" w:lineRule="auto"/>
        <w:rPr>
          <w:del w:id="601" w:author="phuong vu" w:date="2018-11-21T23:18:00Z"/>
          <w:rFonts w:asciiTheme="minorHAnsi" w:eastAsiaTheme="minorEastAsia" w:hAnsiTheme="minorHAnsi" w:cstheme="minorBidi"/>
          <w:noProof/>
          <w:sz w:val="22"/>
          <w:szCs w:val="22"/>
          <w:lang w:val="en-US"/>
        </w:rPr>
        <w:pPrChange w:id="602" w:author="phuong vu" w:date="2018-11-23T13:48:00Z">
          <w:pPr>
            <w:pStyle w:val="TOC3"/>
            <w:tabs>
              <w:tab w:val="left" w:pos="1320"/>
              <w:tab w:val="right" w:leader="dot" w:pos="8777"/>
            </w:tabs>
          </w:pPr>
        </w:pPrChange>
      </w:pPr>
      <w:del w:id="603" w:author="phuong vu" w:date="2018-11-21T23:18:00Z">
        <w:r w:rsidDel="003610CA">
          <w:rPr>
            <w:noProof/>
          </w:rPr>
          <w:delText>3.1.4</w:delText>
        </w:r>
        <w:r w:rsidDel="003610CA">
          <w:rPr>
            <w:rFonts w:asciiTheme="minorHAnsi" w:eastAsiaTheme="minorEastAsia" w:hAnsiTheme="minorHAnsi" w:cstheme="minorBidi"/>
            <w:noProof/>
            <w:sz w:val="22"/>
            <w:szCs w:val="22"/>
            <w:lang w:val="en-US"/>
          </w:rPr>
          <w:tab/>
        </w:r>
        <w:r w:rsidDel="003610CA">
          <w:rPr>
            <w:noProof/>
          </w:rPr>
          <w:delText>Môi trường vận hành</w:delText>
        </w:r>
        <w:r w:rsidDel="003610CA">
          <w:rPr>
            <w:noProof/>
          </w:rPr>
          <w:tab/>
          <w:delText>26</w:delText>
        </w:r>
      </w:del>
    </w:p>
    <w:p w14:paraId="7A9A6C09" w14:textId="0A8D2A16" w:rsidR="006A2C8A" w:rsidDel="003610CA" w:rsidRDefault="006A2C8A">
      <w:pPr>
        <w:pStyle w:val="TOC2"/>
        <w:tabs>
          <w:tab w:val="left" w:pos="880"/>
          <w:tab w:val="right" w:leader="dot" w:pos="8777"/>
        </w:tabs>
        <w:spacing w:line="276" w:lineRule="auto"/>
        <w:rPr>
          <w:del w:id="604" w:author="phuong vu" w:date="2018-11-21T23:18:00Z"/>
          <w:rFonts w:asciiTheme="minorHAnsi" w:eastAsiaTheme="minorEastAsia" w:hAnsiTheme="minorHAnsi" w:cstheme="minorBidi"/>
          <w:noProof/>
          <w:sz w:val="22"/>
          <w:szCs w:val="22"/>
          <w:lang w:val="en-US"/>
        </w:rPr>
        <w:pPrChange w:id="605" w:author="phuong vu" w:date="2018-11-23T13:48:00Z">
          <w:pPr>
            <w:pStyle w:val="TOC2"/>
            <w:tabs>
              <w:tab w:val="left" w:pos="880"/>
              <w:tab w:val="right" w:leader="dot" w:pos="8777"/>
            </w:tabs>
          </w:pPr>
        </w:pPrChange>
      </w:pPr>
      <w:del w:id="606" w:author="phuong vu" w:date="2018-11-21T23:18:00Z">
        <w:r w:rsidRPr="008F3391" w:rsidDel="003610CA">
          <w:rPr>
            <w:noProof/>
            <w:lang w:val="en-US"/>
          </w:rPr>
          <w:delText>3.2</w:delText>
        </w:r>
        <w:r w:rsidDel="003610CA">
          <w:rPr>
            <w:rFonts w:asciiTheme="minorHAnsi" w:eastAsiaTheme="minorEastAsia" w:hAnsiTheme="minorHAnsi" w:cstheme="minorBidi"/>
            <w:noProof/>
            <w:sz w:val="22"/>
            <w:szCs w:val="22"/>
            <w:lang w:val="en-US"/>
          </w:rPr>
          <w:tab/>
        </w:r>
        <w:r w:rsidRPr="008F3391" w:rsidDel="003610CA">
          <w:rPr>
            <w:noProof/>
            <w:lang w:val="en-US"/>
          </w:rPr>
          <w:delText>Đặc tả yêu cầu</w:delText>
        </w:r>
        <w:r w:rsidDel="003610CA">
          <w:rPr>
            <w:noProof/>
          </w:rPr>
          <w:tab/>
          <w:delText>27</w:delText>
        </w:r>
      </w:del>
    </w:p>
    <w:p w14:paraId="112F87B0" w14:textId="46BBC4C0" w:rsidR="006A2C8A" w:rsidDel="003610CA" w:rsidRDefault="006A2C8A">
      <w:pPr>
        <w:pStyle w:val="TOC3"/>
        <w:tabs>
          <w:tab w:val="left" w:pos="1320"/>
          <w:tab w:val="right" w:leader="dot" w:pos="8777"/>
        </w:tabs>
        <w:spacing w:line="276" w:lineRule="auto"/>
        <w:rPr>
          <w:del w:id="607" w:author="phuong vu" w:date="2018-11-21T23:18:00Z"/>
          <w:rFonts w:asciiTheme="minorHAnsi" w:eastAsiaTheme="minorEastAsia" w:hAnsiTheme="minorHAnsi" w:cstheme="minorBidi"/>
          <w:noProof/>
          <w:sz w:val="22"/>
          <w:szCs w:val="22"/>
          <w:lang w:val="en-US"/>
        </w:rPr>
        <w:pPrChange w:id="608" w:author="phuong vu" w:date="2018-11-23T13:48:00Z">
          <w:pPr>
            <w:pStyle w:val="TOC3"/>
            <w:tabs>
              <w:tab w:val="left" w:pos="1320"/>
              <w:tab w:val="right" w:leader="dot" w:pos="8777"/>
            </w:tabs>
          </w:pPr>
        </w:pPrChange>
      </w:pPr>
      <w:del w:id="609" w:author="phuong vu" w:date="2018-11-21T23:18:00Z">
        <w:r w:rsidDel="003610CA">
          <w:rPr>
            <w:noProof/>
          </w:rPr>
          <w:delText>3.2.1</w:delText>
        </w:r>
        <w:r w:rsidDel="003610CA">
          <w:rPr>
            <w:rFonts w:asciiTheme="minorHAnsi" w:eastAsiaTheme="minorEastAsia" w:hAnsiTheme="minorHAnsi" w:cstheme="minorBidi"/>
            <w:noProof/>
            <w:sz w:val="22"/>
            <w:szCs w:val="22"/>
            <w:lang w:val="en-US"/>
          </w:rPr>
          <w:tab/>
        </w:r>
        <w:r w:rsidDel="003610CA">
          <w:rPr>
            <w:noProof/>
          </w:rPr>
          <w:delText>Yêu cầu chức năng</w:delText>
        </w:r>
        <w:r w:rsidDel="003610CA">
          <w:rPr>
            <w:noProof/>
          </w:rPr>
          <w:tab/>
          <w:delText>27</w:delText>
        </w:r>
      </w:del>
    </w:p>
    <w:p w14:paraId="67752C7F" w14:textId="3344B96C" w:rsidR="006A2C8A" w:rsidDel="003610CA" w:rsidRDefault="006A2C8A">
      <w:pPr>
        <w:pStyle w:val="TOC4"/>
        <w:tabs>
          <w:tab w:val="left" w:pos="1760"/>
          <w:tab w:val="right" w:leader="dot" w:pos="8777"/>
        </w:tabs>
        <w:spacing w:line="276" w:lineRule="auto"/>
        <w:rPr>
          <w:del w:id="610" w:author="phuong vu" w:date="2018-11-21T23:18:00Z"/>
          <w:rFonts w:asciiTheme="minorHAnsi" w:eastAsiaTheme="minorEastAsia" w:hAnsiTheme="minorHAnsi" w:cstheme="minorBidi"/>
          <w:noProof/>
          <w:sz w:val="22"/>
          <w:szCs w:val="22"/>
          <w:lang w:val="en-US"/>
        </w:rPr>
        <w:pPrChange w:id="611" w:author="phuong vu" w:date="2018-11-23T13:48:00Z">
          <w:pPr>
            <w:pStyle w:val="TOC4"/>
            <w:tabs>
              <w:tab w:val="left" w:pos="1760"/>
              <w:tab w:val="right" w:leader="dot" w:pos="8777"/>
            </w:tabs>
          </w:pPr>
        </w:pPrChange>
      </w:pPr>
      <w:del w:id="612" w:author="phuong vu" w:date="2018-11-21T23:18:00Z">
        <w:r w:rsidDel="003610CA">
          <w:rPr>
            <w:noProof/>
          </w:rPr>
          <w:delText>3.2.1.1</w:delText>
        </w:r>
        <w:r w:rsidDel="003610CA">
          <w:rPr>
            <w:rFonts w:asciiTheme="minorHAnsi" w:eastAsiaTheme="minorEastAsia" w:hAnsiTheme="minorHAnsi" w:cstheme="minorBidi"/>
            <w:noProof/>
            <w:sz w:val="22"/>
            <w:szCs w:val="22"/>
            <w:lang w:val="en-US"/>
          </w:rPr>
          <w:tab/>
        </w:r>
        <w:r w:rsidR="00D43E01" w:rsidDel="003610CA">
          <w:rPr>
            <w:noProof/>
          </w:rPr>
          <w:delText>Quản lí đơn hàng</w:delText>
        </w:r>
        <w:r w:rsidDel="003610CA">
          <w:rPr>
            <w:noProof/>
          </w:rPr>
          <w:tab/>
          <w:delText>27</w:delText>
        </w:r>
      </w:del>
    </w:p>
    <w:p w14:paraId="153901DF" w14:textId="242375CA" w:rsidR="006A2C8A" w:rsidDel="003610CA" w:rsidRDefault="006A2C8A">
      <w:pPr>
        <w:pStyle w:val="TOC4"/>
        <w:tabs>
          <w:tab w:val="left" w:pos="1760"/>
          <w:tab w:val="right" w:leader="dot" w:pos="8777"/>
        </w:tabs>
        <w:spacing w:line="276" w:lineRule="auto"/>
        <w:rPr>
          <w:del w:id="613" w:author="phuong vu" w:date="2018-11-21T23:18:00Z"/>
          <w:rFonts w:asciiTheme="minorHAnsi" w:eastAsiaTheme="minorEastAsia" w:hAnsiTheme="minorHAnsi" w:cstheme="minorBidi"/>
          <w:noProof/>
          <w:sz w:val="22"/>
          <w:szCs w:val="22"/>
          <w:lang w:val="en-US"/>
        </w:rPr>
        <w:pPrChange w:id="614" w:author="phuong vu" w:date="2018-11-23T13:48:00Z">
          <w:pPr>
            <w:pStyle w:val="TOC4"/>
            <w:tabs>
              <w:tab w:val="left" w:pos="1760"/>
              <w:tab w:val="right" w:leader="dot" w:pos="8777"/>
            </w:tabs>
          </w:pPr>
        </w:pPrChange>
      </w:pPr>
      <w:del w:id="615" w:author="phuong vu" w:date="2018-11-21T23:18:00Z">
        <w:r w:rsidDel="003610CA">
          <w:rPr>
            <w:noProof/>
          </w:rPr>
          <w:delText>3.2.1.2</w:delText>
        </w:r>
        <w:r w:rsidDel="003610CA">
          <w:rPr>
            <w:rFonts w:asciiTheme="minorHAnsi" w:eastAsiaTheme="minorEastAsia" w:hAnsiTheme="minorHAnsi" w:cstheme="minorBidi"/>
            <w:noProof/>
            <w:sz w:val="22"/>
            <w:szCs w:val="22"/>
            <w:lang w:val="en-US"/>
          </w:rPr>
          <w:tab/>
        </w:r>
        <w:r w:rsidR="00FC2466" w:rsidDel="003610CA">
          <w:rPr>
            <w:noProof/>
          </w:rPr>
          <w:delText>Quản lí biên nhận</w:delText>
        </w:r>
        <w:r w:rsidDel="003610CA">
          <w:rPr>
            <w:noProof/>
          </w:rPr>
          <w:tab/>
          <w:delText>28</w:delText>
        </w:r>
      </w:del>
    </w:p>
    <w:p w14:paraId="4709738C" w14:textId="1C81A332" w:rsidR="006A2C8A" w:rsidDel="003610CA" w:rsidRDefault="006A2C8A">
      <w:pPr>
        <w:pStyle w:val="TOC4"/>
        <w:tabs>
          <w:tab w:val="left" w:pos="1760"/>
          <w:tab w:val="right" w:leader="dot" w:pos="8777"/>
        </w:tabs>
        <w:spacing w:line="276" w:lineRule="auto"/>
        <w:rPr>
          <w:del w:id="616" w:author="phuong vu" w:date="2018-11-21T23:18:00Z"/>
          <w:rFonts w:asciiTheme="minorHAnsi" w:eastAsiaTheme="minorEastAsia" w:hAnsiTheme="minorHAnsi" w:cstheme="minorBidi"/>
          <w:noProof/>
          <w:sz w:val="22"/>
          <w:szCs w:val="22"/>
          <w:lang w:val="en-US"/>
        </w:rPr>
        <w:pPrChange w:id="617" w:author="phuong vu" w:date="2018-11-23T13:48:00Z">
          <w:pPr>
            <w:pStyle w:val="TOC4"/>
            <w:tabs>
              <w:tab w:val="left" w:pos="1760"/>
              <w:tab w:val="right" w:leader="dot" w:pos="8777"/>
            </w:tabs>
          </w:pPr>
        </w:pPrChange>
      </w:pPr>
      <w:del w:id="618" w:author="phuong vu" w:date="2018-11-21T23:18:00Z">
        <w:r w:rsidDel="003610CA">
          <w:rPr>
            <w:noProof/>
          </w:rPr>
          <w:delText>3.2.1.3</w:delText>
        </w:r>
        <w:r w:rsidDel="003610CA">
          <w:rPr>
            <w:rFonts w:asciiTheme="minorHAnsi" w:eastAsiaTheme="minorEastAsia" w:hAnsiTheme="minorHAnsi" w:cstheme="minorBidi"/>
            <w:noProof/>
            <w:sz w:val="22"/>
            <w:szCs w:val="22"/>
            <w:lang w:val="en-US"/>
          </w:rPr>
          <w:tab/>
        </w:r>
        <w:r w:rsidDel="003610CA">
          <w:rPr>
            <w:noProof/>
          </w:rPr>
          <w:delText>Quản lí phân công xử lí đơn hàng</w:delText>
        </w:r>
        <w:r w:rsidDel="003610CA">
          <w:rPr>
            <w:noProof/>
          </w:rPr>
          <w:tab/>
          <w:delText>29</w:delText>
        </w:r>
      </w:del>
    </w:p>
    <w:p w14:paraId="50A289CA" w14:textId="2E386664" w:rsidR="006A2C8A" w:rsidDel="003610CA" w:rsidRDefault="006A2C8A">
      <w:pPr>
        <w:pStyle w:val="TOC4"/>
        <w:tabs>
          <w:tab w:val="left" w:pos="1760"/>
          <w:tab w:val="right" w:leader="dot" w:pos="8777"/>
        </w:tabs>
        <w:spacing w:line="276" w:lineRule="auto"/>
        <w:rPr>
          <w:del w:id="619" w:author="phuong vu" w:date="2018-11-21T23:18:00Z"/>
          <w:rFonts w:asciiTheme="minorHAnsi" w:eastAsiaTheme="minorEastAsia" w:hAnsiTheme="minorHAnsi" w:cstheme="minorBidi"/>
          <w:noProof/>
          <w:sz w:val="22"/>
          <w:szCs w:val="22"/>
          <w:lang w:val="en-US"/>
        </w:rPr>
        <w:pPrChange w:id="620" w:author="phuong vu" w:date="2018-11-23T13:48:00Z">
          <w:pPr>
            <w:pStyle w:val="TOC4"/>
            <w:tabs>
              <w:tab w:val="left" w:pos="1760"/>
              <w:tab w:val="right" w:leader="dot" w:pos="8777"/>
            </w:tabs>
          </w:pPr>
        </w:pPrChange>
      </w:pPr>
      <w:del w:id="621" w:author="phuong vu" w:date="2018-11-21T23:18:00Z">
        <w:r w:rsidDel="003610CA">
          <w:rPr>
            <w:noProof/>
          </w:rPr>
          <w:delText>3.2.1.4</w:delText>
        </w:r>
        <w:r w:rsidDel="003610CA">
          <w:rPr>
            <w:rFonts w:asciiTheme="minorHAnsi" w:eastAsiaTheme="minorEastAsia" w:hAnsiTheme="minorHAnsi" w:cstheme="minorBidi"/>
            <w:noProof/>
            <w:sz w:val="22"/>
            <w:szCs w:val="22"/>
            <w:lang w:val="en-US"/>
          </w:rPr>
          <w:tab/>
        </w:r>
        <w:r w:rsidDel="003610CA">
          <w:rPr>
            <w:noProof/>
          </w:rPr>
          <w:delText>Tạo đơn hàng</w:delText>
        </w:r>
        <w:r w:rsidDel="003610CA">
          <w:rPr>
            <w:noProof/>
          </w:rPr>
          <w:tab/>
          <w:delText>30</w:delText>
        </w:r>
      </w:del>
    </w:p>
    <w:p w14:paraId="068CF29D" w14:textId="079F4F7E" w:rsidR="006A2C8A" w:rsidDel="003610CA" w:rsidRDefault="006A2C8A">
      <w:pPr>
        <w:pStyle w:val="TOC4"/>
        <w:tabs>
          <w:tab w:val="left" w:pos="1760"/>
          <w:tab w:val="right" w:leader="dot" w:pos="8777"/>
        </w:tabs>
        <w:spacing w:line="276" w:lineRule="auto"/>
        <w:rPr>
          <w:del w:id="622" w:author="phuong vu" w:date="2018-11-21T23:18:00Z"/>
          <w:rFonts w:asciiTheme="minorHAnsi" w:eastAsiaTheme="minorEastAsia" w:hAnsiTheme="minorHAnsi" w:cstheme="minorBidi"/>
          <w:noProof/>
          <w:sz w:val="22"/>
          <w:szCs w:val="22"/>
          <w:lang w:val="en-US"/>
        </w:rPr>
        <w:pPrChange w:id="623" w:author="phuong vu" w:date="2018-11-23T13:48:00Z">
          <w:pPr>
            <w:pStyle w:val="TOC4"/>
            <w:tabs>
              <w:tab w:val="left" w:pos="1760"/>
              <w:tab w:val="right" w:leader="dot" w:pos="8777"/>
            </w:tabs>
          </w:pPr>
        </w:pPrChange>
      </w:pPr>
      <w:del w:id="624" w:author="phuong vu" w:date="2018-11-21T23:18:00Z">
        <w:r w:rsidDel="003610CA">
          <w:rPr>
            <w:noProof/>
          </w:rPr>
          <w:delText>3.2.1.5</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31</w:delText>
        </w:r>
      </w:del>
    </w:p>
    <w:p w14:paraId="6844178C" w14:textId="36E9A420" w:rsidR="006A2C8A" w:rsidDel="003610CA" w:rsidRDefault="006A2C8A">
      <w:pPr>
        <w:pStyle w:val="TOC4"/>
        <w:tabs>
          <w:tab w:val="left" w:pos="1760"/>
          <w:tab w:val="right" w:leader="dot" w:pos="8777"/>
        </w:tabs>
        <w:spacing w:line="276" w:lineRule="auto"/>
        <w:rPr>
          <w:del w:id="625" w:author="phuong vu" w:date="2018-11-21T23:18:00Z"/>
          <w:rFonts w:asciiTheme="minorHAnsi" w:eastAsiaTheme="minorEastAsia" w:hAnsiTheme="minorHAnsi" w:cstheme="minorBidi"/>
          <w:noProof/>
          <w:sz w:val="22"/>
          <w:szCs w:val="22"/>
          <w:lang w:val="en-US"/>
        </w:rPr>
        <w:pPrChange w:id="626" w:author="phuong vu" w:date="2018-11-23T13:48:00Z">
          <w:pPr>
            <w:pStyle w:val="TOC4"/>
            <w:tabs>
              <w:tab w:val="left" w:pos="1760"/>
              <w:tab w:val="right" w:leader="dot" w:pos="8777"/>
            </w:tabs>
          </w:pPr>
        </w:pPrChange>
      </w:pPr>
      <w:del w:id="627" w:author="phuong vu" w:date="2018-11-21T23:18:00Z">
        <w:r w:rsidDel="003610CA">
          <w:rPr>
            <w:noProof/>
          </w:rPr>
          <w:delText>3.2.1.6</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32</w:delText>
        </w:r>
      </w:del>
    </w:p>
    <w:p w14:paraId="17483DA3" w14:textId="5A82B02D" w:rsidR="006A2C8A" w:rsidDel="003610CA" w:rsidRDefault="006A2C8A">
      <w:pPr>
        <w:pStyle w:val="TOC4"/>
        <w:tabs>
          <w:tab w:val="left" w:pos="1760"/>
          <w:tab w:val="right" w:leader="dot" w:pos="8777"/>
        </w:tabs>
        <w:spacing w:line="276" w:lineRule="auto"/>
        <w:rPr>
          <w:del w:id="628" w:author="phuong vu" w:date="2018-11-21T23:18:00Z"/>
          <w:rFonts w:asciiTheme="minorHAnsi" w:eastAsiaTheme="minorEastAsia" w:hAnsiTheme="minorHAnsi" w:cstheme="minorBidi"/>
          <w:noProof/>
          <w:sz w:val="22"/>
          <w:szCs w:val="22"/>
          <w:lang w:val="en-US"/>
        </w:rPr>
        <w:pPrChange w:id="629" w:author="phuong vu" w:date="2018-11-23T13:48:00Z">
          <w:pPr>
            <w:pStyle w:val="TOC4"/>
            <w:tabs>
              <w:tab w:val="left" w:pos="1760"/>
              <w:tab w:val="right" w:leader="dot" w:pos="8777"/>
            </w:tabs>
          </w:pPr>
        </w:pPrChange>
      </w:pPr>
      <w:del w:id="630" w:author="phuong vu" w:date="2018-11-21T23:18:00Z">
        <w:r w:rsidDel="003610CA">
          <w:rPr>
            <w:noProof/>
          </w:rPr>
          <w:delText>3.2.1.7</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33</w:delText>
        </w:r>
      </w:del>
    </w:p>
    <w:p w14:paraId="49715FA5" w14:textId="18F228ED" w:rsidR="006A2C8A" w:rsidDel="003610CA" w:rsidRDefault="006A2C8A">
      <w:pPr>
        <w:pStyle w:val="TOC4"/>
        <w:tabs>
          <w:tab w:val="left" w:pos="1760"/>
          <w:tab w:val="right" w:leader="dot" w:pos="8777"/>
        </w:tabs>
        <w:spacing w:line="276" w:lineRule="auto"/>
        <w:rPr>
          <w:del w:id="631" w:author="phuong vu" w:date="2018-11-21T23:18:00Z"/>
          <w:rFonts w:asciiTheme="minorHAnsi" w:eastAsiaTheme="minorEastAsia" w:hAnsiTheme="minorHAnsi" w:cstheme="minorBidi"/>
          <w:noProof/>
          <w:sz w:val="22"/>
          <w:szCs w:val="22"/>
          <w:lang w:val="en-US"/>
        </w:rPr>
        <w:pPrChange w:id="632" w:author="phuong vu" w:date="2018-11-23T13:48:00Z">
          <w:pPr>
            <w:pStyle w:val="TOC4"/>
            <w:tabs>
              <w:tab w:val="left" w:pos="1760"/>
              <w:tab w:val="right" w:leader="dot" w:pos="8777"/>
            </w:tabs>
          </w:pPr>
        </w:pPrChange>
      </w:pPr>
      <w:del w:id="633" w:author="phuong vu" w:date="2018-11-21T23:18:00Z">
        <w:r w:rsidRPr="008F3391" w:rsidDel="003610CA">
          <w:rPr>
            <w:noProof/>
            <w:lang w:val="en-US"/>
          </w:rPr>
          <w:delText>3.2.1.8</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33</w:delText>
        </w:r>
      </w:del>
    </w:p>
    <w:p w14:paraId="1D6F1715" w14:textId="3A1F4EC0" w:rsidR="006A2C8A" w:rsidDel="003610CA" w:rsidRDefault="006A2C8A">
      <w:pPr>
        <w:pStyle w:val="TOC4"/>
        <w:tabs>
          <w:tab w:val="left" w:pos="1760"/>
          <w:tab w:val="right" w:leader="dot" w:pos="8777"/>
        </w:tabs>
        <w:spacing w:line="276" w:lineRule="auto"/>
        <w:rPr>
          <w:del w:id="634" w:author="phuong vu" w:date="2018-11-21T23:18:00Z"/>
          <w:rFonts w:asciiTheme="minorHAnsi" w:eastAsiaTheme="minorEastAsia" w:hAnsiTheme="minorHAnsi" w:cstheme="minorBidi"/>
          <w:noProof/>
          <w:sz w:val="22"/>
          <w:szCs w:val="22"/>
          <w:lang w:val="en-US"/>
        </w:rPr>
        <w:pPrChange w:id="635" w:author="phuong vu" w:date="2018-11-23T13:48:00Z">
          <w:pPr>
            <w:pStyle w:val="TOC4"/>
            <w:tabs>
              <w:tab w:val="left" w:pos="1760"/>
              <w:tab w:val="right" w:leader="dot" w:pos="8777"/>
            </w:tabs>
          </w:pPr>
        </w:pPrChange>
      </w:pPr>
      <w:del w:id="636" w:author="phuong vu" w:date="2018-11-21T23:18:00Z">
        <w:r w:rsidDel="003610CA">
          <w:rPr>
            <w:noProof/>
          </w:rPr>
          <w:delText>3.2.1.9</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34</w:delText>
        </w:r>
      </w:del>
    </w:p>
    <w:p w14:paraId="49D547CF" w14:textId="36FA1956" w:rsidR="006A2C8A" w:rsidDel="003610CA" w:rsidRDefault="006A2C8A">
      <w:pPr>
        <w:pStyle w:val="TOC4"/>
        <w:tabs>
          <w:tab w:val="left" w:pos="1760"/>
          <w:tab w:val="right" w:leader="dot" w:pos="8777"/>
        </w:tabs>
        <w:spacing w:line="276" w:lineRule="auto"/>
        <w:rPr>
          <w:del w:id="637" w:author="phuong vu" w:date="2018-11-21T23:18:00Z"/>
          <w:rFonts w:asciiTheme="minorHAnsi" w:eastAsiaTheme="minorEastAsia" w:hAnsiTheme="minorHAnsi" w:cstheme="minorBidi"/>
          <w:noProof/>
          <w:sz w:val="22"/>
          <w:szCs w:val="22"/>
          <w:lang w:val="en-US"/>
        </w:rPr>
        <w:pPrChange w:id="638" w:author="phuong vu" w:date="2018-11-23T13:48:00Z">
          <w:pPr>
            <w:pStyle w:val="TOC4"/>
            <w:tabs>
              <w:tab w:val="left" w:pos="1760"/>
              <w:tab w:val="right" w:leader="dot" w:pos="8777"/>
            </w:tabs>
          </w:pPr>
        </w:pPrChange>
      </w:pPr>
      <w:del w:id="639" w:author="phuong vu" w:date="2018-11-21T23:18:00Z">
        <w:r w:rsidRPr="008F3391" w:rsidDel="003610CA">
          <w:rPr>
            <w:noProof/>
            <w:lang w:val="en-US"/>
          </w:rPr>
          <w:delText>3.2.1.10</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34</w:delText>
        </w:r>
      </w:del>
    </w:p>
    <w:p w14:paraId="1630BF78" w14:textId="31463F68" w:rsidR="006A2C8A" w:rsidDel="003610CA" w:rsidRDefault="006A2C8A">
      <w:pPr>
        <w:pStyle w:val="TOC3"/>
        <w:tabs>
          <w:tab w:val="left" w:pos="1320"/>
          <w:tab w:val="right" w:leader="dot" w:pos="8777"/>
        </w:tabs>
        <w:spacing w:line="276" w:lineRule="auto"/>
        <w:rPr>
          <w:del w:id="640" w:author="phuong vu" w:date="2018-11-21T23:18:00Z"/>
          <w:rFonts w:asciiTheme="minorHAnsi" w:eastAsiaTheme="minorEastAsia" w:hAnsiTheme="minorHAnsi" w:cstheme="minorBidi"/>
          <w:noProof/>
          <w:sz w:val="22"/>
          <w:szCs w:val="22"/>
          <w:lang w:val="en-US"/>
        </w:rPr>
        <w:pPrChange w:id="641" w:author="phuong vu" w:date="2018-11-23T13:48:00Z">
          <w:pPr>
            <w:pStyle w:val="TOC3"/>
            <w:tabs>
              <w:tab w:val="left" w:pos="1320"/>
              <w:tab w:val="right" w:leader="dot" w:pos="8777"/>
            </w:tabs>
          </w:pPr>
        </w:pPrChange>
      </w:pPr>
      <w:del w:id="642" w:author="phuong vu" w:date="2018-11-21T23:18:00Z">
        <w:r w:rsidDel="003610CA">
          <w:rPr>
            <w:noProof/>
          </w:rPr>
          <w:delText>3.2.2</w:delText>
        </w:r>
        <w:r w:rsidDel="003610CA">
          <w:rPr>
            <w:rFonts w:asciiTheme="minorHAnsi" w:eastAsiaTheme="minorEastAsia" w:hAnsiTheme="minorHAnsi" w:cstheme="minorBidi"/>
            <w:noProof/>
            <w:sz w:val="22"/>
            <w:szCs w:val="22"/>
            <w:lang w:val="en-US"/>
          </w:rPr>
          <w:tab/>
        </w:r>
        <w:r w:rsidDel="003610CA">
          <w:rPr>
            <w:noProof/>
          </w:rPr>
          <w:delText>Yêu cầu phi chức năng</w:delText>
        </w:r>
        <w:r w:rsidDel="003610CA">
          <w:rPr>
            <w:noProof/>
          </w:rPr>
          <w:tab/>
          <w:delText>36</w:delText>
        </w:r>
      </w:del>
    </w:p>
    <w:p w14:paraId="672E2E51" w14:textId="496A5F3A" w:rsidR="006A2C8A" w:rsidDel="003610CA" w:rsidRDefault="006A2C8A">
      <w:pPr>
        <w:pStyle w:val="TOC3"/>
        <w:tabs>
          <w:tab w:val="left" w:pos="1320"/>
          <w:tab w:val="right" w:leader="dot" w:pos="8777"/>
        </w:tabs>
        <w:spacing w:line="276" w:lineRule="auto"/>
        <w:rPr>
          <w:del w:id="643" w:author="phuong vu" w:date="2018-11-21T23:18:00Z"/>
          <w:rFonts w:asciiTheme="minorHAnsi" w:eastAsiaTheme="minorEastAsia" w:hAnsiTheme="minorHAnsi" w:cstheme="minorBidi"/>
          <w:noProof/>
          <w:sz w:val="22"/>
          <w:szCs w:val="22"/>
          <w:lang w:val="en-US"/>
        </w:rPr>
        <w:pPrChange w:id="644" w:author="phuong vu" w:date="2018-11-23T13:48:00Z">
          <w:pPr>
            <w:pStyle w:val="TOC3"/>
            <w:tabs>
              <w:tab w:val="left" w:pos="1320"/>
              <w:tab w:val="right" w:leader="dot" w:pos="8777"/>
            </w:tabs>
          </w:pPr>
        </w:pPrChange>
      </w:pPr>
      <w:del w:id="645" w:author="phuong vu" w:date="2018-11-21T23:18:00Z">
        <w:r w:rsidDel="003610CA">
          <w:rPr>
            <w:noProof/>
          </w:rPr>
          <w:delText>3.2.3</w:delText>
        </w:r>
        <w:r w:rsidDel="003610CA">
          <w:rPr>
            <w:rFonts w:asciiTheme="minorHAnsi" w:eastAsiaTheme="minorEastAsia" w:hAnsiTheme="minorHAnsi" w:cstheme="minorBidi"/>
            <w:noProof/>
            <w:sz w:val="22"/>
            <w:szCs w:val="22"/>
            <w:lang w:val="en-US"/>
          </w:rPr>
          <w:tab/>
        </w:r>
        <w:r w:rsidDel="003610CA">
          <w:rPr>
            <w:noProof/>
          </w:rPr>
          <w:delText>Yêu cầu thực thi</w:delText>
        </w:r>
        <w:r w:rsidDel="003610CA">
          <w:rPr>
            <w:noProof/>
          </w:rPr>
          <w:tab/>
          <w:delText>36</w:delText>
        </w:r>
      </w:del>
    </w:p>
    <w:p w14:paraId="71B3BD74" w14:textId="68D0F119" w:rsidR="006A2C8A" w:rsidDel="003610CA" w:rsidRDefault="006A2C8A">
      <w:pPr>
        <w:pStyle w:val="TOC3"/>
        <w:tabs>
          <w:tab w:val="left" w:pos="1320"/>
          <w:tab w:val="right" w:leader="dot" w:pos="8777"/>
        </w:tabs>
        <w:spacing w:line="276" w:lineRule="auto"/>
        <w:rPr>
          <w:del w:id="646" w:author="phuong vu" w:date="2018-11-21T23:18:00Z"/>
          <w:rFonts w:asciiTheme="minorHAnsi" w:eastAsiaTheme="minorEastAsia" w:hAnsiTheme="minorHAnsi" w:cstheme="minorBidi"/>
          <w:noProof/>
          <w:sz w:val="22"/>
          <w:szCs w:val="22"/>
          <w:lang w:val="en-US"/>
        </w:rPr>
        <w:pPrChange w:id="647" w:author="phuong vu" w:date="2018-11-23T13:48:00Z">
          <w:pPr>
            <w:pStyle w:val="TOC3"/>
            <w:tabs>
              <w:tab w:val="left" w:pos="1320"/>
              <w:tab w:val="right" w:leader="dot" w:pos="8777"/>
            </w:tabs>
          </w:pPr>
        </w:pPrChange>
      </w:pPr>
      <w:del w:id="648" w:author="phuong vu" w:date="2018-11-21T23:18:00Z">
        <w:r w:rsidDel="003610CA">
          <w:rPr>
            <w:noProof/>
          </w:rPr>
          <w:delText>3.2.4</w:delText>
        </w:r>
        <w:r w:rsidDel="003610CA">
          <w:rPr>
            <w:rFonts w:asciiTheme="minorHAnsi" w:eastAsiaTheme="minorEastAsia" w:hAnsiTheme="minorHAnsi" w:cstheme="minorBidi"/>
            <w:noProof/>
            <w:sz w:val="22"/>
            <w:szCs w:val="22"/>
            <w:lang w:val="en-US"/>
          </w:rPr>
          <w:tab/>
        </w:r>
        <w:r w:rsidDel="003610CA">
          <w:rPr>
            <w:noProof/>
          </w:rPr>
          <w:delText>Yêu cầu chất lượng phần mềm</w:delText>
        </w:r>
        <w:r w:rsidDel="003610CA">
          <w:rPr>
            <w:noProof/>
          </w:rPr>
          <w:tab/>
          <w:delText>36</w:delText>
        </w:r>
      </w:del>
    </w:p>
    <w:p w14:paraId="1777F7CA" w14:textId="6ABF124E" w:rsidR="006A2C8A" w:rsidDel="003610CA" w:rsidRDefault="006A2C8A">
      <w:pPr>
        <w:pStyle w:val="TOC4"/>
        <w:tabs>
          <w:tab w:val="left" w:pos="1760"/>
          <w:tab w:val="right" w:leader="dot" w:pos="8777"/>
        </w:tabs>
        <w:spacing w:line="276" w:lineRule="auto"/>
        <w:rPr>
          <w:del w:id="649" w:author="phuong vu" w:date="2018-11-21T23:18:00Z"/>
          <w:rFonts w:asciiTheme="minorHAnsi" w:eastAsiaTheme="minorEastAsia" w:hAnsiTheme="minorHAnsi" w:cstheme="minorBidi"/>
          <w:noProof/>
          <w:sz w:val="22"/>
          <w:szCs w:val="22"/>
          <w:lang w:val="en-US"/>
        </w:rPr>
        <w:pPrChange w:id="650" w:author="phuong vu" w:date="2018-11-23T13:48:00Z">
          <w:pPr>
            <w:pStyle w:val="TOC4"/>
            <w:tabs>
              <w:tab w:val="left" w:pos="1760"/>
              <w:tab w:val="right" w:leader="dot" w:pos="8777"/>
            </w:tabs>
          </w:pPr>
        </w:pPrChange>
      </w:pPr>
      <w:del w:id="651" w:author="phuong vu" w:date="2018-11-21T23:18:00Z">
        <w:r w:rsidDel="003610CA">
          <w:rPr>
            <w:noProof/>
          </w:rPr>
          <w:delText>3.2.4.1</w:delText>
        </w:r>
        <w:r w:rsidDel="003610CA">
          <w:rPr>
            <w:rFonts w:asciiTheme="minorHAnsi" w:eastAsiaTheme="minorEastAsia" w:hAnsiTheme="minorHAnsi" w:cstheme="minorBidi"/>
            <w:noProof/>
            <w:sz w:val="22"/>
            <w:szCs w:val="22"/>
            <w:lang w:val="en-US"/>
          </w:rPr>
          <w:tab/>
        </w:r>
        <w:r w:rsidDel="003610CA">
          <w:rPr>
            <w:noProof/>
          </w:rPr>
          <w:delText>Các quy tắc nghiệp vụ</w:delText>
        </w:r>
        <w:r w:rsidDel="003610CA">
          <w:rPr>
            <w:noProof/>
          </w:rPr>
          <w:tab/>
          <w:delText>36</w:delText>
        </w:r>
      </w:del>
    </w:p>
    <w:p w14:paraId="7069C28B" w14:textId="224C5249" w:rsidR="006A2C8A" w:rsidDel="003610CA" w:rsidRDefault="006A2C8A">
      <w:pPr>
        <w:pStyle w:val="TOC2"/>
        <w:tabs>
          <w:tab w:val="left" w:pos="880"/>
          <w:tab w:val="right" w:leader="dot" w:pos="8777"/>
        </w:tabs>
        <w:spacing w:line="276" w:lineRule="auto"/>
        <w:rPr>
          <w:del w:id="652" w:author="phuong vu" w:date="2018-11-21T23:18:00Z"/>
          <w:rFonts w:asciiTheme="minorHAnsi" w:eastAsiaTheme="minorEastAsia" w:hAnsiTheme="minorHAnsi" w:cstheme="minorBidi"/>
          <w:noProof/>
          <w:sz w:val="22"/>
          <w:szCs w:val="22"/>
          <w:lang w:val="en-US"/>
        </w:rPr>
        <w:pPrChange w:id="653" w:author="phuong vu" w:date="2018-11-23T13:48:00Z">
          <w:pPr>
            <w:pStyle w:val="TOC2"/>
            <w:tabs>
              <w:tab w:val="left" w:pos="880"/>
              <w:tab w:val="right" w:leader="dot" w:pos="8777"/>
            </w:tabs>
          </w:pPr>
        </w:pPrChange>
      </w:pPr>
      <w:del w:id="654" w:author="phuong vu" w:date="2018-11-21T23:18:00Z">
        <w:r w:rsidRPr="008F3391" w:rsidDel="003610CA">
          <w:rPr>
            <w:noProof/>
            <w:lang w:val="en-US"/>
          </w:rPr>
          <w:delText>3.3</w:delText>
        </w:r>
        <w:r w:rsidDel="003610CA">
          <w:rPr>
            <w:rFonts w:asciiTheme="minorHAnsi" w:eastAsiaTheme="minorEastAsia" w:hAnsiTheme="minorHAnsi" w:cstheme="minorBidi"/>
            <w:noProof/>
            <w:sz w:val="22"/>
            <w:szCs w:val="22"/>
            <w:lang w:val="en-US"/>
          </w:rPr>
          <w:tab/>
        </w:r>
        <w:r w:rsidRPr="008F3391" w:rsidDel="003610CA">
          <w:rPr>
            <w:noProof/>
            <w:lang w:val="en-US"/>
          </w:rPr>
          <w:delText>Thiết kế và cài đặt</w:delText>
        </w:r>
        <w:r w:rsidDel="003610CA">
          <w:rPr>
            <w:noProof/>
          </w:rPr>
          <w:tab/>
          <w:delText>36</w:delText>
        </w:r>
      </w:del>
    </w:p>
    <w:p w14:paraId="2459373F" w14:textId="2C2760DC" w:rsidR="006A2C8A" w:rsidDel="003610CA" w:rsidRDefault="006A2C8A">
      <w:pPr>
        <w:pStyle w:val="TOC3"/>
        <w:tabs>
          <w:tab w:val="left" w:pos="1320"/>
          <w:tab w:val="right" w:leader="dot" w:pos="8777"/>
        </w:tabs>
        <w:spacing w:line="276" w:lineRule="auto"/>
        <w:rPr>
          <w:del w:id="655" w:author="phuong vu" w:date="2018-11-21T23:18:00Z"/>
          <w:rFonts w:asciiTheme="minorHAnsi" w:eastAsiaTheme="minorEastAsia" w:hAnsiTheme="minorHAnsi" w:cstheme="minorBidi"/>
          <w:noProof/>
          <w:sz w:val="22"/>
          <w:szCs w:val="22"/>
          <w:lang w:val="en-US"/>
        </w:rPr>
        <w:pPrChange w:id="656" w:author="phuong vu" w:date="2018-11-23T13:48:00Z">
          <w:pPr>
            <w:pStyle w:val="TOC3"/>
            <w:tabs>
              <w:tab w:val="left" w:pos="1320"/>
              <w:tab w:val="right" w:leader="dot" w:pos="8777"/>
            </w:tabs>
          </w:pPr>
        </w:pPrChange>
      </w:pPr>
      <w:del w:id="657" w:author="phuong vu" w:date="2018-11-21T23:18:00Z">
        <w:r w:rsidDel="003610CA">
          <w:rPr>
            <w:noProof/>
          </w:rPr>
          <w:delText>3.3.1</w:delText>
        </w:r>
        <w:r w:rsidDel="003610CA">
          <w:rPr>
            <w:rFonts w:asciiTheme="minorHAnsi" w:eastAsiaTheme="minorEastAsia" w:hAnsiTheme="minorHAnsi" w:cstheme="minorBidi"/>
            <w:noProof/>
            <w:sz w:val="22"/>
            <w:szCs w:val="22"/>
            <w:lang w:val="en-US"/>
          </w:rPr>
          <w:tab/>
        </w:r>
        <w:r w:rsidDel="003610CA">
          <w:rPr>
            <w:noProof/>
          </w:rPr>
          <w:delText>Kiến trúc hệ thống</w:delText>
        </w:r>
        <w:r w:rsidDel="003610CA">
          <w:rPr>
            <w:noProof/>
          </w:rPr>
          <w:tab/>
          <w:delText>36</w:delText>
        </w:r>
      </w:del>
    </w:p>
    <w:p w14:paraId="0DA94355" w14:textId="1FF1C618" w:rsidR="006A2C8A" w:rsidDel="003610CA" w:rsidRDefault="006A2C8A">
      <w:pPr>
        <w:pStyle w:val="TOC3"/>
        <w:tabs>
          <w:tab w:val="left" w:pos="1320"/>
          <w:tab w:val="right" w:leader="dot" w:pos="8777"/>
        </w:tabs>
        <w:spacing w:line="276" w:lineRule="auto"/>
        <w:rPr>
          <w:del w:id="658" w:author="phuong vu" w:date="2018-11-21T23:18:00Z"/>
          <w:rFonts w:asciiTheme="minorHAnsi" w:eastAsiaTheme="minorEastAsia" w:hAnsiTheme="minorHAnsi" w:cstheme="minorBidi"/>
          <w:noProof/>
          <w:sz w:val="22"/>
          <w:szCs w:val="22"/>
          <w:lang w:val="en-US"/>
        </w:rPr>
        <w:pPrChange w:id="659" w:author="phuong vu" w:date="2018-11-23T13:48:00Z">
          <w:pPr>
            <w:pStyle w:val="TOC3"/>
            <w:tabs>
              <w:tab w:val="left" w:pos="1320"/>
              <w:tab w:val="right" w:leader="dot" w:pos="8777"/>
            </w:tabs>
          </w:pPr>
        </w:pPrChange>
      </w:pPr>
      <w:del w:id="660" w:author="phuong vu" w:date="2018-11-21T23:18:00Z">
        <w:r w:rsidDel="003610CA">
          <w:rPr>
            <w:noProof/>
          </w:rPr>
          <w:lastRenderedPageBreak/>
          <w:delText>3.3.2</w:delText>
        </w:r>
        <w:r w:rsidDel="003610CA">
          <w:rPr>
            <w:rFonts w:asciiTheme="minorHAnsi" w:eastAsiaTheme="minorEastAsia" w:hAnsiTheme="minorHAnsi" w:cstheme="minorBidi"/>
            <w:noProof/>
            <w:sz w:val="22"/>
            <w:szCs w:val="22"/>
            <w:lang w:val="en-US"/>
          </w:rPr>
          <w:tab/>
        </w:r>
        <w:r w:rsidDel="003610CA">
          <w:rPr>
            <w:noProof/>
          </w:rPr>
          <w:delText>Sơ đồ USE CASE</w:delText>
        </w:r>
        <w:r w:rsidDel="003610CA">
          <w:rPr>
            <w:noProof/>
          </w:rPr>
          <w:tab/>
          <w:delText>37</w:delText>
        </w:r>
      </w:del>
    </w:p>
    <w:p w14:paraId="3188C662" w14:textId="18954E5C" w:rsidR="006A2C8A" w:rsidDel="003610CA" w:rsidRDefault="006A2C8A">
      <w:pPr>
        <w:pStyle w:val="TOC3"/>
        <w:tabs>
          <w:tab w:val="left" w:pos="1320"/>
          <w:tab w:val="right" w:leader="dot" w:pos="8777"/>
        </w:tabs>
        <w:spacing w:line="276" w:lineRule="auto"/>
        <w:rPr>
          <w:del w:id="661" w:author="phuong vu" w:date="2018-11-21T23:18:00Z"/>
          <w:rFonts w:asciiTheme="minorHAnsi" w:eastAsiaTheme="minorEastAsia" w:hAnsiTheme="minorHAnsi" w:cstheme="minorBidi"/>
          <w:noProof/>
          <w:sz w:val="22"/>
          <w:szCs w:val="22"/>
          <w:lang w:val="en-US"/>
        </w:rPr>
        <w:pPrChange w:id="662" w:author="phuong vu" w:date="2018-11-23T13:48:00Z">
          <w:pPr>
            <w:pStyle w:val="TOC3"/>
            <w:tabs>
              <w:tab w:val="left" w:pos="1320"/>
              <w:tab w:val="right" w:leader="dot" w:pos="8777"/>
            </w:tabs>
          </w:pPr>
        </w:pPrChange>
      </w:pPr>
      <w:del w:id="663" w:author="phuong vu" w:date="2018-11-21T23:18:00Z">
        <w:r w:rsidDel="003610CA">
          <w:rPr>
            <w:noProof/>
          </w:rPr>
          <w:delText>3.3.3</w:delText>
        </w:r>
        <w:r w:rsidDel="003610CA">
          <w:rPr>
            <w:rFonts w:asciiTheme="minorHAnsi" w:eastAsiaTheme="minorEastAsia" w:hAnsiTheme="minorHAnsi" w:cstheme="minorBidi"/>
            <w:noProof/>
            <w:sz w:val="22"/>
            <w:szCs w:val="22"/>
            <w:lang w:val="en-US"/>
          </w:rPr>
          <w:tab/>
        </w:r>
        <w:r w:rsidDel="003610CA">
          <w:rPr>
            <w:noProof/>
          </w:rPr>
          <w:delText>Sơ đồ phân rã USE CASE</w:delText>
        </w:r>
        <w:r w:rsidDel="003610CA">
          <w:rPr>
            <w:noProof/>
          </w:rPr>
          <w:tab/>
          <w:delText>38</w:delText>
        </w:r>
      </w:del>
    </w:p>
    <w:p w14:paraId="672F6169" w14:textId="06F557EB" w:rsidR="006A2C8A" w:rsidDel="003610CA" w:rsidRDefault="006A2C8A">
      <w:pPr>
        <w:pStyle w:val="TOC3"/>
        <w:tabs>
          <w:tab w:val="left" w:pos="1320"/>
          <w:tab w:val="right" w:leader="dot" w:pos="8777"/>
        </w:tabs>
        <w:spacing w:line="276" w:lineRule="auto"/>
        <w:rPr>
          <w:del w:id="664" w:author="phuong vu" w:date="2018-11-21T23:18:00Z"/>
          <w:rFonts w:asciiTheme="minorHAnsi" w:eastAsiaTheme="minorEastAsia" w:hAnsiTheme="minorHAnsi" w:cstheme="minorBidi"/>
          <w:noProof/>
          <w:sz w:val="22"/>
          <w:szCs w:val="22"/>
          <w:lang w:val="en-US"/>
        </w:rPr>
        <w:pPrChange w:id="665" w:author="phuong vu" w:date="2018-11-23T13:48:00Z">
          <w:pPr>
            <w:pStyle w:val="TOC3"/>
            <w:tabs>
              <w:tab w:val="left" w:pos="1320"/>
              <w:tab w:val="right" w:leader="dot" w:pos="8777"/>
            </w:tabs>
          </w:pPr>
        </w:pPrChange>
      </w:pPr>
      <w:del w:id="666" w:author="phuong vu" w:date="2018-11-21T23:18:00Z">
        <w:r w:rsidDel="003610CA">
          <w:rPr>
            <w:noProof/>
          </w:rPr>
          <w:delText>3.3.4</w:delText>
        </w:r>
        <w:r w:rsidDel="003610CA">
          <w:rPr>
            <w:rFonts w:asciiTheme="minorHAnsi" w:eastAsiaTheme="minorEastAsia" w:hAnsiTheme="minorHAnsi" w:cstheme="minorBidi"/>
            <w:noProof/>
            <w:sz w:val="22"/>
            <w:szCs w:val="22"/>
            <w:lang w:val="en-US"/>
          </w:rPr>
          <w:tab/>
        </w:r>
        <w:r w:rsidDel="003610CA">
          <w:rPr>
            <w:noProof/>
          </w:rPr>
          <w:delText>Sơ đồ CDM</w:delText>
        </w:r>
        <w:r w:rsidDel="003610CA">
          <w:rPr>
            <w:noProof/>
          </w:rPr>
          <w:tab/>
          <w:delText>38</w:delText>
        </w:r>
      </w:del>
    </w:p>
    <w:p w14:paraId="1FB8E1BF" w14:textId="105B8CD7" w:rsidR="006A2C8A" w:rsidDel="003610CA" w:rsidRDefault="006A2C8A">
      <w:pPr>
        <w:pStyle w:val="TOC3"/>
        <w:tabs>
          <w:tab w:val="left" w:pos="1320"/>
          <w:tab w:val="right" w:leader="dot" w:pos="8777"/>
        </w:tabs>
        <w:spacing w:line="276" w:lineRule="auto"/>
        <w:rPr>
          <w:del w:id="667" w:author="phuong vu" w:date="2018-11-21T23:18:00Z"/>
          <w:rFonts w:asciiTheme="minorHAnsi" w:eastAsiaTheme="minorEastAsia" w:hAnsiTheme="minorHAnsi" w:cstheme="minorBidi"/>
          <w:noProof/>
          <w:sz w:val="22"/>
          <w:szCs w:val="22"/>
          <w:lang w:val="en-US"/>
        </w:rPr>
        <w:pPrChange w:id="668" w:author="phuong vu" w:date="2018-11-23T13:48:00Z">
          <w:pPr>
            <w:pStyle w:val="TOC3"/>
            <w:tabs>
              <w:tab w:val="left" w:pos="1320"/>
              <w:tab w:val="right" w:leader="dot" w:pos="8777"/>
            </w:tabs>
          </w:pPr>
        </w:pPrChange>
      </w:pPr>
      <w:del w:id="669" w:author="phuong vu" w:date="2018-11-21T23:18:00Z">
        <w:r w:rsidDel="003610CA">
          <w:rPr>
            <w:noProof/>
          </w:rPr>
          <w:delText>3.3.5</w:delText>
        </w:r>
        <w:r w:rsidDel="003610CA">
          <w:rPr>
            <w:rFonts w:asciiTheme="minorHAnsi" w:eastAsiaTheme="minorEastAsia" w:hAnsiTheme="minorHAnsi" w:cstheme="minorBidi"/>
            <w:noProof/>
            <w:sz w:val="22"/>
            <w:szCs w:val="22"/>
            <w:lang w:val="en-US"/>
          </w:rPr>
          <w:tab/>
        </w:r>
        <w:r w:rsidDel="003610CA">
          <w:rPr>
            <w:noProof/>
          </w:rPr>
          <w:delText>Sơ đồ LDM</w:delText>
        </w:r>
        <w:r w:rsidDel="003610CA">
          <w:rPr>
            <w:noProof/>
          </w:rPr>
          <w:tab/>
          <w:delText>38</w:delText>
        </w:r>
      </w:del>
    </w:p>
    <w:p w14:paraId="12B925BF" w14:textId="5DA50575" w:rsidR="006A2C8A" w:rsidDel="003610CA" w:rsidRDefault="006A2C8A">
      <w:pPr>
        <w:pStyle w:val="TOC3"/>
        <w:tabs>
          <w:tab w:val="left" w:pos="1320"/>
          <w:tab w:val="right" w:leader="dot" w:pos="8777"/>
        </w:tabs>
        <w:spacing w:line="276" w:lineRule="auto"/>
        <w:rPr>
          <w:del w:id="670" w:author="phuong vu" w:date="2018-11-21T23:18:00Z"/>
          <w:rFonts w:asciiTheme="minorHAnsi" w:eastAsiaTheme="minorEastAsia" w:hAnsiTheme="minorHAnsi" w:cstheme="minorBidi"/>
          <w:noProof/>
          <w:sz w:val="22"/>
          <w:szCs w:val="22"/>
          <w:lang w:val="en-US"/>
        </w:rPr>
        <w:pPrChange w:id="671" w:author="phuong vu" w:date="2018-11-23T13:48:00Z">
          <w:pPr>
            <w:pStyle w:val="TOC3"/>
            <w:tabs>
              <w:tab w:val="left" w:pos="1320"/>
              <w:tab w:val="right" w:leader="dot" w:pos="8777"/>
            </w:tabs>
          </w:pPr>
        </w:pPrChange>
      </w:pPr>
      <w:del w:id="672" w:author="phuong vu" w:date="2018-11-21T23:18:00Z">
        <w:r w:rsidDel="003610CA">
          <w:rPr>
            <w:noProof/>
          </w:rPr>
          <w:delText>3.3.6</w:delText>
        </w:r>
        <w:r w:rsidDel="003610CA">
          <w:rPr>
            <w:rFonts w:asciiTheme="minorHAnsi" w:eastAsiaTheme="minorEastAsia" w:hAnsiTheme="minorHAnsi" w:cstheme="minorBidi"/>
            <w:noProof/>
            <w:sz w:val="22"/>
            <w:szCs w:val="22"/>
            <w:lang w:val="en-US"/>
          </w:rPr>
          <w:tab/>
        </w:r>
        <w:r w:rsidDel="003610CA">
          <w:rPr>
            <w:noProof/>
          </w:rPr>
          <w:delText>Sơ đồ PDM</w:delText>
        </w:r>
        <w:r w:rsidDel="003610CA">
          <w:rPr>
            <w:noProof/>
          </w:rPr>
          <w:tab/>
          <w:delText>38</w:delText>
        </w:r>
      </w:del>
    </w:p>
    <w:p w14:paraId="63E9BD31" w14:textId="6C62ED72" w:rsidR="006A2C8A" w:rsidDel="003610CA" w:rsidRDefault="006A2C8A">
      <w:pPr>
        <w:pStyle w:val="TOC3"/>
        <w:tabs>
          <w:tab w:val="left" w:pos="1320"/>
          <w:tab w:val="right" w:leader="dot" w:pos="8777"/>
        </w:tabs>
        <w:spacing w:line="276" w:lineRule="auto"/>
        <w:rPr>
          <w:del w:id="673" w:author="phuong vu" w:date="2018-11-21T23:18:00Z"/>
          <w:rFonts w:asciiTheme="minorHAnsi" w:eastAsiaTheme="minorEastAsia" w:hAnsiTheme="minorHAnsi" w:cstheme="minorBidi"/>
          <w:noProof/>
          <w:sz w:val="22"/>
          <w:szCs w:val="22"/>
          <w:lang w:val="en-US"/>
        </w:rPr>
        <w:pPrChange w:id="674" w:author="phuong vu" w:date="2018-11-23T13:48:00Z">
          <w:pPr>
            <w:pStyle w:val="TOC3"/>
            <w:tabs>
              <w:tab w:val="left" w:pos="1320"/>
              <w:tab w:val="right" w:leader="dot" w:pos="8777"/>
            </w:tabs>
          </w:pPr>
        </w:pPrChange>
      </w:pPr>
      <w:del w:id="675" w:author="phuong vu" w:date="2018-11-21T23:18:00Z">
        <w:r w:rsidDel="003610CA">
          <w:rPr>
            <w:noProof/>
          </w:rPr>
          <w:delText>3.3.7</w:delText>
        </w:r>
        <w:r w:rsidDel="003610CA">
          <w:rPr>
            <w:rFonts w:asciiTheme="minorHAnsi" w:eastAsiaTheme="minorEastAsia" w:hAnsiTheme="minorHAnsi" w:cstheme="minorBidi"/>
            <w:noProof/>
            <w:sz w:val="22"/>
            <w:szCs w:val="22"/>
            <w:lang w:val="en-US"/>
          </w:rPr>
          <w:tab/>
        </w:r>
        <w:r w:rsidDel="003610CA">
          <w:rPr>
            <w:noProof/>
          </w:rPr>
          <w:delText>Thiết kế dữ liệu</w:delText>
        </w:r>
        <w:r w:rsidDel="003610CA">
          <w:rPr>
            <w:noProof/>
          </w:rPr>
          <w:tab/>
          <w:delText>38</w:delText>
        </w:r>
      </w:del>
    </w:p>
    <w:p w14:paraId="190BF278" w14:textId="397AB2CB" w:rsidR="006A2C8A" w:rsidDel="003610CA" w:rsidRDefault="006A2C8A">
      <w:pPr>
        <w:pStyle w:val="TOC3"/>
        <w:tabs>
          <w:tab w:val="left" w:pos="1320"/>
          <w:tab w:val="right" w:leader="dot" w:pos="8777"/>
        </w:tabs>
        <w:spacing w:line="276" w:lineRule="auto"/>
        <w:rPr>
          <w:del w:id="676" w:author="phuong vu" w:date="2018-11-21T23:18:00Z"/>
          <w:rFonts w:asciiTheme="minorHAnsi" w:eastAsiaTheme="minorEastAsia" w:hAnsiTheme="minorHAnsi" w:cstheme="minorBidi"/>
          <w:noProof/>
          <w:sz w:val="22"/>
          <w:szCs w:val="22"/>
          <w:lang w:val="en-US"/>
        </w:rPr>
        <w:pPrChange w:id="677" w:author="phuong vu" w:date="2018-11-23T13:48:00Z">
          <w:pPr>
            <w:pStyle w:val="TOC3"/>
            <w:tabs>
              <w:tab w:val="left" w:pos="1320"/>
              <w:tab w:val="right" w:leader="dot" w:pos="8777"/>
            </w:tabs>
          </w:pPr>
        </w:pPrChange>
      </w:pPr>
      <w:del w:id="678" w:author="phuong vu" w:date="2018-11-21T23:18:00Z">
        <w:r w:rsidDel="003610CA">
          <w:rPr>
            <w:noProof/>
          </w:rPr>
          <w:delText>3.3.8</w:delText>
        </w:r>
        <w:r w:rsidDel="003610CA">
          <w:rPr>
            <w:rFonts w:asciiTheme="minorHAnsi" w:eastAsiaTheme="minorEastAsia" w:hAnsiTheme="minorHAnsi" w:cstheme="minorBidi"/>
            <w:noProof/>
            <w:sz w:val="22"/>
            <w:szCs w:val="22"/>
            <w:lang w:val="en-US"/>
          </w:rPr>
          <w:tab/>
        </w:r>
        <w:r w:rsidDel="003610CA">
          <w:rPr>
            <w:noProof/>
          </w:rPr>
          <w:delText>Thiết kế theo chức năng</w:delText>
        </w:r>
        <w:r w:rsidDel="003610CA">
          <w:rPr>
            <w:noProof/>
          </w:rPr>
          <w:tab/>
          <w:delText>38</w:delText>
        </w:r>
      </w:del>
    </w:p>
    <w:p w14:paraId="7A61AE1F" w14:textId="1CE7EAF0" w:rsidR="006A2C8A" w:rsidDel="003610CA" w:rsidRDefault="006A2C8A">
      <w:pPr>
        <w:pStyle w:val="TOC4"/>
        <w:tabs>
          <w:tab w:val="left" w:pos="1760"/>
          <w:tab w:val="right" w:leader="dot" w:pos="8777"/>
        </w:tabs>
        <w:spacing w:line="276" w:lineRule="auto"/>
        <w:rPr>
          <w:del w:id="679" w:author="phuong vu" w:date="2018-11-21T23:18:00Z"/>
          <w:rFonts w:asciiTheme="minorHAnsi" w:eastAsiaTheme="minorEastAsia" w:hAnsiTheme="minorHAnsi" w:cstheme="minorBidi"/>
          <w:noProof/>
          <w:sz w:val="22"/>
          <w:szCs w:val="22"/>
          <w:lang w:val="en-US"/>
        </w:rPr>
        <w:pPrChange w:id="680" w:author="phuong vu" w:date="2018-11-23T13:48:00Z">
          <w:pPr>
            <w:pStyle w:val="TOC4"/>
            <w:tabs>
              <w:tab w:val="left" w:pos="1760"/>
              <w:tab w:val="right" w:leader="dot" w:pos="8777"/>
            </w:tabs>
          </w:pPr>
        </w:pPrChange>
      </w:pPr>
      <w:del w:id="681" w:author="phuong vu" w:date="2018-11-21T23:18:00Z">
        <w:r w:rsidRPr="008F3391" w:rsidDel="003610CA">
          <w:rPr>
            <w:noProof/>
            <w:lang w:val="en-US"/>
          </w:rPr>
          <w:delText>3.3.8.1</w:delText>
        </w:r>
        <w:r w:rsidDel="003610CA">
          <w:rPr>
            <w:rFonts w:asciiTheme="minorHAnsi" w:eastAsiaTheme="minorEastAsia" w:hAnsiTheme="minorHAnsi" w:cstheme="minorBidi"/>
            <w:noProof/>
            <w:sz w:val="22"/>
            <w:szCs w:val="22"/>
            <w:lang w:val="en-US"/>
          </w:rPr>
          <w:tab/>
        </w:r>
        <w:r w:rsidR="00D43E01" w:rsidDel="003610CA">
          <w:rPr>
            <w:noProof/>
            <w:lang w:val="en-US"/>
          </w:rPr>
          <w:delText>Quản lí đơn hàng</w:delText>
        </w:r>
        <w:r w:rsidDel="003610CA">
          <w:rPr>
            <w:noProof/>
          </w:rPr>
          <w:tab/>
          <w:delText>38</w:delText>
        </w:r>
      </w:del>
    </w:p>
    <w:p w14:paraId="1061D4E0" w14:textId="6D9BF4C9" w:rsidR="006A2C8A" w:rsidDel="003610CA" w:rsidRDefault="006A2C8A">
      <w:pPr>
        <w:pStyle w:val="TOC4"/>
        <w:tabs>
          <w:tab w:val="left" w:pos="1760"/>
          <w:tab w:val="right" w:leader="dot" w:pos="8777"/>
        </w:tabs>
        <w:spacing w:line="276" w:lineRule="auto"/>
        <w:rPr>
          <w:del w:id="682" w:author="phuong vu" w:date="2018-11-21T23:18:00Z"/>
          <w:rFonts w:asciiTheme="minorHAnsi" w:eastAsiaTheme="minorEastAsia" w:hAnsiTheme="minorHAnsi" w:cstheme="minorBidi"/>
          <w:noProof/>
          <w:sz w:val="22"/>
          <w:szCs w:val="22"/>
          <w:lang w:val="en-US"/>
        </w:rPr>
        <w:pPrChange w:id="683" w:author="phuong vu" w:date="2018-11-23T13:48:00Z">
          <w:pPr>
            <w:pStyle w:val="TOC4"/>
            <w:tabs>
              <w:tab w:val="left" w:pos="1760"/>
              <w:tab w:val="right" w:leader="dot" w:pos="8777"/>
            </w:tabs>
          </w:pPr>
        </w:pPrChange>
      </w:pPr>
      <w:del w:id="684" w:author="phuong vu" w:date="2018-11-21T23:18:00Z">
        <w:r w:rsidRPr="008F3391" w:rsidDel="003610CA">
          <w:rPr>
            <w:noProof/>
            <w:lang w:val="en-US"/>
          </w:rPr>
          <w:delText>3.3.8.2</w:delText>
        </w:r>
        <w:r w:rsidDel="003610CA">
          <w:rPr>
            <w:rFonts w:asciiTheme="minorHAnsi" w:eastAsiaTheme="minorEastAsia" w:hAnsiTheme="minorHAnsi" w:cstheme="minorBidi"/>
            <w:noProof/>
            <w:sz w:val="22"/>
            <w:szCs w:val="22"/>
            <w:lang w:val="en-US"/>
          </w:rPr>
          <w:tab/>
        </w:r>
        <w:r w:rsidR="00FC2466" w:rsidDel="003610CA">
          <w:rPr>
            <w:noProof/>
            <w:lang w:val="en-US"/>
          </w:rPr>
          <w:delText>Quản lí biên nhận</w:delText>
        </w:r>
        <w:r w:rsidDel="003610CA">
          <w:rPr>
            <w:noProof/>
          </w:rPr>
          <w:tab/>
          <w:delText>38</w:delText>
        </w:r>
      </w:del>
    </w:p>
    <w:p w14:paraId="1430415C" w14:textId="0AB37799" w:rsidR="006A2C8A" w:rsidDel="003610CA" w:rsidRDefault="006A2C8A">
      <w:pPr>
        <w:pStyle w:val="TOC4"/>
        <w:tabs>
          <w:tab w:val="left" w:pos="1760"/>
          <w:tab w:val="right" w:leader="dot" w:pos="8777"/>
        </w:tabs>
        <w:spacing w:line="276" w:lineRule="auto"/>
        <w:rPr>
          <w:del w:id="685" w:author="phuong vu" w:date="2018-11-21T23:18:00Z"/>
          <w:rFonts w:asciiTheme="minorHAnsi" w:eastAsiaTheme="minorEastAsia" w:hAnsiTheme="minorHAnsi" w:cstheme="minorBidi"/>
          <w:noProof/>
          <w:sz w:val="22"/>
          <w:szCs w:val="22"/>
          <w:lang w:val="en-US"/>
        </w:rPr>
        <w:pPrChange w:id="686" w:author="phuong vu" w:date="2018-11-23T13:48:00Z">
          <w:pPr>
            <w:pStyle w:val="TOC4"/>
            <w:tabs>
              <w:tab w:val="left" w:pos="1760"/>
              <w:tab w:val="right" w:leader="dot" w:pos="8777"/>
            </w:tabs>
          </w:pPr>
        </w:pPrChange>
      </w:pPr>
      <w:del w:id="687" w:author="phuong vu" w:date="2018-11-21T23:18:00Z">
        <w:r w:rsidRPr="008F3391" w:rsidDel="003610CA">
          <w:rPr>
            <w:noProof/>
            <w:lang w:val="en-US"/>
          </w:rPr>
          <w:delText>3.3.8.3</w:delText>
        </w:r>
        <w:r w:rsidDel="003610CA">
          <w:rPr>
            <w:rFonts w:asciiTheme="minorHAnsi" w:eastAsiaTheme="minorEastAsia" w:hAnsiTheme="minorHAnsi" w:cstheme="minorBidi"/>
            <w:noProof/>
            <w:sz w:val="22"/>
            <w:szCs w:val="22"/>
            <w:lang w:val="en-US"/>
          </w:rPr>
          <w:tab/>
        </w:r>
        <w:r w:rsidRPr="008F3391" w:rsidDel="003610CA">
          <w:rPr>
            <w:noProof/>
            <w:lang w:val="en-US"/>
          </w:rPr>
          <w:delText>Tạo đơn hàng</w:delText>
        </w:r>
        <w:r w:rsidDel="003610CA">
          <w:rPr>
            <w:noProof/>
          </w:rPr>
          <w:tab/>
          <w:delText>38</w:delText>
        </w:r>
      </w:del>
    </w:p>
    <w:p w14:paraId="1A4831CD" w14:textId="318B1809" w:rsidR="006A2C8A" w:rsidDel="003610CA" w:rsidRDefault="006A2C8A">
      <w:pPr>
        <w:pStyle w:val="TOC4"/>
        <w:tabs>
          <w:tab w:val="left" w:pos="1760"/>
          <w:tab w:val="right" w:leader="dot" w:pos="8777"/>
        </w:tabs>
        <w:spacing w:line="276" w:lineRule="auto"/>
        <w:rPr>
          <w:del w:id="688" w:author="phuong vu" w:date="2018-11-21T23:18:00Z"/>
          <w:rFonts w:asciiTheme="minorHAnsi" w:eastAsiaTheme="minorEastAsia" w:hAnsiTheme="minorHAnsi" w:cstheme="minorBidi"/>
          <w:noProof/>
          <w:sz w:val="22"/>
          <w:szCs w:val="22"/>
          <w:lang w:val="en-US"/>
        </w:rPr>
        <w:pPrChange w:id="689" w:author="phuong vu" w:date="2018-11-23T13:48:00Z">
          <w:pPr>
            <w:pStyle w:val="TOC4"/>
            <w:tabs>
              <w:tab w:val="left" w:pos="1760"/>
              <w:tab w:val="right" w:leader="dot" w:pos="8777"/>
            </w:tabs>
          </w:pPr>
        </w:pPrChange>
      </w:pPr>
      <w:del w:id="690" w:author="phuong vu" w:date="2018-11-21T23:18:00Z">
        <w:r w:rsidDel="003610CA">
          <w:rPr>
            <w:noProof/>
          </w:rPr>
          <w:delText>3.3.8.4</w:delText>
        </w:r>
        <w:r w:rsidDel="003610CA">
          <w:rPr>
            <w:rFonts w:asciiTheme="minorHAnsi" w:eastAsiaTheme="minorEastAsia" w:hAnsiTheme="minorHAnsi" w:cstheme="minorBidi"/>
            <w:noProof/>
            <w:sz w:val="22"/>
            <w:szCs w:val="22"/>
            <w:lang w:val="en-US"/>
          </w:rPr>
          <w:tab/>
        </w:r>
        <w:r w:rsidDel="003610CA">
          <w:rPr>
            <w:noProof/>
          </w:rPr>
          <w:delText>Tìm kiếm chi nhánh gần nhất, có đủ các dịch vụ theo yêu cầu</w:delText>
        </w:r>
        <w:r w:rsidDel="003610CA">
          <w:rPr>
            <w:noProof/>
          </w:rPr>
          <w:tab/>
          <w:delText>38</w:delText>
        </w:r>
      </w:del>
    </w:p>
    <w:p w14:paraId="5EAB54F8" w14:textId="30D74C26" w:rsidR="006A2C8A" w:rsidDel="003610CA" w:rsidRDefault="006A2C8A">
      <w:pPr>
        <w:pStyle w:val="TOC4"/>
        <w:tabs>
          <w:tab w:val="left" w:pos="1760"/>
          <w:tab w:val="right" w:leader="dot" w:pos="8777"/>
        </w:tabs>
        <w:spacing w:line="276" w:lineRule="auto"/>
        <w:rPr>
          <w:del w:id="691" w:author="phuong vu" w:date="2018-11-21T23:18:00Z"/>
          <w:rFonts w:asciiTheme="minorHAnsi" w:eastAsiaTheme="minorEastAsia" w:hAnsiTheme="minorHAnsi" w:cstheme="minorBidi"/>
          <w:noProof/>
          <w:sz w:val="22"/>
          <w:szCs w:val="22"/>
          <w:lang w:val="en-US"/>
        </w:rPr>
        <w:pPrChange w:id="692" w:author="phuong vu" w:date="2018-11-23T13:48:00Z">
          <w:pPr>
            <w:pStyle w:val="TOC4"/>
            <w:tabs>
              <w:tab w:val="left" w:pos="1760"/>
              <w:tab w:val="right" w:leader="dot" w:pos="8777"/>
            </w:tabs>
          </w:pPr>
        </w:pPrChange>
      </w:pPr>
      <w:del w:id="693" w:author="phuong vu" w:date="2018-11-21T23:18:00Z">
        <w:r w:rsidDel="003610CA">
          <w:rPr>
            <w:noProof/>
          </w:rPr>
          <w:delText>3.3.8.5</w:delText>
        </w:r>
        <w:r w:rsidDel="003610CA">
          <w:rPr>
            <w:rFonts w:asciiTheme="minorHAnsi" w:eastAsiaTheme="minorEastAsia" w:hAnsiTheme="minorHAnsi" w:cstheme="minorBidi"/>
            <w:noProof/>
            <w:sz w:val="22"/>
            <w:szCs w:val="22"/>
            <w:lang w:val="en-US"/>
          </w:rPr>
          <w:tab/>
        </w:r>
        <w:r w:rsidDel="003610CA">
          <w:rPr>
            <w:noProof/>
          </w:rPr>
          <w:delText>Tìm kiếm và lọc quần áo theo loại có sẵn</w:delText>
        </w:r>
        <w:r w:rsidDel="003610CA">
          <w:rPr>
            <w:noProof/>
          </w:rPr>
          <w:tab/>
          <w:delText>38</w:delText>
        </w:r>
      </w:del>
    </w:p>
    <w:p w14:paraId="6DE7A394" w14:textId="1BBC8298" w:rsidR="006A2C8A" w:rsidDel="003610CA" w:rsidRDefault="006A2C8A">
      <w:pPr>
        <w:pStyle w:val="TOC4"/>
        <w:tabs>
          <w:tab w:val="left" w:pos="1760"/>
          <w:tab w:val="right" w:leader="dot" w:pos="8777"/>
        </w:tabs>
        <w:spacing w:line="276" w:lineRule="auto"/>
        <w:rPr>
          <w:del w:id="694" w:author="phuong vu" w:date="2018-11-21T23:18:00Z"/>
          <w:rFonts w:asciiTheme="minorHAnsi" w:eastAsiaTheme="minorEastAsia" w:hAnsiTheme="minorHAnsi" w:cstheme="minorBidi"/>
          <w:noProof/>
          <w:sz w:val="22"/>
          <w:szCs w:val="22"/>
          <w:lang w:val="en-US"/>
        </w:rPr>
        <w:pPrChange w:id="695" w:author="phuong vu" w:date="2018-11-23T13:48:00Z">
          <w:pPr>
            <w:pStyle w:val="TOC4"/>
            <w:tabs>
              <w:tab w:val="left" w:pos="1760"/>
              <w:tab w:val="right" w:leader="dot" w:pos="8777"/>
            </w:tabs>
          </w:pPr>
        </w:pPrChange>
      </w:pPr>
      <w:del w:id="696" w:author="phuong vu" w:date="2018-11-21T23:18:00Z">
        <w:r w:rsidDel="003610CA">
          <w:rPr>
            <w:noProof/>
          </w:rPr>
          <w:delText>3.3.8.6</w:delText>
        </w:r>
        <w:r w:rsidDel="003610CA">
          <w:rPr>
            <w:rFonts w:asciiTheme="minorHAnsi" w:eastAsiaTheme="minorEastAsia" w:hAnsiTheme="minorHAnsi" w:cstheme="minorBidi"/>
            <w:noProof/>
            <w:sz w:val="22"/>
            <w:szCs w:val="22"/>
            <w:lang w:val="en-US"/>
          </w:rPr>
          <w:tab/>
        </w:r>
        <w:r w:rsidDel="003610CA">
          <w:rPr>
            <w:noProof/>
          </w:rPr>
          <w:delText>Tìm kiếm đơn hàng</w:delText>
        </w:r>
        <w:r w:rsidDel="003610CA">
          <w:rPr>
            <w:noProof/>
          </w:rPr>
          <w:tab/>
          <w:delText>38</w:delText>
        </w:r>
      </w:del>
    </w:p>
    <w:p w14:paraId="6A7B5DC6" w14:textId="7FA124BC" w:rsidR="006A2C8A" w:rsidDel="003610CA" w:rsidRDefault="006A2C8A">
      <w:pPr>
        <w:pStyle w:val="TOC4"/>
        <w:tabs>
          <w:tab w:val="left" w:pos="1760"/>
          <w:tab w:val="right" w:leader="dot" w:pos="8777"/>
        </w:tabs>
        <w:spacing w:line="276" w:lineRule="auto"/>
        <w:rPr>
          <w:del w:id="697" w:author="phuong vu" w:date="2018-11-21T23:18:00Z"/>
          <w:rFonts w:asciiTheme="minorHAnsi" w:eastAsiaTheme="minorEastAsia" w:hAnsiTheme="minorHAnsi" w:cstheme="minorBidi"/>
          <w:noProof/>
          <w:sz w:val="22"/>
          <w:szCs w:val="22"/>
          <w:lang w:val="en-US"/>
        </w:rPr>
        <w:pPrChange w:id="698" w:author="phuong vu" w:date="2018-11-23T13:48:00Z">
          <w:pPr>
            <w:pStyle w:val="TOC4"/>
            <w:tabs>
              <w:tab w:val="left" w:pos="1760"/>
              <w:tab w:val="right" w:leader="dot" w:pos="8777"/>
            </w:tabs>
          </w:pPr>
        </w:pPrChange>
      </w:pPr>
      <w:del w:id="699" w:author="phuong vu" w:date="2018-11-21T23:18:00Z">
        <w:r w:rsidRPr="008F3391" w:rsidDel="003610CA">
          <w:rPr>
            <w:noProof/>
            <w:lang w:val="en-US"/>
          </w:rPr>
          <w:delText>3.3.8.7</w:delText>
        </w:r>
        <w:r w:rsidDel="003610CA">
          <w:rPr>
            <w:rFonts w:asciiTheme="minorHAnsi" w:eastAsiaTheme="minorEastAsia" w:hAnsiTheme="minorHAnsi" w:cstheme="minorBidi"/>
            <w:noProof/>
            <w:sz w:val="22"/>
            <w:szCs w:val="22"/>
            <w:lang w:val="en-US"/>
          </w:rPr>
          <w:tab/>
        </w:r>
        <w:r w:rsidDel="003610CA">
          <w:rPr>
            <w:noProof/>
          </w:rPr>
          <w:delText>Đăng nhập</w:delText>
        </w:r>
        <w:r w:rsidRPr="008F3391" w:rsidDel="003610CA">
          <w:rPr>
            <w:noProof/>
            <w:lang w:val="en-US"/>
          </w:rPr>
          <w:delText xml:space="preserve"> hệ thống</w:delText>
        </w:r>
        <w:r w:rsidDel="003610CA">
          <w:rPr>
            <w:noProof/>
          </w:rPr>
          <w:tab/>
          <w:delText>38</w:delText>
        </w:r>
      </w:del>
    </w:p>
    <w:p w14:paraId="19C95C42" w14:textId="1A5EBAA7" w:rsidR="006A2C8A" w:rsidDel="003610CA" w:rsidRDefault="006A2C8A">
      <w:pPr>
        <w:pStyle w:val="TOC4"/>
        <w:tabs>
          <w:tab w:val="left" w:pos="1760"/>
          <w:tab w:val="right" w:leader="dot" w:pos="8777"/>
        </w:tabs>
        <w:spacing w:line="276" w:lineRule="auto"/>
        <w:rPr>
          <w:del w:id="700" w:author="phuong vu" w:date="2018-11-21T23:18:00Z"/>
          <w:rFonts w:asciiTheme="minorHAnsi" w:eastAsiaTheme="minorEastAsia" w:hAnsiTheme="minorHAnsi" w:cstheme="minorBidi"/>
          <w:noProof/>
          <w:sz w:val="22"/>
          <w:szCs w:val="22"/>
          <w:lang w:val="en-US"/>
        </w:rPr>
        <w:pPrChange w:id="701" w:author="phuong vu" w:date="2018-11-23T13:48:00Z">
          <w:pPr>
            <w:pStyle w:val="TOC4"/>
            <w:tabs>
              <w:tab w:val="left" w:pos="1760"/>
              <w:tab w:val="right" w:leader="dot" w:pos="8777"/>
            </w:tabs>
          </w:pPr>
        </w:pPrChange>
      </w:pPr>
      <w:del w:id="702" w:author="phuong vu" w:date="2018-11-21T23:18:00Z">
        <w:r w:rsidDel="003610CA">
          <w:rPr>
            <w:noProof/>
          </w:rPr>
          <w:delText>3.3.8.8</w:delText>
        </w:r>
        <w:r w:rsidDel="003610CA">
          <w:rPr>
            <w:rFonts w:asciiTheme="minorHAnsi" w:eastAsiaTheme="minorEastAsia" w:hAnsiTheme="minorHAnsi" w:cstheme="minorBidi"/>
            <w:noProof/>
            <w:sz w:val="22"/>
            <w:szCs w:val="22"/>
            <w:lang w:val="en-US"/>
          </w:rPr>
          <w:tab/>
        </w:r>
        <w:r w:rsidRPr="008F3391" w:rsidDel="003610CA">
          <w:rPr>
            <w:noProof/>
            <w:lang w:val="en-US"/>
          </w:rPr>
          <w:delText>Đ</w:delText>
        </w:r>
        <w:r w:rsidDel="003610CA">
          <w:rPr>
            <w:noProof/>
          </w:rPr>
          <w:delText>ăng xuất hệ thống</w:delText>
        </w:r>
        <w:r w:rsidDel="003610CA">
          <w:rPr>
            <w:noProof/>
          </w:rPr>
          <w:tab/>
          <w:delText>41</w:delText>
        </w:r>
      </w:del>
    </w:p>
    <w:p w14:paraId="5CE515F5" w14:textId="31639D3A" w:rsidR="006A2C8A" w:rsidDel="003610CA" w:rsidRDefault="006A2C8A">
      <w:pPr>
        <w:pStyle w:val="TOC4"/>
        <w:tabs>
          <w:tab w:val="left" w:pos="1760"/>
          <w:tab w:val="right" w:leader="dot" w:pos="8777"/>
        </w:tabs>
        <w:spacing w:line="276" w:lineRule="auto"/>
        <w:rPr>
          <w:del w:id="703" w:author="phuong vu" w:date="2018-11-21T23:18:00Z"/>
          <w:rFonts w:asciiTheme="minorHAnsi" w:eastAsiaTheme="minorEastAsia" w:hAnsiTheme="minorHAnsi" w:cstheme="minorBidi"/>
          <w:noProof/>
          <w:sz w:val="22"/>
          <w:szCs w:val="22"/>
          <w:lang w:val="en-US"/>
        </w:rPr>
        <w:pPrChange w:id="704" w:author="phuong vu" w:date="2018-11-23T13:48:00Z">
          <w:pPr>
            <w:pStyle w:val="TOC4"/>
            <w:tabs>
              <w:tab w:val="left" w:pos="1760"/>
              <w:tab w:val="right" w:leader="dot" w:pos="8777"/>
            </w:tabs>
          </w:pPr>
        </w:pPrChange>
      </w:pPr>
      <w:del w:id="705" w:author="phuong vu" w:date="2018-11-21T23:18:00Z">
        <w:r w:rsidDel="003610CA">
          <w:rPr>
            <w:noProof/>
          </w:rPr>
          <w:delText>3.3.8.9</w:delText>
        </w:r>
        <w:r w:rsidDel="003610CA">
          <w:rPr>
            <w:rFonts w:asciiTheme="minorHAnsi" w:eastAsiaTheme="minorEastAsia" w:hAnsiTheme="minorHAnsi" w:cstheme="minorBidi"/>
            <w:noProof/>
            <w:sz w:val="22"/>
            <w:szCs w:val="22"/>
            <w:lang w:val="en-US"/>
          </w:rPr>
          <w:tab/>
        </w:r>
        <w:r w:rsidRPr="008F3391" w:rsidDel="003610CA">
          <w:rPr>
            <w:noProof/>
            <w:lang w:val="en-US"/>
          </w:rPr>
          <w:delText>Đăng kí tài khoản khách hàng</w:delText>
        </w:r>
        <w:r w:rsidDel="003610CA">
          <w:rPr>
            <w:noProof/>
          </w:rPr>
          <w:tab/>
          <w:delText>41</w:delText>
        </w:r>
      </w:del>
    </w:p>
    <w:p w14:paraId="5B884ADE" w14:textId="6F2A5F12" w:rsidR="006A2C8A" w:rsidDel="003610CA" w:rsidRDefault="006A2C8A">
      <w:pPr>
        <w:pStyle w:val="TOC2"/>
        <w:tabs>
          <w:tab w:val="left" w:pos="880"/>
          <w:tab w:val="right" w:leader="dot" w:pos="8777"/>
        </w:tabs>
        <w:spacing w:line="276" w:lineRule="auto"/>
        <w:rPr>
          <w:del w:id="706" w:author="phuong vu" w:date="2018-11-21T23:18:00Z"/>
          <w:rFonts w:asciiTheme="minorHAnsi" w:eastAsiaTheme="minorEastAsia" w:hAnsiTheme="minorHAnsi" w:cstheme="minorBidi"/>
          <w:noProof/>
          <w:sz w:val="22"/>
          <w:szCs w:val="22"/>
          <w:lang w:val="en-US"/>
        </w:rPr>
        <w:pPrChange w:id="707" w:author="phuong vu" w:date="2018-11-23T13:48:00Z">
          <w:pPr>
            <w:pStyle w:val="TOC2"/>
            <w:tabs>
              <w:tab w:val="left" w:pos="880"/>
              <w:tab w:val="right" w:leader="dot" w:pos="8777"/>
            </w:tabs>
          </w:pPr>
        </w:pPrChange>
      </w:pPr>
      <w:del w:id="708" w:author="phuong vu" w:date="2018-11-21T23:18:00Z">
        <w:r w:rsidRPr="008F3391" w:rsidDel="003610CA">
          <w:rPr>
            <w:noProof/>
            <w:lang w:val="en-US"/>
          </w:rPr>
          <w:delText>3.4</w:delText>
        </w:r>
        <w:r w:rsidDel="003610CA">
          <w:rPr>
            <w:rFonts w:asciiTheme="minorHAnsi" w:eastAsiaTheme="minorEastAsia" w:hAnsiTheme="minorHAnsi" w:cstheme="minorBidi"/>
            <w:noProof/>
            <w:sz w:val="22"/>
            <w:szCs w:val="22"/>
            <w:lang w:val="en-US"/>
          </w:rPr>
          <w:tab/>
        </w:r>
        <w:r w:rsidRPr="008F3391" w:rsidDel="003610CA">
          <w:rPr>
            <w:noProof/>
            <w:lang w:val="en-US"/>
          </w:rPr>
          <w:delText>Kiểm thử</w:delText>
        </w:r>
        <w:r w:rsidDel="003610CA">
          <w:rPr>
            <w:noProof/>
          </w:rPr>
          <w:tab/>
          <w:delText>41</w:delText>
        </w:r>
      </w:del>
    </w:p>
    <w:p w14:paraId="16AD11F3" w14:textId="5CDB60CD" w:rsidR="006A2C8A" w:rsidDel="003610CA" w:rsidRDefault="006A2C8A">
      <w:pPr>
        <w:pStyle w:val="TOC3"/>
        <w:tabs>
          <w:tab w:val="left" w:pos="1320"/>
          <w:tab w:val="right" w:leader="dot" w:pos="8777"/>
        </w:tabs>
        <w:spacing w:line="276" w:lineRule="auto"/>
        <w:rPr>
          <w:del w:id="709" w:author="phuong vu" w:date="2018-11-21T23:18:00Z"/>
          <w:rFonts w:asciiTheme="minorHAnsi" w:eastAsiaTheme="minorEastAsia" w:hAnsiTheme="minorHAnsi" w:cstheme="minorBidi"/>
          <w:noProof/>
          <w:sz w:val="22"/>
          <w:szCs w:val="22"/>
          <w:lang w:val="en-US"/>
        </w:rPr>
        <w:pPrChange w:id="710" w:author="phuong vu" w:date="2018-11-23T13:48:00Z">
          <w:pPr>
            <w:pStyle w:val="TOC3"/>
            <w:tabs>
              <w:tab w:val="left" w:pos="1320"/>
              <w:tab w:val="right" w:leader="dot" w:pos="8777"/>
            </w:tabs>
          </w:pPr>
        </w:pPrChange>
      </w:pPr>
      <w:del w:id="711" w:author="phuong vu" w:date="2018-11-21T23:18:00Z">
        <w:r w:rsidDel="003610CA">
          <w:rPr>
            <w:noProof/>
          </w:rPr>
          <w:delText>3.4.1</w:delText>
        </w:r>
        <w:r w:rsidDel="003610CA">
          <w:rPr>
            <w:rFonts w:asciiTheme="minorHAnsi" w:eastAsiaTheme="minorEastAsia" w:hAnsiTheme="minorHAnsi" w:cstheme="minorBidi"/>
            <w:noProof/>
            <w:sz w:val="22"/>
            <w:szCs w:val="22"/>
            <w:lang w:val="en-US"/>
          </w:rPr>
          <w:tab/>
        </w:r>
        <w:r w:rsidDel="003610CA">
          <w:rPr>
            <w:noProof/>
          </w:rPr>
          <w:delText>Giới thiệu</w:delText>
        </w:r>
        <w:r w:rsidDel="003610CA">
          <w:rPr>
            <w:noProof/>
          </w:rPr>
          <w:tab/>
          <w:delText>41</w:delText>
        </w:r>
      </w:del>
    </w:p>
    <w:p w14:paraId="08964EF4" w14:textId="77E339F9" w:rsidR="006A2C8A" w:rsidDel="003610CA" w:rsidRDefault="006A2C8A">
      <w:pPr>
        <w:pStyle w:val="TOC3"/>
        <w:tabs>
          <w:tab w:val="left" w:pos="1320"/>
          <w:tab w:val="right" w:leader="dot" w:pos="8777"/>
        </w:tabs>
        <w:spacing w:line="276" w:lineRule="auto"/>
        <w:rPr>
          <w:del w:id="712" w:author="phuong vu" w:date="2018-11-21T23:18:00Z"/>
          <w:rFonts w:asciiTheme="minorHAnsi" w:eastAsiaTheme="minorEastAsia" w:hAnsiTheme="minorHAnsi" w:cstheme="minorBidi"/>
          <w:noProof/>
          <w:sz w:val="22"/>
          <w:szCs w:val="22"/>
          <w:lang w:val="en-US"/>
        </w:rPr>
        <w:pPrChange w:id="713" w:author="phuong vu" w:date="2018-11-23T13:48:00Z">
          <w:pPr>
            <w:pStyle w:val="TOC3"/>
            <w:tabs>
              <w:tab w:val="left" w:pos="1320"/>
              <w:tab w:val="right" w:leader="dot" w:pos="8777"/>
            </w:tabs>
          </w:pPr>
        </w:pPrChange>
      </w:pPr>
      <w:del w:id="714" w:author="phuong vu" w:date="2018-11-21T23:18:00Z">
        <w:r w:rsidDel="003610CA">
          <w:rPr>
            <w:noProof/>
          </w:rPr>
          <w:delText>3.4.2</w:delText>
        </w:r>
        <w:r w:rsidDel="003610CA">
          <w:rPr>
            <w:rFonts w:asciiTheme="minorHAnsi" w:eastAsiaTheme="minorEastAsia" w:hAnsiTheme="minorHAnsi" w:cstheme="minorBidi"/>
            <w:noProof/>
            <w:sz w:val="22"/>
            <w:szCs w:val="22"/>
            <w:lang w:val="en-US"/>
          </w:rPr>
          <w:tab/>
        </w:r>
        <w:r w:rsidDel="003610CA">
          <w:rPr>
            <w:noProof/>
          </w:rPr>
          <w:delText>Chi tiết kế hoạch kiểm thử</w:delText>
        </w:r>
        <w:r w:rsidDel="003610CA">
          <w:rPr>
            <w:noProof/>
          </w:rPr>
          <w:tab/>
          <w:delText>41</w:delText>
        </w:r>
      </w:del>
    </w:p>
    <w:p w14:paraId="095F988C" w14:textId="4727928B" w:rsidR="006A2C8A" w:rsidDel="003610CA" w:rsidRDefault="006A2C8A">
      <w:pPr>
        <w:pStyle w:val="TOC3"/>
        <w:tabs>
          <w:tab w:val="left" w:pos="1320"/>
          <w:tab w:val="right" w:leader="dot" w:pos="8777"/>
        </w:tabs>
        <w:spacing w:line="276" w:lineRule="auto"/>
        <w:rPr>
          <w:del w:id="715" w:author="phuong vu" w:date="2018-11-21T23:18:00Z"/>
          <w:rFonts w:asciiTheme="minorHAnsi" w:eastAsiaTheme="minorEastAsia" w:hAnsiTheme="minorHAnsi" w:cstheme="minorBidi"/>
          <w:noProof/>
          <w:sz w:val="22"/>
          <w:szCs w:val="22"/>
          <w:lang w:val="en-US"/>
        </w:rPr>
        <w:pPrChange w:id="716" w:author="phuong vu" w:date="2018-11-23T13:48:00Z">
          <w:pPr>
            <w:pStyle w:val="TOC3"/>
            <w:tabs>
              <w:tab w:val="left" w:pos="1320"/>
              <w:tab w:val="right" w:leader="dot" w:pos="8777"/>
            </w:tabs>
          </w:pPr>
        </w:pPrChange>
      </w:pPr>
      <w:del w:id="717" w:author="phuong vu" w:date="2018-11-21T23:18:00Z">
        <w:r w:rsidDel="003610CA">
          <w:rPr>
            <w:noProof/>
          </w:rPr>
          <w:delText>3.4.3</w:delText>
        </w:r>
        <w:r w:rsidDel="003610CA">
          <w:rPr>
            <w:rFonts w:asciiTheme="minorHAnsi" w:eastAsiaTheme="minorEastAsia" w:hAnsiTheme="minorHAnsi" w:cstheme="minorBidi"/>
            <w:noProof/>
            <w:sz w:val="22"/>
            <w:szCs w:val="22"/>
            <w:lang w:val="en-US"/>
          </w:rPr>
          <w:tab/>
        </w:r>
        <w:r w:rsidDel="003610CA">
          <w:rPr>
            <w:noProof/>
          </w:rPr>
          <w:delText>Quản lí kiểm thử</w:delText>
        </w:r>
        <w:r w:rsidDel="003610CA">
          <w:rPr>
            <w:noProof/>
          </w:rPr>
          <w:tab/>
          <w:delText>41</w:delText>
        </w:r>
      </w:del>
    </w:p>
    <w:p w14:paraId="336BE54A" w14:textId="3ED528C4" w:rsidR="006A2C8A" w:rsidDel="003610CA" w:rsidRDefault="006A2C8A">
      <w:pPr>
        <w:pStyle w:val="TOC3"/>
        <w:tabs>
          <w:tab w:val="left" w:pos="1320"/>
          <w:tab w:val="right" w:leader="dot" w:pos="8777"/>
        </w:tabs>
        <w:spacing w:line="276" w:lineRule="auto"/>
        <w:rPr>
          <w:del w:id="718" w:author="phuong vu" w:date="2018-11-21T23:18:00Z"/>
          <w:rFonts w:asciiTheme="minorHAnsi" w:eastAsiaTheme="minorEastAsia" w:hAnsiTheme="minorHAnsi" w:cstheme="minorBidi"/>
          <w:noProof/>
          <w:sz w:val="22"/>
          <w:szCs w:val="22"/>
          <w:lang w:val="en-US"/>
        </w:rPr>
        <w:pPrChange w:id="719" w:author="phuong vu" w:date="2018-11-23T13:48:00Z">
          <w:pPr>
            <w:pStyle w:val="TOC3"/>
            <w:tabs>
              <w:tab w:val="left" w:pos="1320"/>
              <w:tab w:val="right" w:leader="dot" w:pos="8777"/>
            </w:tabs>
          </w:pPr>
        </w:pPrChange>
      </w:pPr>
      <w:del w:id="720" w:author="phuong vu" w:date="2018-11-21T23:18:00Z">
        <w:r w:rsidDel="003610CA">
          <w:rPr>
            <w:noProof/>
          </w:rPr>
          <w:delText>3.4.4</w:delText>
        </w:r>
        <w:r w:rsidDel="003610CA">
          <w:rPr>
            <w:rFonts w:asciiTheme="minorHAnsi" w:eastAsiaTheme="minorEastAsia" w:hAnsiTheme="minorHAnsi" w:cstheme="minorBidi"/>
            <w:noProof/>
            <w:sz w:val="22"/>
            <w:szCs w:val="22"/>
            <w:lang w:val="en-US"/>
          </w:rPr>
          <w:tab/>
        </w:r>
        <w:r w:rsidDel="003610CA">
          <w:rPr>
            <w:noProof/>
          </w:rPr>
          <w:delText>Các trường hợp kiểm thử</w:delText>
        </w:r>
        <w:r w:rsidDel="003610CA">
          <w:rPr>
            <w:noProof/>
          </w:rPr>
          <w:tab/>
          <w:delText>41</w:delText>
        </w:r>
      </w:del>
    </w:p>
    <w:p w14:paraId="4D4804B9" w14:textId="0499DFAB" w:rsidR="006A2C8A" w:rsidDel="003610CA" w:rsidRDefault="006A2C8A">
      <w:pPr>
        <w:pStyle w:val="TOC1"/>
        <w:tabs>
          <w:tab w:val="right" w:leader="dot" w:pos="8777"/>
        </w:tabs>
        <w:spacing w:line="276" w:lineRule="auto"/>
        <w:rPr>
          <w:del w:id="721" w:author="phuong vu" w:date="2018-11-21T23:18:00Z"/>
          <w:rFonts w:asciiTheme="minorHAnsi" w:eastAsiaTheme="minorEastAsia" w:hAnsiTheme="minorHAnsi" w:cstheme="minorBidi"/>
          <w:noProof/>
          <w:sz w:val="22"/>
          <w:szCs w:val="22"/>
          <w:lang w:val="en-US"/>
        </w:rPr>
        <w:pPrChange w:id="722" w:author="phuong vu" w:date="2018-11-23T13:48:00Z">
          <w:pPr>
            <w:pStyle w:val="TOC1"/>
            <w:tabs>
              <w:tab w:val="right" w:leader="dot" w:pos="8777"/>
            </w:tabs>
          </w:pPr>
        </w:pPrChange>
      </w:pPr>
      <w:del w:id="723" w:author="phuong vu" w:date="2018-11-21T23:18:00Z">
        <w:r w:rsidDel="003610CA">
          <w:rPr>
            <w:noProof/>
          </w:rPr>
          <w:delText>KẾT QUẢ, THẢO LUẬN VÀ HƯỚNG PHÁT TRIỂN</w:delText>
        </w:r>
        <w:r w:rsidDel="003610CA">
          <w:rPr>
            <w:noProof/>
          </w:rPr>
          <w:tab/>
          <w:delText>42</w:delText>
        </w:r>
      </w:del>
    </w:p>
    <w:p w14:paraId="5EEA19ED" w14:textId="7570F017" w:rsidR="006A2C8A" w:rsidDel="003610CA" w:rsidRDefault="006A2C8A">
      <w:pPr>
        <w:pStyle w:val="TOC1"/>
        <w:tabs>
          <w:tab w:val="right" w:leader="dot" w:pos="8777"/>
        </w:tabs>
        <w:spacing w:line="276" w:lineRule="auto"/>
        <w:rPr>
          <w:del w:id="724" w:author="phuong vu" w:date="2018-11-21T23:18:00Z"/>
          <w:rFonts w:asciiTheme="minorHAnsi" w:eastAsiaTheme="minorEastAsia" w:hAnsiTheme="minorHAnsi" w:cstheme="minorBidi"/>
          <w:noProof/>
          <w:sz w:val="22"/>
          <w:szCs w:val="22"/>
          <w:lang w:val="en-US"/>
        </w:rPr>
        <w:pPrChange w:id="725" w:author="phuong vu" w:date="2018-11-23T13:48:00Z">
          <w:pPr>
            <w:pStyle w:val="TOC1"/>
            <w:tabs>
              <w:tab w:val="right" w:leader="dot" w:pos="8777"/>
            </w:tabs>
          </w:pPr>
        </w:pPrChange>
      </w:pPr>
      <w:del w:id="726" w:author="phuong vu" w:date="2018-11-21T23:18:00Z">
        <w:r w:rsidDel="003610CA">
          <w:rPr>
            <w:noProof/>
          </w:rPr>
          <w:delText>TÀI LIỆU THAM KHẢO</w:delText>
        </w:r>
        <w:r w:rsidDel="003610CA">
          <w:rPr>
            <w:noProof/>
          </w:rPr>
          <w:tab/>
          <w:delText>43</w:delText>
        </w:r>
      </w:del>
    </w:p>
    <w:p w14:paraId="06D7A2ED" w14:textId="006142DF" w:rsidR="00E913F0" w:rsidRDefault="00EB1083">
      <w:pPr>
        <w:spacing w:line="276" w:lineRule="auto"/>
        <w:pPrChange w:id="727" w:author="phuong vu" w:date="2018-11-23T13:48:00Z">
          <w:pPr>
            <w:spacing w:line="360" w:lineRule="auto"/>
          </w:pPr>
        </w:pPrChange>
      </w:pPr>
      <w:r w:rsidRPr="00B04AB8">
        <w:fldChar w:fldCharType="end"/>
      </w:r>
      <w:r w:rsidR="009F370B" w:rsidRPr="00B04AB8">
        <w:t xml:space="preserve"> </w:t>
      </w:r>
    </w:p>
    <w:p w14:paraId="61E98DC7" w14:textId="529BD133" w:rsidR="00E913F0" w:rsidRPr="000245EB" w:rsidRDefault="00E913F0">
      <w:pPr>
        <w:pStyle w:val="Heading1"/>
        <w:numPr>
          <w:ilvl w:val="0"/>
          <w:numId w:val="0"/>
        </w:numPr>
        <w:spacing w:line="276" w:lineRule="auto"/>
        <w:rPr>
          <w:lang w:val="vi-VN"/>
          <w:rPrChange w:id="728" w:author="Tran Huan" w:date="2018-11-25T16:07:00Z">
            <w:rPr/>
          </w:rPrChange>
        </w:rPr>
        <w:pPrChange w:id="729" w:author="phuong vu" w:date="2018-11-23T13:48:00Z">
          <w:pPr>
            <w:pStyle w:val="Heading1"/>
            <w:numPr>
              <w:numId w:val="0"/>
            </w:numPr>
            <w:ind w:left="0" w:firstLine="0"/>
          </w:pPr>
        </w:pPrChange>
      </w:pPr>
      <w:del w:id="730" w:author="Tran Huan" w:date="2018-11-25T16:28:00Z">
        <w:r w:rsidRPr="000245EB" w:rsidDel="0041406B">
          <w:rPr>
            <w:lang w:val="vi-VN"/>
            <w:rPrChange w:id="731" w:author="Tran Huan" w:date="2018-11-25T16:07:00Z">
              <w:rPr/>
            </w:rPrChange>
          </w:rPr>
          <w:br w:type="page"/>
        </w:r>
      </w:del>
      <w:bookmarkStart w:id="732" w:name="_Toc530662453"/>
      <w:r w:rsidRPr="000245EB">
        <w:rPr>
          <w:lang w:val="vi-VN"/>
          <w:rPrChange w:id="733" w:author="Tran Huan" w:date="2018-11-25T16:07:00Z">
            <w:rPr/>
          </w:rPrChange>
        </w:rPr>
        <w:lastRenderedPageBreak/>
        <w:t>KÍ HIỆU VÀ VIẾT TẮT</w:t>
      </w:r>
      <w:bookmarkEnd w:id="732"/>
    </w:p>
    <w:p w14:paraId="1750D665" w14:textId="77777777" w:rsidR="00E913F0" w:rsidRPr="000245EB" w:rsidRDefault="00E913F0">
      <w:pPr>
        <w:spacing w:line="276" w:lineRule="auto"/>
        <w:jc w:val="left"/>
        <w:rPr>
          <w:rFonts w:eastAsiaTheme="majorEastAsia" w:cstheme="majorBidi"/>
          <w:b/>
          <w:rPrChange w:id="734" w:author="Tran Huan" w:date="2018-11-25T16:07:00Z">
            <w:rPr>
              <w:rFonts w:eastAsiaTheme="majorEastAsia" w:cstheme="majorBidi"/>
              <w:b/>
              <w:lang w:val="en-US"/>
            </w:rPr>
          </w:rPrChange>
        </w:rPr>
        <w:pPrChange w:id="735" w:author="phuong vu" w:date="2018-11-23T13:48:00Z">
          <w:pPr>
            <w:jc w:val="left"/>
          </w:pPr>
        </w:pPrChange>
      </w:pPr>
      <w:r w:rsidRPr="000245EB">
        <w:rPr>
          <w:rPrChange w:id="736" w:author="Tran Huan" w:date="2018-11-25T16:07:00Z">
            <w:rPr>
              <w:lang w:val="en-US"/>
            </w:rPr>
          </w:rPrChange>
        </w:rPr>
        <w:br w:type="page"/>
      </w:r>
    </w:p>
    <w:p w14:paraId="70DB239B" w14:textId="72F60966" w:rsidR="00370B8C" w:rsidRPr="000245EB" w:rsidRDefault="00370B8C">
      <w:pPr>
        <w:pStyle w:val="Heading1"/>
        <w:numPr>
          <w:ilvl w:val="0"/>
          <w:numId w:val="0"/>
        </w:numPr>
        <w:spacing w:line="276" w:lineRule="auto"/>
        <w:ind w:left="432"/>
        <w:rPr>
          <w:lang w:val="vi-VN"/>
          <w:rPrChange w:id="737" w:author="Tran Huan" w:date="2018-11-25T16:07:00Z">
            <w:rPr/>
          </w:rPrChange>
        </w:rPr>
        <w:pPrChange w:id="738" w:author="phuong vu" w:date="2018-11-23T13:48:00Z">
          <w:pPr>
            <w:pStyle w:val="Heading1"/>
            <w:numPr>
              <w:numId w:val="0"/>
            </w:numPr>
            <w:ind w:left="432" w:firstLine="0"/>
          </w:pPr>
        </w:pPrChange>
      </w:pPr>
      <w:bookmarkStart w:id="739" w:name="_Toc530662454"/>
      <w:r w:rsidRPr="000245EB">
        <w:rPr>
          <w:lang w:val="vi-VN"/>
          <w:rPrChange w:id="740" w:author="Tran Huan" w:date="2018-11-25T16:07:00Z">
            <w:rPr/>
          </w:rPrChange>
        </w:rPr>
        <w:lastRenderedPageBreak/>
        <w:t>DANH SÁCH HÌNH</w:t>
      </w:r>
      <w:bookmarkEnd w:id="739"/>
    </w:p>
    <w:p w14:paraId="7571AA7D" w14:textId="4CFF4EA2" w:rsidR="004A3D10" w:rsidRDefault="00B243D7">
      <w:pPr>
        <w:pStyle w:val="TableofFigures"/>
        <w:tabs>
          <w:tab w:val="right" w:leader="dot" w:pos="8777"/>
        </w:tabs>
        <w:rPr>
          <w:ins w:id="741" w:author="Tran Huan" w:date="2018-11-25T23:22:00Z"/>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ins w:id="742" w:author="Tran Huan" w:date="2018-11-25T23:22:00Z">
        <w:r w:rsidR="004A3D10" w:rsidRPr="005420AF">
          <w:rPr>
            <w:rStyle w:val="Hyperlink"/>
            <w:noProof/>
          </w:rPr>
          <w:fldChar w:fldCharType="begin"/>
        </w:r>
        <w:r w:rsidR="004A3D10" w:rsidRPr="005420AF">
          <w:rPr>
            <w:rStyle w:val="Hyperlink"/>
            <w:noProof/>
          </w:rPr>
          <w:instrText xml:space="preserve"> </w:instrText>
        </w:r>
        <w:r w:rsidR="004A3D10">
          <w:rPr>
            <w:noProof/>
          </w:rPr>
          <w:instrText>HYPERLINK \l "_Toc530951450"</w:instrText>
        </w:r>
        <w:r w:rsidR="004A3D10" w:rsidRPr="005420AF">
          <w:rPr>
            <w:rStyle w:val="Hyperlink"/>
            <w:noProof/>
          </w:rPr>
          <w:instrText xml:space="preserve"> </w:instrText>
        </w:r>
        <w:r w:rsidR="004A3D10" w:rsidRPr="005420AF">
          <w:rPr>
            <w:rStyle w:val="Hyperlink"/>
            <w:noProof/>
          </w:rPr>
        </w:r>
        <w:r w:rsidR="004A3D10" w:rsidRPr="005420AF">
          <w:rPr>
            <w:rStyle w:val="Hyperlink"/>
            <w:noProof/>
          </w:rPr>
          <w:fldChar w:fldCharType="separate"/>
        </w:r>
        <w:r w:rsidR="004A3D10" w:rsidRPr="005420AF">
          <w:rPr>
            <w:rStyle w:val="Hyperlink"/>
            <w:noProof/>
          </w:rPr>
          <w:t>Hình 1.1 Các bước xử lí đơn hàng</w:t>
        </w:r>
        <w:r w:rsidR="004A3D10">
          <w:rPr>
            <w:noProof/>
            <w:webHidden/>
          </w:rPr>
          <w:tab/>
        </w:r>
        <w:r w:rsidR="004A3D10">
          <w:rPr>
            <w:noProof/>
            <w:webHidden/>
          </w:rPr>
          <w:fldChar w:fldCharType="begin"/>
        </w:r>
        <w:r w:rsidR="004A3D10">
          <w:rPr>
            <w:noProof/>
            <w:webHidden/>
          </w:rPr>
          <w:instrText xml:space="preserve"> PAGEREF _Toc530951450 \h </w:instrText>
        </w:r>
        <w:r w:rsidR="004A3D10">
          <w:rPr>
            <w:noProof/>
            <w:webHidden/>
          </w:rPr>
        </w:r>
      </w:ins>
      <w:r w:rsidR="004A3D10">
        <w:rPr>
          <w:noProof/>
          <w:webHidden/>
        </w:rPr>
        <w:fldChar w:fldCharType="separate"/>
      </w:r>
      <w:ins w:id="743" w:author="Tran Huan" w:date="2018-11-25T23:22:00Z">
        <w:r w:rsidR="004A3D10">
          <w:rPr>
            <w:noProof/>
            <w:webHidden/>
          </w:rPr>
          <w:t>4</w:t>
        </w:r>
        <w:r w:rsidR="004A3D10">
          <w:rPr>
            <w:noProof/>
            <w:webHidden/>
          </w:rPr>
          <w:fldChar w:fldCharType="end"/>
        </w:r>
        <w:r w:rsidR="004A3D10" w:rsidRPr="005420AF">
          <w:rPr>
            <w:rStyle w:val="Hyperlink"/>
            <w:noProof/>
          </w:rPr>
          <w:fldChar w:fldCharType="end"/>
        </w:r>
      </w:ins>
    </w:p>
    <w:p w14:paraId="24A66C75" w14:textId="2C221AD9" w:rsidR="004A3D10" w:rsidRDefault="004A3D10">
      <w:pPr>
        <w:pStyle w:val="TableofFigures"/>
        <w:tabs>
          <w:tab w:val="right" w:leader="dot" w:pos="8777"/>
        </w:tabs>
        <w:rPr>
          <w:ins w:id="744" w:author="Tran Huan" w:date="2018-11-25T23:22:00Z"/>
          <w:rFonts w:asciiTheme="minorHAnsi" w:eastAsiaTheme="minorEastAsia" w:hAnsiTheme="minorHAnsi" w:cstheme="minorBidi"/>
          <w:noProof/>
          <w:sz w:val="22"/>
          <w:szCs w:val="22"/>
          <w:lang w:val="en-US"/>
        </w:rPr>
      </w:pPr>
      <w:ins w:id="745"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"_Toc530951451"</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1.2 Các bước tạo đơn hàng trong ứng dụng di động</w:t>
        </w:r>
        <w:r>
          <w:rPr>
            <w:noProof/>
            <w:webHidden/>
          </w:rPr>
          <w:tab/>
        </w:r>
        <w:r>
          <w:rPr>
            <w:noProof/>
            <w:webHidden/>
          </w:rPr>
          <w:fldChar w:fldCharType="begin"/>
        </w:r>
        <w:r>
          <w:rPr>
            <w:noProof/>
            <w:webHidden/>
          </w:rPr>
          <w:instrText xml:space="preserve"> PAGEREF _Toc530951451 \h </w:instrText>
        </w:r>
        <w:r>
          <w:rPr>
            <w:noProof/>
            <w:webHidden/>
          </w:rPr>
        </w:r>
      </w:ins>
      <w:r>
        <w:rPr>
          <w:noProof/>
          <w:webHidden/>
        </w:rPr>
        <w:fldChar w:fldCharType="separate"/>
      </w:r>
      <w:ins w:id="746" w:author="Tran Huan" w:date="2018-11-25T23:22:00Z">
        <w:r>
          <w:rPr>
            <w:noProof/>
            <w:webHidden/>
          </w:rPr>
          <w:t>4</w:t>
        </w:r>
        <w:r>
          <w:rPr>
            <w:noProof/>
            <w:webHidden/>
          </w:rPr>
          <w:fldChar w:fldCharType="end"/>
        </w:r>
        <w:r w:rsidRPr="005420AF">
          <w:rPr>
            <w:rStyle w:val="Hyperlink"/>
            <w:noProof/>
          </w:rPr>
          <w:fldChar w:fldCharType="end"/>
        </w:r>
      </w:ins>
    </w:p>
    <w:p w14:paraId="1F9B7F7A" w14:textId="7646763A" w:rsidR="004A3D10" w:rsidRDefault="004A3D10">
      <w:pPr>
        <w:pStyle w:val="TableofFigures"/>
        <w:tabs>
          <w:tab w:val="right" w:leader="dot" w:pos="8777"/>
        </w:tabs>
        <w:rPr>
          <w:ins w:id="747" w:author="Tran Huan" w:date="2018-11-25T23:22:00Z"/>
          <w:rFonts w:asciiTheme="minorHAnsi" w:eastAsiaTheme="minorEastAsia" w:hAnsiTheme="minorHAnsi" w:cstheme="minorBidi"/>
          <w:noProof/>
          <w:sz w:val="22"/>
          <w:szCs w:val="22"/>
          <w:lang w:val="en-US"/>
        </w:rPr>
      </w:pPr>
      <w:ins w:id="748"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"_Toc530951452"</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1.3</w:t>
        </w:r>
        <w:r w:rsidRPr="005420AF">
          <w:rPr>
            <w:rStyle w:val="Hyperlink"/>
            <w:noProof/>
            <w:lang w:val="en-US"/>
          </w:rPr>
          <w:t xml:space="preserve"> Sơ đồ USE CASE</w:t>
        </w:r>
        <w:r>
          <w:rPr>
            <w:noProof/>
            <w:webHidden/>
          </w:rPr>
          <w:tab/>
        </w:r>
        <w:r>
          <w:rPr>
            <w:noProof/>
            <w:webHidden/>
          </w:rPr>
          <w:fldChar w:fldCharType="begin"/>
        </w:r>
        <w:r>
          <w:rPr>
            <w:noProof/>
            <w:webHidden/>
          </w:rPr>
          <w:instrText xml:space="preserve"> PAGEREF _Toc530951452 \h </w:instrText>
        </w:r>
        <w:r>
          <w:rPr>
            <w:noProof/>
            <w:webHidden/>
          </w:rPr>
        </w:r>
      </w:ins>
      <w:r>
        <w:rPr>
          <w:noProof/>
          <w:webHidden/>
        </w:rPr>
        <w:fldChar w:fldCharType="separate"/>
      </w:r>
      <w:ins w:id="749" w:author="Tran Huan" w:date="2018-11-25T23:22:00Z">
        <w:r>
          <w:rPr>
            <w:noProof/>
            <w:webHidden/>
          </w:rPr>
          <w:t>6</w:t>
        </w:r>
        <w:r>
          <w:rPr>
            <w:noProof/>
            <w:webHidden/>
          </w:rPr>
          <w:fldChar w:fldCharType="end"/>
        </w:r>
        <w:r w:rsidRPr="005420AF">
          <w:rPr>
            <w:rStyle w:val="Hyperlink"/>
            <w:noProof/>
          </w:rPr>
          <w:fldChar w:fldCharType="end"/>
        </w:r>
      </w:ins>
    </w:p>
    <w:p w14:paraId="2B761CED" w14:textId="551DA462" w:rsidR="004A3D10" w:rsidRDefault="004A3D10">
      <w:pPr>
        <w:pStyle w:val="TableofFigures"/>
        <w:tabs>
          <w:tab w:val="right" w:leader="dot" w:pos="8777"/>
        </w:tabs>
        <w:rPr>
          <w:ins w:id="750" w:author="Tran Huan" w:date="2018-11-25T23:22:00Z"/>
          <w:rFonts w:asciiTheme="minorHAnsi" w:eastAsiaTheme="minorEastAsia" w:hAnsiTheme="minorHAnsi" w:cstheme="minorBidi"/>
          <w:noProof/>
          <w:sz w:val="22"/>
          <w:szCs w:val="22"/>
          <w:lang w:val="en-US"/>
        </w:rPr>
      </w:pPr>
      <w:ins w:id="751"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"_Toc530951453"</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2.1</w:t>
        </w:r>
        <w:r w:rsidRPr="005420AF">
          <w:rPr>
            <w:rStyle w:val="Hyperlink"/>
            <w:noProof/>
            <w:lang w:val="en-US"/>
          </w:rPr>
          <w:t xml:space="preserve"> </w:t>
        </w:r>
        <w:r w:rsidRPr="005420AF">
          <w:rPr>
            <w:rStyle w:val="Hyperlink"/>
            <w:noProof/>
          </w:rPr>
          <w:t>Giao diện Android 7.0 Nougat</w:t>
        </w:r>
        <w:r>
          <w:rPr>
            <w:noProof/>
            <w:webHidden/>
          </w:rPr>
          <w:tab/>
        </w:r>
        <w:r>
          <w:rPr>
            <w:noProof/>
            <w:webHidden/>
          </w:rPr>
          <w:fldChar w:fldCharType="begin"/>
        </w:r>
        <w:r>
          <w:rPr>
            <w:noProof/>
            <w:webHidden/>
          </w:rPr>
          <w:instrText xml:space="preserve"> PAGEREF _Toc530951453 \h </w:instrText>
        </w:r>
        <w:r>
          <w:rPr>
            <w:noProof/>
            <w:webHidden/>
          </w:rPr>
        </w:r>
      </w:ins>
      <w:r>
        <w:rPr>
          <w:noProof/>
          <w:webHidden/>
        </w:rPr>
        <w:fldChar w:fldCharType="separate"/>
      </w:r>
      <w:ins w:id="752" w:author="Tran Huan" w:date="2018-11-25T23:22:00Z">
        <w:r>
          <w:rPr>
            <w:noProof/>
            <w:webHidden/>
          </w:rPr>
          <w:t>12</w:t>
        </w:r>
        <w:r>
          <w:rPr>
            <w:noProof/>
            <w:webHidden/>
          </w:rPr>
          <w:fldChar w:fldCharType="end"/>
        </w:r>
        <w:r w:rsidRPr="005420AF">
          <w:rPr>
            <w:rStyle w:val="Hyperlink"/>
            <w:noProof/>
          </w:rPr>
          <w:fldChar w:fldCharType="end"/>
        </w:r>
      </w:ins>
    </w:p>
    <w:p w14:paraId="6D406D03" w14:textId="0336D8D1" w:rsidR="004A3D10" w:rsidRDefault="004A3D10">
      <w:pPr>
        <w:pStyle w:val="TableofFigures"/>
        <w:tabs>
          <w:tab w:val="right" w:leader="dot" w:pos="8777"/>
        </w:tabs>
        <w:rPr>
          <w:ins w:id="753" w:author="Tran Huan" w:date="2018-11-25T23:22:00Z"/>
          <w:rFonts w:asciiTheme="minorHAnsi" w:eastAsiaTheme="minorEastAsia" w:hAnsiTheme="minorHAnsi" w:cstheme="minorBidi"/>
          <w:noProof/>
          <w:sz w:val="22"/>
          <w:szCs w:val="22"/>
          <w:lang w:val="en-US"/>
        </w:rPr>
      </w:pPr>
      <w:ins w:id="754"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"_Toc530951454"</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2.2 Ví dụ về truy vấn dữ liệu</w:t>
        </w:r>
        <w:r>
          <w:rPr>
            <w:noProof/>
            <w:webHidden/>
          </w:rPr>
          <w:tab/>
        </w:r>
        <w:r>
          <w:rPr>
            <w:noProof/>
            <w:webHidden/>
          </w:rPr>
          <w:fldChar w:fldCharType="begin"/>
        </w:r>
        <w:r>
          <w:rPr>
            <w:noProof/>
            <w:webHidden/>
          </w:rPr>
          <w:instrText xml:space="preserve"> PAGEREF _Toc530951454 \h </w:instrText>
        </w:r>
        <w:r>
          <w:rPr>
            <w:noProof/>
            <w:webHidden/>
          </w:rPr>
        </w:r>
      </w:ins>
      <w:r>
        <w:rPr>
          <w:noProof/>
          <w:webHidden/>
        </w:rPr>
        <w:fldChar w:fldCharType="separate"/>
      </w:r>
      <w:ins w:id="755" w:author="Tran Huan" w:date="2018-11-25T23:22:00Z">
        <w:r>
          <w:rPr>
            <w:noProof/>
            <w:webHidden/>
          </w:rPr>
          <w:t>13</w:t>
        </w:r>
        <w:r>
          <w:rPr>
            <w:noProof/>
            <w:webHidden/>
          </w:rPr>
          <w:fldChar w:fldCharType="end"/>
        </w:r>
        <w:r w:rsidRPr="005420AF">
          <w:rPr>
            <w:rStyle w:val="Hyperlink"/>
            <w:noProof/>
          </w:rPr>
          <w:fldChar w:fldCharType="end"/>
        </w:r>
      </w:ins>
    </w:p>
    <w:p w14:paraId="5BA2FFC7" w14:textId="038B92A3" w:rsidR="004A3D10" w:rsidRDefault="004A3D10">
      <w:pPr>
        <w:pStyle w:val="TableofFigures"/>
        <w:tabs>
          <w:tab w:val="right" w:leader="dot" w:pos="8777"/>
        </w:tabs>
        <w:rPr>
          <w:ins w:id="756" w:author="Tran Huan" w:date="2018-11-25T23:22:00Z"/>
          <w:rFonts w:asciiTheme="minorHAnsi" w:eastAsiaTheme="minorEastAsia" w:hAnsiTheme="minorHAnsi" w:cstheme="minorBidi"/>
          <w:noProof/>
          <w:sz w:val="22"/>
          <w:szCs w:val="22"/>
          <w:lang w:val="en-US"/>
        </w:rPr>
      </w:pPr>
      <w:ins w:id="757"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"_Toc530951455"</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2.3 Ví dụ về gọi một mutation</w:t>
        </w:r>
        <w:r>
          <w:rPr>
            <w:noProof/>
            <w:webHidden/>
          </w:rPr>
          <w:tab/>
        </w:r>
        <w:r>
          <w:rPr>
            <w:noProof/>
            <w:webHidden/>
          </w:rPr>
          <w:fldChar w:fldCharType="begin"/>
        </w:r>
        <w:r>
          <w:rPr>
            <w:noProof/>
            <w:webHidden/>
          </w:rPr>
          <w:instrText xml:space="preserve"> PAGEREF _Toc530951455 \h </w:instrText>
        </w:r>
        <w:r>
          <w:rPr>
            <w:noProof/>
            <w:webHidden/>
          </w:rPr>
        </w:r>
      </w:ins>
      <w:r>
        <w:rPr>
          <w:noProof/>
          <w:webHidden/>
        </w:rPr>
        <w:fldChar w:fldCharType="separate"/>
      </w:r>
      <w:ins w:id="758" w:author="Tran Huan" w:date="2018-11-25T23:22:00Z">
        <w:r>
          <w:rPr>
            <w:noProof/>
            <w:webHidden/>
          </w:rPr>
          <w:t>14</w:t>
        </w:r>
        <w:r>
          <w:rPr>
            <w:noProof/>
            <w:webHidden/>
          </w:rPr>
          <w:fldChar w:fldCharType="end"/>
        </w:r>
        <w:r w:rsidRPr="005420AF">
          <w:rPr>
            <w:rStyle w:val="Hyperlink"/>
            <w:noProof/>
          </w:rPr>
          <w:fldChar w:fldCharType="end"/>
        </w:r>
      </w:ins>
    </w:p>
    <w:p w14:paraId="173B6085" w14:textId="09603B12" w:rsidR="004A3D10" w:rsidRDefault="004A3D10">
      <w:pPr>
        <w:pStyle w:val="TableofFigures"/>
        <w:tabs>
          <w:tab w:val="right" w:leader="dot" w:pos="8777"/>
        </w:tabs>
        <w:rPr>
          <w:ins w:id="759" w:author="Tran Huan" w:date="2018-11-25T23:22:00Z"/>
          <w:rFonts w:asciiTheme="minorHAnsi" w:eastAsiaTheme="minorEastAsia" w:hAnsiTheme="minorHAnsi" w:cstheme="minorBidi"/>
          <w:noProof/>
          <w:sz w:val="22"/>
          <w:szCs w:val="22"/>
          <w:lang w:val="en-US"/>
        </w:rPr>
      </w:pPr>
      <w:ins w:id="760"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"_Toc530951456"</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3.1: Các thành phần xây dựng hệ thống</w:t>
        </w:r>
        <w:r>
          <w:rPr>
            <w:noProof/>
            <w:webHidden/>
          </w:rPr>
          <w:tab/>
        </w:r>
        <w:r>
          <w:rPr>
            <w:noProof/>
            <w:webHidden/>
          </w:rPr>
          <w:fldChar w:fldCharType="begin"/>
        </w:r>
        <w:r>
          <w:rPr>
            <w:noProof/>
            <w:webHidden/>
          </w:rPr>
          <w:instrText xml:space="preserve"> PAGEREF _Toc530951456 \h </w:instrText>
        </w:r>
        <w:r>
          <w:rPr>
            <w:noProof/>
            <w:webHidden/>
          </w:rPr>
        </w:r>
      </w:ins>
      <w:r>
        <w:rPr>
          <w:noProof/>
          <w:webHidden/>
        </w:rPr>
        <w:fldChar w:fldCharType="separate"/>
      </w:r>
      <w:ins w:id="761" w:author="Tran Huan" w:date="2018-11-25T23:22:00Z">
        <w:r>
          <w:rPr>
            <w:noProof/>
            <w:webHidden/>
          </w:rPr>
          <w:t>17</w:t>
        </w:r>
        <w:r>
          <w:rPr>
            <w:noProof/>
            <w:webHidden/>
          </w:rPr>
          <w:fldChar w:fldCharType="end"/>
        </w:r>
        <w:r w:rsidRPr="005420AF">
          <w:rPr>
            <w:rStyle w:val="Hyperlink"/>
            <w:noProof/>
          </w:rPr>
          <w:fldChar w:fldCharType="end"/>
        </w:r>
      </w:ins>
    </w:p>
    <w:p w14:paraId="5BF27F05" w14:textId="443540A4" w:rsidR="004A3D10" w:rsidRDefault="004A3D10">
      <w:pPr>
        <w:pStyle w:val="TableofFigures"/>
        <w:tabs>
          <w:tab w:val="right" w:leader="dot" w:pos="8777"/>
        </w:tabs>
        <w:rPr>
          <w:ins w:id="762" w:author="Tran Huan" w:date="2018-11-25T23:22:00Z"/>
          <w:rFonts w:asciiTheme="minorHAnsi" w:eastAsiaTheme="minorEastAsia" w:hAnsiTheme="minorHAnsi" w:cstheme="minorBidi"/>
          <w:noProof/>
          <w:sz w:val="22"/>
          <w:szCs w:val="22"/>
          <w:lang w:val="en-US"/>
        </w:rPr>
      </w:pPr>
      <w:ins w:id="763" w:author="Tran Huan" w:date="2018-11-25T23:22:00Z">
        <w:r w:rsidRPr="005420AF">
          <w:rPr>
            <w:rStyle w:val="Hyperlink"/>
            <w:noProof/>
          </w:rPr>
          <w:fldChar w:fldCharType="begin"/>
        </w:r>
        <w:r w:rsidRPr="005420AF">
          <w:rPr>
            <w:rStyle w:val="Hyperlink"/>
            <w:noProof/>
          </w:rPr>
          <w:instrText xml:space="preserve"> </w:instrText>
        </w:r>
        <w:r>
          <w:rPr>
            <w:noProof/>
          </w:rPr>
          <w:instrText>HYPERLINK "D:\\Dropbox\\BaocaoLuanvan\\bao-cao-luan-van.docx" \l "_Toc530951457"</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3.2</w:t>
        </w:r>
        <w:r w:rsidRPr="005420AF">
          <w:rPr>
            <w:rStyle w:val="Hyperlink"/>
            <w:noProof/>
            <w:lang w:val="en-US"/>
          </w:rPr>
          <w:t xml:space="preserve"> Sơ đồ phân rã chức năng</w:t>
        </w:r>
        <w:r>
          <w:rPr>
            <w:noProof/>
            <w:webHidden/>
          </w:rPr>
          <w:tab/>
        </w:r>
        <w:r>
          <w:rPr>
            <w:noProof/>
            <w:webHidden/>
          </w:rPr>
          <w:fldChar w:fldCharType="begin"/>
        </w:r>
        <w:r>
          <w:rPr>
            <w:noProof/>
            <w:webHidden/>
          </w:rPr>
          <w:instrText xml:space="preserve"> PAGEREF _Toc530951457 \h </w:instrText>
        </w:r>
        <w:r>
          <w:rPr>
            <w:noProof/>
            <w:webHidden/>
          </w:rPr>
        </w:r>
      </w:ins>
      <w:r>
        <w:rPr>
          <w:noProof/>
          <w:webHidden/>
        </w:rPr>
        <w:fldChar w:fldCharType="separate"/>
      </w:r>
      <w:ins w:id="764" w:author="Tran Huan" w:date="2018-11-25T23:22:00Z">
        <w:r>
          <w:rPr>
            <w:noProof/>
            <w:webHidden/>
          </w:rPr>
          <w:t>18</w:t>
        </w:r>
        <w:r>
          <w:rPr>
            <w:noProof/>
            <w:webHidden/>
          </w:rPr>
          <w:fldChar w:fldCharType="end"/>
        </w:r>
        <w:r w:rsidRPr="005420AF">
          <w:rPr>
            <w:rStyle w:val="Hyperlink"/>
            <w:noProof/>
          </w:rPr>
          <w:fldChar w:fldCharType="end"/>
        </w:r>
      </w:ins>
    </w:p>
    <w:p w14:paraId="00FFBF35" w14:textId="48208780" w:rsidR="004A3D10" w:rsidRDefault="004A3D10">
      <w:pPr>
        <w:pStyle w:val="TableofFigures"/>
        <w:tabs>
          <w:tab w:val="right" w:leader="dot" w:pos="8777"/>
        </w:tabs>
        <w:rPr>
          <w:ins w:id="765" w:author="Tran Huan" w:date="2018-11-25T23:22:00Z"/>
          <w:rFonts w:asciiTheme="minorHAnsi" w:eastAsiaTheme="minorEastAsia" w:hAnsiTheme="minorHAnsi" w:cstheme="minorBidi"/>
          <w:noProof/>
          <w:sz w:val="22"/>
          <w:szCs w:val="22"/>
          <w:lang w:val="en-US"/>
        </w:rPr>
      </w:pPr>
      <w:ins w:id="766"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"_Toc530951458"</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 Sơ đồ mô hình quan hệ thực thể ở mức luận lý</w:t>
        </w:r>
        <w:r>
          <w:rPr>
            <w:noProof/>
            <w:webHidden/>
          </w:rPr>
          <w:tab/>
        </w:r>
        <w:r>
          <w:rPr>
            <w:noProof/>
            <w:webHidden/>
          </w:rPr>
          <w:fldChar w:fldCharType="begin"/>
        </w:r>
        <w:r>
          <w:rPr>
            <w:noProof/>
            <w:webHidden/>
          </w:rPr>
          <w:instrText xml:space="preserve"> PAGEREF _Toc530951458 \h </w:instrText>
        </w:r>
        <w:r>
          <w:rPr>
            <w:noProof/>
            <w:webHidden/>
          </w:rPr>
        </w:r>
      </w:ins>
      <w:r>
        <w:rPr>
          <w:noProof/>
          <w:webHidden/>
        </w:rPr>
        <w:fldChar w:fldCharType="separate"/>
      </w:r>
      <w:ins w:id="767" w:author="Tran Huan" w:date="2018-11-25T23:22:00Z">
        <w:r>
          <w:rPr>
            <w:noProof/>
            <w:webHidden/>
          </w:rPr>
          <w:t>19</w:t>
        </w:r>
        <w:r>
          <w:rPr>
            <w:noProof/>
            <w:webHidden/>
          </w:rPr>
          <w:fldChar w:fldCharType="end"/>
        </w:r>
        <w:r w:rsidRPr="005420AF">
          <w:rPr>
            <w:rStyle w:val="Hyperlink"/>
            <w:noProof/>
          </w:rPr>
          <w:fldChar w:fldCharType="end"/>
        </w:r>
      </w:ins>
    </w:p>
    <w:p w14:paraId="6E57064E" w14:textId="3B605AC9" w:rsidR="004A3D10" w:rsidRDefault="004A3D10">
      <w:pPr>
        <w:pStyle w:val="TableofFigures"/>
        <w:tabs>
          <w:tab w:val="right" w:leader="dot" w:pos="8777"/>
        </w:tabs>
        <w:rPr>
          <w:ins w:id="768" w:author="Tran Huan" w:date="2018-11-25T23:22:00Z"/>
          <w:rFonts w:asciiTheme="minorHAnsi" w:eastAsiaTheme="minorEastAsia" w:hAnsiTheme="minorHAnsi" w:cstheme="minorBidi"/>
          <w:noProof/>
          <w:sz w:val="22"/>
          <w:szCs w:val="22"/>
          <w:lang w:val="en-US"/>
        </w:rPr>
      </w:pPr>
      <w:ins w:id="769" w:author="Tran Huan" w:date="2018-11-25T23:22:00Z">
        <w:r w:rsidRPr="005420AF">
          <w:rPr>
            <w:rStyle w:val="Hyperlink"/>
            <w:noProof/>
          </w:rPr>
          <w:fldChar w:fldCharType="begin"/>
        </w:r>
        <w:r w:rsidRPr="005420AF">
          <w:rPr>
            <w:rStyle w:val="Hyperlink"/>
            <w:noProof/>
          </w:rPr>
          <w:instrText xml:space="preserve"> </w:instrText>
        </w:r>
        <w:r>
          <w:rPr>
            <w:noProof/>
          </w:rPr>
          <w:instrText>HYPERLINK "D:\\Dropbox\\BaocaoLuanvan\\bao-cao-luan-van.docx" \l "_Toc530951459"</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w:t>
        </w:r>
        <w:r w:rsidRPr="005420AF">
          <w:rPr>
            <w:rStyle w:val="Hyperlink"/>
            <w:noProof/>
          </w:rPr>
          <w:t>1</w:t>
        </w:r>
        <w:r w:rsidRPr="005420AF">
          <w:rPr>
            <w:rStyle w:val="Hyperlink"/>
            <w:noProof/>
          </w:rPr>
          <w:t>5</w:t>
        </w:r>
        <w:r w:rsidRPr="005420AF">
          <w:rPr>
            <w:rStyle w:val="Hyperlink"/>
            <w:noProof/>
            <w:lang w:val="en-US"/>
          </w:rPr>
          <w:t xml:space="preserve"> Các </w:t>
        </w:r>
        <w:r w:rsidRPr="005420AF">
          <w:rPr>
            <w:rStyle w:val="Hyperlink"/>
            <w:noProof/>
            <w:lang w:val="en-US"/>
          </w:rPr>
          <w:t>c</w:t>
        </w:r>
        <w:r w:rsidRPr="005420AF">
          <w:rPr>
            <w:rStyle w:val="Hyperlink"/>
            <w:noProof/>
            <w:lang w:val="en-US"/>
          </w:rPr>
          <w:t>hức nă</w:t>
        </w:r>
        <w:r w:rsidRPr="005420AF">
          <w:rPr>
            <w:rStyle w:val="Hyperlink"/>
            <w:noProof/>
            <w:lang w:val="en-US"/>
          </w:rPr>
          <w:t>n</w:t>
        </w:r>
        <w:r w:rsidRPr="005420AF">
          <w:rPr>
            <w:rStyle w:val="Hyperlink"/>
            <w:noProof/>
            <w:lang w:val="en-US"/>
          </w:rPr>
          <w:t>g</w:t>
        </w:r>
        <w:r w:rsidRPr="005420AF">
          <w:rPr>
            <w:rStyle w:val="Hyperlink"/>
            <w:noProof/>
            <w:lang w:val="en-US"/>
          </w:rPr>
          <w:t xml:space="preserve"> ứng với biên nhận</w:t>
        </w:r>
        <w:r>
          <w:rPr>
            <w:noProof/>
            <w:webHidden/>
          </w:rPr>
          <w:tab/>
        </w:r>
        <w:r>
          <w:rPr>
            <w:noProof/>
            <w:webHidden/>
          </w:rPr>
          <w:fldChar w:fldCharType="begin"/>
        </w:r>
        <w:r>
          <w:rPr>
            <w:noProof/>
            <w:webHidden/>
          </w:rPr>
          <w:instrText xml:space="preserve"> PAGEREF _Toc530951459 \h </w:instrText>
        </w:r>
        <w:r>
          <w:rPr>
            <w:noProof/>
            <w:webHidden/>
          </w:rPr>
        </w:r>
      </w:ins>
      <w:r>
        <w:rPr>
          <w:noProof/>
          <w:webHidden/>
        </w:rPr>
        <w:fldChar w:fldCharType="separate"/>
      </w:r>
      <w:ins w:id="770" w:author="Tran Huan" w:date="2018-11-25T23:22:00Z">
        <w:r>
          <w:rPr>
            <w:noProof/>
            <w:webHidden/>
          </w:rPr>
          <w:t>34</w:t>
        </w:r>
        <w:r>
          <w:rPr>
            <w:noProof/>
            <w:webHidden/>
          </w:rPr>
          <w:fldChar w:fldCharType="end"/>
        </w:r>
        <w:r w:rsidRPr="005420AF">
          <w:rPr>
            <w:rStyle w:val="Hyperlink"/>
            <w:noProof/>
          </w:rPr>
          <w:fldChar w:fldCharType="end"/>
        </w:r>
      </w:ins>
    </w:p>
    <w:p w14:paraId="1B99C511" w14:textId="15A13764" w:rsidR="004A3D10" w:rsidRDefault="004A3D10">
      <w:pPr>
        <w:pStyle w:val="TableofFigures"/>
        <w:tabs>
          <w:tab w:val="right" w:leader="dot" w:pos="8777"/>
        </w:tabs>
        <w:rPr>
          <w:ins w:id="771" w:author="Tran Huan" w:date="2018-11-25T23:22:00Z"/>
          <w:rFonts w:asciiTheme="minorHAnsi" w:eastAsiaTheme="minorEastAsia" w:hAnsiTheme="minorHAnsi" w:cstheme="minorBidi"/>
          <w:noProof/>
          <w:sz w:val="22"/>
          <w:szCs w:val="22"/>
          <w:lang w:val="en-US"/>
        </w:rPr>
      </w:pPr>
      <w:ins w:id="772"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"_Toc530951460"</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3.23 Giao diện chọn dịch vụ và quần áo</w:t>
        </w:r>
        <w:r>
          <w:rPr>
            <w:noProof/>
            <w:webHidden/>
          </w:rPr>
          <w:tab/>
        </w:r>
        <w:r>
          <w:rPr>
            <w:noProof/>
            <w:webHidden/>
          </w:rPr>
          <w:fldChar w:fldCharType="begin"/>
        </w:r>
        <w:r>
          <w:rPr>
            <w:noProof/>
            <w:webHidden/>
          </w:rPr>
          <w:instrText xml:space="preserve"> PAGEREF _Toc530951460 \h </w:instrText>
        </w:r>
        <w:r>
          <w:rPr>
            <w:noProof/>
            <w:webHidden/>
          </w:rPr>
        </w:r>
      </w:ins>
      <w:r>
        <w:rPr>
          <w:noProof/>
          <w:webHidden/>
        </w:rPr>
        <w:fldChar w:fldCharType="separate"/>
      </w:r>
      <w:ins w:id="773" w:author="Tran Huan" w:date="2018-11-25T23:22:00Z">
        <w:r>
          <w:rPr>
            <w:noProof/>
            <w:webHidden/>
          </w:rPr>
          <w:t>34</w:t>
        </w:r>
        <w:r>
          <w:rPr>
            <w:noProof/>
            <w:webHidden/>
          </w:rPr>
          <w:fldChar w:fldCharType="end"/>
        </w:r>
        <w:r w:rsidRPr="005420AF">
          <w:rPr>
            <w:rStyle w:val="Hyperlink"/>
            <w:noProof/>
          </w:rPr>
          <w:fldChar w:fldCharType="end"/>
        </w:r>
      </w:ins>
    </w:p>
    <w:p w14:paraId="7529DD63" w14:textId="33C72891" w:rsidR="004A3D10" w:rsidRDefault="004A3D10">
      <w:pPr>
        <w:pStyle w:val="TableofFigures"/>
        <w:tabs>
          <w:tab w:val="right" w:leader="dot" w:pos="8777"/>
        </w:tabs>
        <w:rPr>
          <w:ins w:id="774" w:author="Tran Huan" w:date="2018-11-25T23:22:00Z"/>
          <w:rFonts w:asciiTheme="minorHAnsi" w:eastAsiaTheme="minorEastAsia" w:hAnsiTheme="minorHAnsi" w:cstheme="minorBidi"/>
          <w:noProof/>
          <w:sz w:val="22"/>
          <w:szCs w:val="22"/>
          <w:lang w:val="en-US"/>
        </w:rPr>
      </w:pPr>
      <w:ins w:id="775"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"_Toc530951461"</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3.24 Giao diện giỏ đồ, chọn chi nhánh và thông tin đơn hàng</w:t>
        </w:r>
        <w:r>
          <w:rPr>
            <w:noProof/>
            <w:webHidden/>
          </w:rPr>
          <w:tab/>
        </w:r>
        <w:r>
          <w:rPr>
            <w:noProof/>
            <w:webHidden/>
          </w:rPr>
          <w:fldChar w:fldCharType="begin"/>
        </w:r>
        <w:r>
          <w:rPr>
            <w:noProof/>
            <w:webHidden/>
          </w:rPr>
          <w:instrText xml:space="preserve"> PAGEREF _Toc530951461 \h </w:instrText>
        </w:r>
        <w:r>
          <w:rPr>
            <w:noProof/>
            <w:webHidden/>
          </w:rPr>
        </w:r>
      </w:ins>
      <w:r>
        <w:rPr>
          <w:noProof/>
          <w:webHidden/>
        </w:rPr>
        <w:fldChar w:fldCharType="separate"/>
      </w:r>
      <w:ins w:id="776" w:author="Tran Huan" w:date="2018-11-25T23:22:00Z">
        <w:r>
          <w:rPr>
            <w:noProof/>
            <w:webHidden/>
          </w:rPr>
          <w:t>35</w:t>
        </w:r>
        <w:r>
          <w:rPr>
            <w:noProof/>
            <w:webHidden/>
          </w:rPr>
          <w:fldChar w:fldCharType="end"/>
        </w:r>
        <w:r w:rsidRPr="005420AF">
          <w:rPr>
            <w:rStyle w:val="Hyperlink"/>
            <w:noProof/>
          </w:rPr>
          <w:fldChar w:fldCharType="end"/>
        </w:r>
      </w:ins>
    </w:p>
    <w:p w14:paraId="621F125A" w14:textId="2BC57996" w:rsidR="004A3D10" w:rsidRDefault="004A3D10">
      <w:pPr>
        <w:pStyle w:val="TableofFigures"/>
        <w:tabs>
          <w:tab w:val="right" w:leader="dot" w:pos="8777"/>
        </w:tabs>
        <w:rPr>
          <w:ins w:id="777" w:author="Tran Huan" w:date="2018-11-25T23:22:00Z"/>
          <w:rFonts w:asciiTheme="minorHAnsi" w:eastAsiaTheme="minorEastAsia" w:hAnsiTheme="minorHAnsi" w:cstheme="minorBidi"/>
          <w:noProof/>
          <w:sz w:val="22"/>
          <w:szCs w:val="22"/>
          <w:lang w:val="en-US"/>
        </w:rPr>
      </w:pPr>
      <w:ins w:id="778" w:author="Tran Huan" w:date="2018-11-25T23:22:00Z">
        <w:r w:rsidRPr="005420AF">
          <w:rPr>
            <w:rStyle w:val="Hyperlink"/>
            <w:noProof/>
          </w:rPr>
          <w:fldChar w:fldCharType="begin"/>
        </w:r>
        <w:r w:rsidRPr="005420AF">
          <w:rPr>
            <w:rStyle w:val="Hyperlink"/>
            <w:noProof/>
          </w:rPr>
          <w:instrText xml:space="preserve"> </w:instrText>
        </w:r>
        <w:r>
          <w:rPr>
            <w:noProof/>
          </w:rPr>
          <w:instrText>HYPERLINK "D:\\Dropbox\\BaocaoLuanvan\\bao-cao-luan-van.docx" \l "_Toc530951462"</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3.29</w:t>
        </w:r>
        <w:r w:rsidRPr="005420AF">
          <w:rPr>
            <w:rStyle w:val="Hyperlink"/>
            <w:noProof/>
            <w:lang w:val="en-US"/>
          </w:rPr>
          <w:t xml:space="preserve"> Giao diện đăng nhập trên điện thoại và trên web</w:t>
        </w:r>
        <w:r>
          <w:rPr>
            <w:noProof/>
            <w:webHidden/>
          </w:rPr>
          <w:tab/>
        </w:r>
        <w:r>
          <w:rPr>
            <w:noProof/>
            <w:webHidden/>
          </w:rPr>
          <w:fldChar w:fldCharType="begin"/>
        </w:r>
        <w:r>
          <w:rPr>
            <w:noProof/>
            <w:webHidden/>
          </w:rPr>
          <w:instrText xml:space="preserve"> PAGEREF _Toc530951462 \h </w:instrText>
        </w:r>
        <w:r>
          <w:rPr>
            <w:noProof/>
            <w:webHidden/>
          </w:rPr>
        </w:r>
      </w:ins>
      <w:r>
        <w:rPr>
          <w:noProof/>
          <w:webHidden/>
        </w:rPr>
        <w:fldChar w:fldCharType="separate"/>
      </w:r>
      <w:ins w:id="779" w:author="Tran Huan" w:date="2018-11-25T23:22:00Z">
        <w:r>
          <w:rPr>
            <w:noProof/>
            <w:webHidden/>
          </w:rPr>
          <w:t>38</w:t>
        </w:r>
        <w:r>
          <w:rPr>
            <w:noProof/>
            <w:webHidden/>
          </w:rPr>
          <w:fldChar w:fldCharType="end"/>
        </w:r>
        <w:r w:rsidRPr="005420AF">
          <w:rPr>
            <w:rStyle w:val="Hyperlink"/>
            <w:noProof/>
          </w:rPr>
          <w:fldChar w:fldCharType="end"/>
        </w:r>
      </w:ins>
    </w:p>
    <w:p w14:paraId="5D0FFC68" w14:textId="2DEA2E01" w:rsidR="004A3D10" w:rsidRDefault="004A3D10">
      <w:pPr>
        <w:pStyle w:val="TableofFigures"/>
        <w:tabs>
          <w:tab w:val="right" w:leader="dot" w:pos="8777"/>
        </w:tabs>
        <w:rPr>
          <w:ins w:id="780" w:author="Tran Huan" w:date="2018-11-25T23:22:00Z"/>
          <w:rFonts w:asciiTheme="minorHAnsi" w:eastAsiaTheme="minorEastAsia" w:hAnsiTheme="minorHAnsi" w:cstheme="minorBidi"/>
          <w:noProof/>
          <w:sz w:val="22"/>
          <w:szCs w:val="22"/>
          <w:lang w:val="en-US"/>
        </w:rPr>
      </w:pPr>
      <w:ins w:id="781"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"_Toc530951463"</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3.30 Sơ đồ xử lí đăng nhập</w:t>
        </w:r>
        <w:r>
          <w:rPr>
            <w:noProof/>
            <w:webHidden/>
          </w:rPr>
          <w:tab/>
        </w:r>
        <w:r>
          <w:rPr>
            <w:noProof/>
            <w:webHidden/>
          </w:rPr>
          <w:fldChar w:fldCharType="begin"/>
        </w:r>
        <w:r>
          <w:rPr>
            <w:noProof/>
            <w:webHidden/>
          </w:rPr>
          <w:instrText xml:space="preserve"> PAGEREF _Toc530951463 \h </w:instrText>
        </w:r>
        <w:r>
          <w:rPr>
            <w:noProof/>
            <w:webHidden/>
          </w:rPr>
        </w:r>
      </w:ins>
      <w:r>
        <w:rPr>
          <w:noProof/>
          <w:webHidden/>
        </w:rPr>
        <w:fldChar w:fldCharType="separate"/>
      </w:r>
      <w:ins w:id="782" w:author="Tran Huan" w:date="2018-11-25T23:22:00Z">
        <w:r>
          <w:rPr>
            <w:noProof/>
            <w:webHidden/>
          </w:rPr>
          <w:t>40</w:t>
        </w:r>
        <w:r>
          <w:rPr>
            <w:noProof/>
            <w:webHidden/>
          </w:rPr>
          <w:fldChar w:fldCharType="end"/>
        </w:r>
        <w:r w:rsidRPr="005420AF">
          <w:rPr>
            <w:rStyle w:val="Hyperlink"/>
            <w:noProof/>
          </w:rPr>
          <w:fldChar w:fldCharType="end"/>
        </w:r>
      </w:ins>
    </w:p>
    <w:p w14:paraId="49530955" w14:textId="76A1D603" w:rsidR="004A3D10" w:rsidRDefault="004A3D10">
      <w:pPr>
        <w:pStyle w:val="TableofFigures"/>
        <w:tabs>
          <w:tab w:val="right" w:leader="dot" w:pos="8777"/>
        </w:tabs>
        <w:rPr>
          <w:ins w:id="783" w:author="Tran Huan" w:date="2018-11-25T23:22:00Z"/>
          <w:rFonts w:asciiTheme="minorHAnsi" w:eastAsiaTheme="minorEastAsia" w:hAnsiTheme="minorHAnsi" w:cstheme="minorBidi"/>
          <w:noProof/>
          <w:sz w:val="22"/>
          <w:szCs w:val="22"/>
          <w:lang w:val="en-US"/>
        </w:rPr>
      </w:pPr>
      <w:ins w:id="784" w:author="Tran Huan" w:date="2018-11-25T23:22:00Z">
        <w:r w:rsidRPr="005420AF">
          <w:rPr>
            <w:rStyle w:val="Hyperlink"/>
            <w:noProof/>
          </w:rPr>
          <w:fldChar w:fldCharType="begin"/>
        </w:r>
        <w:r w:rsidRPr="005420AF">
          <w:rPr>
            <w:rStyle w:val="Hyperlink"/>
            <w:noProof/>
          </w:rPr>
          <w:instrText xml:space="preserve"> </w:instrText>
        </w:r>
        <w:r>
          <w:rPr>
            <w:noProof/>
          </w:rPr>
          <w:instrText>HYPERLINK "D:\\Dropbox\\BaocaoLuanvan\\bao-cao-luan-van.docx" \l "_Toc530951464"</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3.31</w:t>
        </w:r>
        <w:r w:rsidRPr="005420AF">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_Toc530951464 \h </w:instrText>
        </w:r>
        <w:r>
          <w:rPr>
            <w:noProof/>
            <w:webHidden/>
          </w:rPr>
        </w:r>
      </w:ins>
      <w:r>
        <w:rPr>
          <w:noProof/>
          <w:webHidden/>
        </w:rPr>
        <w:fldChar w:fldCharType="separate"/>
      </w:r>
      <w:ins w:id="785" w:author="Tran Huan" w:date="2018-11-25T23:22:00Z">
        <w:r>
          <w:rPr>
            <w:noProof/>
            <w:webHidden/>
          </w:rPr>
          <w:t>41</w:t>
        </w:r>
        <w:r>
          <w:rPr>
            <w:noProof/>
            <w:webHidden/>
          </w:rPr>
          <w:fldChar w:fldCharType="end"/>
        </w:r>
        <w:r w:rsidRPr="005420AF">
          <w:rPr>
            <w:rStyle w:val="Hyperlink"/>
            <w:noProof/>
          </w:rPr>
          <w:fldChar w:fldCharType="end"/>
        </w:r>
      </w:ins>
    </w:p>
    <w:p w14:paraId="1199DCC5" w14:textId="227EC804" w:rsidR="004A3D10" w:rsidRDefault="004A3D10">
      <w:pPr>
        <w:pStyle w:val="TableofFigures"/>
        <w:tabs>
          <w:tab w:val="right" w:leader="dot" w:pos="8777"/>
        </w:tabs>
        <w:rPr>
          <w:ins w:id="786" w:author="Tran Huan" w:date="2018-11-25T23:22:00Z"/>
          <w:rFonts w:asciiTheme="minorHAnsi" w:eastAsiaTheme="minorEastAsia" w:hAnsiTheme="minorHAnsi" w:cstheme="minorBidi"/>
          <w:noProof/>
          <w:sz w:val="22"/>
          <w:szCs w:val="22"/>
          <w:lang w:val="en-US"/>
        </w:rPr>
      </w:pPr>
      <w:ins w:id="787"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"_Toc530951465"</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3.32 Sơ đồ xử lí đăng xuất</w:t>
        </w:r>
        <w:r>
          <w:rPr>
            <w:noProof/>
            <w:webHidden/>
          </w:rPr>
          <w:tab/>
        </w:r>
        <w:r>
          <w:rPr>
            <w:noProof/>
            <w:webHidden/>
          </w:rPr>
          <w:fldChar w:fldCharType="begin"/>
        </w:r>
        <w:r>
          <w:rPr>
            <w:noProof/>
            <w:webHidden/>
          </w:rPr>
          <w:instrText xml:space="preserve"> PAGEREF _Toc530951465 \h </w:instrText>
        </w:r>
        <w:r>
          <w:rPr>
            <w:noProof/>
            <w:webHidden/>
          </w:rPr>
        </w:r>
      </w:ins>
      <w:r>
        <w:rPr>
          <w:noProof/>
          <w:webHidden/>
        </w:rPr>
        <w:fldChar w:fldCharType="separate"/>
      </w:r>
      <w:ins w:id="788" w:author="Tran Huan" w:date="2018-11-25T23:22:00Z">
        <w:r>
          <w:rPr>
            <w:noProof/>
            <w:webHidden/>
          </w:rPr>
          <w:t>42</w:t>
        </w:r>
        <w:r>
          <w:rPr>
            <w:noProof/>
            <w:webHidden/>
          </w:rPr>
          <w:fldChar w:fldCharType="end"/>
        </w:r>
        <w:r w:rsidRPr="005420AF">
          <w:rPr>
            <w:rStyle w:val="Hyperlink"/>
            <w:noProof/>
          </w:rPr>
          <w:fldChar w:fldCharType="end"/>
        </w:r>
      </w:ins>
    </w:p>
    <w:p w14:paraId="56B731B4" w14:textId="20AC5D66" w:rsidR="004A3D10" w:rsidRDefault="004A3D10">
      <w:pPr>
        <w:pStyle w:val="TableofFigures"/>
        <w:tabs>
          <w:tab w:val="right" w:leader="dot" w:pos="8777"/>
        </w:tabs>
        <w:rPr>
          <w:ins w:id="789" w:author="Tran Huan" w:date="2018-11-25T23:22:00Z"/>
          <w:rFonts w:asciiTheme="minorHAnsi" w:eastAsiaTheme="minorEastAsia" w:hAnsiTheme="minorHAnsi" w:cstheme="minorBidi"/>
          <w:noProof/>
          <w:sz w:val="22"/>
          <w:szCs w:val="22"/>
          <w:lang w:val="en-US"/>
        </w:rPr>
      </w:pPr>
      <w:ins w:id="790" w:author="Tran Huan" w:date="2018-11-25T23:22:00Z">
        <w:r w:rsidRPr="005420AF">
          <w:rPr>
            <w:rStyle w:val="Hyperlink"/>
            <w:noProof/>
          </w:rPr>
          <w:fldChar w:fldCharType="begin"/>
        </w:r>
        <w:r w:rsidRPr="005420AF">
          <w:rPr>
            <w:rStyle w:val="Hyperlink"/>
            <w:noProof/>
          </w:rPr>
          <w:instrText xml:space="preserve"> </w:instrText>
        </w:r>
        <w:r>
          <w:rPr>
            <w:noProof/>
          </w:rPr>
          <w:instrText>HYPERLINK "D:\\Dropbox\\BaocaoLuanvan\\bao-cao-luan-van.docx" \l "_Toc530951466"</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3.33</w:t>
        </w:r>
        <w:r w:rsidRPr="005420AF">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_Toc530951466 \h </w:instrText>
        </w:r>
        <w:r>
          <w:rPr>
            <w:noProof/>
            <w:webHidden/>
          </w:rPr>
        </w:r>
      </w:ins>
      <w:r>
        <w:rPr>
          <w:noProof/>
          <w:webHidden/>
        </w:rPr>
        <w:fldChar w:fldCharType="separate"/>
      </w:r>
      <w:ins w:id="791" w:author="Tran Huan" w:date="2018-11-25T23:22:00Z">
        <w:r>
          <w:rPr>
            <w:noProof/>
            <w:webHidden/>
          </w:rPr>
          <w:t>43</w:t>
        </w:r>
        <w:r>
          <w:rPr>
            <w:noProof/>
            <w:webHidden/>
          </w:rPr>
          <w:fldChar w:fldCharType="end"/>
        </w:r>
        <w:r w:rsidRPr="005420AF">
          <w:rPr>
            <w:rStyle w:val="Hyperlink"/>
            <w:noProof/>
          </w:rPr>
          <w:fldChar w:fldCharType="end"/>
        </w:r>
      </w:ins>
    </w:p>
    <w:p w14:paraId="4CFAB2D0" w14:textId="570DCD18" w:rsidR="004A3D10" w:rsidRDefault="004A3D10">
      <w:pPr>
        <w:pStyle w:val="TableofFigures"/>
        <w:tabs>
          <w:tab w:val="right" w:leader="dot" w:pos="8777"/>
        </w:tabs>
        <w:rPr>
          <w:ins w:id="792" w:author="Tran Huan" w:date="2018-11-25T23:22:00Z"/>
          <w:rFonts w:asciiTheme="minorHAnsi" w:eastAsiaTheme="minorEastAsia" w:hAnsiTheme="minorHAnsi" w:cstheme="minorBidi"/>
          <w:noProof/>
          <w:sz w:val="22"/>
          <w:szCs w:val="22"/>
          <w:lang w:val="en-US"/>
        </w:rPr>
      </w:pPr>
      <w:ins w:id="793"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"_Toc530951467"</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3.34 Sơ đồ xử lí đăng kí tài khoản khách hàng</w:t>
        </w:r>
        <w:r>
          <w:rPr>
            <w:noProof/>
            <w:webHidden/>
          </w:rPr>
          <w:tab/>
        </w:r>
        <w:r>
          <w:rPr>
            <w:noProof/>
            <w:webHidden/>
          </w:rPr>
          <w:fldChar w:fldCharType="begin"/>
        </w:r>
        <w:r>
          <w:rPr>
            <w:noProof/>
            <w:webHidden/>
          </w:rPr>
          <w:instrText xml:space="preserve"> PAGEREF _Toc530951467 \h </w:instrText>
        </w:r>
        <w:r>
          <w:rPr>
            <w:noProof/>
            <w:webHidden/>
          </w:rPr>
        </w:r>
      </w:ins>
      <w:r>
        <w:rPr>
          <w:noProof/>
          <w:webHidden/>
        </w:rPr>
        <w:fldChar w:fldCharType="separate"/>
      </w:r>
      <w:ins w:id="794" w:author="Tran Huan" w:date="2018-11-25T23:22:00Z">
        <w:r>
          <w:rPr>
            <w:noProof/>
            <w:webHidden/>
          </w:rPr>
          <w:t>45</w:t>
        </w:r>
        <w:r>
          <w:rPr>
            <w:noProof/>
            <w:webHidden/>
          </w:rPr>
          <w:fldChar w:fldCharType="end"/>
        </w:r>
        <w:r w:rsidRPr="005420AF">
          <w:rPr>
            <w:rStyle w:val="Hyperlink"/>
            <w:noProof/>
          </w:rPr>
          <w:fldChar w:fldCharType="end"/>
        </w:r>
      </w:ins>
    </w:p>
    <w:p w14:paraId="48AAA908" w14:textId="33856C7E" w:rsidR="004A3D10" w:rsidRDefault="004A3D10">
      <w:pPr>
        <w:pStyle w:val="TableofFigures"/>
        <w:tabs>
          <w:tab w:val="right" w:leader="dot" w:pos="8777"/>
        </w:tabs>
        <w:rPr>
          <w:ins w:id="795" w:author="Tran Huan" w:date="2018-11-25T23:22:00Z"/>
          <w:rFonts w:asciiTheme="minorHAnsi" w:eastAsiaTheme="minorEastAsia" w:hAnsiTheme="minorHAnsi" w:cstheme="minorBidi"/>
          <w:noProof/>
          <w:sz w:val="22"/>
          <w:szCs w:val="22"/>
          <w:lang w:val="en-US"/>
        </w:rPr>
      </w:pPr>
      <w:ins w:id="796" w:author="Tran Huan" w:date="2018-11-25T23:22:00Z">
        <w:r w:rsidRPr="005420AF">
          <w:rPr>
            <w:rStyle w:val="Hyperlink"/>
            <w:noProof/>
          </w:rPr>
          <w:fldChar w:fldCharType="begin"/>
        </w:r>
        <w:r w:rsidRPr="005420AF">
          <w:rPr>
            <w:rStyle w:val="Hyperlink"/>
            <w:noProof/>
          </w:rPr>
          <w:instrText xml:space="preserve"> </w:instrText>
        </w:r>
        <w:r>
          <w:rPr>
            <w:noProof/>
          </w:rPr>
          <w:instrText>HYPERLINK \l "_Toc530951468"</w:instrText>
        </w:r>
        <w:r w:rsidRPr="005420AF">
          <w:rPr>
            <w:rStyle w:val="Hyperlink"/>
            <w:noProof/>
          </w:rPr>
          <w:instrText xml:space="preserve"> </w:instrText>
        </w:r>
        <w:r w:rsidRPr="005420AF">
          <w:rPr>
            <w:rStyle w:val="Hyperlink"/>
            <w:noProof/>
          </w:rPr>
        </w:r>
        <w:r w:rsidRPr="005420AF">
          <w:rPr>
            <w:rStyle w:val="Hyperlink"/>
            <w:noProof/>
          </w:rPr>
          <w:fldChar w:fldCharType="separate"/>
        </w:r>
        <w:r w:rsidRPr="005420AF">
          <w:rPr>
            <w:rStyle w:val="Hyperlink"/>
            <w:noProof/>
          </w:rPr>
          <w:t>Hình 3.35 Sơ đồ xử lí cập nhật thông tin người dùng sau khi đăng kí</w:t>
        </w:r>
        <w:r>
          <w:rPr>
            <w:noProof/>
            <w:webHidden/>
          </w:rPr>
          <w:tab/>
        </w:r>
        <w:r>
          <w:rPr>
            <w:noProof/>
            <w:webHidden/>
          </w:rPr>
          <w:fldChar w:fldCharType="begin"/>
        </w:r>
        <w:r>
          <w:rPr>
            <w:noProof/>
            <w:webHidden/>
          </w:rPr>
          <w:instrText xml:space="preserve"> PAGEREF _Toc530951468 \h </w:instrText>
        </w:r>
        <w:r>
          <w:rPr>
            <w:noProof/>
            <w:webHidden/>
          </w:rPr>
        </w:r>
      </w:ins>
      <w:r>
        <w:rPr>
          <w:noProof/>
          <w:webHidden/>
        </w:rPr>
        <w:fldChar w:fldCharType="separate"/>
      </w:r>
      <w:ins w:id="797" w:author="Tran Huan" w:date="2018-11-25T23:22:00Z">
        <w:r>
          <w:rPr>
            <w:noProof/>
            <w:webHidden/>
          </w:rPr>
          <w:t>46</w:t>
        </w:r>
        <w:r>
          <w:rPr>
            <w:noProof/>
            <w:webHidden/>
          </w:rPr>
          <w:fldChar w:fldCharType="end"/>
        </w:r>
        <w:r w:rsidRPr="005420AF">
          <w:rPr>
            <w:rStyle w:val="Hyperlink"/>
            <w:noProof/>
          </w:rPr>
          <w:fldChar w:fldCharType="end"/>
        </w:r>
      </w:ins>
    </w:p>
    <w:p w14:paraId="49028952" w14:textId="16B9EACE" w:rsidR="00F72520" w:rsidDel="004A3D10" w:rsidRDefault="00F72520">
      <w:pPr>
        <w:pStyle w:val="TableofFigures"/>
        <w:tabs>
          <w:tab w:val="right" w:leader="dot" w:pos="8777"/>
        </w:tabs>
        <w:spacing w:line="276" w:lineRule="auto"/>
        <w:rPr>
          <w:ins w:id="798" w:author="phuong vu" w:date="2018-11-22T15:02:00Z"/>
          <w:del w:id="799" w:author="Tran Huan" w:date="2018-11-25T23:22:00Z"/>
          <w:rFonts w:asciiTheme="minorHAnsi" w:eastAsiaTheme="minorEastAsia" w:hAnsiTheme="minorHAnsi" w:cstheme="minorBidi"/>
          <w:noProof/>
          <w:sz w:val="22"/>
          <w:szCs w:val="22"/>
          <w:lang w:val="en-US"/>
        </w:rPr>
        <w:pPrChange w:id="800" w:author="phuong vu" w:date="2018-11-23T13:48:00Z">
          <w:pPr>
            <w:pStyle w:val="TableofFigures"/>
            <w:tabs>
              <w:tab w:val="right" w:leader="dot" w:pos="8777"/>
            </w:tabs>
          </w:pPr>
        </w:pPrChange>
      </w:pPr>
      <w:ins w:id="801" w:author="phuong vu" w:date="2018-11-22T15:02:00Z">
        <w:del w:id="802" w:author="Tran Huan" w:date="2018-11-25T23:22:00Z">
          <w:r w:rsidRPr="004A3D10" w:rsidDel="004A3D10">
            <w:rPr>
              <w:rStyle w:val="Hyperlink"/>
              <w:noProof/>
              <w:rPrChange w:id="803" w:author="Tran Huan" w:date="2018-11-25T23:22:00Z">
                <w:rPr>
                  <w:rStyle w:val="Hyperlink"/>
                  <w:noProof/>
                </w:rPr>
              </w:rPrChange>
            </w:rPr>
            <w:delText>Hình 1.1</w:delText>
          </w:r>
          <w:r w:rsidRPr="004A3D10" w:rsidDel="004A3D10">
            <w:rPr>
              <w:rStyle w:val="Hyperlink"/>
              <w:noProof/>
              <w:lang w:val="en-US"/>
              <w:rPrChange w:id="804" w:author="Tran Huan" w:date="2018-11-25T23:22:00Z">
                <w:rPr>
                  <w:rStyle w:val="Hyperlink"/>
                  <w:noProof/>
                  <w:lang w:val="en-US"/>
                </w:rPr>
              </w:rPrChange>
            </w:rPr>
            <w:delText xml:space="preserve"> Các bước xử lí đơn hàng</w:delText>
          </w:r>
          <w:r w:rsidDel="004A3D10">
            <w:rPr>
              <w:noProof/>
              <w:webHidden/>
            </w:rPr>
            <w:tab/>
            <w:delText>19</w:delText>
          </w:r>
        </w:del>
      </w:ins>
    </w:p>
    <w:p w14:paraId="015ADF57" w14:textId="1B98B8C1" w:rsidR="00F72520" w:rsidDel="004A3D10" w:rsidRDefault="00F72520">
      <w:pPr>
        <w:pStyle w:val="TableofFigures"/>
        <w:tabs>
          <w:tab w:val="right" w:leader="dot" w:pos="8777"/>
        </w:tabs>
        <w:spacing w:line="276" w:lineRule="auto"/>
        <w:rPr>
          <w:ins w:id="805" w:author="phuong vu" w:date="2018-11-22T15:02:00Z"/>
          <w:del w:id="806" w:author="Tran Huan" w:date="2018-11-25T23:22:00Z"/>
          <w:rFonts w:asciiTheme="minorHAnsi" w:eastAsiaTheme="minorEastAsia" w:hAnsiTheme="minorHAnsi" w:cstheme="minorBidi"/>
          <w:noProof/>
          <w:sz w:val="22"/>
          <w:szCs w:val="22"/>
          <w:lang w:val="en-US"/>
        </w:rPr>
        <w:pPrChange w:id="807" w:author="phuong vu" w:date="2018-11-23T13:48:00Z">
          <w:pPr>
            <w:pStyle w:val="TableofFigures"/>
            <w:tabs>
              <w:tab w:val="right" w:leader="dot" w:pos="8777"/>
            </w:tabs>
          </w:pPr>
        </w:pPrChange>
      </w:pPr>
      <w:ins w:id="808" w:author="phuong vu" w:date="2018-11-22T15:02:00Z">
        <w:del w:id="809" w:author="Tran Huan" w:date="2018-11-25T23:22:00Z">
          <w:r w:rsidRPr="004A3D10" w:rsidDel="004A3D10">
            <w:rPr>
              <w:rStyle w:val="Hyperlink"/>
              <w:noProof/>
              <w:rPrChange w:id="810" w:author="Tran Huan" w:date="2018-11-25T23:22:00Z">
                <w:rPr>
                  <w:rStyle w:val="Hyperlink"/>
                  <w:noProof/>
                </w:rPr>
              </w:rPrChange>
            </w:rPr>
            <w:delText>Hình 1.2</w:delText>
          </w:r>
          <w:r w:rsidRPr="004A3D10" w:rsidDel="004A3D10">
            <w:rPr>
              <w:rStyle w:val="Hyperlink"/>
              <w:noProof/>
              <w:lang w:val="en-US"/>
              <w:rPrChange w:id="811" w:author="Tran Huan" w:date="2018-11-25T23:22:00Z">
                <w:rPr>
                  <w:rStyle w:val="Hyperlink"/>
                  <w:noProof/>
                  <w:lang w:val="en-US"/>
                </w:rPr>
              </w:rPrChange>
            </w:rPr>
            <w:delText xml:space="preserve"> Sơ đồ USE CASE</w:delText>
          </w:r>
          <w:r w:rsidDel="004A3D10">
            <w:rPr>
              <w:noProof/>
              <w:webHidden/>
            </w:rPr>
            <w:tab/>
            <w:delText>21</w:delText>
          </w:r>
        </w:del>
      </w:ins>
    </w:p>
    <w:p w14:paraId="1636CA33" w14:textId="139CEDE3" w:rsidR="00F72520" w:rsidDel="004A3D10" w:rsidRDefault="00F72520">
      <w:pPr>
        <w:pStyle w:val="TableofFigures"/>
        <w:tabs>
          <w:tab w:val="right" w:leader="dot" w:pos="8777"/>
        </w:tabs>
        <w:spacing w:line="276" w:lineRule="auto"/>
        <w:rPr>
          <w:ins w:id="812" w:author="phuong vu" w:date="2018-11-22T15:02:00Z"/>
          <w:del w:id="813" w:author="Tran Huan" w:date="2018-11-25T23:22:00Z"/>
          <w:rFonts w:asciiTheme="minorHAnsi" w:eastAsiaTheme="minorEastAsia" w:hAnsiTheme="minorHAnsi" w:cstheme="minorBidi"/>
          <w:noProof/>
          <w:sz w:val="22"/>
          <w:szCs w:val="22"/>
          <w:lang w:val="en-US"/>
        </w:rPr>
        <w:pPrChange w:id="814" w:author="phuong vu" w:date="2018-11-23T13:48:00Z">
          <w:pPr>
            <w:pStyle w:val="TableofFigures"/>
            <w:tabs>
              <w:tab w:val="right" w:leader="dot" w:pos="8777"/>
            </w:tabs>
          </w:pPr>
        </w:pPrChange>
      </w:pPr>
      <w:ins w:id="815" w:author="phuong vu" w:date="2018-11-22T15:02:00Z">
        <w:del w:id="816" w:author="Tran Huan" w:date="2018-11-25T23:22:00Z">
          <w:r w:rsidRPr="004A3D10" w:rsidDel="004A3D10">
            <w:rPr>
              <w:rStyle w:val="Hyperlink"/>
              <w:noProof/>
              <w:rPrChange w:id="817" w:author="Tran Huan" w:date="2018-11-25T23:22:00Z">
                <w:rPr>
                  <w:rStyle w:val="Hyperlink"/>
                  <w:noProof/>
                </w:rPr>
              </w:rPrChange>
            </w:rPr>
            <w:delText>Hình 2.1</w:delText>
          </w:r>
          <w:r w:rsidRPr="004A3D10" w:rsidDel="004A3D10">
            <w:rPr>
              <w:rStyle w:val="Hyperlink"/>
              <w:noProof/>
              <w:lang w:val="en-US"/>
              <w:rPrChange w:id="818" w:author="Tran Huan" w:date="2018-11-25T23:22:00Z">
                <w:rPr>
                  <w:rStyle w:val="Hyperlink"/>
                  <w:noProof/>
                  <w:lang w:val="en-US"/>
                </w:rPr>
              </w:rPrChange>
            </w:rPr>
            <w:delText xml:space="preserve"> </w:delText>
          </w:r>
          <w:r w:rsidRPr="004A3D10" w:rsidDel="004A3D10">
            <w:rPr>
              <w:rStyle w:val="Hyperlink"/>
              <w:noProof/>
              <w:rPrChange w:id="819" w:author="Tran Huan" w:date="2018-11-25T23:22:00Z">
                <w:rPr>
                  <w:rStyle w:val="Hyperlink"/>
                  <w:noProof/>
                </w:rPr>
              </w:rPrChange>
            </w:rPr>
            <w:delText>Giao diện Android 7.0 Nougat</w:delText>
          </w:r>
          <w:r w:rsidDel="004A3D10">
            <w:rPr>
              <w:noProof/>
              <w:webHidden/>
            </w:rPr>
            <w:tab/>
            <w:delText>32</w:delText>
          </w:r>
        </w:del>
      </w:ins>
    </w:p>
    <w:p w14:paraId="4EF7C5D8" w14:textId="51001334" w:rsidR="00F72520" w:rsidDel="004A3D10" w:rsidRDefault="00F72520">
      <w:pPr>
        <w:pStyle w:val="TableofFigures"/>
        <w:tabs>
          <w:tab w:val="right" w:leader="dot" w:pos="8777"/>
        </w:tabs>
        <w:spacing w:line="276" w:lineRule="auto"/>
        <w:rPr>
          <w:ins w:id="820" w:author="phuong vu" w:date="2018-11-22T15:02:00Z"/>
          <w:del w:id="821" w:author="Tran Huan" w:date="2018-11-25T23:22:00Z"/>
          <w:rFonts w:asciiTheme="minorHAnsi" w:eastAsiaTheme="minorEastAsia" w:hAnsiTheme="minorHAnsi" w:cstheme="minorBidi"/>
          <w:noProof/>
          <w:sz w:val="22"/>
          <w:szCs w:val="22"/>
          <w:lang w:val="en-US"/>
        </w:rPr>
        <w:pPrChange w:id="822" w:author="phuong vu" w:date="2018-11-23T13:48:00Z">
          <w:pPr>
            <w:pStyle w:val="TableofFigures"/>
            <w:tabs>
              <w:tab w:val="right" w:leader="dot" w:pos="8777"/>
            </w:tabs>
          </w:pPr>
        </w:pPrChange>
      </w:pPr>
      <w:ins w:id="823" w:author="phuong vu" w:date="2018-11-22T15:02:00Z">
        <w:del w:id="824" w:author="Tran Huan" w:date="2018-11-25T23:22:00Z">
          <w:r w:rsidRPr="004A3D10" w:rsidDel="004A3D10">
            <w:rPr>
              <w:rStyle w:val="Hyperlink"/>
              <w:noProof/>
              <w:rPrChange w:id="825" w:author="Tran Huan" w:date="2018-11-25T23:22:00Z">
                <w:rPr>
                  <w:rStyle w:val="Hyperlink"/>
                  <w:noProof/>
                </w:rPr>
              </w:rPrChange>
            </w:rPr>
            <w:delText>Hình 2.2</w:delText>
          </w:r>
          <w:r w:rsidRPr="004A3D10" w:rsidDel="004A3D10">
            <w:rPr>
              <w:rStyle w:val="Hyperlink"/>
              <w:noProof/>
              <w:lang w:val="en-US"/>
              <w:rPrChange w:id="826" w:author="Tran Huan" w:date="2018-11-25T23:22:00Z">
                <w:rPr>
                  <w:rStyle w:val="Hyperlink"/>
                  <w:noProof/>
                  <w:lang w:val="en-US"/>
                </w:rPr>
              </w:rPrChange>
            </w:rPr>
            <w:delText xml:space="preserve"> Ví dụ về truy vấn dữ liệu</w:delText>
          </w:r>
          <w:r w:rsidDel="004A3D10">
            <w:rPr>
              <w:noProof/>
              <w:webHidden/>
            </w:rPr>
            <w:tab/>
            <w:delText>33</w:delText>
          </w:r>
        </w:del>
      </w:ins>
    </w:p>
    <w:p w14:paraId="126DC11B" w14:textId="133CA19C" w:rsidR="00F72520" w:rsidDel="004A3D10" w:rsidRDefault="00F72520">
      <w:pPr>
        <w:pStyle w:val="TableofFigures"/>
        <w:tabs>
          <w:tab w:val="right" w:leader="dot" w:pos="8777"/>
        </w:tabs>
        <w:spacing w:line="276" w:lineRule="auto"/>
        <w:rPr>
          <w:ins w:id="827" w:author="phuong vu" w:date="2018-11-22T15:02:00Z"/>
          <w:del w:id="828" w:author="Tran Huan" w:date="2018-11-25T23:22:00Z"/>
          <w:rFonts w:asciiTheme="minorHAnsi" w:eastAsiaTheme="minorEastAsia" w:hAnsiTheme="minorHAnsi" w:cstheme="minorBidi"/>
          <w:noProof/>
          <w:sz w:val="22"/>
          <w:szCs w:val="22"/>
          <w:lang w:val="en-US"/>
        </w:rPr>
        <w:pPrChange w:id="829" w:author="phuong vu" w:date="2018-11-23T13:48:00Z">
          <w:pPr>
            <w:pStyle w:val="TableofFigures"/>
            <w:tabs>
              <w:tab w:val="right" w:leader="dot" w:pos="8777"/>
            </w:tabs>
          </w:pPr>
        </w:pPrChange>
      </w:pPr>
      <w:ins w:id="830" w:author="phuong vu" w:date="2018-11-22T15:02:00Z">
        <w:del w:id="831" w:author="Tran Huan" w:date="2018-11-25T23:22:00Z">
          <w:r w:rsidRPr="004A3D10" w:rsidDel="004A3D10">
            <w:rPr>
              <w:rStyle w:val="Hyperlink"/>
              <w:noProof/>
              <w:rPrChange w:id="832" w:author="Tran Huan" w:date="2018-11-25T23:22:00Z">
                <w:rPr>
                  <w:rStyle w:val="Hyperlink"/>
                  <w:noProof/>
                </w:rPr>
              </w:rPrChange>
            </w:rPr>
            <w:delText>Hình 2.3</w:delText>
          </w:r>
          <w:r w:rsidRPr="004A3D10" w:rsidDel="004A3D10">
            <w:rPr>
              <w:rStyle w:val="Hyperlink"/>
              <w:noProof/>
              <w:lang w:val="en-US"/>
              <w:rPrChange w:id="833" w:author="Tran Huan" w:date="2018-11-25T23:22:00Z">
                <w:rPr>
                  <w:rStyle w:val="Hyperlink"/>
                  <w:noProof/>
                  <w:lang w:val="en-US"/>
                </w:rPr>
              </w:rPrChange>
            </w:rPr>
            <w:delText xml:space="preserve"> Ví dụ về gọi một mutation</w:delText>
          </w:r>
          <w:r w:rsidDel="004A3D10">
            <w:rPr>
              <w:noProof/>
              <w:webHidden/>
            </w:rPr>
            <w:tab/>
            <w:delText>34</w:delText>
          </w:r>
        </w:del>
      </w:ins>
    </w:p>
    <w:p w14:paraId="1795EB7F" w14:textId="121D8E3A" w:rsidR="00F72520" w:rsidDel="004A3D10" w:rsidRDefault="00F72520">
      <w:pPr>
        <w:pStyle w:val="TableofFigures"/>
        <w:tabs>
          <w:tab w:val="right" w:leader="dot" w:pos="8777"/>
        </w:tabs>
        <w:spacing w:line="276" w:lineRule="auto"/>
        <w:rPr>
          <w:ins w:id="834" w:author="phuong vu" w:date="2018-11-22T15:02:00Z"/>
          <w:del w:id="835" w:author="Tran Huan" w:date="2018-11-25T23:22:00Z"/>
          <w:rFonts w:asciiTheme="minorHAnsi" w:eastAsiaTheme="minorEastAsia" w:hAnsiTheme="minorHAnsi" w:cstheme="minorBidi"/>
          <w:noProof/>
          <w:sz w:val="22"/>
          <w:szCs w:val="22"/>
          <w:lang w:val="en-US"/>
        </w:rPr>
        <w:pPrChange w:id="836" w:author="phuong vu" w:date="2018-11-23T13:48:00Z">
          <w:pPr>
            <w:pStyle w:val="TableofFigures"/>
            <w:tabs>
              <w:tab w:val="right" w:leader="dot" w:pos="8777"/>
            </w:tabs>
          </w:pPr>
        </w:pPrChange>
      </w:pPr>
      <w:ins w:id="837" w:author="phuong vu" w:date="2018-11-22T15:02:00Z">
        <w:del w:id="838" w:author="Tran Huan" w:date="2018-11-25T23:22:00Z">
          <w:r w:rsidRPr="004A3D10" w:rsidDel="004A3D10">
            <w:rPr>
              <w:rStyle w:val="Hyperlink"/>
              <w:noProof/>
              <w:rPrChange w:id="839" w:author="Tran Huan" w:date="2018-11-25T23:22:00Z">
                <w:rPr>
                  <w:rStyle w:val="Hyperlink"/>
                  <w:noProof/>
                </w:rPr>
              </w:rPrChange>
            </w:rPr>
            <w:delText>Hình 2.4</w:delText>
          </w:r>
          <w:r w:rsidRPr="004A3D10" w:rsidDel="004A3D10">
            <w:rPr>
              <w:rStyle w:val="Hyperlink"/>
              <w:noProof/>
              <w:lang w:val="en-US"/>
              <w:rPrChange w:id="840" w:author="Tran Huan" w:date="2018-11-25T23:22:00Z">
                <w:rPr>
                  <w:rStyle w:val="Hyperlink"/>
                  <w:noProof/>
                  <w:lang w:val="en-US"/>
                </w:rPr>
              </w:rPrChange>
            </w:rPr>
            <w:delText xml:space="preserve"> Mô phỏng hàng đợi nhiều trạm phục vụ</w:delText>
          </w:r>
          <w:r w:rsidDel="004A3D10">
            <w:rPr>
              <w:noProof/>
              <w:webHidden/>
            </w:rPr>
            <w:tab/>
            <w:delText>38</w:delText>
          </w:r>
        </w:del>
      </w:ins>
    </w:p>
    <w:p w14:paraId="6D7833F0" w14:textId="7CDF6395" w:rsidR="00F72520" w:rsidDel="004A3D10" w:rsidRDefault="00F72520">
      <w:pPr>
        <w:pStyle w:val="TableofFigures"/>
        <w:tabs>
          <w:tab w:val="right" w:leader="dot" w:pos="8777"/>
        </w:tabs>
        <w:spacing w:line="276" w:lineRule="auto"/>
        <w:rPr>
          <w:ins w:id="841" w:author="phuong vu" w:date="2018-11-22T15:02:00Z"/>
          <w:del w:id="842" w:author="Tran Huan" w:date="2018-11-25T23:22:00Z"/>
          <w:rFonts w:asciiTheme="minorHAnsi" w:eastAsiaTheme="minorEastAsia" w:hAnsiTheme="minorHAnsi" w:cstheme="minorBidi"/>
          <w:noProof/>
          <w:sz w:val="22"/>
          <w:szCs w:val="22"/>
          <w:lang w:val="en-US"/>
        </w:rPr>
        <w:pPrChange w:id="843" w:author="phuong vu" w:date="2018-11-23T13:48:00Z">
          <w:pPr>
            <w:pStyle w:val="TableofFigures"/>
            <w:tabs>
              <w:tab w:val="right" w:leader="dot" w:pos="8777"/>
            </w:tabs>
          </w:pPr>
        </w:pPrChange>
      </w:pPr>
      <w:ins w:id="844" w:author="phuong vu" w:date="2018-11-22T15:02:00Z">
        <w:del w:id="845" w:author="Tran Huan" w:date="2018-11-25T23:22:00Z">
          <w:r w:rsidRPr="004A3D10" w:rsidDel="004A3D10">
            <w:rPr>
              <w:rStyle w:val="Hyperlink"/>
              <w:noProof/>
              <w:rPrChange w:id="846" w:author="Tran Huan" w:date="2018-11-25T23:22:00Z">
                <w:rPr>
                  <w:rStyle w:val="Hyperlink"/>
                  <w:noProof/>
                </w:rPr>
              </w:rPrChange>
            </w:rPr>
            <w:delText>Hình 3.1</w:delText>
          </w:r>
          <w:r w:rsidRPr="004A3D10" w:rsidDel="004A3D10">
            <w:rPr>
              <w:rStyle w:val="Hyperlink"/>
              <w:noProof/>
              <w:lang w:val="en-US"/>
              <w:rPrChange w:id="847" w:author="Tran Huan" w:date="2018-11-25T23:22:00Z">
                <w:rPr>
                  <w:rStyle w:val="Hyperlink"/>
                  <w:noProof/>
                  <w:lang w:val="en-US"/>
                </w:rPr>
              </w:rPrChange>
            </w:rPr>
            <w:delText>: Các thành phần xây d</w:delText>
          </w:r>
          <w:r w:rsidRPr="004A3D10" w:rsidDel="004A3D10">
            <w:rPr>
              <w:rStyle w:val="Hyperlink"/>
              <w:noProof/>
              <w:lang w:val="en-US"/>
              <w:rPrChange w:id="848" w:author="Tran Huan" w:date="2018-11-25T23:22:00Z">
                <w:rPr>
                  <w:rStyle w:val="Hyperlink"/>
                  <w:noProof/>
                  <w:lang w:val="en-US"/>
                </w:rPr>
              </w:rPrChange>
            </w:rPr>
            <w:delText>ự</w:delText>
          </w:r>
          <w:r w:rsidRPr="004A3D10" w:rsidDel="004A3D10">
            <w:rPr>
              <w:rStyle w:val="Hyperlink"/>
              <w:noProof/>
              <w:lang w:val="en-US"/>
              <w:rPrChange w:id="849" w:author="Tran Huan" w:date="2018-11-25T23:22:00Z">
                <w:rPr>
                  <w:rStyle w:val="Hyperlink"/>
                  <w:noProof/>
                  <w:lang w:val="en-US"/>
                </w:rPr>
              </w:rPrChange>
            </w:rPr>
            <w:delText>ng hệ thống</w:delText>
          </w:r>
          <w:r w:rsidDel="004A3D10">
            <w:rPr>
              <w:noProof/>
              <w:webHidden/>
            </w:rPr>
            <w:tab/>
            <w:delText>39</w:delText>
          </w:r>
        </w:del>
      </w:ins>
    </w:p>
    <w:p w14:paraId="376D5EFF" w14:textId="53053FEA" w:rsidR="00F72520" w:rsidDel="004A3D10" w:rsidRDefault="00F72520">
      <w:pPr>
        <w:pStyle w:val="TableofFigures"/>
        <w:tabs>
          <w:tab w:val="right" w:leader="dot" w:pos="8777"/>
        </w:tabs>
        <w:spacing w:line="276" w:lineRule="auto"/>
        <w:rPr>
          <w:ins w:id="850" w:author="phuong vu" w:date="2018-11-22T15:02:00Z"/>
          <w:del w:id="851" w:author="Tran Huan" w:date="2018-11-25T23:22:00Z"/>
          <w:rFonts w:asciiTheme="minorHAnsi" w:eastAsiaTheme="minorEastAsia" w:hAnsiTheme="minorHAnsi" w:cstheme="minorBidi"/>
          <w:noProof/>
          <w:sz w:val="22"/>
          <w:szCs w:val="22"/>
          <w:lang w:val="en-US"/>
        </w:rPr>
        <w:pPrChange w:id="852" w:author="phuong vu" w:date="2018-11-23T13:48:00Z">
          <w:pPr>
            <w:pStyle w:val="TableofFigures"/>
            <w:tabs>
              <w:tab w:val="right" w:leader="dot" w:pos="8777"/>
            </w:tabs>
          </w:pPr>
        </w:pPrChange>
      </w:pPr>
      <w:ins w:id="853" w:author="phuong vu" w:date="2018-11-22T15:02:00Z">
        <w:del w:id="854" w:author="Tran Huan" w:date="2018-11-25T23:22:00Z">
          <w:r w:rsidRPr="004A3D10" w:rsidDel="004A3D10">
            <w:rPr>
              <w:rStyle w:val="Hyperlink"/>
              <w:noProof/>
              <w:rPrChange w:id="855" w:author="Tran Huan" w:date="2018-11-25T23:22:00Z">
                <w:rPr>
                  <w:rStyle w:val="Hyperlink"/>
                  <w:noProof/>
                </w:rPr>
              </w:rPrChange>
            </w:rPr>
            <w:delText>Hình 3.2</w:delText>
          </w:r>
          <w:r w:rsidRPr="004A3D10" w:rsidDel="004A3D10">
            <w:rPr>
              <w:rStyle w:val="Hyperlink"/>
              <w:noProof/>
              <w:lang w:val="en-US"/>
              <w:rPrChange w:id="856" w:author="Tran Huan" w:date="2018-11-25T23:22:00Z">
                <w:rPr>
                  <w:rStyle w:val="Hyperlink"/>
                  <w:noProof/>
                  <w:lang w:val="en-US"/>
                </w:rPr>
              </w:rPrChange>
            </w:rPr>
            <w:delText xml:space="preserve"> Sơ đồ phân rã chức năng</w:delText>
          </w:r>
          <w:r w:rsidDel="004A3D10">
            <w:rPr>
              <w:noProof/>
              <w:webHidden/>
            </w:rPr>
            <w:tab/>
            <w:delText>40</w:delText>
          </w:r>
        </w:del>
      </w:ins>
    </w:p>
    <w:p w14:paraId="79E22A2F" w14:textId="15BCADC4" w:rsidR="00F72520" w:rsidDel="004A3D10" w:rsidRDefault="00F72520">
      <w:pPr>
        <w:pStyle w:val="TableofFigures"/>
        <w:tabs>
          <w:tab w:val="right" w:leader="dot" w:pos="8777"/>
        </w:tabs>
        <w:spacing w:line="276" w:lineRule="auto"/>
        <w:rPr>
          <w:ins w:id="857" w:author="phuong vu" w:date="2018-11-22T15:02:00Z"/>
          <w:del w:id="858" w:author="Tran Huan" w:date="2018-11-25T23:22:00Z"/>
          <w:rFonts w:asciiTheme="minorHAnsi" w:eastAsiaTheme="minorEastAsia" w:hAnsiTheme="minorHAnsi" w:cstheme="minorBidi"/>
          <w:noProof/>
          <w:sz w:val="22"/>
          <w:szCs w:val="22"/>
          <w:lang w:val="en-US"/>
        </w:rPr>
        <w:pPrChange w:id="859" w:author="phuong vu" w:date="2018-11-23T13:48:00Z">
          <w:pPr>
            <w:pStyle w:val="TableofFigures"/>
            <w:tabs>
              <w:tab w:val="right" w:leader="dot" w:pos="8777"/>
            </w:tabs>
          </w:pPr>
        </w:pPrChange>
      </w:pPr>
      <w:ins w:id="860" w:author="phuong vu" w:date="2018-11-22T15:02:00Z">
        <w:del w:id="861" w:author="Tran Huan" w:date="2018-11-25T23:22:00Z">
          <w:r w:rsidRPr="004A3D10" w:rsidDel="004A3D10">
            <w:rPr>
              <w:rStyle w:val="Hyperlink"/>
              <w:noProof/>
              <w:rPrChange w:id="862" w:author="Tran Huan" w:date="2018-11-25T23:22:00Z">
                <w:rPr>
                  <w:rStyle w:val="Hyperlink"/>
                  <w:noProof/>
                </w:rPr>
              </w:rPrChange>
            </w:rPr>
            <w:delText>Hình 3.3</w:delText>
          </w:r>
          <w:r w:rsidRPr="004A3D10" w:rsidDel="004A3D10">
            <w:rPr>
              <w:rStyle w:val="Hyperlink"/>
              <w:noProof/>
              <w:lang w:val="en-US"/>
              <w:rPrChange w:id="863" w:author="Tran Huan" w:date="2018-11-25T23:22:00Z">
                <w:rPr>
                  <w:rStyle w:val="Hyperlink"/>
                  <w:noProof/>
                  <w:lang w:val="en-US"/>
                </w:rPr>
              </w:rPrChange>
            </w:rPr>
            <w:delText xml:space="preserve"> Sơ đồ mô hình quan hệ thực thể ở mức luận lý</w:delText>
          </w:r>
          <w:r w:rsidDel="004A3D10">
            <w:rPr>
              <w:noProof/>
              <w:webHidden/>
            </w:rPr>
            <w:tab/>
            <w:delText>41</w:delText>
          </w:r>
        </w:del>
      </w:ins>
    </w:p>
    <w:p w14:paraId="74794D33" w14:textId="41FBFD4E" w:rsidR="00F72520" w:rsidDel="004A3D10" w:rsidRDefault="00F72520">
      <w:pPr>
        <w:pStyle w:val="TableofFigures"/>
        <w:tabs>
          <w:tab w:val="right" w:leader="dot" w:pos="8777"/>
        </w:tabs>
        <w:spacing w:line="276" w:lineRule="auto"/>
        <w:rPr>
          <w:ins w:id="864" w:author="phuong vu" w:date="2018-11-22T15:02:00Z"/>
          <w:del w:id="865" w:author="Tran Huan" w:date="2018-11-25T23:22:00Z"/>
          <w:rFonts w:asciiTheme="minorHAnsi" w:eastAsiaTheme="minorEastAsia" w:hAnsiTheme="minorHAnsi" w:cstheme="minorBidi"/>
          <w:noProof/>
          <w:sz w:val="22"/>
          <w:szCs w:val="22"/>
          <w:lang w:val="en-US"/>
        </w:rPr>
        <w:pPrChange w:id="866" w:author="phuong vu" w:date="2018-11-23T13:48:00Z">
          <w:pPr>
            <w:pStyle w:val="TableofFigures"/>
            <w:tabs>
              <w:tab w:val="right" w:leader="dot" w:pos="8777"/>
            </w:tabs>
          </w:pPr>
        </w:pPrChange>
      </w:pPr>
      <w:ins w:id="867" w:author="phuong vu" w:date="2018-11-22T15:02:00Z">
        <w:del w:id="868" w:author="Tran Huan" w:date="2018-11-25T23:22:00Z">
          <w:r w:rsidRPr="004A3D10" w:rsidDel="004A3D10">
            <w:rPr>
              <w:rStyle w:val="Hyperlink"/>
              <w:noProof/>
              <w:rPrChange w:id="869" w:author="Tran Huan" w:date="2018-11-25T23:22:00Z">
                <w:rPr>
                  <w:rStyle w:val="Hyperlink"/>
                  <w:noProof/>
                </w:rPr>
              </w:rPrChange>
            </w:rPr>
            <w:delText>Hình 3.4Giao diện xem danh sách đơn hàng trạng thái "hoàn tất"</w:delText>
          </w:r>
          <w:r w:rsidDel="004A3D10">
            <w:rPr>
              <w:noProof/>
              <w:webHidden/>
            </w:rPr>
            <w:tab/>
            <w:delText>45</w:delText>
          </w:r>
        </w:del>
      </w:ins>
    </w:p>
    <w:p w14:paraId="6C938EBE" w14:textId="2C9FFE18" w:rsidR="00F72520" w:rsidDel="004A3D10" w:rsidRDefault="00F72520">
      <w:pPr>
        <w:pStyle w:val="TableofFigures"/>
        <w:tabs>
          <w:tab w:val="right" w:leader="dot" w:pos="8777"/>
        </w:tabs>
        <w:spacing w:line="276" w:lineRule="auto"/>
        <w:rPr>
          <w:ins w:id="870" w:author="phuong vu" w:date="2018-11-22T15:02:00Z"/>
          <w:del w:id="871" w:author="Tran Huan" w:date="2018-11-25T23:22:00Z"/>
          <w:rFonts w:asciiTheme="minorHAnsi" w:eastAsiaTheme="minorEastAsia" w:hAnsiTheme="minorHAnsi" w:cstheme="minorBidi"/>
          <w:noProof/>
          <w:sz w:val="22"/>
          <w:szCs w:val="22"/>
          <w:lang w:val="en-US"/>
        </w:rPr>
        <w:pPrChange w:id="872" w:author="phuong vu" w:date="2018-11-23T13:48:00Z">
          <w:pPr>
            <w:pStyle w:val="TableofFigures"/>
            <w:tabs>
              <w:tab w:val="right" w:leader="dot" w:pos="8777"/>
            </w:tabs>
          </w:pPr>
        </w:pPrChange>
      </w:pPr>
      <w:ins w:id="873" w:author="phuong vu" w:date="2018-11-22T15:02:00Z">
        <w:del w:id="874" w:author="Tran Huan" w:date="2018-11-25T23:22:00Z">
          <w:r w:rsidRPr="004A3D10" w:rsidDel="004A3D10">
            <w:rPr>
              <w:rStyle w:val="Hyperlink"/>
              <w:noProof/>
              <w:rPrChange w:id="875" w:author="Tran Huan" w:date="2018-11-25T23:22:00Z">
                <w:rPr>
                  <w:rStyle w:val="Hyperlink"/>
                  <w:noProof/>
                </w:rPr>
              </w:rPrChange>
            </w:rPr>
            <w:delText>Hình 3.5</w:delText>
          </w:r>
          <w:r w:rsidRPr="004A3D10" w:rsidDel="004A3D10">
            <w:rPr>
              <w:rStyle w:val="Hyperlink"/>
              <w:noProof/>
              <w:lang w:val="en-US"/>
              <w:rPrChange w:id="876" w:author="Tran Huan" w:date="2018-11-25T23:22:00Z">
                <w:rPr>
                  <w:rStyle w:val="Hyperlink"/>
                  <w:noProof/>
                  <w:lang w:val="en-US"/>
                </w:rPr>
              </w:rPrChange>
            </w:rPr>
            <w:delText xml:space="preserve"> </w:delText>
          </w:r>
          <w:r w:rsidRPr="004A3D10" w:rsidDel="004A3D10">
            <w:rPr>
              <w:rStyle w:val="Hyperlink"/>
              <w:noProof/>
              <w:rPrChange w:id="877" w:author="Tran Huan" w:date="2018-11-25T23:22:00Z">
                <w:rPr>
                  <w:rStyle w:val="Hyperlink"/>
                  <w:noProof/>
                </w:rPr>
              </w:rPrChange>
            </w:rPr>
            <w:delText>Giao diện xem danh sách đơn hàng khi dữ liệu rỗng</w:delText>
          </w:r>
          <w:r w:rsidDel="004A3D10">
            <w:rPr>
              <w:noProof/>
              <w:webHidden/>
            </w:rPr>
            <w:tab/>
            <w:delText>45</w:delText>
          </w:r>
        </w:del>
      </w:ins>
    </w:p>
    <w:p w14:paraId="73D7FA8B" w14:textId="78BBB4D4" w:rsidR="00F72520" w:rsidDel="004A3D10" w:rsidRDefault="00F72520">
      <w:pPr>
        <w:pStyle w:val="TableofFigures"/>
        <w:tabs>
          <w:tab w:val="right" w:leader="dot" w:pos="8777"/>
        </w:tabs>
        <w:spacing w:line="276" w:lineRule="auto"/>
        <w:rPr>
          <w:ins w:id="878" w:author="phuong vu" w:date="2018-11-22T15:02:00Z"/>
          <w:del w:id="879" w:author="Tran Huan" w:date="2018-11-25T23:22:00Z"/>
          <w:rFonts w:asciiTheme="minorHAnsi" w:eastAsiaTheme="minorEastAsia" w:hAnsiTheme="minorHAnsi" w:cstheme="minorBidi"/>
          <w:noProof/>
          <w:sz w:val="22"/>
          <w:szCs w:val="22"/>
          <w:lang w:val="en-US"/>
        </w:rPr>
        <w:pPrChange w:id="880" w:author="phuong vu" w:date="2018-11-23T13:48:00Z">
          <w:pPr>
            <w:pStyle w:val="TableofFigures"/>
            <w:tabs>
              <w:tab w:val="right" w:leader="dot" w:pos="8777"/>
            </w:tabs>
          </w:pPr>
        </w:pPrChange>
      </w:pPr>
      <w:ins w:id="881" w:author="phuong vu" w:date="2018-11-22T15:02:00Z">
        <w:del w:id="882" w:author="Tran Huan" w:date="2018-11-25T23:22:00Z">
          <w:r w:rsidRPr="004A3D10" w:rsidDel="004A3D10">
            <w:rPr>
              <w:rStyle w:val="Hyperlink"/>
              <w:noProof/>
              <w:rPrChange w:id="883" w:author="Tran Huan" w:date="2018-11-25T23:22:00Z">
                <w:rPr>
                  <w:rStyle w:val="Hyperlink"/>
                  <w:noProof/>
                </w:rPr>
              </w:rPrChange>
            </w:rPr>
            <w:delText>Hình 3.6</w:delText>
          </w:r>
          <w:r w:rsidRPr="004A3D10" w:rsidDel="004A3D10">
            <w:rPr>
              <w:rStyle w:val="Hyperlink"/>
              <w:noProof/>
              <w:lang w:val="en-US"/>
              <w:rPrChange w:id="884" w:author="Tran Huan" w:date="2018-11-25T23:22:00Z">
                <w:rPr>
                  <w:rStyle w:val="Hyperlink"/>
                  <w:noProof/>
                  <w:lang w:val="en-US"/>
                </w:rPr>
              </w:rPrChange>
            </w:rPr>
            <w:delText xml:space="preserve"> </w:delText>
          </w:r>
          <w:r w:rsidRPr="004A3D10" w:rsidDel="004A3D10">
            <w:rPr>
              <w:rStyle w:val="Hyperlink"/>
              <w:noProof/>
              <w:rPrChange w:id="885" w:author="Tran Huan" w:date="2018-11-25T23:22:00Z">
                <w:rPr>
                  <w:rStyle w:val="Hyperlink"/>
                  <w:noProof/>
                </w:rPr>
              </w:rPrChange>
            </w:rPr>
            <w:delText>Giao diện xem danh sách đơn hàng đang xử lí</w:delText>
          </w:r>
          <w:r w:rsidDel="004A3D10">
            <w:rPr>
              <w:noProof/>
              <w:webHidden/>
            </w:rPr>
            <w:tab/>
            <w:delText>46</w:delText>
          </w:r>
        </w:del>
      </w:ins>
    </w:p>
    <w:p w14:paraId="3FB39983" w14:textId="5AC5C412" w:rsidR="00F72520" w:rsidDel="004A3D10" w:rsidRDefault="00F72520">
      <w:pPr>
        <w:pStyle w:val="TableofFigures"/>
        <w:tabs>
          <w:tab w:val="right" w:leader="dot" w:pos="8777"/>
        </w:tabs>
        <w:spacing w:line="276" w:lineRule="auto"/>
        <w:rPr>
          <w:ins w:id="886" w:author="phuong vu" w:date="2018-11-22T15:02:00Z"/>
          <w:del w:id="887" w:author="Tran Huan" w:date="2018-11-25T23:22:00Z"/>
          <w:rFonts w:asciiTheme="minorHAnsi" w:eastAsiaTheme="minorEastAsia" w:hAnsiTheme="minorHAnsi" w:cstheme="minorBidi"/>
          <w:noProof/>
          <w:sz w:val="22"/>
          <w:szCs w:val="22"/>
          <w:lang w:val="en-US"/>
        </w:rPr>
        <w:pPrChange w:id="888" w:author="phuong vu" w:date="2018-11-23T13:48:00Z">
          <w:pPr>
            <w:pStyle w:val="TableofFigures"/>
            <w:tabs>
              <w:tab w:val="right" w:leader="dot" w:pos="8777"/>
            </w:tabs>
          </w:pPr>
        </w:pPrChange>
      </w:pPr>
      <w:ins w:id="889" w:author="phuong vu" w:date="2018-11-22T15:02:00Z">
        <w:del w:id="890" w:author="Tran Huan" w:date="2018-11-25T23:22:00Z">
          <w:r w:rsidRPr="004A3D10" w:rsidDel="004A3D10">
            <w:rPr>
              <w:rStyle w:val="Hyperlink"/>
              <w:noProof/>
              <w:rPrChange w:id="891" w:author="Tran Huan" w:date="2018-11-25T23:22:00Z">
                <w:rPr>
                  <w:rStyle w:val="Hyperlink"/>
                  <w:noProof/>
                </w:rPr>
              </w:rPrChange>
            </w:rPr>
            <w:delText>Hình 3.7</w:delText>
          </w:r>
          <w:r w:rsidRPr="004A3D10" w:rsidDel="004A3D10">
            <w:rPr>
              <w:rStyle w:val="Hyperlink"/>
              <w:noProof/>
              <w:lang w:val="en-US"/>
              <w:rPrChange w:id="892" w:author="Tran Huan" w:date="2018-11-25T23:22:00Z">
                <w:rPr>
                  <w:rStyle w:val="Hyperlink"/>
                  <w:noProof/>
                  <w:lang w:val="en-US"/>
                </w:rPr>
              </w:rPrChange>
            </w:rPr>
            <w:delText xml:space="preserve"> Giao diện xem chi tiết đơn hàng</w:delText>
          </w:r>
          <w:r w:rsidDel="004A3D10">
            <w:rPr>
              <w:noProof/>
              <w:webHidden/>
            </w:rPr>
            <w:tab/>
            <w:delText>47</w:delText>
          </w:r>
        </w:del>
      </w:ins>
    </w:p>
    <w:p w14:paraId="68150989" w14:textId="3BA7D191" w:rsidR="00F72520" w:rsidDel="004A3D10" w:rsidRDefault="00F72520">
      <w:pPr>
        <w:pStyle w:val="TableofFigures"/>
        <w:tabs>
          <w:tab w:val="right" w:leader="dot" w:pos="8777"/>
        </w:tabs>
        <w:spacing w:line="276" w:lineRule="auto"/>
        <w:rPr>
          <w:ins w:id="893" w:author="phuong vu" w:date="2018-11-22T15:02:00Z"/>
          <w:del w:id="894" w:author="Tran Huan" w:date="2018-11-25T23:22:00Z"/>
          <w:rFonts w:asciiTheme="minorHAnsi" w:eastAsiaTheme="minorEastAsia" w:hAnsiTheme="minorHAnsi" w:cstheme="minorBidi"/>
          <w:noProof/>
          <w:sz w:val="22"/>
          <w:szCs w:val="22"/>
          <w:lang w:val="en-US"/>
        </w:rPr>
        <w:pPrChange w:id="895" w:author="phuong vu" w:date="2018-11-23T13:48:00Z">
          <w:pPr>
            <w:pStyle w:val="TableofFigures"/>
            <w:tabs>
              <w:tab w:val="right" w:leader="dot" w:pos="8777"/>
            </w:tabs>
          </w:pPr>
        </w:pPrChange>
      </w:pPr>
      <w:ins w:id="896" w:author="phuong vu" w:date="2018-11-22T15:02:00Z">
        <w:del w:id="897" w:author="Tran Huan" w:date="2018-11-25T23:22:00Z">
          <w:r w:rsidRPr="004A3D10" w:rsidDel="004A3D10">
            <w:rPr>
              <w:rStyle w:val="Hyperlink"/>
              <w:noProof/>
              <w:rPrChange w:id="898" w:author="Tran Huan" w:date="2018-11-25T23:22:00Z">
                <w:rPr>
                  <w:rStyle w:val="Hyperlink"/>
                  <w:noProof/>
                </w:rPr>
              </w:rPrChange>
            </w:rPr>
            <w:delText>Hình 3.8</w:delText>
          </w:r>
          <w:r w:rsidRPr="004A3D10" w:rsidDel="004A3D10">
            <w:rPr>
              <w:rStyle w:val="Hyperlink"/>
              <w:noProof/>
              <w:lang w:val="en-US"/>
              <w:rPrChange w:id="899" w:author="Tran Huan" w:date="2018-11-25T23:22:00Z">
                <w:rPr>
                  <w:rStyle w:val="Hyperlink"/>
                  <w:noProof/>
                  <w:lang w:val="en-US"/>
                </w:rPr>
              </w:rPrChange>
            </w:rPr>
            <w:delText xml:space="preserve"> Giao diện các chức năng với trạng thái "đang chờ"</w:delText>
          </w:r>
          <w:r w:rsidDel="004A3D10">
            <w:rPr>
              <w:noProof/>
              <w:webHidden/>
            </w:rPr>
            <w:tab/>
            <w:delText>49</w:delText>
          </w:r>
        </w:del>
      </w:ins>
    </w:p>
    <w:p w14:paraId="0A1BA989" w14:textId="192006E5" w:rsidR="00F72520" w:rsidDel="004A3D10" w:rsidRDefault="00F72520">
      <w:pPr>
        <w:pStyle w:val="TableofFigures"/>
        <w:tabs>
          <w:tab w:val="right" w:leader="dot" w:pos="8777"/>
        </w:tabs>
        <w:spacing w:line="276" w:lineRule="auto"/>
        <w:rPr>
          <w:ins w:id="900" w:author="phuong vu" w:date="2018-11-22T15:02:00Z"/>
          <w:del w:id="901" w:author="Tran Huan" w:date="2018-11-25T23:22:00Z"/>
          <w:rFonts w:asciiTheme="minorHAnsi" w:eastAsiaTheme="minorEastAsia" w:hAnsiTheme="minorHAnsi" w:cstheme="minorBidi"/>
          <w:noProof/>
          <w:sz w:val="22"/>
          <w:szCs w:val="22"/>
          <w:lang w:val="en-US"/>
        </w:rPr>
        <w:pPrChange w:id="902" w:author="phuong vu" w:date="2018-11-23T13:48:00Z">
          <w:pPr>
            <w:pStyle w:val="TableofFigures"/>
            <w:tabs>
              <w:tab w:val="right" w:leader="dot" w:pos="8777"/>
            </w:tabs>
          </w:pPr>
        </w:pPrChange>
      </w:pPr>
      <w:ins w:id="903" w:author="phuong vu" w:date="2018-11-22T15:02:00Z">
        <w:del w:id="904" w:author="Tran Huan" w:date="2018-11-25T23:22:00Z">
          <w:r w:rsidRPr="004A3D10" w:rsidDel="004A3D10">
            <w:rPr>
              <w:rStyle w:val="Hyperlink"/>
              <w:noProof/>
              <w:rPrChange w:id="905" w:author="Tran Huan" w:date="2018-11-25T23:22:00Z">
                <w:rPr>
                  <w:rStyle w:val="Hyperlink"/>
                  <w:noProof/>
                </w:rPr>
              </w:rPrChange>
            </w:rPr>
            <w:delText>Hình 3.9</w:delText>
          </w:r>
          <w:r w:rsidRPr="004A3D10" w:rsidDel="004A3D10">
            <w:rPr>
              <w:rStyle w:val="Hyperlink"/>
              <w:noProof/>
              <w:lang w:val="en-US"/>
              <w:rPrChange w:id="906" w:author="Tran Huan" w:date="2018-11-25T23:22:00Z">
                <w:rPr>
                  <w:rStyle w:val="Hyperlink"/>
                  <w:noProof/>
                  <w:lang w:val="en-US"/>
                </w:rPr>
              </w:rPrChange>
            </w:rPr>
            <w:delText xml:space="preserve"> </w:delText>
          </w:r>
          <w:r w:rsidRPr="004A3D10" w:rsidDel="004A3D10">
            <w:rPr>
              <w:rStyle w:val="Hyperlink"/>
              <w:noProof/>
              <w:rPrChange w:id="907" w:author="Tran Huan" w:date="2018-11-25T23:22:00Z">
                <w:rPr>
                  <w:rStyle w:val="Hyperlink"/>
                  <w:noProof/>
                </w:rPr>
              </w:rPrChange>
            </w:rPr>
            <w:delText>Giao diện các chức năng với trạng thái "đang chờ</w:delText>
          </w:r>
          <w:r w:rsidRPr="004A3D10" w:rsidDel="004A3D10">
            <w:rPr>
              <w:rStyle w:val="Hyperlink"/>
              <w:noProof/>
              <w:lang w:val="en-US"/>
              <w:rPrChange w:id="908" w:author="Tran Huan" w:date="2018-11-25T23:22:00Z">
                <w:rPr>
                  <w:rStyle w:val="Hyperlink"/>
                  <w:noProof/>
                  <w:lang w:val="en-US"/>
                </w:rPr>
              </w:rPrChange>
            </w:rPr>
            <w:delText xml:space="preserve"> xử lí</w:delText>
          </w:r>
          <w:r w:rsidRPr="004A3D10" w:rsidDel="004A3D10">
            <w:rPr>
              <w:rStyle w:val="Hyperlink"/>
              <w:noProof/>
              <w:rPrChange w:id="909" w:author="Tran Huan" w:date="2018-11-25T23:22:00Z">
                <w:rPr>
                  <w:rStyle w:val="Hyperlink"/>
                  <w:noProof/>
                </w:rPr>
              </w:rPrChange>
            </w:rPr>
            <w:delText>"</w:delText>
          </w:r>
          <w:r w:rsidDel="004A3D10">
            <w:rPr>
              <w:noProof/>
              <w:webHidden/>
            </w:rPr>
            <w:tab/>
            <w:delText>50</w:delText>
          </w:r>
        </w:del>
      </w:ins>
    </w:p>
    <w:p w14:paraId="62439B4C" w14:textId="5EF4FA7F" w:rsidR="00F72520" w:rsidDel="004A3D10" w:rsidRDefault="00F72520">
      <w:pPr>
        <w:pStyle w:val="TableofFigures"/>
        <w:tabs>
          <w:tab w:val="right" w:leader="dot" w:pos="8777"/>
        </w:tabs>
        <w:spacing w:line="276" w:lineRule="auto"/>
        <w:rPr>
          <w:ins w:id="910" w:author="phuong vu" w:date="2018-11-22T15:02:00Z"/>
          <w:del w:id="911" w:author="Tran Huan" w:date="2018-11-25T23:22:00Z"/>
          <w:rFonts w:asciiTheme="minorHAnsi" w:eastAsiaTheme="minorEastAsia" w:hAnsiTheme="minorHAnsi" w:cstheme="minorBidi"/>
          <w:noProof/>
          <w:sz w:val="22"/>
          <w:szCs w:val="22"/>
          <w:lang w:val="en-US"/>
        </w:rPr>
        <w:pPrChange w:id="912" w:author="phuong vu" w:date="2018-11-23T13:48:00Z">
          <w:pPr>
            <w:pStyle w:val="TableofFigures"/>
            <w:tabs>
              <w:tab w:val="right" w:leader="dot" w:pos="8777"/>
            </w:tabs>
          </w:pPr>
        </w:pPrChange>
      </w:pPr>
      <w:ins w:id="913" w:author="phuong vu" w:date="2018-11-22T15:02:00Z">
        <w:del w:id="914" w:author="Tran Huan" w:date="2018-11-25T23:22:00Z">
          <w:r w:rsidRPr="004A3D10" w:rsidDel="004A3D10">
            <w:rPr>
              <w:rStyle w:val="Hyperlink"/>
              <w:noProof/>
              <w:rPrChange w:id="915" w:author="Tran Huan" w:date="2018-11-25T23:22:00Z">
                <w:rPr>
                  <w:rStyle w:val="Hyperlink"/>
                  <w:noProof/>
                </w:rPr>
              </w:rPrChange>
            </w:rPr>
            <w:delText>Hình 3.10Giao diện các chức năng với trạng thái "đang xử lí"</w:delText>
          </w:r>
          <w:r w:rsidDel="004A3D10">
            <w:rPr>
              <w:noProof/>
              <w:webHidden/>
            </w:rPr>
            <w:tab/>
            <w:delText>51</w:delText>
          </w:r>
        </w:del>
      </w:ins>
    </w:p>
    <w:p w14:paraId="56A9AB18" w14:textId="3140E44E" w:rsidR="00F72520" w:rsidDel="004A3D10" w:rsidRDefault="00F72520">
      <w:pPr>
        <w:pStyle w:val="TableofFigures"/>
        <w:tabs>
          <w:tab w:val="right" w:leader="dot" w:pos="8777"/>
        </w:tabs>
        <w:spacing w:line="276" w:lineRule="auto"/>
        <w:rPr>
          <w:ins w:id="916" w:author="phuong vu" w:date="2018-11-22T15:02:00Z"/>
          <w:del w:id="917" w:author="Tran Huan" w:date="2018-11-25T23:22:00Z"/>
          <w:rFonts w:asciiTheme="minorHAnsi" w:eastAsiaTheme="minorEastAsia" w:hAnsiTheme="minorHAnsi" w:cstheme="minorBidi"/>
          <w:noProof/>
          <w:sz w:val="22"/>
          <w:szCs w:val="22"/>
          <w:lang w:val="en-US"/>
        </w:rPr>
        <w:pPrChange w:id="918" w:author="phuong vu" w:date="2018-11-23T13:48:00Z">
          <w:pPr>
            <w:pStyle w:val="TableofFigures"/>
            <w:tabs>
              <w:tab w:val="right" w:leader="dot" w:pos="8777"/>
            </w:tabs>
          </w:pPr>
        </w:pPrChange>
      </w:pPr>
      <w:ins w:id="919" w:author="phuong vu" w:date="2018-11-22T15:02:00Z">
        <w:del w:id="920" w:author="Tran Huan" w:date="2018-11-25T23:22:00Z">
          <w:r w:rsidRPr="004A3D10" w:rsidDel="004A3D10">
            <w:rPr>
              <w:rStyle w:val="Hyperlink"/>
              <w:noProof/>
              <w:rPrChange w:id="921" w:author="Tran Huan" w:date="2018-11-25T23:22:00Z">
                <w:rPr>
                  <w:rStyle w:val="Hyperlink"/>
                  <w:noProof/>
                </w:rPr>
              </w:rPrChange>
            </w:rPr>
            <w:delText>Hình 3.11</w:delText>
          </w:r>
          <w:r w:rsidRPr="004A3D10" w:rsidDel="004A3D10">
            <w:rPr>
              <w:rStyle w:val="Hyperlink"/>
              <w:noProof/>
              <w:lang w:val="en-US"/>
              <w:rPrChange w:id="922" w:author="Tran Huan" w:date="2018-11-25T23:22:00Z">
                <w:rPr>
                  <w:rStyle w:val="Hyperlink"/>
                  <w:noProof/>
                  <w:lang w:val="en-US"/>
                </w:rPr>
              </w:rPrChange>
            </w:rPr>
            <w:delText xml:space="preserve"> Giao diện thực hiện chức năng tạo hóa đơn cho đơn hàng</w:delText>
          </w:r>
          <w:r w:rsidDel="004A3D10">
            <w:rPr>
              <w:noProof/>
              <w:webHidden/>
            </w:rPr>
            <w:tab/>
            <w:delText>53</w:delText>
          </w:r>
        </w:del>
      </w:ins>
    </w:p>
    <w:p w14:paraId="4615948E" w14:textId="54E464B4" w:rsidR="00F72520" w:rsidDel="004A3D10" w:rsidRDefault="00F72520">
      <w:pPr>
        <w:pStyle w:val="TableofFigures"/>
        <w:tabs>
          <w:tab w:val="right" w:leader="dot" w:pos="8777"/>
        </w:tabs>
        <w:spacing w:line="276" w:lineRule="auto"/>
        <w:rPr>
          <w:ins w:id="923" w:author="phuong vu" w:date="2018-11-22T15:02:00Z"/>
          <w:del w:id="924" w:author="Tran Huan" w:date="2018-11-25T23:22:00Z"/>
          <w:rFonts w:asciiTheme="minorHAnsi" w:eastAsiaTheme="minorEastAsia" w:hAnsiTheme="minorHAnsi" w:cstheme="minorBidi"/>
          <w:noProof/>
          <w:sz w:val="22"/>
          <w:szCs w:val="22"/>
          <w:lang w:val="en-US"/>
        </w:rPr>
        <w:pPrChange w:id="925" w:author="phuong vu" w:date="2018-11-23T13:48:00Z">
          <w:pPr>
            <w:pStyle w:val="TableofFigures"/>
            <w:tabs>
              <w:tab w:val="right" w:leader="dot" w:pos="8777"/>
            </w:tabs>
          </w:pPr>
        </w:pPrChange>
      </w:pPr>
      <w:ins w:id="926" w:author="phuong vu" w:date="2018-11-22T15:02:00Z">
        <w:del w:id="927" w:author="Tran Huan" w:date="2018-11-25T23:22:00Z">
          <w:r w:rsidRPr="004A3D10" w:rsidDel="004A3D10">
            <w:rPr>
              <w:rStyle w:val="Hyperlink"/>
              <w:noProof/>
              <w:rPrChange w:id="928" w:author="Tran Huan" w:date="2018-11-25T23:22:00Z">
                <w:rPr>
                  <w:rStyle w:val="Hyperlink"/>
                  <w:noProof/>
                </w:rPr>
              </w:rPrChange>
            </w:rPr>
            <w:delText>Hình 3.12</w:delText>
          </w:r>
          <w:r w:rsidRPr="004A3D10" w:rsidDel="004A3D10">
            <w:rPr>
              <w:rStyle w:val="Hyperlink"/>
              <w:noProof/>
              <w:lang w:val="en-US"/>
              <w:rPrChange w:id="929" w:author="Tran Huan" w:date="2018-11-25T23:22:00Z">
                <w:rPr>
                  <w:rStyle w:val="Hyperlink"/>
                  <w:noProof/>
                  <w:lang w:val="en-US"/>
                </w:rPr>
              </w:rPrChange>
            </w:rPr>
            <w:delText xml:space="preserve"> Giao diện xem hóa đơn của đơn hàng</w:delText>
          </w:r>
          <w:r w:rsidDel="004A3D10">
            <w:rPr>
              <w:noProof/>
              <w:webHidden/>
            </w:rPr>
            <w:tab/>
            <w:delText>54</w:delText>
          </w:r>
        </w:del>
      </w:ins>
    </w:p>
    <w:p w14:paraId="44F0E773" w14:textId="795FCD28" w:rsidR="00F72520" w:rsidDel="004A3D10" w:rsidRDefault="00F72520">
      <w:pPr>
        <w:pStyle w:val="TableofFigures"/>
        <w:tabs>
          <w:tab w:val="right" w:leader="dot" w:pos="8777"/>
        </w:tabs>
        <w:spacing w:line="276" w:lineRule="auto"/>
        <w:rPr>
          <w:ins w:id="930" w:author="phuong vu" w:date="2018-11-22T15:02:00Z"/>
          <w:del w:id="931" w:author="Tran Huan" w:date="2018-11-25T23:22:00Z"/>
          <w:rFonts w:asciiTheme="minorHAnsi" w:eastAsiaTheme="minorEastAsia" w:hAnsiTheme="minorHAnsi" w:cstheme="minorBidi"/>
          <w:noProof/>
          <w:sz w:val="22"/>
          <w:szCs w:val="22"/>
          <w:lang w:val="en-US"/>
        </w:rPr>
        <w:pPrChange w:id="932" w:author="phuong vu" w:date="2018-11-23T13:48:00Z">
          <w:pPr>
            <w:pStyle w:val="TableofFigures"/>
            <w:tabs>
              <w:tab w:val="right" w:leader="dot" w:pos="8777"/>
            </w:tabs>
          </w:pPr>
        </w:pPrChange>
      </w:pPr>
      <w:ins w:id="933" w:author="phuong vu" w:date="2018-11-22T15:02:00Z">
        <w:del w:id="934" w:author="Tran Huan" w:date="2018-11-25T23:22:00Z">
          <w:r w:rsidRPr="004A3D10" w:rsidDel="004A3D10">
            <w:rPr>
              <w:rStyle w:val="Hyperlink"/>
              <w:noProof/>
              <w:rPrChange w:id="935" w:author="Tran Huan" w:date="2018-11-25T23:22:00Z">
                <w:rPr>
                  <w:rStyle w:val="Hyperlink"/>
                  <w:noProof/>
                </w:rPr>
              </w:rPrChange>
            </w:rPr>
            <w:delText>Hình 3.13</w:delText>
          </w:r>
          <w:r w:rsidRPr="004A3D10" w:rsidDel="004A3D10">
            <w:rPr>
              <w:rStyle w:val="Hyperlink"/>
              <w:noProof/>
              <w:lang w:val="en-US"/>
              <w:rPrChange w:id="936" w:author="Tran Huan" w:date="2018-11-25T23:22:00Z">
                <w:rPr>
                  <w:rStyle w:val="Hyperlink"/>
                  <w:noProof/>
                  <w:lang w:val="en-US"/>
                </w:rPr>
              </w:rPrChange>
            </w:rPr>
            <w:delText xml:space="preserve"> Giao diện cập nhật thông tin hóa đơn</w:delText>
          </w:r>
          <w:r w:rsidDel="004A3D10">
            <w:rPr>
              <w:noProof/>
              <w:webHidden/>
            </w:rPr>
            <w:tab/>
            <w:delText>55</w:delText>
          </w:r>
        </w:del>
      </w:ins>
    </w:p>
    <w:p w14:paraId="68EBF4C7" w14:textId="7932D5F0" w:rsidR="00F72520" w:rsidDel="004A3D10" w:rsidRDefault="00F72520">
      <w:pPr>
        <w:pStyle w:val="TableofFigures"/>
        <w:tabs>
          <w:tab w:val="right" w:leader="dot" w:pos="8777"/>
        </w:tabs>
        <w:spacing w:line="276" w:lineRule="auto"/>
        <w:rPr>
          <w:ins w:id="937" w:author="phuong vu" w:date="2018-11-22T15:02:00Z"/>
          <w:del w:id="938" w:author="Tran Huan" w:date="2018-11-25T23:22:00Z"/>
          <w:rFonts w:asciiTheme="minorHAnsi" w:eastAsiaTheme="minorEastAsia" w:hAnsiTheme="minorHAnsi" w:cstheme="minorBidi"/>
          <w:noProof/>
          <w:sz w:val="22"/>
          <w:szCs w:val="22"/>
          <w:lang w:val="en-US"/>
        </w:rPr>
        <w:pPrChange w:id="939" w:author="phuong vu" w:date="2018-11-23T13:48:00Z">
          <w:pPr>
            <w:pStyle w:val="TableofFigures"/>
            <w:tabs>
              <w:tab w:val="right" w:leader="dot" w:pos="8777"/>
            </w:tabs>
          </w:pPr>
        </w:pPrChange>
      </w:pPr>
      <w:ins w:id="940" w:author="phuong vu" w:date="2018-11-22T15:02:00Z">
        <w:del w:id="941" w:author="Tran Huan" w:date="2018-11-25T23:22:00Z">
          <w:r w:rsidRPr="004A3D10" w:rsidDel="004A3D10">
            <w:rPr>
              <w:rStyle w:val="Hyperlink"/>
              <w:noProof/>
              <w:rPrChange w:id="942" w:author="Tran Huan" w:date="2018-11-25T23:22:00Z">
                <w:rPr>
                  <w:rStyle w:val="Hyperlink"/>
                  <w:noProof/>
                </w:rPr>
              </w:rPrChange>
            </w:rPr>
            <w:delText>Hình 3.14</w:delText>
          </w:r>
          <w:r w:rsidRPr="004A3D10" w:rsidDel="004A3D10">
            <w:rPr>
              <w:rStyle w:val="Hyperlink"/>
              <w:noProof/>
              <w:lang w:val="en-US"/>
              <w:rPrChange w:id="943" w:author="Tran Huan" w:date="2018-11-25T23:22:00Z">
                <w:rPr>
                  <w:rStyle w:val="Hyperlink"/>
                  <w:noProof/>
                  <w:lang w:val="en-US"/>
                </w:rPr>
              </w:rPrChange>
            </w:rPr>
            <w:delText xml:space="preserve"> Giao diện xem danh sách biên nhận</w:delText>
          </w:r>
          <w:r w:rsidDel="004A3D10">
            <w:rPr>
              <w:noProof/>
              <w:webHidden/>
            </w:rPr>
            <w:tab/>
            <w:delText>56</w:delText>
          </w:r>
        </w:del>
      </w:ins>
    </w:p>
    <w:p w14:paraId="3F1A5381" w14:textId="0B7C9861" w:rsidR="00F72520" w:rsidDel="004A3D10" w:rsidRDefault="00F72520">
      <w:pPr>
        <w:pStyle w:val="TableofFigures"/>
        <w:tabs>
          <w:tab w:val="right" w:leader="dot" w:pos="8777"/>
        </w:tabs>
        <w:spacing w:line="276" w:lineRule="auto"/>
        <w:rPr>
          <w:ins w:id="944" w:author="phuong vu" w:date="2018-11-22T15:02:00Z"/>
          <w:del w:id="945" w:author="Tran Huan" w:date="2018-11-25T23:22:00Z"/>
          <w:rFonts w:asciiTheme="minorHAnsi" w:eastAsiaTheme="minorEastAsia" w:hAnsiTheme="minorHAnsi" w:cstheme="minorBidi"/>
          <w:noProof/>
          <w:sz w:val="22"/>
          <w:szCs w:val="22"/>
          <w:lang w:val="en-US"/>
        </w:rPr>
        <w:pPrChange w:id="946" w:author="phuong vu" w:date="2018-11-23T13:48:00Z">
          <w:pPr>
            <w:pStyle w:val="TableofFigures"/>
            <w:tabs>
              <w:tab w:val="right" w:leader="dot" w:pos="8777"/>
            </w:tabs>
          </w:pPr>
        </w:pPrChange>
      </w:pPr>
      <w:ins w:id="947" w:author="phuong vu" w:date="2018-11-22T15:02:00Z">
        <w:del w:id="948" w:author="Tran Huan" w:date="2018-11-25T23:22:00Z">
          <w:r w:rsidRPr="004A3D10" w:rsidDel="004A3D10">
            <w:rPr>
              <w:rStyle w:val="Hyperlink"/>
              <w:noProof/>
              <w:rPrChange w:id="949" w:author="Tran Huan" w:date="2018-11-25T23:22:00Z">
                <w:rPr>
                  <w:rStyle w:val="Hyperlink"/>
                  <w:noProof/>
                </w:rPr>
              </w:rPrChange>
            </w:rPr>
            <w:delText>Hình 3.16</w:delText>
          </w:r>
          <w:r w:rsidRPr="004A3D10" w:rsidDel="004A3D10">
            <w:rPr>
              <w:rStyle w:val="Hyperlink"/>
              <w:noProof/>
              <w:lang w:val="en-US"/>
              <w:rPrChange w:id="950" w:author="Tran Huan" w:date="2018-11-25T23:22:00Z">
                <w:rPr>
                  <w:rStyle w:val="Hyperlink"/>
                  <w:noProof/>
                  <w:lang w:val="en-US"/>
                </w:rPr>
              </w:rPrChange>
            </w:rPr>
            <w:delText xml:space="preserve"> Giao diện chi tiết biên nhận</w:delText>
          </w:r>
          <w:r w:rsidDel="004A3D10">
            <w:rPr>
              <w:noProof/>
              <w:webHidden/>
            </w:rPr>
            <w:tab/>
            <w:delText>58</w:delText>
          </w:r>
        </w:del>
      </w:ins>
    </w:p>
    <w:p w14:paraId="70025433" w14:textId="3ED0A174" w:rsidR="00F72520" w:rsidDel="004A3D10" w:rsidRDefault="00F72520">
      <w:pPr>
        <w:pStyle w:val="TableofFigures"/>
        <w:tabs>
          <w:tab w:val="right" w:leader="dot" w:pos="8777"/>
        </w:tabs>
        <w:spacing w:line="276" w:lineRule="auto"/>
        <w:rPr>
          <w:ins w:id="951" w:author="phuong vu" w:date="2018-11-22T15:02:00Z"/>
          <w:del w:id="952" w:author="Tran Huan" w:date="2018-11-25T23:22:00Z"/>
          <w:rFonts w:asciiTheme="minorHAnsi" w:eastAsiaTheme="minorEastAsia" w:hAnsiTheme="minorHAnsi" w:cstheme="minorBidi"/>
          <w:noProof/>
          <w:sz w:val="22"/>
          <w:szCs w:val="22"/>
          <w:lang w:val="en-US"/>
        </w:rPr>
        <w:pPrChange w:id="953" w:author="phuong vu" w:date="2018-11-23T13:48:00Z">
          <w:pPr>
            <w:pStyle w:val="TableofFigures"/>
            <w:tabs>
              <w:tab w:val="right" w:leader="dot" w:pos="8777"/>
            </w:tabs>
          </w:pPr>
        </w:pPrChange>
      </w:pPr>
      <w:ins w:id="954" w:author="phuong vu" w:date="2018-11-22T15:02:00Z">
        <w:del w:id="955" w:author="Tran Huan" w:date="2018-11-25T23:22:00Z">
          <w:r w:rsidRPr="004A3D10" w:rsidDel="004A3D10">
            <w:rPr>
              <w:rStyle w:val="Hyperlink"/>
              <w:noProof/>
              <w:rPrChange w:id="956" w:author="Tran Huan" w:date="2018-11-25T23:22:00Z">
                <w:rPr>
                  <w:rStyle w:val="Hyperlink"/>
                  <w:noProof/>
                </w:rPr>
              </w:rPrChange>
            </w:rPr>
            <w:delText>Hình 3.15</w:delText>
          </w:r>
          <w:r w:rsidRPr="004A3D10" w:rsidDel="004A3D10">
            <w:rPr>
              <w:rStyle w:val="Hyperlink"/>
              <w:noProof/>
              <w:lang w:val="en-US"/>
              <w:rPrChange w:id="957" w:author="Tran Huan" w:date="2018-11-25T23:22:00Z">
                <w:rPr>
                  <w:rStyle w:val="Hyperlink"/>
                  <w:noProof/>
                  <w:lang w:val="en-US"/>
                </w:rPr>
              </w:rPrChange>
            </w:rPr>
            <w:delText xml:space="preserve"> Các chức năng ứng với biên nhận</w:delText>
          </w:r>
          <w:r w:rsidDel="004A3D10">
            <w:rPr>
              <w:noProof/>
              <w:webHidden/>
            </w:rPr>
            <w:tab/>
            <w:delText>58</w:delText>
          </w:r>
        </w:del>
      </w:ins>
    </w:p>
    <w:p w14:paraId="24652EA7" w14:textId="66E8BBF2" w:rsidR="00F72520" w:rsidDel="004A3D10" w:rsidRDefault="00F72520">
      <w:pPr>
        <w:pStyle w:val="TableofFigures"/>
        <w:tabs>
          <w:tab w:val="right" w:leader="dot" w:pos="8777"/>
        </w:tabs>
        <w:spacing w:line="276" w:lineRule="auto"/>
        <w:rPr>
          <w:ins w:id="958" w:author="phuong vu" w:date="2018-11-22T15:02:00Z"/>
          <w:del w:id="959" w:author="Tran Huan" w:date="2018-11-25T23:22:00Z"/>
          <w:rFonts w:asciiTheme="minorHAnsi" w:eastAsiaTheme="minorEastAsia" w:hAnsiTheme="minorHAnsi" w:cstheme="minorBidi"/>
          <w:noProof/>
          <w:sz w:val="22"/>
          <w:szCs w:val="22"/>
          <w:lang w:val="en-US"/>
        </w:rPr>
        <w:pPrChange w:id="960" w:author="phuong vu" w:date="2018-11-23T13:48:00Z">
          <w:pPr>
            <w:pStyle w:val="TableofFigures"/>
            <w:tabs>
              <w:tab w:val="right" w:leader="dot" w:pos="8777"/>
            </w:tabs>
          </w:pPr>
        </w:pPrChange>
      </w:pPr>
      <w:ins w:id="961" w:author="phuong vu" w:date="2018-11-22T15:02:00Z">
        <w:del w:id="962" w:author="Tran Huan" w:date="2018-11-25T23:22:00Z">
          <w:r w:rsidRPr="004A3D10" w:rsidDel="004A3D10">
            <w:rPr>
              <w:rStyle w:val="Hyperlink"/>
              <w:noProof/>
              <w:rPrChange w:id="963" w:author="Tran Huan" w:date="2018-11-25T23:22:00Z">
                <w:rPr>
                  <w:rStyle w:val="Hyperlink"/>
                  <w:noProof/>
                </w:rPr>
              </w:rPrChange>
            </w:rPr>
            <w:delText>Hình 3.17</w:delText>
          </w:r>
          <w:r w:rsidRPr="004A3D10" w:rsidDel="004A3D10">
            <w:rPr>
              <w:rStyle w:val="Hyperlink"/>
              <w:noProof/>
              <w:lang w:val="en-US"/>
              <w:rPrChange w:id="964" w:author="Tran Huan" w:date="2018-11-25T23:22:00Z">
                <w:rPr>
                  <w:rStyle w:val="Hyperlink"/>
                  <w:noProof/>
                  <w:lang w:val="en-US"/>
                </w:rPr>
              </w:rPrChange>
            </w:rPr>
            <w:delText xml:space="preserve"> Giao diện thay đổi trạng thái biên nhận khi trạng thái "đang chờ"</w:delText>
          </w:r>
          <w:r w:rsidDel="004A3D10">
            <w:rPr>
              <w:noProof/>
              <w:webHidden/>
            </w:rPr>
            <w:tab/>
            <w:delText>61</w:delText>
          </w:r>
        </w:del>
      </w:ins>
    </w:p>
    <w:p w14:paraId="58BB758A" w14:textId="49DE7D0C" w:rsidR="00F72520" w:rsidDel="004A3D10" w:rsidRDefault="00F72520">
      <w:pPr>
        <w:pStyle w:val="TableofFigures"/>
        <w:tabs>
          <w:tab w:val="right" w:leader="dot" w:pos="8777"/>
        </w:tabs>
        <w:spacing w:line="276" w:lineRule="auto"/>
        <w:rPr>
          <w:ins w:id="965" w:author="phuong vu" w:date="2018-11-22T15:02:00Z"/>
          <w:del w:id="966" w:author="Tran Huan" w:date="2018-11-25T23:22:00Z"/>
          <w:rFonts w:asciiTheme="minorHAnsi" w:eastAsiaTheme="minorEastAsia" w:hAnsiTheme="minorHAnsi" w:cstheme="minorBidi"/>
          <w:noProof/>
          <w:sz w:val="22"/>
          <w:szCs w:val="22"/>
          <w:lang w:val="en-US"/>
        </w:rPr>
        <w:pPrChange w:id="967" w:author="phuong vu" w:date="2018-11-23T13:48:00Z">
          <w:pPr>
            <w:pStyle w:val="TableofFigures"/>
            <w:tabs>
              <w:tab w:val="right" w:leader="dot" w:pos="8777"/>
            </w:tabs>
          </w:pPr>
        </w:pPrChange>
      </w:pPr>
      <w:ins w:id="968" w:author="phuong vu" w:date="2018-11-22T15:02:00Z">
        <w:del w:id="969" w:author="Tran Huan" w:date="2018-11-25T23:22:00Z">
          <w:r w:rsidRPr="004A3D10" w:rsidDel="004A3D10">
            <w:rPr>
              <w:rStyle w:val="Hyperlink"/>
              <w:noProof/>
              <w:rPrChange w:id="970" w:author="Tran Huan" w:date="2018-11-25T23:22:00Z">
                <w:rPr>
                  <w:rStyle w:val="Hyperlink"/>
                  <w:noProof/>
                </w:rPr>
              </w:rPrChange>
            </w:rPr>
            <w:delText>Hình 3.18</w:delText>
          </w:r>
          <w:r w:rsidRPr="004A3D10" w:rsidDel="004A3D10">
            <w:rPr>
              <w:rStyle w:val="Hyperlink"/>
              <w:noProof/>
              <w:lang w:val="en-US"/>
              <w:rPrChange w:id="971" w:author="Tran Huan" w:date="2018-11-25T23:22:00Z">
                <w:rPr>
                  <w:rStyle w:val="Hyperlink"/>
                  <w:noProof/>
                  <w:lang w:val="en-US"/>
                </w:rPr>
              </w:rPrChange>
            </w:rPr>
            <w:delText xml:space="preserve"> Giao diện thay đổi trạng thái biên nhận khi trạng thái "đang chờ trả đồ"</w:delText>
          </w:r>
          <w:r w:rsidDel="004A3D10">
            <w:rPr>
              <w:noProof/>
              <w:webHidden/>
            </w:rPr>
            <w:tab/>
            <w:delText>62</w:delText>
          </w:r>
        </w:del>
      </w:ins>
    </w:p>
    <w:p w14:paraId="2A9903CE" w14:textId="3F990F8E" w:rsidR="00F72520" w:rsidDel="004A3D10" w:rsidRDefault="00F72520">
      <w:pPr>
        <w:pStyle w:val="TableofFigures"/>
        <w:tabs>
          <w:tab w:val="right" w:leader="dot" w:pos="8777"/>
        </w:tabs>
        <w:spacing w:line="276" w:lineRule="auto"/>
        <w:rPr>
          <w:ins w:id="972" w:author="phuong vu" w:date="2018-11-22T15:02:00Z"/>
          <w:del w:id="973" w:author="Tran Huan" w:date="2018-11-25T23:22:00Z"/>
          <w:rFonts w:asciiTheme="minorHAnsi" w:eastAsiaTheme="minorEastAsia" w:hAnsiTheme="minorHAnsi" w:cstheme="minorBidi"/>
          <w:noProof/>
          <w:sz w:val="22"/>
          <w:szCs w:val="22"/>
          <w:lang w:val="en-US"/>
        </w:rPr>
        <w:pPrChange w:id="974" w:author="phuong vu" w:date="2018-11-23T13:48:00Z">
          <w:pPr>
            <w:pStyle w:val="TableofFigures"/>
            <w:tabs>
              <w:tab w:val="right" w:leader="dot" w:pos="8777"/>
            </w:tabs>
          </w:pPr>
        </w:pPrChange>
      </w:pPr>
      <w:ins w:id="975" w:author="phuong vu" w:date="2018-11-22T15:02:00Z">
        <w:del w:id="976" w:author="Tran Huan" w:date="2018-11-25T23:22:00Z">
          <w:r w:rsidRPr="004A3D10" w:rsidDel="004A3D10">
            <w:rPr>
              <w:rStyle w:val="Hyperlink"/>
              <w:noProof/>
              <w:rPrChange w:id="977" w:author="Tran Huan" w:date="2018-11-25T23:22:00Z">
                <w:rPr>
                  <w:rStyle w:val="Hyperlink"/>
                  <w:noProof/>
                </w:rPr>
              </w:rPrChange>
            </w:rPr>
            <w:delText>Hình 3.19</w:delText>
          </w:r>
          <w:r w:rsidRPr="004A3D10" w:rsidDel="004A3D10">
            <w:rPr>
              <w:rStyle w:val="Hyperlink"/>
              <w:noProof/>
              <w:lang w:val="en-US"/>
              <w:rPrChange w:id="978" w:author="Tran Huan" w:date="2018-11-25T23:22:00Z">
                <w:rPr>
                  <w:rStyle w:val="Hyperlink"/>
                  <w:noProof/>
                  <w:lang w:val="en-US"/>
                </w:rPr>
              </w:rPrChange>
            </w:rPr>
            <w:delText xml:space="preserve"> Giao diện cập nhật thông tin biên nhận với trạng thái "đang chờ"</w:delText>
          </w:r>
          <w:r w:rsidDel="004A3D10">
            <w:rPr>
              <w:noProof/>
              <w:webHidden/>
            </w:rPr>
            <w:tab/>
            <w:delText>63</w:delText>
          </w:r>
        </w:del>
      </w:ins>
    </w:p>
    <w:p w14:paraId="4B33B30D" w14:textId="782583F2" w:rsidR="00F72520" w:rsidDel="004A3D10" w:rsidRDefault="00F72520">
      <w:pPr>
        <w:pStyle w:val="TableofFigures"/>
        <w:tabs>
          <w:tab w:val="right" w:leader="dot" w:pos="8777"/>
        </w:tabs>
        <w:spacing w:line="276" w:lineRule="auto"/>
        <w:rPr>
          <w:ins w:id="979" w:author="phuong vu" w:date="2018-11-22T15:02:00Z"/>
          <w:del w:id="980" w:author="Tran Huan" w:date="2018-11-25T23:22:00Z"/>
          <w:rFonts w:asciiTheme="minorHAnsi" w:eastAsiaTheme="minorEastAsia" w:hAnsiTheme="minorHAnsi" w:cstheme="minorBidi"/>
          <w:noProof/>
          <w:sz w:val="22"/>
          <w:szCs w:val="22"/>
          <w:lang w:val="en-US"/>
        </w:rPr>
        <w:pPrChange w:id="981" w:author="phuong vu" w:date="2018-11-23T13:48:00Z">
          <w:pPr>
            <w:pStyle w:val="TableofFigures"/>
            <w:tabs>
              <w:tab w:val="right" w:leader="dot" w:pos="8777"/>
            </w:tabs>
          </w:pPr>
        </w:pPrChange>
      </w:pPr>
      <w:ins w:id="982" w:author="phuong vu" w:date="2018-11-22T15:02:00Z">
        <w:del w:id="983" w:author="Tran Huan" w:date="2018-11-25T23:22:00Z">
          <w:r w:rsidRPr="004A3D10" w:rsidDel="004A3D10">
            <w:rPr>
              <w:rStyle w:val="Hyperlink"/>
              <w:noProof/>
              <w:rPrChange w:id="984" w:author="Tran Huan" w:date="2018-11-25T23:22:00Z">
                <w:rPr>
                  <w:rStyle w:val="Hyperlink"/>
                  <w:noProof/>
                </w:rPr>
              </w:rPrChange>
            </w:rPr>
            <w:delText>Hình 3.20</w:delText>
          </w:r>
          <w:r w:rsidRPr="004A3D10" w:rsidDel="004A3D10">
            <w:rPr>
              <w:rStyle w:val="Hyperlink"/>
              <w:noProof/>
              <w:lang w:val="en-US"/>
              <w:rPrChange w:id="985" w:author="Tran Huan" w:date="2018-11-25T23:22:00Z">
                <w:rPr>
                  <w:rStyle w:val="Hyperlink"/>
                  <w:noProof/>
                  <w:lang w:val="en-US"/>
                </w:rPr>
              </w:rPrChange>
            </w:rPr>
            <w:delText xml:space="preserve"> </w:delText>
          </w:r>
          <w:r w:rsidRPr="004A3D10" w:rsidDel="004A3D10">
            <w:rPr>
              <w:rStyle w:val="Hyperlink"/>
              <w:noProof/>
              <w:rPrChange w:id="986" w:author="Tran Huan" w:date="2018-11-25T23:22:00Z">
                <w:rPr>
                  <w:rStyle w:val="Hyperlink"/>
                  <w:noProof/>
                </w:rPr>
              </w:rPrChange>
            </w:rPr>
            <w:delText>Giao diện cập nhật thông tin biên nhận với trạng thái "đang chờ</w:delText>
          </w:r>
          <w:r w:rsidRPr="004A3D10" w:rsidDel="004A3D10">
            <w:rPr>
              <w:rStyle w:val="Hyperlink"/>
              <w:noProof/>
              <w:lang w:val="en-US"/>
              <w:rPrChange w:id="987" w:author="Tran Huan" w:date="2018-11-25T23:22:00Z">
                <w:rPr>
                  <w:rStyle w:val="Hyperlink"/>
                  <w:noProof/>
                  <w:lang w:val="en-US"/>
                </w:rPr>
              </w:rPrChange>
            </w:rPr>
            <w:delText xml:space="preserve"> trả đồ</w:delText>
          </w:r>
          <w:r w:rsidRPr="004A3D10" w:rsidDel="004A3D10">
            <w:rPr>
              <w:rStyle w:val="Hyperlink"/>
              <w:noProof/>
              <w:rPrChange w:id="988" w:author="Tran Huan" w:date="2018-11-25T23:22:00Z">
                <w:rPr>
                  <w:rStyle w:val="Hyperlink"/>
                  <w:noProof/>
                </w:rPr>
              </w:rPrChange>
            </w:rPr>
            <w:delText>"</w:delText>
          </w:r>
          <w:r w:rsidDel="004A3D10">
            <w:rPr>
              <w:noProof/>
              <w:webHidden/>
            </w:rPr>
            <w:tab/>
            <w:delText>64</w:delText>
          </w:r>
        </w:del>
      </w:ins>
    </w:p>
    <w:p w14:paraId="1968E2ED" w14:textId="24210943" w:rsidR="00F72520" w:rsidDel="004A3D10" w:rsidRDefault="00F72520">
      <w:pPr>
        <w:pStyle w:val="TableofFigures"/>
        <w:tabs>
          <w:tab w:val="right" w:leader="dot" w:pos="8777"/>
        </w:tabs>
        <w:spacing w:line="276" w:lineRule="auto"/>
        <w:rPr>
          <w:ins w:id="989" w:author="phuong vu" w:date="2018-11-22T15:02:00Z"/>
          <w:del w:id="990" w:author="Tran Huan" w:date="2018-11-25T23:22:00Z"/>
          <w:rFonts w:asciiTheme="minorHAnsi" w:eastAsiaTheme="minorEastAsia" w:hAnsiTheme="minorHAnsi" w:cstheme="minorBidi"/>
          <w:noProof/>
          <w:sz w:val="22"/>
          <w:szCs w:val="22"/>
          <w:lang w:val="en-US"/>
        </w:rPr>
        <w:pPrChange w:id="991" w:author="phuong vu" w:date="2018-11-23T13:48:00Z">
          <w:pPr>
            <w:pStyle w:val="TableofFigures"/>
            <w:tabs>
              <w:tab w:val="right" w:leader="dot" w:pos="8777"/>
            </w:tabs>
          </w:pPr>
        </w:pPrChange>
      </w:pPr>
      <w:ins w:id="992" w:author="phuong vu" w:date="2018-11-22T15:02:00Z">
        <w:del w:id="993" w:author="Tran Huan" w:date="2018-11-25T23:22:00Z">
          <w:r w:rsidRPr="004A3D10" w:rsidDel="004A3D10">
            <w:rPr>
              <w:rStyle w:val="Hyperlink"/>
              <w:noProof/>
              <w:rPrChange w:id="994" w:author="Tran Huan" w:date="2018-11-25T23:22:00Z">
                <w:rPr>
                  <w:rStyle w:val="Hyperlink"/>
                  <w:noProof/>
                </w:rPr>
              </w:rPrChange>
            </w:rPr>
            <w:delText>Hình 3.21</w:delText>
          </w:r>
          <w:r w:rsidRPr="004A3D10" w:rsidDel="004A3D10">
            <w:rPr>
              <w:rStyle w:val="Hyperlink"/>
              <w:noProof/>
              <w:lang w:val="en-US"/>
              <w:rPrChange w:id="995" w:author="Tran Huan" w:date="2018-11-25T23:22:00Z">
                <w:rPr>
                  <w:rStyle w:val="Hyperlink"/>
                  <w:noProof/>
                  <w:lang w:val="en-US"/>
                </w:rPr>
              </w:rPrChange>
            </w:rPr>
            <w:delText xml:space="preserve"> Tổng quan phân công xử lí đơn hàng</w:delText>
          </w:r>
          <w:r w:rsidDel="004A3D10">
            <w:rPr>
              <w:noProof/>
              <w:webHidden/>
            </w:rPr>
            <w:tab/>
            <w:delText>65</w:delText>
          </w:r>
        </w:del>
      </w:ins>
    </w:p>
    <w:p w14:paraId="67D65278" w14:textId="49973F82" w:rsidR="00F72520" w:rsidDel="004A3D10" w:rsidRDefault="00F72520">
      <w:pPr>
        <w:pStyle w:val="TableofFigures"/>
        <w:tabs>
          <w:tab w:val="right" w:leader="dot" w:pos="8777"/>
        </w:tabs>
        <w:spacing w:line="276" w:lineRule="auto"/>
        <w:rPr>
          <w:ins w:id="996" w:author="phuong vu" w:date="2018-11-22T15:02:00Z"/>
          <w:del w:id="997" w:author="Tran Huan" w:date="2018-11-25T23:22:00Z"/>
          <w:rFonts w:asciiTheme="minorHAnsi" w:eastAsiaTheme="minorEastAsia" w:hAnsiTheme="minorHAnsi" w:cstheme="minorBidi"/>
          <w:noProof/>
          <w:sz w:val="22"/>
          <w:szCs w:val="22"/>
          <w:lang w:val="en-US"/>
        </w:rPr>
        <w:pPrChange w:id="998" w:author="phuong vu" w:date="2018-11-23T13:48:00Z">
          <w:pPr>
            <w:pStyle w:val="TableofFigures"/>
            <w:tabs>
              <w:tab w:val="right" w:leader="dot" w:pos="8777"/>
            </w:tabs>
          </w:pPr>
        </w:pPrChange>
      </w:pPr>
      <w:ins w:id="999" w:author="phuong vu" w:date="2018-11-22T15:02:00Z">
        <w:del w:id="1000" w:author="Tran Huan" w:date="2018-11-25T23:22:00Z">
          <w:r w:rsidRPr="004A3D10" w:rsidDel="004A3D10">
            <w:rPr>
              <w:rStyle w:val="Hyperlink"/>
              <w:noProof/>
              <w:rPrChange w:id="1001" w:author="Tran Huan" w:date="2018-11-25T23:22:00Z">
                <w:rPr>
                  <w:rStyle w:val="Hyperlink"/>
                  <w:noProof/>
                </w:rPr>
              </w:rPrChange>
            </w:rPr>
            <w:delText>Hình 3.22</w:delText>
          </w:r>
          <w:r w:rsidRPr="004A3D10" w:rsidDel="004A3D10">
            <w:rPr>
              <w:rStyle w:val="Hyperlink"/>
              <w:noProof/>
              <w:lang w:val="en-US"/>
              <w:rPrChange w:id="1002" w:author="Tran Huan" w:date="2018-11-25T23:22:00Z">
                <w:rPr>
                  <w:rStyle w:val="Hyperlink"/>
                  <w:noProof/>
                  <w:lang w:val="en-US"/>
                </w:rPr>
              </w:rPrChange>
            </w:rPr>
            <w:delText xml:space="preserve"> Giao diện phân công đơn hàng vào máy giặt</w:delText>
          </w:r>
          <w:r w:rsidDel="004A3D10">
            <w:rPr>
              <w:noProof/>
              <w:webHidden/>
            </w:rPr>
            <w:tab/>
            <w:delText>66</w:delText>
          </w:r>
        </w:del>
      </w:ins>
    </w:p>
    <w:p w14:paraId="2426C486" w14:textId="2475ADD8" w:rsidR="00F72520" w:rsidDel="004A3D10" w:rsidRDefault="00F72520">
      <w:pPr>
        <w:pStyle w:val="TableofFigures"/>
        <w:tabs>
          <w:tab w:val="right" w:leader="dot" w:pos="8777"/>
        </w:tabs>
        <w:spacing w:line="276" w:lineRule="auto"/>
        <w:rPr>
          <w:ins w:id="1003" w:author="phuong vu" w:date="2018-11-22T15:02:00Z"/>
          <w:del w:id="1004" w:author="Tran Huan" w:date="2018-11-25T23:22:00Z"/>
          <w:rFonts w:asciiTheme="minorHAnsi" w:eastAsiaTheme="minorEastAsia" w:hAnsiTheme="minorHAnsi" w:cstheme="minorBidi"/>
          <w:noProof/>
          <w:sz w:val="22"/>
          <w:szCs w:val="22"/>
          <w:lang w:val="en-US"/>
        </w:rPr>
        <w:pPrChange w:id="1005" w:author="phuong vu" w:date="2018-11-23T13:48:00Z">
          <w:pPr>
            <w:pStyle w:val="TableofFigures"/>
            <w:tabs>
              <w:tab w:val="right" w:leader="dot" w:pos="8777"/>
            </w:tabs>
          </w:pPr>
        </w:pPrChange>
      </w:pPr>
      <w:ins w:id="1006" w:author="phuong vu" w:date="2018-11-22T15:02:00Z">
        <w:del w:id="1007" w:author="Tran Huan" w:date="2018-11-25T23:22:00Z">
          <w:r w:rsidRPr="004A3D10" w:rsidDel="004A3D10">
            <w:rPr>
              <w:rStyle w:val="Hyperlink"/>
              <w:noProof/>
              <w:rPrChange w:id="1008" w:author="Tran Huan" w:date="2018-11-25T23:22:00Z">
                <w:rPr>
                  <w:rStyle w:val="Hyperlink"/>
                  <w:noProof/>
                </w:rPr>
              </w:rPrChange>
            </w:rPr>
            <w:delText>Hình 3.23</w:delText>
          </w:r>
          <w:r w:rsidRPr="004A3D10" w:rsidDel="004A3D10">
            <w:rPr>
              <w:rStyle w:val="Hyperlink"/>
              <w:noProof/>
              <w:lang w:val="en-US"/>
              <w:rPrChange w:id="1009" w:author="Tran Huan" w:date="2018-11-25T23:22:00Z">
                <w:rPr>
                  <w:rStyle w:val="Hyperlink"/>
                  <w:noProof/>
                  <w:lang w:val="en-US"/>
                </w:rPr>
              </w:rPrChange>
            </w:rPr>
            <w:delText xml:space="preserve"> Giao diện tạo đơn hàng mới trên web</w:delText>
          </w:r>
          <w:r w:rsidDel="004A3D10">
            <w:rPr>
              <w:noProof/>
              <w:webHidden/>
            </w:rPr>
            <w:tab/>
            <w:delText>68</w:delText>
          </w:r>
        </w:del>
      </w:ins>
    </w:p>
    <w:p w14:paraId="7E4E16FA" w14:textId="6D3E4799" w:rsidR="00F72520" w:rsidDel="004A3D10" w:rsidRDefault="00F72520">
      <w:pPr>
        <w:pStyle w:val="TableofFigures"/>
        <w:tabs>
          <w:tab w:val="right" w:leader="dot" w:pos="8777"/>
        </w:tabs>
        <w:spacing w:line="276" w:lineRule="auto"/>
        <w:rPr>
          <w:ins w:id="1010" w:author="phuong vu" w:date="2018-11-22T15:02:00Z"/>
          <w:del w:id="1011" w:author="Tran Huan" w:date="2018-11-25T23:22:00Z"/>
          <w:rFonts w:asciiTheme="minorHAnsi" w:eastAsiaTheme="minorEastAsia" w:hAnsiTheme="minorHAnsi" w:cstheme="minorBidi"/>
          <w:noProof/>
          <w:sz w:val="22"/>
          <w:szCs w:val="22"/>
          <w:lang w:val="en-US"/>
        </w:rPr>
        <w:pPrChange w:id="1012" w:author="phuong vu" w:date="2018-11-23T13:48:00Z">
          <w:pPr>
            <w:pStyle w:val="TableofFigures"/>
            <w:tabs>
              <w:tab w:val="right" w:leader="dot" w:pos="8777"/>
            </w:tabs>
          </w:pPr>
        </w:pPrChange>
      </w:pPr>
      <w:ins w:id="1013" w:author="phuong vu" w:date="2018-11-22T15:02:00Z">
        <w:del w:id="1014" w:author="Tran Huan" w:date="2018-11-25T23:22:00Z">
          <w:r w:rsidRPr="004A3D10" w:rsidDel="004A3D10">
            <w:rPr>
              <w:rStyle w:val="Hyperlink"/>
              <w:noProof/>
              <w:rPrChange w:id="1015" w:author="Tran Huan" w:date="2018-11-25T23:22:00Z">
                <w:rPr>
                  <w:rStyle w:val="Hyperlink"/>
                  <w:noProof/>
                </w:rPr>
              </w:rPrChange>
            </w:rPr>
            <w:delText>Hình 3.24</w:delText>
          </w:r>
          <w:r w:rsidRPr="004A3D10" w:rsidDel="004A3D10">
            <w:rPr>
              <w:rStyle w:val="Hyperlink"/>
              <w:noProof/>
              <w:lang w:val="en-US"/>
              <w:rPrChange w:id="1016" w:author="Tran Huan" w:date="2018-11-25T23:22:00Z">
                <w:rPr>
                  <w:rStyle w:val="Hyperlink"/>
                  <w:noProof/>
                  <w:lang w:val="en-US"/>
                </w:rPr>
              </w:rPrChange>
            </w:rPr>
            <w:delText xml:space="preserve"> Giao diện xác nhận đơn hàng sau khi tạo mới</w:delText>
          </w:r>
          <w:r w:rsidDel="004A3D10">
            <w:rPr>
              <w:noProof/>
              <w:webHidden/>
            </w:rPr>
            <w:tab/>
            <w:delText>69</w:delText>
          </w:r>
        </w:del>
      </w:ins>
    </w:p>
    <w:p w14:paraId="14D46DE8" w14:textId="56D78C7C" w:rsidR="00F72520" w:rsidDel="004A3D10" w:rsidRDefault="00F72520">
      <w:pPr>
        <w:pStyle w:val="TableofFigures"/>
        <w:tabs>
          <w:tab w:val="right" w:leader="dot" w:pos="8777"/>
        </w:tabs>
        <w:spacing w:line="276" w:lineRule="auto"/>
        <w:rPr>
          <w:ins w:id="1017" w:author="phuong vu" w:date="2018-11-22T15:02:00Z"/>
          <w:del w:id="1018" w:author="Tran Huan" w:date="2018-11-25T23:22:00Z"/>
          <w:rFonts w:asciiTheme="minorHAnsi" w:eastAsiaTheme="minorEastAsia" w:hAnsiTheme="minorHAnsi" w:cstheme="minorBidi"/>
          <w:noProof/>
          <w:sz w:val="22"/>
          <w:szCs w:val="22"/>
          <w:lang w:val="en-US"/>
        </w:rPr>
        <w:pPrChange w:id="1019" w:author="phuong vu" w:date="2018-11-23T13:48:00Z">
          <w:pPr>
            <w:pStyle w:val="TableofFigures"/>
            <w:tabs>
              <w:tab w:val="right" w:leader="dot" w:pos="8777"/>
            </w:tabs>
          </w:pPr>
        </w:pPrChange>
      </w:pPr>
      <w:ins w:id="1020" w:author="phuong vu" w:date="2018-11-22T15:02:00Z">
        <w:del w:id="1021" w:author="Tran Huan" w:date="2018-11-25T23:22:00Z">
          <w:r w:rsidRPr="004A3D10" w:rsidDel="004A3D10">
            <w:rPr>
              <w:rStyle w:val="Hyperlink"/>
              <w:noProof/>
              <w:rPrChange w:id="1022" w:author="Tran Huan" w:date="2018-11-25T23:22:00Z">
                <w:rPr>
                  <w:rStyle w:val="Hyperlink"/>
                  <w:noProof/>
                </w:rPr>
              </w:rPrChange>
            </w:rPr>
            <w:delText>Hình 3.25</w:delText>
          </w:r>
          <w:r w:rsidRPr="004A3D10" w:rsidDel="004A3D10">
            <w:rPr>
              <w:rStyle w:val="Hyperlink"/>
              <w:noProof/>
              <w:lang w:val="en-US"/>
              <w:rPrChange w:id="1023" w:author="Tran Huan" w:date="2018-11-25T23:22:00Z">
                <w:rPr>
                  <w:rStyle w:val="Hyperlink"/>
                  <w:noProof/>
                  <w:lang w:val="en-US"/>
                </w:rPr>
              </w:rPrChange>
            </w:rPr>
            <w:delText xml:space="preserve"> Giao diện tìm kiếm</w:delText>
          </w:r>
          <w:r w:rsidDel="004A3D10">
            <w:rPr>
              <w:noProof/>
              <w:webHidden/>
            </w:rPr>
            <w:tab/>
            <w:delText>72</w:delText>
          </w:r>
        </w:del>
      </w:ins>
    </w:p>
    <w:p w14:paraId="34892523" w14:textId="4ADE0B68" w:rsidR="00F72520" w:rsidDel="004A3D10" w:rsidRDefault="00F72520">
      <w:pPr>
        <w:pStyle w:val="TableofFigures"/>
        <w:tabs>
          <w:tab w:val="right" w:leader="dot" w:pos="8777"/>
        </w:tabs>
        <w:spacing w:line="276" w:lineRule="auto"/>
        <w:rPr>
          <w:ins w:id="1024" w:author="phuong vu" w:date="2018-11-22T15:02:00Z"/>
          <w:del w:id="1025" w:author="Tran Huan" w:date="2018-11-25T23:22:00Z"/>
          <w:rFonts w:asciiTheme="minorHAnsi" w:eastAsiaTheme="minorEastAsia" w:hAnsiTheme="minorHAnsi" w:cstheme="minorBidi"/>
          <w:noProof/>
          <w:sz w:val="22"/>
          <w:szCs w:val="22"/>
          <w:lang w:val="en-US"/>
        </w:rPr>
        <w:pPrChange w:id="1026" w:author="phuong vu" w:date="2018-11-23T13:48:00Z">
          <w:pPr>
            <w:pStyle w:val="TableofFigures"/>
            <w:tabs>
              <w:tab w:val="right" w:leader="dot" w:pos="8777"/>
            </w:tabs>
          </w:pPr>
        </w:pPrChange>
      </w:pPr>
      <w:ins w:id="1027" w:author="phuong vu" w:date="2018-11-22T15:02:00Z">
        <w:del w:id="1028" w:author="Tran Huan" w:date="2018-11-25T23:22:00Z">
          <w:r w:rsidRPr="004A3D10" w:rsidDel="004A3D10">
            <w:rPr>
              <w:rStyle w:val="Hyperlink"/>
              <w:noProof/>
              <w:rPrChange w:id="1029" w:author="Tran Huan" w:date="2018-11-25T23:22:00Z">
                <w:rPr>
                  <w:rStyle w:val="Hyperlink"/>
                  <w:noProof/>
                </w:rPr>
              </w:rPrChange>
            </w:rPr>
            <w:delText>Hình 3.26</w:delText>
          </w:r>
          <w:r w:rsidRPr="004A3D10" w:rsidDel="004A3D10">
            <w:rPr>
              <w:rStyle w:val="Hyperlink"/>
              <w:noProof/>
              <w:lang w:val="en-US"/>
              <w:rPrChange w:id="1030" w:author="Tran Huan" w:date="2018-11-25T23:22:00Z">
                <w:rPr>
                  <w:rStyle w:val="Hyperlink"/>
                  <w:noProof/>
                  <w:lang w:val="en-US"/>
                </w:rPr>
              </w:rPrChange>
            </w:rPr>
            <w:delText xml:space="preserve"> Giao diện tìm kiếm đơn hàng khi có kêt quả</w:delText>
          </w:r>
          <w:r w:rsidDel="004A3D10">
            <w:rPr>
              <w:noProof/>
              <w:webHidden/>
            </w:rPr>
            <w:tab/>
            <w:delText>73</w:delText>
          </w:r>
        </w:del>
      </w:ins>
    </w:p>
    <w:p w14:paraId="0C6290FA" w14:textId="24E691CC" w:rsidR="00F72520" w:rsidDel="004A3D10" w:rsidRDefault="00F72520">
      <w:pPr>
        <w:pStyle w:val="TableofFigures"/>
        <w:tabs>
          <w:tab w:val="right" w:leader="dot" w:pos="8777"/>
        </w:tabs>
        <w:spacing w:line="276" w:lineRule="auto"/>
        <w:rPr>
          <w:ins w:id="1031" w:author="phuong vu" w:date="2018-11-22T15:02:00Z"/>
          <w:del w:id="1032" w:author="Tran Huan" w:date="2018-11-25T23:22:00Z"/>
          <w:rFonts w:asciiTheme="minorHAnsi" w:eastAsiaTheme="minorEastAsia" w:hAnsiTheme="minorHAnsi" w:cstheme="minorBidi"/>
          <w:noProof/>
          <w:sz w:val="22"/>
          <w:szCs w:val="22"/>
          <w:lang w:val="en-US"/>
        </w:rPr>
        <w:pPrChange w:id="1033" w:author="phuong vu" w:date="2018-11-23T13:48:00Z">
          <w:pPr>
            <w:pStyle w:val="TableofFigures"/>
            <w:tabs>
              <w:tab w:val="right" w:leader="dot" w:pos="8777"/>
            </w:tabs>
          </w:pPr>
        </w:pPrChange>
      </w:pPr>
      <w:ins w:id="1034" w:author="phuong vu" w:date="2018-11-22T15:02:00Z">
        <w:del w:id="1035" w:author="Tran Huan" w:date="2018-11-25T23:22:00Z">
          <w:r w:rsidRPr="004A3D10" w:rsidDel="004A3D10">
            <w:rPr>
              <w:rStyle w:val="Hyperlink"/>
              <w:noProof/>
              <w:rPrChange w:id="1036" w:author="Tran Huan" w:date="2018-11-25T23:22:00Z">
                <w:rPr>
                  <w:rStyle w:val="Hyperlink"/>
                  <w:noProof/>
                </w:rPr>
              </w:rPrChange>
            </w:rPr>
            <w:delText>Hình 3.27</w:delText>
          </w:r>
          <w:r w:rsidRPr="004A3D10" w:rsidDel="004A3D10">
            <w:rPr>
              <w:rStyle w:val="Hyperlink"/>
              <w:noProof/>
              <w:lang w:val="en-US"/>
              <w:rPrChange w:id="1037" w:author="Tran Huan" w:date="2018-11-25T23:22:00Z">
                <w:rPr>
                  <w:rStyle w:val="Hyperlink"/>
                  <w:noProof/>
                  <w:lang w:val="en-US"/>
                </w:rPr>
              </w:rPrChange>
            </w:rPr>
            <w:delText xml:space="preserve"> Giao diện tìm kiếm khi QR Code được bật</w:delText>
          </w:r>
          <w:r w:rsidDel="004A3D10">
            <w:rPr>
              <w:noProof/>
              <w:webHidden/>
            </w:rPr>
            <w:tab/>
            <w:delText>73</w:delText>
          </w:r>
        </w:del>
      </w:ins>
    </w:p>
    <w:p w14:paraId="3C607174" w14:textId="57B63FB4" w:rsidR="00F72520" w:rsidDel="004A3D10" w:rsidRDefault="00F72520">
      <w:pPr>
        <w:pStyle w:val="TableofFigures"/>
        <w:tabs>
          <w:tab w:val="right" w:leader="dot" w:pos="8777"/>
        </w:tabs>
        <w:spacing w:line="276" w:lineRule="auto"/>
        <w:rPr>
          <w:ins w:id="1038" w:author="phuong vu" w:date="2018-11-22T15:02:00Z"/>
          <w:del w:id="1039" w:author="Tran Huan" w:date="2018-11-25T23:22:00Z"/>
          <w:rFonts w:asciiTheme="minorHAnsi" w:eastAsiaTheme="minorEastAsia" w:hAnsiTheme="minorHAnsi" w:cstheme="minorBidi"/>
          <w:noProof/>
          <w:sz w:val="22"/>
          <w:szCs w:val="22"/>
          <w:lang w:val="en-US"/>
        </w:rPr>
        <w:pPrChange w:id="1040" w:author="phuong vu" w:date="2018-11-23T13:48:00Z">
          <w:pPr>
            <w:pStyle w:val="TableofFigures"/>
            <w:tabs>
              <w:tab w:val="right" w:leader="dot" w:pos="8777"/>
            </w:tabs>
          </w:pPr>
        </w:pPrChange>
      </w:pPr>
      <w:ins w:id="1041" w:author="phuong vu" w:date="2018-11-22T15:02:00Z">
        <w:del w:id="1042" w:author="Tran Huan" w:date="2018-11-25T23:22:00Z">
          <w:r w:rsidRPr="004A3D10" w:rsidDel="004A3D10">
            <w:rPr>
              <w:rStyle w:val="Hyperlink"/>
              <w:noProof/>
              <w:rPrChange w:id="1043" w:author="Tran Huan" w:date="2018-11-25T23:22:00Z">
                <w:rPr>
                  <w:rStyle w:val="Hyperlink"/>
                  <w:noProof/>
                </w:rPr>
              </w:rPrChange>
            </w:rPr>
            <w:delText>Hình 3.28</w:delText>
          </w:r>
          <w:r w:rsidRPr="004A3D10" w:rsidDel="004A3D10">
            <w:rPr>
              <w:rStyle w:val="Hyperlink"/>
              <w:noProof/>
              <w:lang w:val="en-US"/>
              <w:rPrChange w:id="1044" w:author="Tran Huan" w:date="2018-11-25T23:22:00Z">
                <w:rPr>
                  <w:rStyle w:val="Hyperlink"/>
                  <w:noProof/>
                  <w:lang w:val="en-US"/>
                </w:rPr>
              </w:rPrChange>
            </w:rPr>
            <w:delText xml:space="preserve"> Sơ đồ cách xử lí tìm kiếm đơn hàng</w:delText>
          </w:r>
          <w:r w:rsidDel="004A3D10">
            <w:rPr>
              <w:noProof/>
              <w:webHidden/>
            </w:rPr>
            <w:tab/>
            <w:delText>75</w:delText>
          </w:r>
        </w:del>
      </w:ins>
    </w:p>
    <w:p w14:paraId="5AED568A" w14:textId="2856A5D2" w:rsidR="00F72520" w:rsidDel="004A3D10" w:rsidRDefault="00F72520">
      <w:pPr>
        <w:pStyle w:val="TableofFigures"/>
        <w:tabs>
          <w:tab w:val="right" w:leader="dot" w:pos="8777"/>
        </w:tabs>
        <w:spacing w:line="276" w:lineRule="auto"/>
        <w:rPr>
          <w:ins w:id="1045" w:author="phuong vu" w:date="2018-11-22T15:02:00Z"/>
          <w:del w:id="1046" w:author="Tran Huan" w:date="2018-11-25T23:22:00Z"/>
          <w:rFonts w:asciiTheme="minorHAnsi" w:eastAsiaTheme="minorEastAsia" w:hAnsiTheme="minorHAnsi" w:cstheme="minorBidi"/>
          <w:noProof/>
          <w:sz w:val="22"/>
          <w:szCs w:val="22"/>
          <w:lang w:val="en-US"/>
        </w:rPr>
        <w:pPrChange w:id="1047" w:author="phuong vu" w:date="2018-11-23T13:48:00Z">
          <w:pPr>
            <w:pStyle w:val="TableofFigures"/>
            <w:tabs>
              <w:tab w:val="right" w:leader="dot" w:pos="8777"/>
            </w:tabs>
          </w:pPr>
        </w:pPrChange>
      </w:pPr>
      <w:ins w:id="1048" w:author="phuong vu" w:date="2018-11-22T15:02:00Z">
        <w:del w:id="1049" w:author="Tran Huan" w:date="2018-11-25T23:22:00Z">
          <w:r w:rsidRPr="004A3D10" w:rsidDel="004A3D10">
            <w:rPr>
              <w:rStyle w:val="Hyperlink"/>
              <w:noProof/>
              <w:rPrChange w:id="1050" w:author="Tran Huan" w:date="2018-11-25T23:22:00Z">
                <w:rPr>
                  <w:rStyle w:val="Hyperlink"/>
                  <w:noProof/>
                </w:rPr>
              </w:rPrChange>
            </w:rPr>
            <w:delText>Hình 3.29</w:delText>
          </w:r>
          <w:r w:rsidRPr="004A3D10" w:rsidDel="004A3D10">
            <w:rPr>
              <w:rStyle w:val="Hyperlink"/>
              <w:noProof/>
              <w:lang w:val="en-US"/>
              <w:rPrChange w:id="1051" w:author="Tran Huan" w:date="2018-11-25T23:22:00Z">
                <w:rPr>
                  <w:rStyle w:val="Hyperlink"/>
                  <w:noProof/>
                  <w:lang w:val="en-US"/>
                </w:rPr>
              </w:rPrChange>
            </w:rPr>
            <w:delText>Giao diện đăng nhập trên điện thoại và trên web</w:delText>
          </w:r>
          <w:r w:rsidDel="004A3D10">
            <w:rPr>
              <w:noProof/>
              <w:webHidden/>
            </w:rPr>
            <w:tab/>
            <w:delText>76</w:delText>
          </w:r>
        </w:del>
      </w:ins>
    </w:p>
    <w:p w14:paraId="5E1DDF72" w14:textId="346D8370" w:rsidR="00F72520" w:rsidDel="004A3D10" w:rsidRDefault="00F72520">
      <w:pPr>
        <w:pStyle w:val="TableofFigures"/>
        <w:tabs>
          <w:tab w:val="right" w:leader="dot" w:pos="8777"/>
        </w:tabs>
        <w:spacing w:line="276" w:lineRule="auto"/>
        <w:rPr>
          <w:ins w:id="1052" w:author="phuong vu" w:date="2018-11-22T15:02:00Z"/>
          <w:del w:id="1053" w:author="Tran Huan" w:date="2018-11-25T23:22:00Z"/>
          <w:rFonts w:asciiTheme="minorHAnsi" w:eastAsiaTheme="minorEastAsia" w:hAnsiTheme="minorHAnsi" w:cstheme="minorBidi"/>
          <w:noProof/>
          <w:sz w:val="22"/>
          <w:szCs w:val="22"/>
          <w:lang w:val="en-US"/>
        </w:rPr>
        <w:pPrChange w:id="1054" w:author="phuong vu" w:date="2018-11-23T13:48:00Z">
          <w:pPr>
            <w:pStyle w:val="TableofFigures"/>
            <w:tabs>
              <w:tab w:val="right" w:leader="dot" w:pos="8777"/>
            </w:tabs>
          </w:pPr>
        </w:pPrChange>
      </w:pPr>
      <w:ins w:id="1055" w:author="phuong vu" w:date="2018-11-22T15:02:00Z">
        <w:del w:id="1056" w:author="Tran Huan" w:date="2018-11-25T23:22:00Z">
          <w:r w:rsidRPr="004A3D10" w:rsidDel="004A3D10">
            <w:rPr>
              <w:rStyle w:val="Hyperlink"/>
              <w:noProof/>
              <w:rPrChange w:id="1057" w:author="Tran Huan" w:date="2018-11-25T23:22:00Z">
                <w:rPr>
                  <w:rStyle w:val="Hyperlink"/>
                  <w:noProof/>
                </w:rPr>
              </w:rPrChange>
            </w:rPr>
            <w:delText>Hình 3.30</w:delText>
          </w:r>
          <w:r w:rsidRPr="004A3D10" w:rsidDel="004A3D10">
            <w:rPr>
              <w:rStyle w:val="Hyperlink"/>
              <w:noProof/>
              <w:lang w:val="en-US"/>
              <w:rPrChange w:id="1058" w:author="Tran Huan" w:date="2018-11-25T23:22:00Z">
                <w:rPr>
                  <w:rStyle w:val="Hyperlink"/>
                  <w:noProof/>
                  <w:lang w:val="en-US"/>
                </w:rPr>
              </w:rPrChange>
            </w:rPr>
            <w:delText xml:space="preserve"> Sơ đồ xử lí đăng nhập</w:delText>
          </w:r>
          <w:r w:rsidDel="004A3D10">
            <w:rPr>
              <w:noProof/>
              <w:webHidden/>
            </w:rPr>
            <w:tab/>
            <w:delText>78</w:delText>
          </w:r>
        </w:del>
      </w:ins>
    </w:p>
    <w:p w14:paraId="3B120729" w14:textId="6F40C223" w:rsidR="00F72520" w:rsidDel="004A3D10" w:rsidRDefault="00F72520">
      <w:pPr>
        <w:pStyle w:val="TableofFigures"/>
        <w:tabs>
          <w:tab w:val="right" w:leader="dot" w:pos="8777"/>
        </w:tabs>
        <w:spacing w:line="276" w:lineRule="auto"/>
        <w:rPr>
          <w:ins w:id="1059" w:author="phuong vu" w:date="2018-11-22T15:02:00Z"/>
          <w:del w:id="1060" w:author="Tran Huan" w:date="2018-11-25T23:22:00Z"/>
          <w:rFonts w:asciiTheme="minorHAnsi" w:eastAsiaTheme="minorEastAsia" w:hAnsiTheme="minorHAnsi" w:cstheme="minorBidi"/>
          <w:noProof/>
          <w:sz w:val="22"/>
          <w:szCs w:val="22"/>
          <w:lang w:val="en-US"/>
        </w:rPr>
        <w:pPrChange w:id="1061" w:author="phuong vu" w:date="2018-11-23T13:48:00Z">
          <w:pPr>
            <w:pStyle w:val="TableofFigures"/>
            <w:tabs>
              <w:tab w:val="right" w:leader="dot" w:pos="8777"/>
            </w:tabs>
          </w:pPr>
        </w:pPrChange>
      </w:pPr>
      <w:ins w:id="1062" w:author="phuong vu" w:date="2018-11-22T15:02:00Z">
        <w:del w:id="1063" w:author="Tran Huan" w:date="2018-11-25T23:22:00Z">
          <w:r w:rsidRPr="004A3D10" w:rsidDel="004A3D10">
            <w:rPr>
              <w:rStyle w:val="Hyperlink"/>
              <w:noProof/>
              <w:rPrChange w:id="1064" w:author="Tran Huan" w:date="2018-11-25T23:22:00Z">
                <w:rPr>
                  <w:rStyle w:val="Hyperlink"/>
                  <w:noProof/>
                </w:rPr>
              </w:rPrChange>
            </w:rPr>
            <w:delText>Hình 3.31</w:delText>
          </w:r>
          <w:r w:rsidRPr="004A3D10" w:rsidDel="004A3D10">
            <w:rPr>
              <w:rStyle w:val="Hyperlink"/>
              <w:noProof/>
              <w:lang w:val="en-US"/>
              <w:rPrChange w:id="1065" w:author="Tran Huan" w:date="2018-11-25T23:22:00Z">
                <w:rPr>
                  <w:rStyle w:val="Hyperlink"/>
                  <w:noProof/>
                  <w:lang w:val="en-US"/>
                </w:rPr>
              </w:rPrChange>
            </w:rPr>
            <w:delText xml:space="preserve"> Giao diện xử lí đăng xuất</w:delText>
          </w:r>
          <w:r w:rsidDel="004A3D10">
            <w:rPr>
              <w:noProof/>
              <w:webHidden/>
            </w:rPr>
            <w:tab/>
            <w:delText>79</w:delText>
          </w:r>
        </w:del>
      </w:ins>
    </w:p>
    <w:p w14:paraId="3DA97534" w14:textId="47AC3847" w:rsidR="00F72520" w:rsidDel="004A3D10" w:rsidRDefault="00F72520">
      <w:pPr>
        <w:pStyle w:val="TableofFigures"/>
        <w:tabs>
          <w:tab w:val="right" w:leader="dot" w:pos="8777"/>
        </w:tabs>
        <w:spacing w:line="276" w:lineRule="auto"/>
        <w:rPr>
          <w:ins w:id="1066" w:author="phuong vu" w:date="2018-11-22T15:02:00Z"/>
          <w:del w:id="1067" w:author="Tran Huan" w:date="2018-11-25T23:22:00Z"/>
          <w:rFonts w:asciiTheme="minorHAnsi" w:eastAsiaTheme="minorEastAsia" w:hAnsiTheme="minorHAnsi" w:cstheme="minorBidi"/>
          <w:noProof/>
          <w:sz w:val="22"/>
          <w:szCs w:val="22"/>
          <w:lang w:val="en-US"/>
        </w:rPr>
        <w:pPrChange w:id="1068" w:author="phuong vu" w:date="2018-11-23T13:48:00Z">
          <w:pPr>
            <w:pStyle w:val="TableofFigures"/>
            <w:tabs>
              <w:tab w:val="right" w:leader="dot" w:pos="8777"/>
            </w:tabs>
          </w:pPr>
        </w:pPrChange>
      </w:pPr>
      <w:ins w:id="1069" w:author="phuong vu" w:date="2018-11-22T15:02:00Z">
        <w:del w:id="1070" w:author="Tran Huan" w:date="2018-11-25T23:22:00Z">
          <w:r w:rsidRPr="004A3D10" w:rsidDel="004A3D10">
            <w:rPr>
              <w:rStyle w:val="Hyperlink"/>
              <w:noProof/>
              <w:rPrChange w:id="1071" w:author="Tran Huan" w:date="2018-11-25T23:22:00Z">
                <w:rPr>
                  <w:rStyle w:val="Hyperlink"/>
                  <w:noProof/>
                </w:rPr>
              </w:rPrChange>
            </w:rPr>
            <w:delText>Hình 3.32</w:delText>
          </w:r>
          <w:r w:rsidRPr="004A3D10" w:rsidDel="004A3D10">
            <w:rPr>
              <w:rStyle w:val="Hyperlink"/>
              <w:noProof/>
              <w:lang w:val="en-US"/>
              <w:rPrChange w:id="1072" w:author="Tran Huan" w:date="2018-11-25T23:22:00Z">
                <w:rPr>
                  <w:rStyle w:val="Hyperlink"/>
                  <w:noProof/>
                  <w:lang w:val="en-US"/>
                </w:rPr>
              </w:rPrChange>
            </w:rPr>
            <w:delText xml:space="preserve"> Sơ đồ xử lí đăng xuất</w:delText>
          </w:r>
          <w:r w:rsidDel="004A3D10">
            <w:rPr>
              <w:noProof/>
              <w:webHidden/>
            </w:rPr>
            <w:tab/>
            <w:delText>80</w:delText>
          </w:r>
        </w:del>
      </w:ins>
    </w:p>
    <w:p w14:paraId="29022668" w14:textId="3FB122C9" w:rsidR="00F72520" w:rsidDel="004A3D10" w:rsidRDefault="00F72520">
      <w:pPr>
        <w:pStyle w:val="TableofFigures"/>
        <w:tabs>
          <w:tab w:val="right" w:leader="dot" w:pos="8777"/>
        </w:tabs>
        <w:spacing w:line="276" w:lineRule="auto"/>
        <w:rPr>
          <w:ins w:id="1073" w:author="phuong vu" w:date="2018-11-22T15:02:00Z"/>
          <w:del w:id="1074" w:author="Tran Huan" w:date="2018-11-25T23:22:00Z"/>
          <w:rFonts w:asciiTheme="minorHAnsi" w:eastAsiaTheme="minorEastAsia" w:hAnsiTheme="minorHAnsi" w:cstheme="minorBidi"/>
          <w:noProof/>
          <w:sz w:val="22"/>
          <w:szCs w:val="22"/>
          <w:lang w:val="en-US"/>
        </w:rPr>
        <w:pPrChange w:id="1075" w:author="phuong vu" w:date="2018-11-23T13:48:00Z">
          <w:pPr>
            <w:pStyle w:val="TableofFigures"/>
            <w:tabs>
              <w:tab w:val="right" w:leader="dot" w:pos="8777"/>
            </w:tabs>
          </w:pPr>
        </w:pPrChange>
      </w:pPr>
      <w:ins w:id="1076" w:author="phuong vu" w:date="2018-11-22T15:02:00Z">
        <w:del w:id="1077" w:author="Tran Huan" w:date="2018-11-25T23:22:00Z">
          <w:r w:rsidRPr="004A3D10" w:rsidDel="004A3D10">
            <w:rPr>
              <w:rStyle w:val="Hyperlink"/>
              <w:noProof/>
              <w:rPrChange w:id="1078" w:author="Tran Huan" w:date="2018-11-25T23:22:00Z">
                <w:rPr>
                  <w:rStyle w:val="Hyperlink"/>
                  <w:noProof/>
                </w:rPr>
              </w:rPrChange>
            </w:rPr>
            <w:lastRenderedPageBreak/>
            <w:delText>Hình 3.33</w:delText>
          </w:r>
          <w:r w:rsidRPr="004A3D10" w:rsidDel="004A3D10">
            <w:rPr>
              <w:rStyle w:val="Hyperlink"/>
              <w:noProof/>
              <w:lang w:val="en-US"/>
              <w:rPrChange w:id="1079" w:author="Tran Huan" w:date="2018-11-25T23:22:00Z">
                <w:rPr>
                  <w:rStyle w:val="Hyperlink"/>
                  <w:noProof/>
                  <w:lang w:val="en-US"/>
                </w:rPr>
              </w:rPrChange>
            </w:rPr>
            <w:delText xml:space="preserve"> Giao diện đăng kí và cập nhật thông tin tài khoản</w:delText>
          </w:r>
          <w:r w:rsidDel="004A3D10">
            <w:rPr>
              <w:noProof/>
              <w:webHidden/>
            </w:rPr>
            <w:tab/>
            <w:delText>81</w:delText>
          </w:r>
        </w:del>
      </w:ins>
    </w:p>
    <w:p w14:paraId="52882771" w14:textId="5E97A651" w:rsidR="00F72520" w:rsidDel="004A3D10" w:rsidRDefault="00F72520">
      <w:pPr>
        <w:pStyle w:val="TableofFigures"/>
        <w:tabs>
          <w:tab w:val="right" w:leader="dot" w:pos="8777"/>
        </w:tabs>
        <w:spacing w:line="276" w:lineRule="auto"/>
        <w:rPr>
          <w:ins w:id="1080" w:author="phuong vu" w:date="2018-11-22T15:02:00Z"/>
          <w:del w:id="1081" w:author="Tran Huan" w:date="2018-11-25T23:22:00Z"/>
          <w:rFonts w:asciiTheme="minorHAnsi" w:eastAsiaTheme="minorEastAsia" w:hAnsiTheme="minorHAnsi" w:cstheme="minorBidi"/>
          <w:noProof/>
          <w:sz w:val="22"/>
          <w:szCs w:val="22"/>
          <w:lang w:val="en-US"/>
        </w:rPr>
        <w:pPrChange w:id="1082" w:author="phuong vu" w:date="2018-11-23T13:48:00Z">
          <w:pPr>
            <w:pStyle w:val="TableofFigures"/>
            <w:tabs>
              <w:tab w:val="right" w:leader="dot" w:pos="8777"/>
            </w:tabs>
          </w:pPr>
        </w:pPrChange>
      </w:pPr>
      <w:ins w:id="1083" w:author="phuong vu" w:date="2018-11-22T15:02:00Z">
        <w:del w:id="1084" w:author="Tran Huan" w:date="2018-11-25T23:22:00Z">
          <w:r w:rsidRPr="004A3D10" w:rsidDel="004A3D10">
            <w:rPr>
              <w:rStyle w:val="Hyperlink"/>
              <w:noProof/>
              <w:rPrChange w:id="1085" w:author="Tran Huan" w:date="2018-11-25T23:22:00Z">
                <w:rPr>
                  <w:rStyle w:val="Hyperlink"/>
                  <w:noProof/>
                </w:rPr>
              </w:rPrChange>
            </w:rPr>
            <w:delText>Hình 3.34</w:delText>
          </w:r>
          <w:r w:rsidRPr="004A3D10" w:rsidDel="004A3D10">
            <w:rPr>
              <w:rStyle w:val="Hyperlink"/>
              <w:noProof/>
              <w:lang w:val="en-US"/>
              <w:rPrChange w:id="1086" w:author="Tran Huan" w:date="2018-11-25T23:22:00Z">
                <w:rPr>
                  <w:rStyle w:val="Hyperlink"/>
                  <w:noProof/>
                  <w:lang w:val="en-US"/>
                </w:rPr>
              </w:rPrChange>
            </w:rPr>
            <w:delText xml:space="preserve"> Sơ đồ xử lí đăng kí tài khoản khách hàng</w:delText>
          </w:r>
          <w:r w:rsidDel="004A3D10">
            <w:rPr>
              <w:noProof/>
              <w:webHidden/>
            </w:rPr>
            <w:tab/>
            <w:delText>83</w:delText>
          </w:r>
        </w:del>
      </w:ins>
    </w:p>
    <w:p w14:paraId="4C5DF4B7" w14:textId="28D1EDC9" w:rsidR="00F72520" w:rsidDel="004A3D10" w:rsidRDefault="00F72520">
      <w:pPr>
        <w:pStyle w:val="TableofFigures"/>
        <w:tabs>
          <w:tab w:val="right" w:leader="dot" w:pos="8777"/>
        </w:tabs>
        <w:spacing w:line="276" w:lineRule="auto"/>
        <w:rPr>
          <w:ins w:id="1087" w:author="phuong vu" w:date="2018-11-22T15:02:00Z"/>
          <w:del w:id="1088" w:author="Tran Huan" w:date="2018-11-25T23:22:00Z"/>
          <w:rFonts w:asciiTheme="minorHAnsi" w:eastAsiaTheme="minorEastAsia" w:hAnsiTheme="minorHAnsi" w:cstheme="minorBidi"/>
          <w:noProof/>
          <w:sz w:val="22"/>
          <w:szCs w:val="22"/>
          <w:lang w:val="en-US"/>
        </w:rPr>
        <w:pPrChange w:id="1089" w:author="phuong vu" w:date="2018-11-23T13:48:00Z">
          <w:pPr>
            <w:pStyle w:val="TableofFigures"/>
            <w:tabs>
              <w:tab w:val="right" w:leader="dot" w:pos="8777"/>
            </w:tabs>
          </w:pPr>
        </w:pPrChange>
      </w:pPr>
      <w:ins w:id="1090" w:author="phuong vu" w:date="2018-11-22T15:02:00Z">
        <w:del w:id="1091" w:author="Tran Huan" w:date="2018-11-25T23:22:00Z">
          <w:r w:rsidRPr="004A3D10" w:rsidDel="004A3D10">
            <w:rPr>
              <w:rStyle w:val="Hyperlink"/>
              <w:noProof/>
              <w:rPrChange w:id="1092" w:author="Tran Huan" w:date="2018-11-25T23:22:00Z">
                <w:rPr>
                  <w:rStyle w:val="Hyperlink"/>
                  <w:noProof/>
                </w:rPr>
              </w:rPrChange>
            </w:rPr>
            <w:delText>Hình 3.35</w:delText>
          </w:r>
          <w:r w:rsidRPr="004A3D10" w:rsidDel="004A3D10">
            <w:rPr>
              <w:rStyle w:val="Hyperlink"/>
              <w:noProof/>
              <w:lang w:val="en-US"/>
              <w:rPrChange w:id="1093" w:author="Tran Huan" w:date="2018-11-25T23:22:00Z">
                <w:rPr>
                  <w:rStyle w:val="Hyperlink"/>
                  <w:noProof/>
                  <w:lang w:val="en-US"/>
                </w:rPr>
              </w:rPrChange>
            </w:rPr>
            <w:delText xml:space="preserve"> Sơ đồ xử lí cập nhật thông tin người dùng sau khi đăng kí</w:delText>
          </w:r>
          <w:r w:rsidDel="004A3D10">
            <w:rPr>
              <w:noProof/>
              <w:webHidden/>
            </w:rPr>
            <w:tab/>
            <w:delText>84</w:delText>
          </w:r>
        </w:del>
      </w:ins>
    </w:p>
    <w:p w14:paraId="0FD4A936" w14:textId="1DA23410" w:rsidR="006A2C8A" w:rsidDel="004A3D10" w:rsidRDefault="006A2C8A">
      <w:pPr>
        <w:pStyle w:val="TableofFigures"/>
        <w:tabs>
          <w:tab w:val="right" w:leader="dot" w:pos="8777"/>
        </w:tabs>
        <w:spacing w:line="276" w:lineRule="auto"/>
        <w:rPr>
          <w:del w:id="1094" w:author="Tran Huan" w:date="2018-11-25T23:22:00Z"/>
          <w:rFonts w:asciiTheme="minorHAnsi" w:eastAsiaTheme="minorEastAsia" w:hAnsiTheme="minorHAnsi" w:cstheme="minorBidi"/>
          <w:noProof/>
          <w:sz w:val="22"/>
          <w:szCs w:val="22"/>
          <w:lang w:val="en-US"/>
        </w:rPr>
        <w:pPrChange w:id="1095" w:author="phuong vu" w:date="2018-11-23T13:48:00Z">
          <w:pPr>
            <w:pStyle w:val="TableofFigures"/>
            <w:tabs>
              <w:tab w:val="right" w:leader="dot" w:pos="8777"/>
            </w:tabs>
          </w:pPr>
        </w:pPrChange>
      </w:pPr>
      <w:del w:id="1096" w:author="Tran Huan" w:date="2018-11-25T23:22:00Z">
        <w:r w:rsidRPr="00F72520" w:rsidDel="004A3D10">
          <w:rPr>
            <w:rStyle w:val="Hyperlink"/>
            <w:noProof/>
          </w:rPr>
          <w:delText>Hình 2.1</w:delText>
        </w:r>
        <w:r w:rsidRPr="00F72520" w:rsidDel="004A3D10">
          <w:rPr>
            <w:rStyle w:val="Hyperlink"/>
            <w:noProof/>
            <w:lang w:val="en-US"/>
          </w:rPr>
          <w:delText xml:space="preserve"> </w:delText>
        </w:r>
        <w:r w:rsidRPr="00F72520" w:rsidDel="004A3D10">
          <w:rPr>
            <w:rStyle w:val="Hyperlink"/>
            <w:noProof/>
          </w:rPr>
          <w:delText>Giao diện Android 7.0 Nougat</w:delText>
        </w:r>
        <w:r w:rsidDel="004A3D10">
          <w:rPr>
            <w:noProof/>
            <w:webHidden/>
          </w:rPr>
          <w:tab/>
          <w:delText>21</w:delText>
        </w:r>
      </w:del>
    </w:p>
    <w:p w14:paraId="6C6C32A3" w14:textId="216FBF66" w:rsidR="006A2C8A" w:rsidDel="004A3D10" w:rsidRDefault="006A2C8A">
      <w:pPr>
        <w:pStyle w:val="TableofFigures"/>
        <w:tabs>
          <w:tab w:val="right" w:leader="dot" w:pos="8777"/>
        </w:tabs>
        <w:spacing w:line="276" w:lineRule="auto"/>
        <w:rPr>
          <w:del w:id="1097" w:author="Tran Huan" w:date="2018-11-25T23:22:00Z"/>
          <w:rFonts w:asciiTheme="minorHAnsi" w:eastAsiaTheme="minorEastAsia" w:hAnsiTheme="minorHAnsi" w:cstheme="minorBidi"/>
          <w:noProof/>
          <w:sz w:val="22"/>
          <w:szCs w:val="22"/>
          <w:lang w:val="en-US"/>
        </w:rPr>
        <w:pPrChange w:id="1098" w:author="phuong vu" w:date="2018-11-23T13:48:00Z">
          <w:pPr>
            <w:pStyle w:val="TableofFigures"/>
            <w:tabs>
              <w:tab w:val="right" w:leader="dot" w:pos="8777"/>
            </w:tabs>
          </w:pPr>
        </w:pPrChange>
      </w:pPr>
      <w:del w:id="1099" w:author="Tran Huan" w:date="2018-11-25T23:22:00Z">
        <w:r w:rsidRPr="00F72520" w:rsidDel="004A3D10">
          <w:rPr>
            <w:rStyle w:val="Hyperlink"/>
            <w:noProof/>
          </w:rPr>
          <w:delText>Hình 2.2</w:delText>
        </w:r>
        <w:r w:rsidRPr="00F72520" w:rsidDel="004A3D10">
          <w:rPr>
            <w:rStyle w:val="Hyperlink"/>
            <w:noProof/>
            <w:lang w:val="en-US"/>
          </w:rPr>
          <w:delText xml:space="preserve"> Ví dụ về truy vấn dữ liệu</w:delText>
        </w:r>
        <w:r w:rsidDel="004A3D10">
          <w:rPr>
            <w:noProof/>
            <w:webHidden/>
          </w:rPr>
          <w:tab/>
          <w:delText>22</w:delText>
        </w:r>
      </w:del>
    </w:p>
    <w:p w14:paraId="0DDF95FF" w14:textId="0AA85CF9" w:rsidR="006A2C8A" w:rsidDel="004A3D10" w:rsidRDefault="006A2C8A">
      <w:pPr>
        <w:pStyle w:val="TableofFigures"/>
        <w:tabs>
          <w:tab w:val="right" w:leader="dot" w:pos="8777"/>
        </w:tabs>
        <w:spacing w:line="276" w:lineRule="auto"/>
        <w:rPr>
          <w:del w:id="1100" w:author="Tran Huan" w:date="2018-11-25T23:22:00Z"/>
          <w:rFonts w:asciiTheme="minorHAnsi" w:eastAsiaTheme="minorEastAsia" w:hAnsiTheme="minorHAnsi" w:cstheme="minorBidi"/>
          <w:noProof/>
          <w:sz w:val="22"/>
          <w:szCs w:val="22"/>
          <w:lang w:val="en-US"/>
        </w:rPr>
        <w:pPrChange w:id="1101" w:author="phuong vu" w:date="2018-11-23T13:48:00Z">
          <w:pPr>
            <w:pStyle w:val="TableofFigures"/>
            <w:tabs>
              <w:tab w:val="right" w:leader="dot" w:pos="8777"/>
            </w:tabs>
          </w:pPr>
        </w:pPrChange>
      </w:pPr>
      <w:del w:id="1102" w:author="Tran Huan" w:date="2018-11-25T23:22:00Z">
        <w:r w:rsidRPr="00F72520" w:rsidDel="004A3D10">
          <w:rPr>
            <w:rStyle w:val="Hyperlink"/>
            <w:noProof/>
          </w:rPr>
          <w:delText>Hình 2.3</w:delText>
        </w:r>
        <w:r w:rsidRPr="00F72520" w:rsidDel="004A3D10">
          <w:rPr>
            <w:rStyle w:val="Hyperlink"/>
            <w:noProof/>
            <w:lang w:val="en-US"/>
          </w:rPr>
          <w:delText xml:space="preserve"> Ví dụ về gọi một mutation</w:delText>
        </w:r>
        <w:r w:rsidDel="004A3D10">
          <w:rPr>
            <w:noProof/>
            <w:webHidden/>
          </w:rPr>
          <w:tab/>
          <w:delText>22</w:delText>
        </w:r>
      </w:del>
    </w:p>
    <w:p w14:paraId="558A1800" w14:textId="218E2B3F" w:rsidR="006A2C8A" w:rsidDel="004A3D10" w:rsidRDefault="006A2C8A">
      <w:pPr>
        <w:pStyle w:val="TableofFigures"/>
        <w:tabs>
          <w:tab w:val="right" w:leader="dot" w:pos="8777"/>
        </w:tabs>
        <w:spacing w:line="276" w:lineRule="auto"/>
        <w:rPr>
          <w:del w:id="1103" w:author="Tran Huan" w:date="2018-11-25T23:22:00Z"/>
          <w:rFonts w:asciiTheme="minorHAnsi" w:eastAsiaTheme="minorEastAsia" w:hAnsiTheme="minorHAnsi" w:cstheme="minorBidi"/>
          <w:noProof/>
          <w:sz w:val="22"/>
          <w:szCs w:val="22"/>
          <w:lang w:val="en-US"/>
        </w:rPr>
        <w:pPrChange w:id="1104" w:author="phuong vu" w:date="2018-11-23T13:48:00Z">
          <w:pPr>
            <w:pStyle w:val="TableofFigures"/>
            <w:tabs>
              <w:tab w:val="right" w:leader="dot" w:pos="8777"/>
            </w:tabs>
          </w:pPr>
        </w:pPrChange>
      </w:pPr>
      <w:del w:id="1105" w:author="Tran Huan" w:date="2018-11-25T23:22:00Z">
        <w:r w:rsidRPr="00F72520" w:rsidDel="004A3D10">
          <w:rPr>
            <w:rStyle w:val="Hyperlink"/>
            <w:noProof/>
          </w:rPr>
          <w:delText>Hình 3.1</w:delText>
        </w:r>
        <w:r w:rsidRPr="00F72520" w:rsidDel="004A3D10">
          <w:rPr>
            <w:rStyle w:val="Hyperlink"/>
            <w:noProof/>
            <w:lang w:val="en-US"/>
          </w:rPr>
          <w:delText>: Mô hình kiến trúc hệ thống</w:delText>
        </w:r>
        <w:r w:rsidDel="004A3D10">
          <w:rPr>
            <w:noProof/>
            <w:webHidden/>
          </w:rPr>
          <w:tab/>
          <w:delText>38</w:delText>
        </w:r>
      </w:del>
    </w:p>
    <w:p w14:paraId="2DC792F7" w14:textId="4EF711EA" w:rsidR="006A2C8A" w:rsidDel="004A3D10" w:rsidRDefault="006A2C8A">
      <w:pPr>
        <w:pStyle w:val="TableofFigures"/>
        <w:tabs>
          <w:tab w:val="right" w:leader="dot" w:pos="8777"/>
        </w:tabs>
        <w:spacing w:line="276" w:lineRule="auto"/>
        <w:rPr>
          <w:del w:id="1106" w:author="Tran Huan" w:date="2018-11-25T23:22:00Z"/>
          <w:rFonts w:asciiTheme="minorHAnsi" w:eastAsiaTheme="minorEastAsia" w:hAnsiTheme="minorHAnsi" w:cstheme="minorBidi"/>
          <w:noProof/>
          <w:sz w:val="22"/>
          <w:szCs w:val="22"/>
          <w:lang w:val="en-US"/>
        </w:rPr>
        <w:pPrChange w:id="1107" w:author="phuong vu" w:date="2018-11-23T13:48:00Z">
          <w:pPr>
            <w:pStyle w:val="TableofFigures"/>
            <w:tabs>
              <w:tab w:val="right" w:leader="dot" w:pos="8777"/>
            </w:tabs>
          </w:pPr>
        </w:pPrChange>
      </w:pPr>
      <w:del w:id="1108" w:author="Tran Huan" w:date="2018-11-25T23:22:00Z">
        <w:r w:rsidRPr="00F72520" w:rsidDel="004A3D10">
          <w:rPr>
            <w:rStyle w:val="Hyperlink"/>
            <w:noProof/>
          </w:rPr>
          <w:delText>Hình 3.2</w:delText>
        </w:r>
        <w:r w:rsidRPr="00F72520" w:rsidDel="004A3D10">
          <w:rPr>
            <w:rStyle w:val="Hyperlink"/>
            <w:noProof/>
            <w:lang w:val="en-US"/>
          </w:rPr>
          <w:delText xml:space="preserve"> Sơ đồ USE CASE</w:delText>
        </w:r>
        <w:r w:rsidDel="004A3D10">
          <w:rPr>
            <w:noProof/>
            <w:webHidden/>
          </w:rPr>
          <w:tab/>
          <w:delText>39</w:delText>
        </w:r>
      </w:del>
    </w:p>
    <w:p w14:paraId="5C5DD4D6" w14:textId="35E7021B" w:rsidR="006A2C8A" w:rsidDel="004A3D10" w:rsidRDefault="006A2C8A">
      <w:pPr>
        <w:pStyle w:val="TableofFigures"/>
        <w:tabs>
          <w:tab w:val="right" w:leader="dot" w:pos="8777"/>
        </w:tabs>
        <w:spacing w:line="276" w:lineRule="auto"/>
        <w:rPr>
          <w:del w:id="1109" w:author="Tran Huan" w:date="2018-11-25T23:22:00Z"/>
          <w:rFonts w:asciiTheme="minorHAnsi" w:eastAsiaTheme="minorEastAsia" w:hAnsiTheme="minorHAnsi" w:cstheme="minorBidi"/>
          <w:noProof/>
          <w:sz w:val="22"/>
          <w:szCs w:val="22"/>
          <w:lang w:val="en-US"/>
        </w:rPr>
        <w:pPrChange w:id="1110" w:author="phuong vu" w:date="2018-11-23T13:48:00Z">
          <w:pPr>
            <w:pStyle w:val="TableofFigures"/>
            <w:tabs>
              <w:tab w:val="right" w:leader="dot" w:pos="8777"/>
            </w:tabs>
          </w:pPr>
        </w:pPrChange>
      </w:pPr>
      <w:del w:id="1111" w:author="Tran Huan" w:date="2018-11-25T23:22:00Z">
        <w:r w:rsidRPr="00F72520" w:rsidDel="004A3D10">
          <w:rPr>
            <w:rStyle w:val="Hyperlink"/>
            <w:noProof/>
          </w:rPr>
          <w:delText>Hình 3.3</w:delText>
        </w:r>
        <w:r w:rsidRPr="00F72520" w:rsidDel="004A3D10">
          <w:rPr>
            <w:rStyle w:val="Hyperlink"/>
            <w:noProof/>
            <w:lang w:val="en-US"/>
          </w:rPr>
          <w:delText>Giao diện đăng nhập trên điện thoại và trên web</w:delText>
        </w:r>
        <w:r w:rsidDel="004A3D10">
          <w:rPr>
            <w:noProof/>
            <w:webHidden/>
          </w:rPr>
          <w:tab/>
          <w:delText>41</w:delText>
        </w:r>
      </w:del>
    </w:p>
    <w:p w14:paraId="16BAFE0C" w14:textId="5B4EA091" w:rsidR="006A2C8A" w:rsidDel="004A3D10" w:rsidRDefault="006A2C8A">
      <w:pPr>
        <w:pStyle w:val="TableofFigures"/>
        <w:tabs>
          <w:tab w:val="right" w:leader="dot" w:pos="8777"/>
        </w:tabs>
        <w:spacing w:line="276" w:lineRule="auto"/>
        <w:rPr>
          <w:del w:id="1112" w:author="Tran Huan" w:date="2018-11-25T23:22:00Z"/>
          <w:rFonts w:asciiTheme="minorHAnsi" w:eastAsiaTheme="minorEastAsia" w:hAnsiTheme="minorHAnsi" w:cstheme="minorBidi"/>
          <w:noProof/>
          <w:sz w:val="22"/>
          <w:szCs w:val="22"/>
          <w:lang w:val="en-US"/>
        </w:rPr>
        <w:pPrChange w:id="1113" w:author="phuong vu" w:date="2018-11-23T13:48:00Z">
          <w:pPr>
            <w:pStyle w:val="TableofFigures"/>
            <w:tabs>
              <w:tab w:val="right" w:leader="dot" w:pos="8777"/>
            </w:tabs>
          </w:pPr>
        </w:pPrChange>
      </w:pPr>
      <w:del w:id="1114" w:author="Tran Huan" w:date="2018-11-25T23:22:00Z">
        <w:r w:rsidRPr="00F72520" w:rsidDel="004A3D10">
          <w:rPr>
            <w:rStyle w:val="Hyperlink"/>
            <w:noProof/>
          </w:rPr>
          <w:delText>Hình 3.4</w:delText>
        </w:r>
        <w:r w:rsidRPr="00F72520" w:rsidDel="004A3D10">
          <w:rPr>
            <w:rStyle w:val="Hyperlink"/>
            <w:noProof/>
            <w:lang w:val="en-US"/>
          </w:rPr>
          <w:delText xml:space="preserve"> Sơ đồ xử lí đăng nhập</w:delText>
        </w:r>
        <w:r w:rsidDel="004A3D10">
          <w:rPr>
            <w:noProof/>
            <w:webHidden/>
          </w:rPr>
          <w:tab/>
          <w:delText>42</w:delText>
        </w:r>
      </w:del>
    </w:p>
    <w:p w14:paraId="03B96CBC" w14:textId="19D4DDAA" w:rsidR="00370B8C" w:rsidRDefault="00B243D7">
      <w:pPr>
        <w:spacing w:line="276" w:lineRule="auto"/>
        <w:jc w:val="left"/>
        <w:rPr>
          <w:lang w:val="en-US"/>
        </w:rPr>
        <w:pPrChange w:id="1115" w:author="phuong vu" w:date="2018-11-23T13:48:00Z">
          <w:pPr>
            <w:jc w:val="left"/>
          </w:pPr>
        </w:pPrChange>
      </w:pPr>
      <w:r>
        <w:rPr>
          <w:lang w:val="en-US"/>
        </w:rPr>
        <w:fldChar w:fldCharType="end"/>
      </w:r>
      <w:r w:rsidR="00370B8C">
        <w:rPr>
          <w:lang w:val="en-US"/>
        </w:rPr>
        <w:br w:type="page"/>
      </w:r>
    </w:p>
    <w:p w14:paraId="0136848E" w14:textId="7074379C" w:rsidR="009F370B" w:rsidRDefault="00370B8C">
      <w:pPr>
        <w:pStyle w:val="Heading1"/>
        <w:numPr>
          <w:ilvl w:val="0"/>
          <w:numId w:val="0"/>
        </w:numPr>
        <w:spacing w:line="276" w:lineRule="auto"/>
        <w:ind w:left="432"/>
        <w:pPrChange w:id="1116" w:author="phuong vu" w:date="2018-11-23T13:48:00Z">
          <w:pPr>
            <w:pStyle w:val="Heading1"/>
            <w:numPr>
              <w:numId w:val="0"/>
            </w:numPr>
            <w:ind w:left="432" w:firstLine="0"/>
          </w:pPr>
        </w:pPrChange>
      </w:pPr>
      <w:bookmarkStart w:id="1117" w:name="_Toc530662455"/>
      <w:r>
        <w:lastRenderedPageBreak/>
        <w:t>DANH MỤC BẢNG</w:t>
      </w:r>
      <w:bookmarkEnd w:id="1117"/>
    </w:p>
    <w:p w14:paraId="6E7DA47C" w14:textId="65D03E1E" w:rsidR="004D5B99" w:rsidRDefault="006A2C8A">
      <w:pPr>
        <w:pStyle w:val="TableofFigures"/>
        <w:tabs>
          <w:tab w:val="right" w:leader="dot" w:pos="8777"/>
        </w:tabs>
        <w:spacing w:line="276" w:lineRule="auto"/>
        <w:rPr>
          <w:ins w:id="1118" w:author="phuong vu" w:date="2018-11-21T00:57:00Z"/>
          <w:rFonts w:asciiTheme="minorHAnsi" w:eastAsiaTheme="minorEastAsia" w:hAnsiTheme="minorHAnsi" w:cstheme="minorBidi"/>
          <w:noProof/>
          <w:sz w:val="22"/>
          <w:szCs w:val="22"/>
          <w:lang w:val="en-US"/>
        </w:rPr>
        <w:pPrChange w:id="1119" w:author="phuong vu" w:date="2018-11-23T13:48:00Z">
          <w:pPr>
            <w:pStyle w:val="TableofFigures"/>
            <w:tabs>
              <w:tab w:val="right" w:leader="dot" w:pos="8777"/>
            </w:tabs>
          </w:pPr>
        </w:pPrChange>
      </w:pPr>
      <w:r>
        <w:rPr>
          <w:lang w:val="en-US"/>
        </w:rPr>
        <w:fldChar w:fldCharType="begin"/>
      </w:r>
      <w:r>
        <w:rPr>
          <w:lang w:val="en-US"/>
        </w:rPr>
        <w:instrText xml:space="preserve"> TOC \h \z \c "Bảng" </w:instrText>
      </w:r>
      <w:r>
        <w:rPr>
          <w:lang w:val="en-US"/>
        </w:rPr>
        <w:fldChar w:fldCharType="separate"/>
      </w:r>
      <w:ins w:id="1120" w:author="phuong vu" w:date="2018-11-21T00:57:00Z">
        <w:r w:rsidR="004D5B99" w:rsidRPr="009C23B3">
          <w:rPr>
            <w:rStyle w:val="Hyperlink"/>
            <w:noProof/>
          </w:rPr>
          <w:fldChar w:fldCharType="begin"/>
        </w:r>
        <w:r w:rsidR="004D5B99" w:rsidRPr="009C23B3">
          <w:rPr>
            <w:rStyle w:val="Hyperlink"/>
            <w:noProof/>
          </w:rPr>
          <w:instrText xml:space="preserve"> </w:instrText>
        </w:r>
        <w:r w:rsidR="004D5B99">
          <w:rPr>
            <w:noProof/>
          </w:rPr>
          <w:instrText>HYPERLINK \l "_Toc530525202"</w:instrText>
        </w:r>
        <w:r w:rsidR="004D5B99" w:rsidRPr="009C23B3">
          <w:rPr>
            <w:rStyle w:val="Hyperlink"/>
            <w:noProof/>
          </w:rPr>
          <w:instrText xml:space="preserve"> </w:instrText>
        </w:r>
        <w:r w:rsidR="004D5B99" w:rsidRPr="009C23B3">
          <w:rPr>
            <w:rStyle w:val="Hyperlink"/>
            <w:noProof/>
          </w:rPr>
          <w:fldChar w:fldCharType="separate"/>
        </w:r>
        <w:r w:rsidR="004D5B99" w:rsidRPr="009C23B3">
          <w:rPr>
            <w:rStyle w:val="Hyperlink"/>
            <w:noProof/>
          </w:rPr>
          <w:t>Bảng 3.1</w:t>
        </w:r>
        <w:r w:rsidR="004D5B99" w:rsidRPr="009C23B3">
          <w:rPr>
            <w:rStyle w:val="Hyperlink"/>
            <w:noProof/>
            <w:lang w:val="en-US"/>
          </w:rPr>
          <w:t xml:space="preserve"> </w:t>
        </w:r>
        <w:r w:rsidR="004D5B99" w:rsidRPr="009C23B3">
          <w:rPr>
            <w:rStyle w:val="Hyperlink"/>
            <w:noProof/>
          </w:rPr>
          <w:t>Tổng quan các bảng trong cơ sở dữ liệu</w:t>
        </w:r>
        <w:r w:rsidR="004D5B99">
          <w:rPr>
            <w:noProof/>
            <w:webHidden/>
          </w:rPr>
          <w:tab/>
        </w:r>
        <w:r w:rsidR="004D5B99">
          <w:rPr>
            <w:noProof/>
            <w:webHidden/>
          </w:rPr>
          <w:fldChar w:fldCharType="begin"/>
        </w:r>
        <w:r w:rsidR="004D5B99">
          <w:rPr>
            <w:noProof/>
            <w:webHidden/>
          </w:rPr>
          <w:instrText xml:space="preserve"> PAGEREF _Toc530525202 \h </w:instrText>
        </w:r>
      </w:ins>
      <w:r w:rsidR="004D5B99">
        <w:rPr>
          <w:noProof/>
          <w:webHidden/>
        </w:rPr>
      </w:r>
      <w:r w:rsidR="004D5B99">
        <w:rPr>
          <w:noProof/>
          <w:webHidden/>
        </w:rPr>
        <w:fldChar w:fldCharType="separate"/>
      </w:r>
      <w:ins w:id="1121" w:author="phuong vu" w:date="2018-11-21T00:57:00Z">
        <w:r w:rsidR="004D5B99">
          <w:rPr>
            <w:noProof/>
            <w:webHidden/>
          </w:rPr>
          <w:t>40</w:t>
        </w:r>
        <w:r w:rsidR="004D5B99">
          <w:rPr>
            <w:noProof/>
            <w:webHidden/>
          </w:rPr>
          <w:fldChar w:fldCharType="end"/>
        </w:r>
        <w:r w:rsidR="004D5B99" w:rsidRPr="009C23B3">
          <w:rPr>
            <w:rStyle w:val="Hyperlink"/>
            <w:noProof/>
          </w:rPr>
          <w:fldChar w:fldCharType="end"/>
        </w:r>
      </w:ins>
    </w:p>
    <w:p w14:paraId="651C2A12" w14:textId="7037CAA1" w:rsidR="004D5B99" w:rsidRDefault="004D5B99">
      <w:pPr>
        <w:pStyle w:val="TableofFigures"/>
        <w:tabs>
          <w:tab w:val="right" w:leader="dot" w:pos="8777"/>
        </w:tabs>
        <w:spacing w:line="276" w:lineRule="auto"/>
        <w:rPr>
          <w:ins w:id="1122" w:author="phuong vu" w:date="2018-11-21T00:57:00Z"/>
          <w:rFonts w:asciiTheme="minorHAnsi" w:eastAsiaTheme="minorEastAsia" w:hAnsiTheme="minorHAnsi" w:cstheme="minorBidi"/>
          <w:noProof/>
          <w:sz w:val="22"/>
          <w:szCs w:val="22"/>
          <w:lang w:val="en-US"/>
        </w:rPr>
        <w:pPrChange w:id="1123" w:author="phuong vu" w:date="2018-11-23T13:48:00Z">
          <w:pPr>
            <w:pStyle w:val="TableofFigures"/>
            <w:tabs>
              <w:tab w:val="right" w:leader="dot" w:pos="8777"/>
            </w:tabs>
          </w:pPr>
        </w:pPrChange>
      </w:pPr>
      <w:ins w:id="1124"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"_Toc530525203"</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3.2</w:t>
        </w:r>
        <w:r w:rsidRPr="009C23B3">
          <w:rPr>
            <w:rStyle w:val="Hyperlink"/>
            <w:noProof/>
            <w:lang w:val="en-US"/>
          </w:rPr>
          <w:t xml:space="preserve"> Bảng dữ liệu hóa đơn</w:t>
        </w:r>
        <w:r>
          <w:rPr>
            <w:noProof/>
            <w:webHidden/>
          </w:rPr>
          <w:tab/>
        </w:r>
        <w:r>
          <w:rPr>
            <w:noProof/>
            <w:webHidden/>
          </w:rPr>
          <w:fldChar w:fldCharType="begin"/>
        </w:r>
        <w:r>
          <w:rPr>
            <w:noProof/>
            <w:webHidden/>
          </w:rPr>
          <w:instrText xml:space="preserve"> PAGEREF _Toc530525203 \h </w:instrText>
        </w:r>
      </w:ins>
      <w:r>
        <w:rPr>
          <w:noProof/>
          <w:webHidden/>
        </w:rPr>
      </w:r>
      <w:r>
        <w:rPr>
          <w:noProof/>
          <w:webHidden/>
        </w:rPr>
        <w:fldChar w:fldCharType="separate"/>
      </w:r>
      <w:ins w:id="1125" w:author="phuong vu" w:date="2018-11-21T00:57:00Z">
        <w:r>
          <w:rPr>
            <w:noProof/>
            <w:webHidden/>
          </w:rPr>
          <w:t>41</w:t>
        </w:r>
        <w:r>
          <w:rPr>
            <w:noProof/>
            <w:webHidden/>
          </w:rPr>
          <w:fldChar w:fldCharType="end"/>
        </w:r>
        <w:r w:rsidRPr="009C23B3">
          <w:rPr>
            <w:rStyle w:val="Hyperlink"/>
            <w:noProof/>
          </w:rPr>
          <w:fldChar w:fldCharType="end"/>
        </w:r>
      </w:ins>
    </w:p>
    <w:p w14:paraId="0486ECA7" w14:textId="72382A7E" w:rsidR="004D5B99" w:rsidRDefault="004D5B99">
      <w:pPr>
        <w:pStyle w:val="TableofFigures"/>
        <w:tabs>
          <w:tab w:val="right" w:leader="dot" w:pos="8777"/>
        </w:tabs>
        <w:spacing w:line="276" w:lineRule="auto"/>
        <w:rPr>
          <w:ins w:id="1126" w:author="phuong vu" w:date="2018-11-21T00:57:00Z"/>
          <w:rFonts w:asciiTheme="minorHAnsi" w:eastAsiaTheme="minorEastAsia" w:hAnsiTheme="minorHAnsi" w:cstheme="minorBidi"/>
          <w:noProof/>
          <w:sz w:val="22"/>
          <w:szCs w:val="22"/>
          <w:lang w:val="en-US"/>
        </w:rPr>
        <w:pPrChange w:id="1127" w:author="phuong vu" w:date="2018-11-23T13:48:00Z">
          <w:pPr>
            <w:pStyle w:val="TableofFigures"/>
            <w:tabs>
              <w:tab w:val="right" w:leader="dot" w:pos="8777"/>
            </w:tabs>
          </w:pPr>
        </w:pPrChange>
      </w:pPr>
      <w:ins w:id="1128"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"_Toc530525204"</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3.3</w:t>
        </w:r>
        <w:r w:rsidRPr="009C23B3">
          <w:rPr>
            <w:rStyle w:val="Hyperlink"/>
            <w:noProof/>
            <w:lang w:val="en-US"/>
          </w:rPr>
          <w:t xml:space="preserve"> Bảng các thành phần giao diện tạo đơn hàng trên web</w:t>
        </w:r>
        <w:r>
          <w:rPr>
            <w:noProof/>
            <w:webHidden/>
          </w:rPr>
          <w:tab/>
        </w:r>
        <w:r>
          <w:rPr>
            <w:noProof/>
            <w:webHidden/>
          </w:rPr>
          <w:fldChar w:fldCharType="begin"/>
        </w:r>
        <w:r>
          <w:rPr>
            <w:noProof/>
            <w:webHidden/>
          </w:rPr>
          <w:instrText xml:space="preserve"> PAGEREF _Toc530525204 \h </w:instrText>
        </w:r>
      </w:ins>
      <w:r>
        <w:rPr>
          <w:noProof/>
          <w:webHidden/>
        </w:rPr>
      </w:r>
      <w:r>
        <w:rPr>
          <w:noProof/>
          <w:webHidden/>
        </w:rPr>
        <w:fldChar w:fldCharType="separate"/>
      </w:r>
      <w:ins w:id="1129" w:author="phuong vu" w:date="2018-11-21T00:57:00Z">
        <w:r>
          <w:rPr>
            <w:noProof/>
            <w:webHidden/>
          </w:rPr>
          <w:t>60</w:t>
        </w:r>
        <w:r>
          <w:rPr>
            <w:noProof/>
            <w:webHidden/>
          </w:rPr>
          <w:fldChar w:fldCharType="end"/>
        </w:r>
        <w:r w:rsidRPr="009C23B3">
          <w:rPr>
            <w:rStyle w:val="Hyperlink"/>
            <w:noProof/>
          </w:rPr>
          <w:fldChar w:fldCharType="end"/>
        </w:r>
      </w:ins>
    </w:p>
    <w:p w14:paraId="47317CAA" w14:textId="0FEBE1BA" w:rsidR="004D5B99" w:rsidRDefault="004D5B99">
      <w:pPr>
        <w:pStyle w:val="TableofFigures"/>
        <w:tabs>
          <w:tab w:val="right" w:leader="dot" w:pos="8777"/>
        </w:tabs>
        <w:spacing w:line="276" w:lineRule="auto"/>
        <w:rPr>
          <w:ins w:id="1130" w:author="phuong vu" w:date="2018-11-21T00:57:00Z"/>
          <w:rFonts w:asciiTheme="minorHAnsi" w:eastAsiaTheme="minorEastAsia" w:hAnsiTheme="minorHAnsi" w:cstheme="minorBidi"/>
          <w:noProof/>
          <w:sz w:val="22"/>
          <w:szCs w:val="22"/>
          <w:lang w:val="en-US"/>
        </w:rPr>
        <w:pPrChange w:id="1131" w:author="phuong vu" w:date="2018-11-23T13:48:00Z">
          <w:pPr>
            <w:pStyle w:val="TableofFigures"/>
            <w:tabs>
              <w:tab w:val="right" w:leader="dot" w:pos="8777"/>
            </w:tabs>
          </w:pPr>
        </w:pPrChange>
      </w:pPr>
      <w:ins w:id="1132" w:author="phuong vu" w:date="2018-11-21T00:57:00Z">
        <w:r w:rsidRPr="009C23B3">
          <w:rPr>
            <w:rStyle w:val="Hyperlink"/>
            <w:noProof/>
          </w:rPr>
          <w:fldChar w:fldCharType="begin"/>
        </w:r>
        <w:r w:rsidRPr="009C23B3">
          <w:rPr>
            <w:rStyle w:val="Hyperlink"/>
            <w:noProof/>
          </w:rPr>
          <w:instrText xml:space="preserve"> </w:instrText>
        </w:r>
        <w:r>
          <w:rPr>
            <w:noProof/>
          </w:rPr>
          <w:instrText>HYPERLINK \l "_Toc530525205"</w:instrText>
        </w:r>
        <w:r w:rsidRPr="009C23B3">
          <w:rPr>
            <w:rStyle w:val="Hyperlink"/>
            <w:noProof/>
          </w:rPr>
          <w:instrText xml:space="preserve"> </w:instrText>
        </w:r>
        <w:r w:rsidRPr="009C23B3">
          <w:rPr>
            <w:rStyle w:val="Hyperlink"/>
            <w:noProof/>
          </w:rPr>
          <w:fldChar w:fldCharType="separate"/>
        </w:r>
        <w:r w:rsidRPr="009C23B3">
          <w:rPr>
            <w:rStyle w:val="Hyperlink"/>
            <w:noProof/>
          </w:rPr>
          <w:t>Bảng 3.4</w:t>
        </w:r>
        <w:r w:rsidRPr="009C23B3">
          <w:rPr>
            <w:rStyle w:val="Hyperlink"/>
            <w:noProof/>
            <w:lang w:val="en-US"/>
          </w:rPr>
          <w:t xml:space="preserve"> Bảng các thành phần giao diện tạo đơn hàng trên ứng dụng điện thoại</w:t>
        </w:r>
        <w:r>
          <w:rPr>
            <w:noProof/>
            <w:webHidden/>
          </w:rPr>
          <w:tab/>
        </w:r>
        <w:r>
          <w:rPr>
            <w:noProof/>
            <w:webHidden/>
          </w:rPr>
          <w:fldChar w:fldCharType="begin"/>
        </w:r>
        <w:r>
          <w:rPr>
            <w:noProof/>
            <w:webHidden/>
          </w:rPr>
          <w:instrText xml:space="preserve"> PAGEREF _Toc530525205 \h </w:instrText>
        </w:r>
      </w:ins>
      <w:r>
        <w:rPr>
          <w:noProof/>
          <w:webHidden/>
        </w:rPr>
      </w:r>
      <w:r>
        <w:rPr>
          <w:noProof/>
          <w:webHidden/>
        </w:rPr>
        <w:fldChar w:fldCharType="separate"/>
      </w:r>
      <w:ins w:id="1133" w:author="phuong vu" w:date="2018-11-21T00:57:00Z">
        <w:r>
          <w:rPr>
            <w:noProof/>
            <w:webHidden/>
          </w:rPr>
          <w:t>61</w:t>
        </w:r>
        <w:r>
          <w:rPr>
            <w:noProof/>
            <w:webHidden/>
          </w:rPr>
          <w:fldChar w:fldCharType="end"/>
        </w:r>
        <w:r w:rsidRPr="009C23B3">
          <w:rPr>
            <w:rStyle w:val="Hyperlink"/>
            <w:noProof/>
          </w:rPr>
          <w:fldChar w:fldCharType="end"/>
        </w:r>
      </w:ins>
    </w:p>
    <w:p w14:paraId="35865E46" w14:textId="18ADCC76" w:rsidR="00B243D7" w:rsidRPr="007C127C" w:rsidRDefault="006A2C8A">
      <w:pPr>
        <w:spacing w:line="276" w:lineRule="auto"/>
        <w:rPr>
          <w:lang w:val="en-US"/>
        </w:rPr>
        <w:pPrChange w:id="1134" w:author="phuong vu" w:date="2018-11-23T13:48:00Z">
          <w:pPr/>
        </w:pPrChange>
      </w:pPr>
      <w:del w:id="1135" w:author="phuong vu" w:date="2018-11-21T00:57:00Z">
        <w:r w:rsidDel="004D5B99">
          <w:rPr>
            <w:b/>
            <w:bCs/>
            <w:noProof/>
            <w:lang w:val="en-US"/>
          </w:rPr>
          <w:delText>No table of figures entries found.</w:delText>
        </w:r>
      </w:del>
      <w:r>
        <w:rPr>
          <w:lang w:val="en-US"/>
        </w:rPr>
        <w:fldChar w:fldCharType="end"/>
      </w:r>
    </w:p>
    <w:p w14:paraId="2E2DAA0B" w14:textId="77777777" w:rsidR="000848CF" w:rsidRDefault="000848CF">
      <w:pPr>
        <w:spacing w:line="276" w:lineRule="auto"/>
        <w:rPr>
          <w:lang w:val="en-US"/>
        </w:rPr>
        <w:pPrChange w:id="1136" w:author="phuong vu" w:date="2018-11-23T13:48:00Z">
          <w:pPr/>
        </w:pPrChange>
      </w:pPr>
    </w:p>
    <w:p w14:paraId="6B917812" w14:textId="52581A4B" w:rsidR="000848CF" w:rsidRDefault="000848CF">
      <w:pPr>
        <w:spacing w:line="276" w:lineRule="auto"/>
        <w:jc w:val="left"/>
        <w:rPr>
          <w:rFonts w:eastAsiaTheme="majorEastAsia" w:cstheme="majorBidi"/>
          <w:b/>
          <w:lang w:val="en-US"/>
        </w:rPr>
        <w:pPrChange w:id="1137" w:author="phuong vu" w:date="2018-11-23T13:48:00Z">
          <w:pPr>
            <w:jc w:val="left"/>
          </w:pPr>
        </w:pPrChange>
      </w:pPr>
      <w:r>
        <w:rPr>
          <w:lang w:val="en-US"/>
        </w:rPr>
        <w:br w:type="page"/>
      </w:r>
    </w:p>
    <w:p w14:paraId="19920118" w14:textId="64F03DD5" w:rsidR="00E913F0" w:rsidDel="003D0954" w:rsidRDefault="00E913F0">
      <w:pPr>
        <w:pStyle w:val="Heading1"/>
        <w:rPr>
          <w:del w:id="1138" w:author="Tran Huan" w:date="2018-11-25T16:38:00Z"/>
        </w:rPr>
        <w:pPrChange w:id="1139" w:author="Tran Huan" w:date="2018-11-25T21:27:00Z">
          <w:pPr>
            <w:pStyle w:val="Heading1"/>
            <w:numPr>
              <w:numId w:val="0"/>
            </w:numPr>
            <w:ind w:left="0" w:firstLine="0"/>
          </w:pPr>
        </w:pPrChange>
      </w:pPr>
      <w:bookmarkStart w:id="1140" w:name="_Toc530662456"/>
      <w:bookmarkEnd w:id="227"/>
      <w:r>
        <w:lastRenderedPageBreak/>
        <w:t>TÓM TẮT</w:t>
      </w:r>
      <w:bookmarkEnd w:id="1140"/>
    </w:p>
    <w:p w14:paraId="7C305C23" w14:textId="77D6E1F5" w:rsidR="003D0954" w:rsidRDefault="00E913F0">
      <w:pPr>
        <w:pStyle w:val="Heading1"/>
        <w:numPr>
          <w:ilvl w:val="0"/>
          <w:numId w:val="0"/>
        </w:numPr>
        <w:spacing w:line="276" w:lineRule="auto"/>
        <w:ind w:left="540"/>
        <w:rPr>
          <w:ins w:id="1141" w:author="Tran Huan" w:date="2018-11-25T16:38:00Z"/>
        </w:rPr>
        <w:pPrChange w:id="1142" w:author="Tran Huan" w:date="2018-11-25T16:38:00Z">
          <w:pPr>
            <w:spacing w:before="360" w:line="360" w:lineRule="auto"/>
            <w:ind w:firstLine="720"/>
          </w:pPr>
        </w:pPrChange>
      </w:pPr>
      <w:del w:id="1143" w:author="Tran Huan" w:date="2018-11-25T16:38:00Z">
        <w:r w:rsidDel="003D0954">
          <w:br w:type="page"/>
        </w:r>
      </w:del>
    </w:p>
    <w:p w14:paraId="6BE3D6DC" w14:textId="77777777" w:rsidR="00E43C0E" w:rsidRDefault="00E43C0E" w:rsidP="00E43C0E">
      <w:pPr>
        <w:spacing w:line="276" w:lineRule="auto"/>
        <w:ind w:firstLine="709"/>
        <w:jc w:val="left"/>
        <w:rPr>
          <w:ins w:id="1144" w:author="Tran Huan" w:date="2018-11-25T19:35:00Z"/>
          <w:rFonts w:ascii="Times New Roman" w:eastAsia="Calibri" w:hAnsi="Times New Roman" w:cs="Times New Roman"/>
          <w:szCs w:val="22"/>
          <w:lang w:val="en-US"/>
        </w:rPr>
      </w:pPr>
    </w:p>
    <w:p w14:paraId="438E9961" w14:textId="209AC0D1" w:rsidR="00E43C0E" w:rsidRPr="00E43C0E" w:rsidRDefault="00E43C0E" w:rsidP="00E43C0E">
      <w:pPr>
        <w:spacing w:line="276" w:lineRule="auto"/>
        <w:ind w:firstLine="709"/>
        <w:jc w:val="left"/>
        <w:rPr>
          <w:ins w:id="1145" w:author="Tran Huan" w:date="2018-11-25T19:35:00Z"/>
          <w:rFonts w:ascii="Times New Roman" w:eastAsia="Calibri" w:hAnsi="Times New Roman" w:cs="Times New Roman"/>
          <w:szCs w:val="22"/>
          <w:lang w:val="en-US"/>
        </w:rPr>
      </w:pPr>
      <w:ins w:id="1146" w:author="Tran Huan" w:date="2018-11-25T19:35:00Z">
        <w:r w:rsidRPr="00E43C0E">
          <w:rPr>
            <w:rFonts w:ascii="Times New Roman" w:eastAsia="Calibri" w:hAnsi="Times New Roman" w:cs="Times New Roman"/>
            <w:szCs w:val="22"/>
            <w:lang w:val="en-US"/>
          </w:rPr>
          <w:t>Trong đề tài này, chúng tôi xây dựng hệ thống quản lý giặt ủi gồm hai phần: ứng dụng web quản lý cửa hàng giặt ủi, ứng dụng di động để tạo và quản lí đơn hàng cho khách hàng.</w:t>
        </w:r>
      </w:ins>
    </w:p>
    <w:p w14:paraId="509EF0A9" w14:textId="77777777" w:rsidR="00E43C0E" w:rsidRPr="00E43C0E" w:rsidRDefault="00E43C0E" w:rsidP="00E43C0E">
      <w:pPr>
        <w:spacing w:line="276" w:lineRule="auto"/>
        <w:ind w:firstLine="709"/>
        <w:jc w:val="left"/>
        <w:rPr>
          <w:ins w:id="1147" w:author="Tran Huan" w:date="2018-11-25T19:35:00Z"/>
          <w:lang w:val="en-US"/>
        </w:rPr>
      </w:pPr>
      <w:ins w:id="1148" w:author="Tran Huan" w:date="2018-11-25T19:35:00Z">
        <w:r w:rsidRPr="00E43C0E">
          <w:rPr>
            <w:rFonts w:ascii="Times New Roman" w:eastAsia="Calibri" w:hAnsi="Times New Roman" w:cs="Times New Roman"/>
            <w:szCs w:val="22"/>
            <w:lang w:val="en-US"/>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w:t>
        </w:r>
        <w:r w:rsidRPr="00E43C0E">
          <w:t>cho thời gian xử lí các đơn hàng là nhanh nhất có thể và đúng thời gian giao trả đồ cho khách hàng</w:t>
        </w:r>
        <w:r w:rsidRPr="00E43C0E">
          <w:rPr>
            <w:lang w:val="en-US"/>
          </w:rPr>
          <w:t xml:space="preserve">. Ngoài ra còn hỗ trợ nhân viên cửa hàng có thể phân công thủ công khi cần thiết. </w:t>
        </w:r>
      </w:ins>
    </w:p>
    <w:p w14:paraId="7C8355BD" w14:textId="77777777" w:rsidR="00E43C0E" w:rsidRPr="00E43C0E" w:rsidRDefault="00E43C0E" w:rsidP="00E43C0E">
      <w:pPr>
        <w:spacing w:line="276" w:lineRule="auto"/>
        <w:jc w:val="left"/>
        <w:rPr>
          <w:ins w:id="1149" w:author="Tran Huan" w:date="2018-11-25T19:35:00Z"/>
          <w:lang w:val="en-US"/>
        </w:rPr>
      </w:pPr>
      <w:ins w:id="1150" w:author="Tran Huan" w:date="2018-11-25T19:35:00Z">
        <w:r w:rsidRPr="00E43C0E">
          <w:rPr>
            <w:lang w:val="en-US"/>
          </w:rPr>
          <w:tab/>
          <w:t>Ứng dụng di động hỗ trợ việc tạo đơn hàng cho khách hàng dễ dàng và hiệu quả hơn: hỗ trợ tạo đơn hàng chi tiết hơn, gợi ý những cửa hàng phục vụ đầy đủ dịch vụ khách hàng cần với khoảng cách ngắn nhất, gợi ý thời gian giao và nhận đồ phù hợp với khả năng phục vụ của chi nhánh mà khách hàng đã chọn. Đồng thời, giúp khách hàng xem và sửa đơn hàng mình đã tạo.</w:t>
        </w:r>
      </w:ins>
    </w:p>
    <w:p w14:paraId="7BE39640" w14:textId="41751B9D" w:rsidR="003D0954" w:rsidRPr="00E43C0E" w:rsidRDefault="003D0954">
      <w:pPr>
        <w:spacing w:line="276" w:lineRule="auto"/>
        <w:jc w:val="left"/>
        <w:rPr>
          <w:ins w:id="1151" w:author="Tran Huan" w:date="2018-11-25T16:38:00Z"/>
          <w:rFonts w:ascii="Times New Roman" w:eastAsia="Calibri" w:hAnsi="Times New Roman" w:cs="Times New Roman"/>
          <w:szCs w:val="22"/>
          <w:lang w:val="en-US"/>
          <w:rPrChange w:id="1152" w:author="Tran Huan" w:date="2018-11-25T19:35:00Z">
            <w:rPr>
              <w:ins w:id="1153" w:author="Tran Huan" w:date="2018-11-25T16:38:00Z"/>
              <w:rFonts w:ascii="Times New Roman" w:eastAsia="Calibri" w:hAnsi="Times New Roman" w:cs="Times New Roman"/>
              <w:szCs w:val="22"/>
            </w:rPr>
          </w:rPrChange>
        </w:rPr>
        <w:pPrChange w:id="1154" w:author="phuong vu" w:date="2018-11-23T13:48:00Z">
          <w:pPr>
            <w:jc w:val="left"/>
          </w:pPr>
        </w:pPrChange>
      </w:pPr>
    </w:p>
    <w:p w14:paraId="44B122B0" w14:textId="5F785850" w:rsidR="003D0954" w:rsidRDefault="003D0954">
      <w:pPr>
        <w:spacing w:line="276" w:lineRule="auto"/>
        <w:jc w:val="left"/>
        <w:rPr>
          <w:ins w:id="1155" w:author="Tran Huan" w:date="2018-11-25T16:38:00Z"/>
          <w:rFonts w:ascii="Times New Roman" w:eastAsia="Calibri" w:hAnsi="Times New Roman" w:cs="Times New Roman"/>
          <w:szCs w:val="22"/>
        </w:rPr>
        <w:pPrChange w:id="1156" w:author="phuong vu" w:date="2018-11-23T13:48:00Z">
          <w:pPr>
            <w:jc w:val="left"/>
          </w:pPr>
        </w:pPrChange>
      </w:pPr>
    </w:p>
    <w:p w14:paraId="26E0E3E2" w14:textId="75DF91E5" w:rsidR="003D0954" w:rsidRDefault="003D0954">
      <w:pPr>
        <w:spacing w:line="276" w:lineRule="auto"/>
        <w:jc w:val="left"/>
        <w:rPr>
          <w:ins w:id="1157" w:author="Tran Huan" w:date="2018-11-25T16:38:00Z"/>
          <w:rFonts w:ascii="Times New Roman" w:eastAsia="Calibri" w:hAnsi="Times New Roman" w:cs="Times New Roman"/>
          <w:szCs w:val="22"/>
        </w:rPr>
        <w:pPrChange w:id="1158" w:author="phuong vu" w:date="2018-11-23T13:48:00Z">
          <w:pPr>
            <w:jc w:val="left"/>
          </w:pPr>
        </w:pPrChange>
      </w:pPr>
    </w:p>
    <w:p w14:paraId="1CED02F8" w14:textId="5970CB6F" w:rsidR="003D0954" w:rsidRDefault="003D0954">
      <w:pPr>
        <w:spacing w:line="276" w:lineRule="auto"/>
        <w:jc w:val="left"/>
        <w:rPr>
          <w:ins w:id="1159" w:author="Tran Huan" w:date="2018-11-25T19:35:00Z"/>
          <w:rFonts w:eastAsiaTheme="majorEastAsia" w:cstheme="majorBidi"/>
          <w:b/>
        </w:rPr>
        <w:pPrChange w:id="1160" w:author="phuong vu" w:date="2018-11-23T13:48:00Z">
          <w:pPr>
            <w:jc w:val="left"/>
          </w:pPr>
        </w:pPrChange>
      </w:pPr>
    </w:p>
    <w:p w14:paraId="573950AB" w14:textId="6F0814E2" w:rsidR="00E43C0E" w:rsidRDefault="00E43C0E">
      <w:pPr>
        <w:spacing w:line="276" w:lineRule="auto"/>
        <w:jc w:val="left"/>
        <w:rPr>
          <w:ins w:id="1161" w:author="Tran Huan" w:date="2018-11-25T19:35:00Z"/>
          <w:rFonts w:eastAsiaTheme="majorEastAsia" w:cstheme="majorBidi"/>
          <w:b/>
        </w:rPr>
        <w:pPrChange w:id="1162" w:author="phuong vu" w:date="2018-11-23T13:48:00Z">
          <w:pPr>
            <w:jc w:val="left"/>
          </w:pPr>
        </w:pPrChange>
      </w:pPr>
    </w:p>
    <w:p w14:paraId="241626CD" w14:textId="7D24F22F" w:rsidR="00E43C0E" w:rsidRDefault="00E43C0E">
      <w:pPr>
        <w:spacing w:line="276" w:lineRule="auto"/>
        <w:jc w:val="left"/>
        <w:rPr>
          <w:ins w:id="1163" w:author="Tran Huan" w:date="2018-11-25T19:35:00Z"/>
          <w:rFonts w:eastAsiaTheme="majorEastAsia" w:cstheme="majorBidi"/>
          <w:b/>
        </w:rPr>
        <w:pPrChange w:id="1164" w:author="phuong vu" w:date="2018-11-23T13:48:00Z">
          <w:pPr>
            <w:jc w:val="left"/>
          </w:pPr>
        </w:pPrChange>
      </w:pPr>
    </w:p>
    <w:p w14:paraId="0D6BEF5C" w14:textId="744092C8" w:rsidR="00E43C0E" w:rsidRDefault="00E43C0E">
      <w:pPr>
        <w:spacing w:line="276" w:lineRule="auto"/>
        <w:jc w:val="left"/>
        <w:rPr>
          <w:ins w:id="1165" w:author="Tran Huan" w:date="2018-11-25T19:35:00Z"/>
          <w:rFonts w:eastAsiaTheme="majorEastAsia" w:cstheme="majorBidi"/>
          <w:b/>
        </w:rPr>
        <w:pPrChange w:id="1166" w:author="phuong vu" w:date="2018-11-23T13:48:00Z">
          <w:pPr>
            <w:jc w:val="left"/>
          </w:pPr>
        </w:pPrChange>
      </w:pPr>
    </w:p>
    <w:p w14:paraId="6C4BFC6A" w14:textId="76EED84B" w:rsidR="00E43C0E" w:rsidRDefault="00E43C0E">
      <w:pPr>
        <w:spacing w:line="276" w:lineRule="auto"/>
        <w:jc w:val="left"/>
        <w:rPr>
          <w:ins w:id="1167" w:author="Tran Huan" w:date="2018-11-25T19:35:00Z"/>
          <w:rFonts w:eastAsiaTheme="majorEastAsia" w:cstheme="majorBidi"/>
          <w:b/>
        </w:rPr>
        <w:pPrChange w:id="1168" w:author="phuong vu" w:date="2018-11-23T13:48:00Z">
          <w:pPr>
            <w:jc w:val="left"/>
          </w:pPr>
        </w:pPrChange>
      </w:pPr>
    </w:p>
    <w:p w14:paraId="43EC9CB9" w14:textId="43F3D6F2" w:rsidR="00E43C0E" w:rsidRDefault="00E43C0E">
      <w:pPr>
        <w:spacing w:line="276" w:lineRule="auto"/>
        <w:jc w:val="left"/>
        <w:rPr>
          <w:ins w:id="1169" w:author="Tran Huan" w:date="2018-11-25T19:35:00Z"/>
          <w:rFonts w:eastAsiaTheme="majorEastAsia" w:cstheme="majorBidi"/>
          <w:b/>
        </w:rPr>
        <w:pPrChange w:id="1170" w:author="phuong vu" w:date="2018-11-23T13:48:00Z">
          <w:pPr>
            <w:jc w:val="left"/>
          </w:pPr>
        </w:pPrChange>
      </w:pPr>
    </w:p>
    <w:p w14:paraId="7C89C7D2" w14:textId="50978332" w:rsidR="00E43C0E" w:rsidRDefault="00E43C0E">
      <w:pPr>
        <w:spacing w:line="276" w:lineRule="auto"/>
        <w:jc w:val="left"/>
        <w:rPr>
          <w:ins w:id="1171" w:author="Tran Huan" w:date="2018-11-25T19:35:00Z"/>
          <w:rFonts w:eastAsiaTheme="majorEastAsia" w:cstheme="majorBidi"/>
          <w:b/>
        </w:rPr>
        <w:pPrChange w:id="1172" w:author="phuong vu" w:date="2018-11-23T13:48:00Z">
          <w:pPr>
            <w:jc w:val="left"/>
          </w:pPr>
        </w:pPrChange>
      </w:pPr>
    </w:p>
    <w:p w14:paraId="5F90F825" w14:textId="7A77D783" w:rsidR="00E43C0E" w:rsidRDefault="00E43C0E">
      <w:pPr>
        <w:spacing w:line="276" w:lineRule="auto"/>
        <w:jc w:val="left"/>
        <w:rPr>
          <w:ins w:id="1173" w:author="Tran Huan" w:date="2018-11-25T19:35:00Z"/>
          <w:rFonts w:eastAsiaTheme="majorEastAsia" w:cstheme="majorBidi"/>
          <w:b/>
        </w:rPr>
        <w:pPrChange w:id="1174" w:author="phuong vu" w:date="2018-11-23T13:48:00Z">
          <w:pPr>
            <w:jc w:val="left"/>
          </w:pPr>
        </w:pPrChange>
      </w:pPr>
    </w:p>
    <w:p w14:paraId="6293C22F" w14:textId="464F5CC5" w:rsidR="00E43C0E" w:rsidRDefault="00E43C0E">
      <w:pPr>
        <w:spacing w:line="276" w:lineRule="auto"/>
        <w:jc w:val="left"/>
        <w:rPr>
          <w:ins w:id="1175" w:author="Tran Huan" w:date="2018-11-25T19:35:00Z"/>
          <w:rFonts w:eastAsiaTheme="majorEastAsia" w:cstheme="majorBidi"/>
          <w:b/>
        </w:rPr>
        <w:pPrChange w:id="1176" w:author="phuong vu" w:date="2018-11-23T13:48:00Z">
          <w:pPr>
            <w:jc w:val="left"/>
          </w:pPr>
        </w:pPrChange>
      </w:pPr>
    </w:p>
    <w:p w14:paraId="6DA6BC44" w14:textId="3232571C" w:rsidR="00E43C0E" w:rsidRDefault="00E43C0E">
      <w:pPr>
        <w:spacing w:line="276" w:lineRule="auto"/>
        <w:jc w:val="left"/>
        <w:rPr>
          <w:ins w:id="1177" w:author="Tran Huan" w:date="2018-11-25T19:35:00Z"/>
          <w:rFonts w:eastAsiaTheme="majorEastAsia" w:cstheme="majorBidi"/>
          <w:b/>
        </w:rPr>
        <w:pPrChange w:id="1178" w:author="phuong vu" w:date="2018-11-23T13:48:00Z">
          <w:pPr>
            <w:jc w:val="left"/>
          </w:pPr>
        </w:pPrChange>
      </w:pPr>
    </w:p>
    <w:p w14:paraId="504494A7" w14:textId="77777777" w:rsidR="00E43C0E" w:rsidRPr="003D0954" w:rsidRDefault="00E43C0E">
      <w:pPr>
        <w:spacing w:line="276" w:lineRule="auto"/>
        <w:jc w:val="left"/>
        <w:rPr>
          <w:rFonts w:eastAsiaTheme="majorEastAsia" w:cstheme="majorBidi"/>
          <w:b/>
          <w:rPrChange w:id="1179" w:author="Tran Huan" w:date="2018-11-25T16:38:00Z">
            <w:rPr>
              <w:rFonts w:eastAsiaTheme="majorEastAsia" w:cstheme="majorBidi"/>
              <w:b/>
              <w:lang w:val="en-US"/>
            </w:rPr>
          </w:rPrChange>
        </w:rPr>
        <w:pPrChange w:id="1180" w:author="phuong vu" w:date="2018-11-23T13:48:00Z">
          <w:pPr>
            <w:jc w:val="left"/>
          </w:pPr>
        </w:pPrChange>
      </w:pPr>
    </w:p>
    <w:p w14:paraId="5921135A" w14:textId="1E59C01B" w:rsidR="00E913F0" w:rsidRPr="00760245" w:rsidDel="0041406B" w:rsidRDefault="00E913F0">
      <w:pPr>
        <w:pStyle w:val="Heading1"/>
        <w:numPr>
          <w:ilvl w:val="0"/>
          <w:numId w:val="0"/>
        </w:numPr>
        <w:spacing w:line="276" w:lineRule="auto"/>
        <w:ind w:left="432"/>
        <w:rPr>
          <w:del w:id="1181" w:author="Tran Huan" w:date="2018-11-25T16:34:00Z"/>
          <w:lang w:val="vi-VN"/>
          <w:rPrChange w:id="1182" w:author="Tran Huan" w:date="2018-11-25T22:17:00Z">
            <w:rPr>
              <w:del w:id="1183" w:author="Tran Huan" w:date="2018-11-25T16:34:00Z"/>
            </w:rPr>
          </w:rPrChange>
        </w:rPr>
        <w:pPrChange w:id="1184" w:author="phuong vu" w:date="2018-11-23T13:48:00Z">
          <w:pPr>
            <w:pStyle w:val="Heading1"/>
            <w:numPr>
              <w:numId w:val="0"/>
            </w:numPr>
            <w:ind w:left="432" w:firstLine="0"/>
          </w:pPr>
        </w:pPrChange>
      </w:pPr>
      <w:bookmarkStart w:id="1185" w:name="_Toc530662457"/>
      <w:r w:rsidRPr="00760245">
        <w:rPr>
          <w:lang w:val="vi-VN"/>
          <w:rPrChange w:id="1186" w:author="Tran Huan" w:date="2018-11-25T22:17:00Z">
            <w:rPr>
              <w:b w:val="0"/>
            </w:rPr>
          </w:rPrChange>
        </w:rPr>
        <w:lastRenderedPageBreak/>
        <w:t>ABSTRACT</w:t>
      </w:r>
      <w:bookmarkEnd w:id="1185"/>
    </w:p>
    <w:p w14:paraId="02FB4527" w14:textId="14B4D421" w:rsidR="00E43C0E" w:rsidRDefault="00E43C0E" w:rsidP="0041406B">
      <w:pPr>
        <w:pStyle w:val="Heading1"/>
        <w:numPr>
          <w:ilvl w:val="0"/>
          <w:numId w:val="0"/>
        </w:numPr>
        <w:spacing w:line="276" w:lineRule="auto"/>
        <w:ind w:left="432"/>
        <w:rPr>
          <w:ins w:id="1187" w:author="Tran Huan" w:date="2018-11-25T19:35:00Z"/>
          <w:lang w:val="vi-VN"/>
        </w:rPr>
      </w:pPr>
    </w:p>
    <w:p w14:paraId="1FE586DE" w14:textId="77777777" w:rsidR="00E43C0E" w:rsidRDefault="00E43C0E" w:rsidP="00E43C0E">
      <w:pPr>
        <w:tabs>
          <w:tab w:val="center" w:pos="4393"/>
        </w:tabs>
        <w:ind w:firstLine="709"/>
        <w:rPr>
          <w:ins w:id="1188" w:author="Tran Huan" w:date="2018-11-25T19:35:00Z"/>
        </w:rPr>
      </w:pPr>
      <w:ins w:id="1189" w:author="Tran Huan" w:date="2018-11-25T19:35:00Z">
        <w:r>
          <w:tab/>
        </w:r>
      </w:ins>
    </w:p>
    <w:p w14:paraId="6C299184" w14:textId="50A9DF3A" w:rsidR="00E43C0E" w:rsidRDefault="00E43C0E" w:rsidP="00E43C0E">
      <w:pPr>
        <w:tabs>
          <w:tab w:val="center" w:pos="4393"/>
        </w:tabs>
        <w:ind w:firstLine="709"/>
        <w:rPr>
          <w:ins w:id="1190" w:author="Tran Huan" w:date="2018-11-25T19:35:00Z"/>
        </w:rPr>
      </w:pPr>
      <w:ins w:id="1191" w:author="Tran Huan" w:date="2018-11-25T19:35:00Z">
        <w:r>
          <w:rPr>
            <w:lang w:val="en-US"/>
          </w:rPr>
          <w:t>I</w:t>
        </w:r>
        <w:r w:rsidRPr="00C57C0C">
          <w:t>n this work, we built an information system for laundry services. Our system contains 2 components: web application for laundry service provider and mobile application for customers.</w:t>
        </w:r>
      </w:ins>
    </w:p>
    <w:p w14:paraId="11C0753C" w14:textId="77777777" w:rsidR="00E43C0E" w:rsidRDefault="00E43C0E" w:rsidP="00E43C0E">
      <w:pPr>
        <w:tabs>
          <w:tab w:val="center" w:pos="4393"/>
        </w:tabs>
        <w:ind w:firstLine="709"/>
        <w:rPr>
          <w:ins w:id="1192" w:author="Tran Huan" w:date="2018-11-25T19:35:00Z"/>
        </w:rPr>
      </w:pPr>
      <w:ins w:id="1193" w:author="Tran Huan" w:date="2018-11-25T19:35:00Z">
        <w:r w:rsidRPr="00C57C0C">
          <w:t xml:space="preserve">Web application allows laundry service provider receive purchase orders from customers, creates receipts and assorts clothes into different categories. We used </w:t>
        </w:r>
        <w:r>
          <w:rPr>
            <w:lang w:val="en-US"/>
          </w:rPr>
          <w:t>query theory</w:t>
        </w:r>
        <w:r w:rsidRPr="00C57C0C">
          <w:t xml:space="preserve"> to assign purchase orders into available washing machines efficiently, laundry staffs can do that manually as well.</w:t>
        </w:r>
      </w:ins>
    </w:p>
    <w:p w14:paraId="1F5E3113" w14:textId="77777777" w:rsidR="00E43C0E" w:rsidRDefault="00E43C0E" w:rsidP="00E43C0E">
      <w:pPr>
        <w:tabs>
          <w:tab w:val="center" w:pos="4393"/>
        </w:tabs>
        <w:ind w:firstLine="709"/>
        <w:rPr>
          <w:ins w:id="1194" w:author="Tran Huan" w:date="2018-11-25T19:35:00Z"/>
        </w:rPr>
      </w:pPr>
      <w:ins w:id="1195" w:author="Tran Huan" w:date="2018-11-25T19:35:00Z">
        <w:r w:rsidRPr="00C57C0C">
          <w:t>Mobile application helps customers create orders easily, recommend nearest laundry stores, receiving and delivery time. Users can also see and modify their created orders.</w:t>
        </w:r>
      </w:ins>
    </w:p>
    <w:p w14:paraId="783AB17A" w14:textId="507F0EE2" w:rsidR="00E43C0E" w:rsidRDefault="00E43C0E">
      <w:pPr>
        <w:tabs>
          <w:tab w:val="left" w:pos="3940"/>
        </w:tabs>
        <w:rPr>
          <w:ins w:id="1196" w:author="Tran Huan" w:date="2018-11-25T19:35:00Z"/>
        </w:rPr>
        <w:pPrChange w:id="1197" w:author="Tran Huan" w:date="2018-11-25T19:35:00Z">
          <w:pPr/>
        </w:pPrChange>
      </w:pPr>
    </w:p>
    <w:p w14:paraId="3F5FF1EA" w14:textId="1810EA54" w:rsidR="00760245" w:rsidRDefault="00E43C0E">
      <w:pPr>
        <w:tabs>
          <w:tab w:val="left" w:pos="3940"/>
        </w:tabs>
        <w:rPr>
          <w:ins w:id="1198" w:author="Tran Huan" w:date="2018-11-25T16:33:00Z"/>
        </w:rPr>
        <w:sectPr w:rsidR="00760245" w:rsidSect="0041406B">
          <w:headerReference w:type="default" r:id="rId19"/>
          <w:footerReference w:type="default" r:id="rId20"/>
          <w:pgSz w:w="11906" w:h="16838"/>
          <w:pgMar w:top="1701" w:right="1134" w:bottom="1701" w:left="1985" w:header="709" w:footer="0" w:gutter="0"/>
          <w:pgNumType w:fmt="lowerRoman" w:start="1"/>
          <w:cols w:space="708"/>
          <w:docGrid w:linePitch="360"/>
        </w:sectPr>
        <w:pPrChange w:id="1208" w:author="Tran Huan" w:date="2018-11-25T19:35:00Z">
          <w:pPr>
            <w:spacing w:line="276" w:lineRule="auto"/>
            <w:jc w:val="left"/>
          </w:pPr>
        </w:pPrChange>
      </w:pPr>
      <w:ins w:id="1209" w:author="Tran Huan" w:date="2018-11-25T19:35:00Z">
        <w:r>
          <w:tab/>
        </w:r>
      </w:ins>
    </w:p>
    <w:p w14:paraId="742B8B1F" w14:textId="4ADC5D7C" w:rsidR="00E913F0" w:rsidDel="000245EB" w:rsidRDefault="00E913F0">
      <w:pPr>
        <w:pStyle w:val="Style1"/>
        <w:rPr>
          <w:del w:id="1210" w:author="Tran Huan" w:date="2018-11-25T16:14:00Z"/>
        </w:rPr>
        <w:pPrChange w:id="1211" w:author="Tran Huan" w:date="2018-11-25T16:35:00Z">
          <w:pPr>
            <w:jc w:val="left"/>
          </w:pPr>
        </w:pPrChange>
      </w:pPr>
      <w:del w:id="1212" w:author="Tran Huan" w:date="2018-11-25T16:14:00Z">
        <w:r w:rsidDel="000245EB">
          <w:lastRenderedPageBreak/>
          <w:br w:type="page"/>
        </w:r>
      </w:del>
    </w:p>
    <w:p w14:paraId="52017E5E" w14:textId="5AB10B94" w:rsidR="00CB27A4" w:rsidRPr="00E913F0" w:rsidDel="000245EB" w:rsidRDefault="00E913F0">
      <w:pPr>
        <w:pStyle w:val="Style1"/>
        <w:rPr>
          <w:del w:id="1213" w:author="Tran Huan" w:date="2018-11-25T16:14:00Z"/>
        </w:rPr>
        <w:pPrChange w:id="1214" w:author="Tran Huan" w:date="2018-11-25T16:35:00Z">
          <w:pPr>
            <w:pStyle w:val="Heading1"/>
            <w:numPr>
              <w:numId w:val="0"/>
            </w:numPr>
            <w:ind w:left="432" w:firstLine="0"/>
          </w:pPr>
        </w:pPrChange>
      </w:pPr>
      <w:bookmarkStart w:id="1215" w:name="_Toc530662458"/>
      <w:del w:id="1216" w:author="Tran Huan" w:date="2018-11-25T16:14:00Z">
        <w:r w:rsidDel="000245EB">
          <w:lastRenderedPageBreak/>
          <w:delText>TỪ KHÓA</w:delText>
        </w:r>
        <w:bookmarkEnd w:id="1215"/>
      </w:del>
    </w:p>
    <w:p w14:paraId="1140A287" w14:textId="43ACCFB9" w:rsidR="00B81776" w:rsidRPr="00B04AB8" w:rsidDel="0041406B" w:rsidRDefault="00B81776">
      <w:pPr>
        <w:pStyle w:val="Style1"/>
        <w:rPr>
          <w:del w:id="1217" w:author="Tran Huan" w:date="2018-11-25T16:29:00Z"/>
        </w:rPr>
        <w:pPrChange w:id="1218" w:author="Tran Huan" w:date="2018-11-25T16:35:00Z">
          <w:pPr>
            <w:spacing w:line="360" w:lineRule="auto"/>
          </w:pPr>
        </w:pPrChange>
      </w:pPr>
    </w:p>
    <w:p w14:paraId="47A5CA46" w14:textId="2760F3C0" w:rsidR="00A31690" w:rsidDel="0041406B" w:rsidRDefault="00A31690">
      <w:pPr>
        <w:pStyle w:val="Style1"/>
        <w:rPr>
          <w:del w:id="1219" w:author="Tran Huan" w:date="2018-11-25T16:34:00Z"/>
        </w:rPr>
        <w:pPrChange w:id="1220" w:author="Tran Huan" w:date="2018-11-25T16:35:00Z">
          <w:pPr>
            <w:jc w:val="left"/>
          </w:pPr>
        </w:pPrChange>
      </w:pPr>
      <w:bookmarkStart w:id="1221" w:name="_Toc484566602"/>
      <w:del w:id="1222" w:author="Tran Huan" w:date="2018-11-25T16:34:00Z">
        <w:r w:rsidDel="0041406B">
          <w:br w:type="page"/>
        </w:r>
      </w:del>
    </w:p>
    <w:p w14:paraId="226F23FD" w14:textId="09EA0D34" w:rsidR="00AA15A1" w:rsidRPr="00B04AB8" w:rsidRDefault="00601879">
      <w:pPr>
        <w:pStyle w:val="Style1"/>
        <w:pPrChange w:id="1223" w:author="Tran Huan" w:date="2018-11-25T16:35:00Z">
          <w:pPr>
            <w:spacing w:line="360" w:lineRule="auto"/>
            <w:ind w:firstLine="720"/>
          </w:pPr>
        </w:pPrChange>
      </w:pPr>
      <w:bookmarkStart w:id="1224" w:name="_Toc530662459"/>
      <w:ins w:id="1225" w:author="phuong vu" w:date="2018-11-21T00:55:00Z">
        <w:r>
          <w:lastRenderedPageBreak/>
          <w:t>PHẦN GIỚI THIỆU</w:t>
        </w:r>
      </w:ins>
      <w:bookmarkEnd w:id="1224"/>
    </w:p>
    <w:p w14:paraId="3E4DAE8E" w14:textId="6DFE6EA7" w:rsidR="00F20C89" w:rsidDel="00601879" w:rsidRDefault="00CB27A4">
      <w:pPr>
        <w:pStyle w:val="Heading1"/>
        <w:numPr>
          <w:ilvl w:val="1"/>
          <w:numId w:val="54"/>
        </w:numPr>
        <w:spacing w:line="276" w:lineRule="auto"/>
        <w:rPr>
          <w:del w:id="1226" w:author="phuong vu" w:date="2018-11-21T00:55:00Z"/>
        </w:rPr>
        <w:pPrChange w:id="1227" w:author="phuong vu" w:date="2018-11-23T13:48:00Z">
          <w:pPr>
            <w:pStyle w:val="Heading1"/>
          </w:pPr>
        </w:pPrChange>
      </w:pPr>
      <w:del w:id="1228" w:author="phuong vu" w:date="2018-11-21T00:55:00Z">
        <w:r w:rsidRPr="00B04AB8" w:rsidDel="00601879">
          <w:delText>TỔNG QUAN</w:delText>
        </w:r>
        <w:bookmarkStart w:id="1229" w:name="_Toc530605633"/>
        <w:bookmarkStart w:id="1230" w:name="_Toc530657326"/>
        <w:bookmarkStart w:id="1231" w:name="_Toc530658268"/>
        <w:bookmarkStart w:id="1232" w:name="_Toc530661993"/>
        <w:bookmarkStart w:id="1233" w:name="_Toc530662460"/>
        <w:bookmarkEnd w:id="1221"/>
        <w:bookmarkEnd w:id="1229"/>
        <w:bookmarkEnd w:id="1230"/>
        <w:bookmarkEnd w:id="1231"/>
        <w:bookmarkEnd w:id="1232"/>
        <w:bookmarkEnd w:id="1233"/>
      </w:del>
    </w:p>
    <w:p w14:paraId="68E56884" w14:textId="34EFF709" w:rsidR="00370B8C" w:rsidRDefault="00370B8C">
      <w:pPr>
        <w:pStyle w:val="Heading2"/>
        <w:numPr>
          <w:ilvl w:val="1"/>
          <w:numId w:val="54"/>
        </w:numPr>
        <w:spacing w:line="276" w:lineRule="auto"/>
        <w:rPr>
          <w:lang w:val="en-US"/>
        </w:rPr>
        <w:pPrChange w:id="1234" w:author="phuong vu" w:date="2018-11-23T13:48:00Z">
          <w:pPr>
            <w:pStyle w:val="Heading2"/>
          </w:pPr>
        </w:pPrChange>
      </w:pPr>
      <w:bookmarkStart w:id="1235" w:name="_Toc530662461"/>
      <w:r w:rsidRPr="00370B8C">
        <w:rPr>
          <w:lang w:val="en-US"/>
        </w:rPr>
        <w:t>Đặt vấn đề</w:t>
      </w:r>
      <w:bookmarkEnd w:id="1235"/>
    </w:p>
    <w:p w14:paraId="3E60C175" w14:textId="53DAEED2" w:rsidR="00016B3B" w:rsidRDefault="00CA57A3">
      <w:pPr>
        <w:spacing w:line="276" w:lineRule="auto"/>
        <w:rPr>
          <w:lang w:val="en-US"/>
        </w:rPr>
        <w:pPrChange w:id="1236" w:author="phuong vu" w:date="2018-11-23T13:48:00Z">
          <w:pPr/>
        </w:pPrChange>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pPr>
        <w:spacing w:line="276" w:lineRule="auto"/>
        <w:ind w:firstLine="720"/>
        <w:rPr>
          <w:lang w:val="en-US"/>
        </w:rPr>
        <w:pPrChange w:id="1237" w:author="phuong vu" w:date="2018-11-23T13:48:00Z">
          <w:pPr>
            <w:ind w:firstLine="720"/>
          </w:pPr>
        </w:pPrChange>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pPr>
        <w:spacing w:line="276" w:lineRule="auto"/>
        <w:rPr>
          <w:lang w:val="en-US"/>
        </w:rPr>
        <w:pPrChange w:id="1238" w:author="phuong vu" w:date="2018-11-23T13:48:00Z">
          <w:pPr/>
        </w:pPrChange>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pPr>
        <w:pStyle w:val="Heading2"/>
        <w:numPr>
          <w:ilvl w:val="1"/>
          <w:numId w:val="55"/>
        </w:numPr>
        <w:spacing w:line="276" w:lineRule="auto"/>
        <w:rPr>
          <w:lang w:val="en-US"/>
        </w:rPr>
        <w:pPrChange w:id="1239" w:author="phuong vu" w:date="2018-11-23T13:48:00Z">
          <w:pPr>
            <w:pStyle w:val="Heading2"/>
          </w:pPr>
        </w:pPrChange>
      </w:pPr>
      <w:bookmarkStart w:id="1240" w:name="_Toc530662462"/>
      <w:r>
        <w:rPr>
          <w:lang w:val="en-US"/>
        </w:rPr>
        <w:t>Lịch sử giải quyết vấn đề</w:t>
      </w:r>
      <w:bookmarkEnd w:id="1240"/>
    </w:p>
    <w:p w14:paraId="7BB3C2EC" w14:textId="18CA52FA" w:rsidR="00C8482A" w:rsidRDefault="00237164">
      <w:pPr>
        <w:spacing w:line="276" w:lineRule="auto"/>
        <w:rPr>
          <w:lang w:val="en-US"/>
        </w:rPr>
        <w:pPrChange w:id="1241" w:author="phuong vu" w:date="2018-11-23T13:48:00Z">
          <w:pPr/>
        </w:pPrChange>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pPr>
        <w:pStyle w:val="Heading2"/>
        <w:numPr>
          <w:ilvl w:val="0"/>
          <w:numId w:val="56"/>
        </w:numPr>
        <w:spacing w:line="276" w:lineRule="auto"/>
        <w:rPr>
          <w:lang w:val="en-US"/>
        </w:rPr>
        <w:pPrChange w:id="1242" w:author="phuong vu" w:date="2018-11-23T13:48:00Z">
          <w:pPr>
            <w:pStyle w:val="Heading2"/>
          </w:pPr>
        </w:pPrChange>
      </w:pPr>
      <w:r>
        <w:rPr>
          <w:lang w:val="en-US"/>
        </w:rPr>
        <w:br w:type="page"/>
      </w:r>
      <w:bookmarkStart w:id="1243" w:name="_Toc529231110"/>
      <w:bookmarkStart w:id="1244" w:name="_Toc529231497"/>
      <w:bookmarkStart w:id="1245" w:name="_Toc530662463"/>
      <w:bookmarkEnd w:id="1243"/>
      <w:bookmarkEnd w:id="1244"/>
      <w:r w:rsidR="00370B8C" w:rsidRPr="007C127C">
        <w:lastRenderedPageBreak/>
        <w:t>Phạm</w:t>
      </w:r>
      <w:r w:rsidR="00370B8C">
        <w:rPr>
          <w:lang w:val="en-US"/>
        </w:rPr>
        <w:t xml:space="preserve"> vi đề tài</w:t>
      </w:r>
      <w:bookmarkEnd w:id="1245"/>
    </w:p>
    <w:p w14:paraId="7C74B52E" w14:textId="65076AFD" w:rsidR="00C8482A" w:rsidRDefault="00C8482A">
      <w:pPr>
        <w:spacing w:line="276" w:lineRule="auto"/>
        <w:rPr>
          <w:lang w:val="en-US"/>
        </w:rPr>
        <w:pPrChange w:id="1246" w:author="phuong vu" w:date="2018-11-23T13:48:00Z">
          <w:pPr/>
        </w:pPrChange>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pPr>
        <w:spacing w:line="276" w:lineRule="auto"/>
        <w:rPr>
          <w:ins w:id="1247" w:author="phuong vu" w:date="2018-11-18T15:45:00Z"/>
          <w:lang w:val="en-US"/>
        </w:rPr>
        <w:pPrChange w:id="1248" w:author="phuong vu" w:date="2018-11-23T13:48:00Z">
          <w:pPr/>
        </w:pPrChange>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006000B9" w:rsidR="00891537" w:rsidRPr="00370B8C" w:rsidRDefault="00891537">
      <w:pPr>
        <w:spacing w:line="276" w:lineRule="auto"/>
        <w:rPr>
          <w:lang w:val="en-US"/>
        </w:rPr>
        <w:pPrChange w:id="1249" w:author="phuong vu" w:date="2018-11-23T13:48:00Z">
          <w:pPr/>
        </w:pPrChange>
      </w:pPr>
      <w:ins w:id="1250" w:author="phuong vu" w:date="2018-11-18T15:45:00Z">
        <w:r>
          <w:rPr>
            <w:lang w:val="en-US"/>
          </w:rPr>
          <w:tab/>
          <w:t>Đề tài hiện t</w:t>
        </w:r>
      </w:ins>
      <w:ins w:id="1251" w:author="phuong vu" w:date="2018-11-18T15:46:00Z">
        <w:r>
          <w:rPr>
            <w:lang w:val="en-US"/>
          </w:rPr>
          <w:t>ại</w:t>
        </w:r>
      </w:ins>
      <w:ins w:id="1252" w:author="phuong vu" w:date="2018-11-22T13:24:00Z">
        <w:r w:rsidR="003166DB">
          <w:rPr>
            <w:lang w:val="en-US"/>
          </w:rPr>
          <w:t xml:space="preserve"> không</w:t>
        </w:r>
      </w:ins>
      <w:ins w:id="1253" w:author="phuong vu" w:date="2018-11-18T15:46:00Z">
        <w:r>
          <w:rPr>
            <w:lang w:val="en-US"/>
          </w:rPr>
          <w:t xml:space="preserve"> </w:t>
        </w:r>
      </w:ins>
      <w:ins w:id="1254" w:author="phuong vu" w:date="2018-11-18T15:45:00Z">
        <w:r>
          <w:rPr>
            <w:lang w:val="en-US"/>
          </w:rPr>
          <w:t>hỗ trợ xây dựng trang quản lí các thông</w:t>
        </w:r>
      </w:ins>
      <w:ins w:id="1255"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pPr>
        <w:pStyle w:val="Heading2"/>
        <w:numPr>
          <w:ilvl w:val="0"/>
          <w:numId w:val="56"/>
        </w:numPr>
        <w:spacing w:line="276" w:lineRule="auto"/>
        <w:rPr>
          <w:ins w:id="1256" w:author="phuong vu" w:date="2018-11-22T13:05:00Z"/>
        </w:rPr>
        <w:pPrChange w:id="1257" w:author="phuong vu" w:date="2018-11-23T13:48:00Z">
          <w:pPr>
            <w:pStyle w:val="Heading3"/>
          </w:pPr>
        </w:pPrChange>
      </w:pPr>
      <w:bookmarkStart w:id="1258" w:name="_Toc530662464"/>
      <w:ins w:id="1259" w:author="phuong vu" w:date="2018-11-22T13:05:00Z">
        <w:r>
          <w:t xml:space="preserve">Mục tiêu </w:t>
        </w:r>
      </w:ins>
      <w:ins w:id="1260" w:author="phuong vu" w:date="2018-11-22T13:21:00Z">
        <w:r w:rsidR="003166DB">
          <w:rPr>
            <w:lang w:val="en-US"/>
          </w:rPr>
          <w:t>đề tài</w:t>
        </w:r>
      </w:ins>
      <w:bookmarkEnd w:id="1258"/>
    </w:p>
    <w:p w14:paraId="0EF32336" w14:textId="77777777" w:rsidR="00476B40" w:rsidRPr="000245EB" w:rsidRDefault="00476B40">
      <w:pPr>
        <w:spacing w:line="276" w:lineRule="auto"/>
        <w:ind w:left="720"/>
        <w:rPr>
          <w:ins w:id="1261" w:author="phuong vu" w:date="2018-11-22T13:05:00Z"/>
          <w:rPrChange w:id="1262" w:author="Tran Huan" w:date="2018-11-25T16:07:00Z">
            <w:rPr>
              <w:ins w:id="1263" w:author="phuong vu" w:date="2018-11-22T13:05:00Z"/>
              <w:lang w:val="en-US"/>
            </w:rPr>
          </w:rPrChange>
        </w:rPr>
        <w:pPrChange w:id="1264" w:author="phuong vu" w:date="2018-11-23T13:48:00Z">
          <w:pPr>
            <w:ind w:left="720"/>
          </w:pPr>
        </w:pPrChange>
      </w:pPr>
      <w:ins w:id="1265" w:author="phuong vu" w:date="2018-11-22T13:05:00Z">
        <w:r w:rsidRPr="000245EB">
          <w:rPr>
            <w:rPrChange w:id="1266" w:author="Tran Huan" w:date="2018-11-25T16:07:00Z">
              <w:rPr>
                <w:lang w:val="en-US"/>
              </w:rPr>
            </w:rPrChange>
          </w:rPr>
          <w:t>Phát triển một mô hình hệ thống giặt ủi dựa trên các công nghệ phổ biến hiện nay gồm:</w:t>
        </w:r>
      </w:ins>
    </w:p>
    <w:p w14:paraId="209A8A43" w14:textId="77777777" w:rsidR="00476B40" w:rsidRPr="000245EB" w:rsidRDefault="00476B40">
      <w:pPr>
        <w:spacing w:line="276" w:lineRule="auto"/>
        <w:ind w:firstLine="720"/>
        <w:rPr>
          <w:ins w:id="1267" w:author="phuong vu" w:date="2018-11-22T13:05:00Z"/>
          <w:rPrChange w:id="1268" w:author="Tran Huan" w:date="2018-11-25T16:07:00Z">
            <w:rPr>
              <w:ins w:id="1269" w:author="phuong vu" w:date="2018-11-22T13:05:00Z"/>
              <w:lang w:val="en-US"/>
            </w:rPr>
          </w:rPrChange>
        </w:rPr>
        <w:pPrChange w:id="1270" w:author="phuong vu" w:date="2018-11-23T13:48:00Z">
          <w:pPr>
            <w:ind w:left="720"/>
          </w:pPr>
        </w:pPrChange>
      </w:pPr>
      <w:ins w:id="1271" w:author="phuong vu" w:date="2018-11-22T13:05:00Z">
        <w:r w:rsidRPr="000245EB">
          <w:rPr>
            <w:rPrChange w:id="1272" w:author="Tran Huan" w:date="2018-11-25T16:07:00Z">
              <w:rPr>
                <w:lang w:val="en-US"/>
              </w:rPr>
            </w:rPrChange>
          </w:rPr>
          <w:t>- Xây dựng một ứng dụng Android hỗ trợ khách hàng tạo đơn hàng và tìm được những chi nhánh giặt ủi của cửa hàng gần nhất trong phạm vi được quy định trước.</w:t>
        </w:r>
      </w:ins>
    </w:p>
    <w:p w14:paraId="63B6F64B" w14:textId="77777777" w:rsidR="00476B40" w:rsidRPr="000245EB" w:rsidRDefault="00476B40">
      <w:pPr>
        <w:spacing w:line="276" w:lineRule="auto"/>
        <w:ind w:firstLine="720"/>
        <w:rPr>
          <w:ins w:id="1273" w:author="phuong vu" w:date="2018-11-22T13:05:00Z"/>
          <w:rPrChange w:id="1274" w:author="Tran Huan" w:date="2018-11-25T16:07:00Z">
            <w:rPr>
              <w:ins w:id="1275" w:author="phuong vu" w:date="2018-11-22T13:05:00Z"/>
              <w:lang w:val="en-US"/>
            </w:rPr>
          </w:rPrChange>
        </w:rPr>
        <w:pPrChange w:id="1276" w:author="phuong vu" w:date="2018-11-23T13:48:00Z">
          <w:pPr>
            <w:ind w:left="720"/>
          </w:pPr>
        </w:pPrChange>
      </w:pPr>
      <w:ins w:id="1277" w:author="phuong vu" w:date="2018-11-22T13:05:00Z">
        <w:r w:rsidRPr="000245EB">
          <w:rPr>
            <w:rPrChange w:id="1278" w:author="Tran Huan" w:date="2018-11-25T16:07:00Z">
              <w:rPr>
                <w:lang w:val="en-US"/>
              </w:rPr>
            </w:rPrChange>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0245EB" w:rsidRDefault="00476B40">
      <w:pPr>
        <w:spacing w:line="276" w:lineRule="auto"/>
        <w:ind w:firstLine="720"/>
        <w:rPr>
          <w:ins w:id="1279" w:author="phuong vu" w:date="2018-11-22T13:05:00Z"/>
          <w:rPrChange w:id="1280" w:author="Tran Huan" w:date="2018-11-25T16:07:00Z">
            <w:rPr>
              <w:ins w:id="1281" w:author="phuong vu" w:date="2018-11-22T13:05:00Z"/>
              <w:lang w:val="en-US"/>
            </w:rPr>
          </w:rPrChange>
        </w:rPr>
        <w:pPrChange w:id="1282" w:author="phuong vu" w:date="2018-11-23T13:48:00Z">
          <w:pPr>
            <w:ind w:left="720"/>
          </w:pPr>
        </w:pPrChange>
      </w:pPr>
      <w:ins w:id="1283" w:author="phuong vu" w:date="2018-11-22T13:05:00Z">
        <w:r w:rsidRPr="000245EB">
          <w:rPr>
            <w:rPrChange w:id="1284" w:author="Tran Huan" w:date="2018-11-25T16:07: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0245EB" w:rsidRDefault="00476B40">
      <w:pPr>
        <w:spacing w:line="276" w:lineRule="auto"/>
        <w:jc w:val="left"/>
        <w:rPr>
          <w:ins w:id="1285" w:author="phuong vu" w:date="2018-11-22T13:05:00Z"/>
          <w:rPrChange w:id="1286" w:author="Tran Huan" w:date="2018-11-25T16:07:00Z">
            <w:rPr>
              <w:ins w:id="1287" w:author="phuong vu" w:date="2018-11-22T13:05:00Z"/>
              <w:lang w:val="en-US"/>
            </w:rPr>
          </w:rPrChange>
        </w:rPr>
        <w:pPrChange w:id="1288" w:author="phuong vu" w:date="2018-11-23T13:48:00Z">
          <w:pPr>
            <w:jc w:val="left"/>
          </w:pPr>
        </w:pPrChange>
      </w:pPr>
      <w:ins w:id="1289" w:author="phuong vu" w:date="2018-11-22T13:05:00Z">
        <w:r w:rsidRPr="000245EB">
          <w:rPr>
            <w:rPrChange w:id="1290" w:author="Tran Huan" w:date="2018-11-25T16:07:00Z">
              <w:rPr>
                <w:lang w:val="en-US"/>
              </w:rPr>
            </w:rPrChange>
          </w:rPr>
          <w:br w:type="page"/>
        </w:r>
      </w:ins>
    </w:p>
    <w:p w14:paraId="7308C583" w14:textId="134EE7A0" w:rsidR="00382451" w:rsidRPr="000245EB" w:rsidRDefault="00476B40">
      <w:pPr>
        <w:pStyle w:val="Heading2"/>
        <w:numPr>
          <w:ilvl w:val="0"/>
          <w:numId w:val="56"/>
        </w:numPr>
        <w:spacing w:line="276" w:lineRule="auto"/>
        <w:rPr>
          <w:ins w:id="1291" w:author="phuong vu" w:date="2018-11-22T13:05:00Z"/>
        </w:rPr>
        <w:pPrChange w:id="1292" w:author="phuong vu" w:date="2018-11-23T13:48:00Z">
          <w:pPr>
            <w:pStyle w:val="Heading3"/>
          </w:pPr>
        </w:pPrChange>
      </w:pPr>
      <w:bookmarkStart w:id="1293" w:name="_Toc530662465"/>
      <w:ins w:id="1294" w:author="phuong vu" w:date="2018-11-22T13:05:00Z">
        <w:r w:rsidRPr="00B04AB8">
          <w:lastRenderedPageBreak/>
          <w:t>Đối tượng nghiên cứu</w:t>
        </w:r>
        <w:bookmarkEnd w:id="1293"/>
      </w:ins>
    </w:p>
    <w:p w14:paraId="4E929338" w14:textId="77777777" w:rsidR="00476B40" w:rsidRPr="000245EB" w:rsidRDefault="00476B40">
      <w:pPr>
        <w:spacing w:line="276" w:lineRule="auto"/>
        <w:rPr>
          <w:ins w:id="1295" w:author="phuong vu" w:date="2018-11-22T13:05:00Z"/>
          <w:rPrChange w:id="1296" w:author="Tran Huan" w:date="2018-11-25T16:07:00Z">
            <w:rPr>
              <w:ins w:id="1297" w:author="phuong vu" w:date="2018-11-22T13:05:00Z"/>
              <w:lang w:val="en-US"/>
            </w:rPr>
          </w:rPrChange>
        </w:rPr>
        <w:pPrChange w:id="1298" w:author="phuong vu" w:date="2018-11-23T13:48:00Z">
          <w:pPr/>
        </w:pPrChange>
      </w:pPr>
      <w:ins w:id="1299" w:author="phuong vu" w:date="2018-11-22T13:05:00Z">
        <w:r w:rsidRPr="000245EB">
          <w:rPr>
            <w:rPrChange w:id="1300" w:author="Tran Huan" w:date="2018-11-25T16:07:00Z">
              <w:rPr>
                <w:lang w:val="en-US"/>
              </w:rPr>
            </w:rPrChange>
          </w:rPr>
          <w:tab/>
          <w:t>Đề tài nghiên cứu về mô hình quản lí một cửa hàng giặt ủi với nhiều chi nhánh (hay điểm xử lí giặt ủi khác nhau). Đối tượng nghiên cứu mà đề tài hướng tới quản lí được các đơn hàng ở mỗi chi nhánh khác.</w:t>
        </w:r>
      </w:ins>
    </w:p>
    <w:p w14:paraId="6826AF85" w14:textId="77777777" w:rsidR="00476B40" w:rsidRPr="000245EB" w:rsidRDefault="00476B40">
      <w:pPr>
        <w:spacing w:line="276" w:lineRule="auto"/>
        <w:ind w:firstLine="720"/>
        <w:rPr>
          <w:ins w:id="1301" w:author="phuong vu" w:date="2018-11-22T13:05:00Z"/>
          <w:rPrChange w:id="1302" w:author="Tran Huan" w:date="2018-11-25T16:07:00Z">
            <w:rPr>
              <w:ins w:id="1303" w:author="phuong vu" w:date="2018-11-22T13:05:00Z"/>
              <w:lang w:val="en-US"/>
            </w:rPr>
          </w:rPrChange>
        </w:rPr>
        <w:pPrChange w:id="1304" w:author="phuong vu" w:date="2018-11-23T13:48:00Z">
          <w:pPr>
            <w:ind w:firstLine="720"/>
          </w:pPr>
        </w:pPrChange>
      </w:pPr>
      <w:ins w:id="1305" w:author="phuong vu" w:date="2018-11-22T13:05:00Z">
        <w:r w:rsidRPr="000245EB">
          <w:rPr>
            <w:rPrChange w:id="1306" w:author="Tran Huan" w:date="2018-11-25T16:07:00Z">
              <w:rPr>
                <w:lang w:val="en-US"/>
              </w:rPr>
            </w:rPrChange>
          </w:rPr>
          <w:t>Nghiên cứu cách đặt đơn hàng giặt ủi bằng ứng dụng điện thoại, hỗ trợ người dùng tạo đơn hàng nhanh chóng không cần bỏ thời gian ra tận địa điểm giặt ủi.</w:t>
        </w:r>
      </w:ins>
    </w:p>
    <w:p w14:paraId="5DEFFA37" w14:textId="77777777" w:rsidR="00476B40" w:rsidRDefault="00476B40">
      <w:pPr>
        <w:pStyle w:val="Heading2"/>
        <w:numPr>
          <w:ilvl w:val="0"/>
          <w:numId w:val="56"/>
        </w:numPr>
        <w:spacing w:line="276" w:lineRule="auto"/>
        <w:rPr>
          <w:ins w:id="1307" w:author="phuong vu" w:date="2018-11-22T13:05:00Z"/>
        </w:rPr>
        <w:pPrChange w:id="1308" w:author="phuong vu" w:date="2018-11-23T13:48:00Z">
          <w:pPr>
            <w:pStyle w:val="Heading3"/>
          </w:pPr>
        </w:pPrChange>
      </w:pPr>
      <w:bookmarkStart w:id="1309" w:name="_Toc530662466"/>
      <w:ins w:id="1310" w:author="phuong vu" w:date="2018-11-22T13:05:00Z">
        <w:r w:rsidRPr="00B04AB8">
          <w:t>Phạm vi nghiên cứu</w:t>
        </w:r>
        <w:bookmarkEnd w:id="1309"/>
      </w:ins>
    </w:p>
    <w:p w14:paraId="5A5F0099" w14:textId="77777777" w:rsidR="00476B40" w:rsidRPr="000245EB" w:rsidRDefault="00476B40">
      <w:pPr>
        <w:spacing w:line="276" w:lineRule="auto"/>
        <w:rPr>
          <w:ins w:id="1311" w:author="phuong vu" w:date="2018-11-22T13:05:00Z"/>
          <w:rPrChange w:id="1312" w:author="Tran Huan" w:date="2018-11-25T16:07:00Z">
            <w:rPr>
              <w:ins w:id="1313" w:author="phuong vu" w:date="2018-11-22T13:05:00Z"/>
              <w:lang w:val="en-US"/>
            </w:rPr>
          </w:rPrChange>
        </w:rPr>
        <w:pPrChange w:id="1314" w:author="phuong vu" w:date="2018-11-23T13:48:00Z">
          <w:pPr/>
        </w:pPrChange>
      </w:pPr>
      <w:ins w:id="1315" w:author="phuong vu" w:date="2018-11-22T13:05:00Z">
        <w:r>
          <w:tab/>
        </w:r>
        <w:r w:rsidRPr="000245EB">
          <w:rPr>
            <w:rPrChange w:id="1316" w:author="Tran Huan" w:date="2018-11-25T16:07: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p>
    <w:p w14:paraId="09A6C7A6" w14:textId="77777777" w:rsidR="00476B40" w:rsidRPr="000245EB" w:rsidRDefault="00476B40">
      <w:pPr>
        <w:spacing w:line="276" w:lineRule="auto"/>
        <w:rPr>
          <w:ins w:id="1317" w:author="phuong vu" w:date="2018-11-22T13:05:00Z"/>
          <w:rPrChange w:id="1318" w:author="Tran Huan" w:date="2018-11-25T16:07:00Z">
            <w:rPr>
              <w:ins w:id="1319" w:author="phuong vu" w:date="2018-11-22T13:05:00Z"/>
              <w:lang w:val="en-US"/>
            </w:rPr>
          </w:rPrChange>
        </w:rPr>
        <w:pPrChange w:id="1320" w:author="phuong vu" w:date="2018-11-23T13:48:00Z">
          <w:pPr/>
        </w:pPrChange>
      </w:pPr>
      <w:ins w:id="1321" w:author="phuong vu" w:date="2018-11-22T13:05:00Z">
        <w:r w:rsidRPr="000245EB">
          <w:rPr>
            <w:rPrChange w:id="1322" w:author="Tran Huan" w:date="2018-11-25T16:07:00Z">
              <w:rPr>
                <w:lang w:val="en-US"/>
              </w:rPr>
            </w:rPrChange>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Pr="000245EB" w:rsidRDefault="00476B40">
      <w:pPr>
        <w:spacing w:line="276" w:lineRule="auto"/>
        <w:rPr>
          <w:ins w:id="1323" w:author="phuong vu" w:date="2018-11-22T13:05:00Z"/>
          <w:rPrChange w:id="1324" w:author="Tran Huan" w:date="2018-11-25T16:07:00Z">
            <w:rPr>
              <w:ins w:id="1325" w:author="phuong vu" w:date="2018-11-22T13:05:00Z"/>
              <w:lang w:val="en-US"/>
            </w:rPr>
          </w:rPrChange>
        </w:rPr>
        <w:pPrChange w:id="1326" w:author="phuong vu" w:date="2018-11-23T13:48:00Z">
          <w:pPr>
            <w:jc w:val="left"/>
          </w:pPr>
        </w:pPrChange>
      </w:pPr>
      <w:ins w:id="1327" w:author="phuong vu" w:date="2018-11-22T13:05:00Z">
        <w:r w:rsidRPr="000245EB">
          <w:rPr>
            <w:rPrChange w:id="1328" w:author="Tran Huan" w:date="2018-11-25T16:07:00Z">
              <w:rPr>
                <w:lang w:val="en-US"/>
              </w:rPr>
            </w:rPrChange>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Default="00370B8C">
      <w:pPr>
        <w:pStyle w:val="Heading2"/>
        <w:numPr>
          <w:ilvl w:val="0"/>
          <w:numId w:val="56"/>
        </w:numPr>
        <w:spacing w:line="276" w:lineRule="auto"/>
        <w:rPr>
          <w:ins w:id="1329" w:author="phuong vu" w:date="2018-11-22T13:06:00Z"/>
          <w:lang w:val="en-US"/>
        </w:rPr>
        <w:pPrChange w:id="1330" w:author="phuong vu" w:date="2018-11-23T13:48:00Z">
          <w:pPr>
            <w:pStyle w:val="Heading2"/>
          </w:pPr>
        </w:pPrChange>
      </w:pPr>
      <w:bookmarkStart w:id="1331" w:name="_Toc530662467"/>
      <w:r>
        <w:rPr>
          <w:lang w:val="en-US"/>
        </w:rPr>
        <w:t>Phương pháp nghiên cứu</w:t>
      </w:r>
      <w:bookmarkEnd w:id="1331"/>
    </w:p>
    <w:p w14:paraId="44A3672C" w14:textId="79CF7ECA" w:rsidR="00476B40" w:rsidRDefault="00476B40">
      <w:pPr>
        <w:spacing w:line="276" w:lineRule="auto"/>
        <w:ind w:firstLine="576"/>
        <w:rPr>
          <w:ins w:id="1332" w:author="phuong vu" w:date="2018-11-22T13:06:00Z"/>
          <w:lang w:val="en-US"/>
        </w:rPr>
        <w:pPrChange w:id="1333" w:author="phuong vu" w:date="2018-11-23T13:48:00Z">
          <w:pPr>
            <w:ind w:firstLine="576"/>
          </w:pPr>
        </w:pPrChange>
      </w:pPr>
      <w:ins w:id="1334" w:author="phuong vu" w:date="2018-11-22T13:06:00Z">
        <w:r>
          <w:rPr>
            <w:lang w:val="en-US"/>
          </w:rPr>
          <w:t>Về lý thuyết:</w:t>
        </w:r>
      </w:ins>
    </w:p>
    <w:p w14:paraId="6E9EE674" w14:textId="3A2FFF21" w:rsidR="00476B40" w:rsidRDefault="00476B40">
      <w:pPr>
        <w:spacing w:line="276" w:lineRule="auto"/>
        <w:ind w:firstLine="576"/>
        <w:rPr>
          <w:ins w:id="1335" w:author="phuong vu" w:date="2018-11-22T13:07:00Z"/>
          <w:lang w:val="en-US"/>
        </w:rPr>
        <w:pPrChange w:id="1336" w:author="phuong vu" w:date="2018-11-23T13:48:00Z">
          <w:pPr>
            <w:ind w:firstLine="576"/>
          </w:pPr>
        </w:pPrChange>
      </w:pPr>
      <w:ins w:id="1337" w:author="phuong vu" w:date="2018-11-22T13:06:00Z">
        <w:r>
          <w:rPr>
            <w:lang w:val="en-US"/>
          </w:rPr>
          <w:t xml:space="preserve">- </w:t>
        </w:r>
        <w:r w:rsidRPr="00476B40">
          <w:rPr>
            <w:lang w:val="en-US"/>
          </w:rPr>
          <w:t>Nghiên cứu cách phân tích, thiết kế hệ thống và thiết kế các mô hình: Sơ đồ Use Case, mô hình dữ liệu mức quan niệm (CDM), thiết kế cở sở dữ liệu.</w:t>
        </w:r>
      </w:ins>
    </w:p>
    <w:p w14:paraId="5E5B5CC5" w14:textId="413B0EBA" w:rsidR="00476B40" w:rsidRDefault="00476B40">
      <w:pPr>
        <w:spacing w:line="276" w:lineRule="auto"/>
        <w:ind w:firstLine="576"/>
        <w:rPr>
          <w:ins w:id="1338" w:author="phuong vu" w:date="2018-11-22T13:07:00Z"/>
          <w:lang w:val="en-US"/>
        </w:rPr>
        <w:pPrChange w:id="1339" w:author="phuong vu" w:date="2018-11-23T13:48:00Z">
          <w:pPr>
            <w:ind w:firstLine="576"/>
          </w:pPr>
        </w:pPrChange>
      </w:pPr>
      <w:ins w:id="1340" w:author="phuong vu" w:date="2018-11-22T13:07:00Z">
        <w:r>
          <w:rPr>
            <w:lang w:val="en-US"/>
          </w:rPr>
          <w:t>Về chức năng:</w:t>
        </w:r>
      </w:ins>
    </w:p>
    <w:p w14:paraId="3F5A6D0D" w14:textId="1316BB92" w:rsidR="00F60EFE" w:rsidRDefault="00F60EFE">
      <w:pPr>
        <w:spacing w:line="276" w:lineRule="auto"/>
        <w:ind w:firstLine="576"/>
        <w:rPr>
          <w:ins w:id="1341" w:author="phuong vu" w:date="2018-11-22T13:18:00Z"/>
          <w:lang w:val="en-US"/>
        </w:rPr>
        <w:pPrChange w:id="1342" w:author="phuong vu" w:date="2018-11-23T13:48:00Z">
          <w:pPr>
            <w:ind w:firstLine="576"/>
          </w:pPr>
        </w:pPrChange>
      </w:pPr>
      <w:ins w:id="1343" w:author="phuong vu" w:date="2018-11-22T13:10:00Z">
        <w:r>
          <w:rPr>
            <w:lang w:val="en-US"/>
          </w:rPr>
          <w:t>- Tìm hiểu về nền tảng</w:t>
        </w:r>
      </w:ins>
      <w:ins w:id="1344" w:author="phuong vu" w:date="2018-11-22T13:13:00Z">
        <w:r>
          <w:rPr>
            <w:lang w:val="en-US"/>
          </w:rPr>
          <w:t xml:space="preserve"> </w:t>
        </w:r>
      </w:ins>
      <w:ins w:id="1345" w:author="phuong vu" w:date="2018-11-22T13:10:00Z">
        <w:r>
          <w:rPr>
            <w:lang w:val="en-US"/>
          </w:rPr>
          <w:t>Android và cách lập trình Android</w:t>
        </w:r>
      </w:ins>
      <w:ins w:id="1346" w:author="phuong vu" w:date="2018-11-22T13:19:00Z">
        <w:r>
          <w:rPr>
            <w:lang w:val="en-US"/>
          </w:rPr>
          <w:t xml:space="preserve"> tạo nên ứng dụng cho người dùng.</w:t>
        </w:r>
      </w:ins>
    </w:p>
    <w:p w14:paraId="11B0C49F" w14:textId="749C5E7B" w:rsidR="00476B40" w:rsidRDefault="00F60EFE">
      <w:pPr>
        <w:spacing w:line="276" w:lineRule="auto"/>
        <w:ind w:firstLine="576"/>
        <w:rPr>
          <w:ins w:id="1347" w:author="phuong vu" w:date="2018-11-22T13:17:00Z"/>
          <w:lang w:val="en-US"/>
        </w:rPr>
        <w:pPrChange w:id="1348" w:author="phuong vu" w:date="2018-11-23T13:48:00Z">
          <w:pPr>
            <w:ind w:firstLine="576"/>
          </w:pPr>
        </w:pPrChange>
      </w:pPr>
      <w:ins w:id="1349" w:author="phuong vu" w:date="2018-11-22T13:18:00Z">
        <w:r>
          <w:rPr>
            <w:lang w:val="en-US"/>
          </w:rPr>
          <w:t xml:space="preserve">- </w:t>
        </w:r>
      </w:ins>
      <w:ins w:id="1350" w:author="phuong vu" w:date="2018-11-22T13:16:00Z">
        <w:r>
          <w:rPr>
            <w:lang w:val="en-US"/>
          </w:rPr>
          <w:t>Sử d</w:t>
        </w:r>
      </w:ins>
      <w:ins w:id="1351" w:author="phuong vu" w:date="2018-11-22T13:17:00Z">
        <w:r>
          <w:rPr>
            <w:lang w:val="en-US"/>
          </w:rPr>
          <w:t xml:space="preserve">ụng </w:t>
        </w:r>
      </w:ins>
      <w:ins w:id="1352" w:author="phuong vu" w:date="2018-11-22T13:16:00Z">
        <w:r>
          <w:rPr>
            <w:lang w:val="en-US"/>
          </w:rPr>
          <w:t>GraphQL, Postgraphile, PostgresSQL</w:t>
        </w:r>
      </w:ins>
      <w:ins w:id="1353" w:author="phuong vu" w:date="2018-11-22T13:17:00Z">
        <w:r>
          <w:rPr>
            <w:lang w:val="en-US"/>
          </w:rPr>
          <w:t>, JWT nhằm nên server phục vụ truy vấn dữ liệu và xử lí dữ liệu.</w:t>
        </w:r>
      </w:ins>
    </w:p>
    <w:p w14:paraId="56BDD8A1" w14:textId="4506D065" w:rsidR="00F60EFE" w:rsidRDefault="00F60EFE">
      <w:pPr>
        <w:spacing w:line="276" w:lineRule="auto"/>
        <w:ind w:firstLine="576"/>
        <w:rPr>
          <w:ins w:id="1354" w:author="phuong vu" w:date="2018-11-23T10:53:00Z"/>
          <w:lang w:val="en-US"/>
        </w:rPr>
        <w:pPrChange w:id="1355" w:author="phuong vu" w:date="2018-11-23T13:48:00Z">
          <w:pPr>
            <w:ind w:firstLine="576"/>
          </w:pPr>
        </w:pPrChange>
      </w:pPr>
      <w:ins w:id="1356" w:author="phuong vu" w:date="2018-11-22T13:17:00Z">
        <w:r>
          <w:rPr>
            <w:lang w:val="en-US"/>
          </w:rPr>
          <w:t>- Xây dựng website quản lí bằng</w:t>
        </w:r>
      </w:ins>
      <w:ins w:id="1357" w:author="phuong vu" w:date="2018-11-22T13:18:00Z">
        <w:r>
          <w:rPr>
            <w:lang w:val="en-US"/>
          </w:rPr>
          <w:t xml:space="preserve"> ReactJS</w:t>
        </w:r>
      </w:ins>
      <w:ins w:id="1358" w:author="phuong vu" w:date="2018-11-22T13:19:00Z">
        <w:r w:rsidR="003166DB">
          <w:rPr>
            <w:lang w:val="en-US"/>
          </w:rPr>
          <w:t xml:space="preserve">. Sử dụng Apollo Client để </w:t>
        </w:r>
      </w:ins>
      <w:ins w:id="1359" w:author="phuong vu" w:date="2018-11-22T13:20:00Z">
        <w:r w:rsidR="003166DB">
          <w:rPr>
            <w:lang w:val="en-US"/>
          </w:rPr>
          <w:t>nối kết với server.</w:t>
        </w:r>
      </w:ins>
    </w:p>
    <w:p w14:paraId="31757D52" w14:textId="15DE2000" w:rsidR="002A5978" w:rsidRDefault="002A5978">
      <w:pPr>
        <w:pStyle w:val="Heading2"/>
        <w:numPr>
          <w:ilvl w:val="0"/>
          <w:numId w:val="56"/>
        </w:numPr>
        <w:spacing w:line="276" w:lineRule="auto"/>
        <w:rPr>
          <w:ins w:id="1360" w:author="phuong vu" w:date="2018-11-23T10:54:00Z"/>
          <w:lang w:val="en-US"/>
        </w:rPr>
        <w:pPrChange w:id="1361" w:author="phuong vu" w:date="2018-11-23T13:48:00Z">
          <w:pPr>
            <w:pStyle w:val="Heading2"/>
            <w:numPr>
              <w:ilvl w:val="0"/>
              <w:numId w:val="56"/>
            </w:numPr>
            <w:ind w:left="360" w:hanging="360"/>
          </w:pPr>
        </w:pPrChange>
      </w:pPr>
      <w:ins w:id="1362" w:author="phuong vu" w:date="2018-11-23T10:54:00Z">
        <w:r>
          <w:rPr>
            <w:lang w:val="en-US"/>
          </w:rPr>
          <w:t>Nội dung nghiên cứu</w:t>
        </w:r>
      </w:ins>
    </w:p>
    <w:p w14:paraId="3774A6A9" w14:textId="3DE511ED" w:rsidR="00A34A2E" w:rsidRPr="006D4C69" w:rsidRDefault="002A5978">
      <w:pPr>
        <w:pStyle w:val="Heading2"/>
        <w:numPr>
          <w:ilvl w:val="0"/>
          <w:numId w:val="56"/>
        </w:numPr>
        <w:spacing w:line="276" w:lineRule="auto"/>
        <w:rPr>
          <w:ins w:id="1363" w:author="phuong vu" w:date="2018-11-22T13:05:00Z"/>
          <w:lang w:val="en-US"/>
        </w:rPr>
        <w:pPrChange w:id="1364" w:author="Tran Huan" w:date="2018-11-25T16:40:00Z">
          <w:pPr>
            <w:pStyle w:val="Heading2"/>
          </w:pPr>
        </w:pPrChange>
      </w:pPr>
      <w:ins w:id="1365" w:author="phuong vu" w:date="2018-11-23T10:54:00Z">
        <w:r>
          <w:rPr>
            <w:lang w:val="en-US"/>
          </w:rPr>
          <w:t>Bố cục quyển luận văn</w:t>
        </w:r>
      </w:ins>
    </w:p>
    <w:p w14:paraId="08798A1E" w14:textId="7E086FE7" w:rsidR="00476B40" w:rsidDel="00C6341D" w:rsidRDefault="00476B40">
      <w:pPr>
        <w:spacing w:line="276" w:lineRule="auto"/>
        <w:rPr>
          <w:ins w:id="1366" w:author="phuong vu" w:date="2018-11-22T13:25:00Z"/>
          <w:del w:id="1367" w:author="Tran Huan" w:date="2018-11-25T19:26:00Z"/>
          <w:lang w:val="en-US"/>
        </w:rPr>
        <w:pPrChange w:id="1368" w:author="phuong vu" w:date="2018-11-23T13:48:00Z">
          <w:pPr/>
        </w:pPrChange>
      </w:pPr>
    </w:p>
    <w:p w14:paraId="24B9E1B0" w14:textId="77777777" w:rsidR="003166DB" w:rsidRPr="003166DB" w:rsidRDefault="003166DB">
      <w:pPr>
        <w:spacing w:line="276" w:lineRule="auto"/>
        <w:rPr>
          <w:lang w:val="en-US"/>
        </w:rPr>
        <w:pPrChange w:id="1369" w:author="phuong vu" w:date="2018-11-23T13:48:00Z">
          <w:pPr>
            <w:pStyle w:val="Heading2"/>
          </w:pPr>
        </w:pPrChange>
      </w:pPr>
    </w:p>
    <w:p w14:paraId="32972197" w14:textId="3CA7CC40" w:rsidR="00C557CE" w:rsidDel="00382451" w:rsidRDefault="00C557CE">
      <w:pPr>
        <w:pStyle w:val="Heading1"/>
        <w:spacing w:line="276" w:lineRule="auto"/>
        <w:rPr>
          <w:del w:id="1370" w:author="phuong vu" w:date="2018-11-22T13:05:00Z"/>
        </w:rPr>
        <w:pPrChange w:id="1371" w:author="phuong vu" w:date="2018-11-23T13:48:00Z">
          <w:pPr>
            <w:pStyle w:val="Heading1"/>
          </w:pPr>
        </w:pPrChange>
      </w:pPr>
      <w:del w:id="1372" w:author="phuong vu" w:date="2018-11-22T13:05:00Z">
        <w:r w:rsidDel="00476B40">
          <w:delText>Mục tiêu nghiên cứu</w:delText>
        </w:r>
        <w:bookmarkStart w:id="1373" w:name="_Toc530657334"/>
        <w:bookmarkEnd w:id="1373"/>
      </w:del>
    </w:p>
    <w:p w14:paraId="0C538E97" w14:textId="1ABF7573" w:rsidR="00382451" w:rsidRDefault="00382451">
      <w:pPr>
        <w:pStyle w:val="Style1"/>
        <w:spacing w:line="276" w:lineRule="auto"/>
        <w:rPr>
          <w:ins w:id="1374" w:author="phuong vu" w:date="2018-11-22T13:48:00Z"/>
        </w:rPr>
        <w:pPrChange w:id="1375" w:author="phuong vu" w:date="2018-11-23T13:48:00Z">
          <w:pPr>
            <w:pStyle w:val="Style1"/>
          </w:pPr>
        </w:pPrChange>
      </w:pPr>
      <w:bookmarkStart w:id="1376" w:name="_Toc530662468"/>
      <w:ins w:id="1377" w:author="phuong vu" w:date="2018-11-22T13:45:00Z">
        <w:r>
          <w:t>P</w:t>
        </w:r>
      </w:ins>
      <w:ins w:id="1378" w:author="phuong vu" w:date="2018-11-22T13:46:00Z">
        <w:r>
          <w:t>HẦN NỘI DUNG</w:t>
        </w:r>
      </w:ins>
      <w:bookmarkEnd w:id="1376"/>
    </w:p>
    <w:p w14:paraId="5722B8CE" w14:textId="35EA8AA1" w:rsidR="00382451" w:rsidRPr="00760245" w:rsidRDefault="00382451">
      <w:pPr>
        <w:pStyle w:val="Heading1"/>
        <w:tabs>
          <w:tab w:val="left" w:pos="450"/>
        </w:tabs>
        <w:spacing w:line="276" w:lineRule="auto"/>
        <w:ind w:left="450"/>
        <w:rPr>
          <w:ins w:id="1379" w:author="phuong vu" w:date="2018-11-22T13:45:00Z"/>
          <w:szCs w:val="28"/>
        </w:rPr>
        <w:pPrChange w:id="1380" w:author="phuong vu" w:date="2018-11-23T13:48:00Z">
          <w:pPr>
            <w:pStyle w:val="Heading1"/>
          </w:pPr>
        </w:pPrChange>
      </w:pPr>
      <w:bookmarkStart w:id="1381" w:name="_Toc530662469"/>
      <w:ins w:id="1382" w:author="phuong vu" w:date="2018-11-22T13:48:00Z">
        <w:r w:rsidRPr="000245EB">
          <w:rPr>
            <w:szCs w:val="28"/>
          </w:rPr>
          <w:t>ĐẶC TẢ</w:t>
        </w:r>
        <w:r w:rsidRPr="0041406B">
          <w:rPr>
            <w:szCs w:val="28"/>
          </w:rPr>
          <w:t xml:space="preserve"> YÊU C</w:t>
        </w:r>
        <w:r w:rsidRPr="006D4C69">
          <w:rPr>
            <w:szCs w:val="28"/>
          </w:rPr>
          <w:t>ẦU</w:t>
        </w:r>
      </w:ins>
      <w:bookmarkEnd w:id="1381"/>
    </w:p>
    <w:p w14:paraId="7CE5FF4B" w14:textId="050DAD57" w:rsidR="003C43C4" w:rsidDel="00476B40" w:rsidRDefault="003C43C4">
      <w:pPr>
        <w:pStyle w:val="Heading2"/>
        <w:spacing w:line="276" w:lineRule="auto"/>
        <w:rPr>
          <w:del w:id="1383" w:author="phuong vu" w:date="2018-11-22T13:05:00Z"/>
        </w:rPr>
        <w:pPrChange w:id="1384" w:author="phuong vu" w:date="2018-11-23T13:48:00Z">
          <w:pPr>
            <w:ind w:left="720"/>
          </w:pPr>
        </w:pPrChange>
      </w:pPr>
      <w:del w:id="1385" w:author="phuong vu" w:date="2018-11-22T13:05:00Z">
        <w:r w:rsidDel="00476B40">
          <w:delText>Phát triển một mô hình hệ thống giặt ủi dựa trên các công nghệ phổ biến hiện nay gồm:</w:delText>
        </w:r>
        <w:bookmarkStart w:id="1386" w:name="_Toc530657335"/>
        <w:bookmarkStart w:id="1387" w:name="_Toc530658278"/>
        <w:bookmarkStart w:id="1388" w:name="_Toc530662003"/>
        <w:bookmarkStart w:id="1389" w:name="_Toc530662470"/>
        <w:bookmarkEnd w:id="1386"/>
        <w:bookmarkEnd w:id="1387"/>
        <w:bookmarkEnd w:id="1388"/>
        <w:bookmarkEnd w:id="1389"/>
      </w:del>
    </w:p>
    <w:p w14:paraId="068EA7C1" w14:textId="00A43552" w:rsidR="009219F1" w:rsidDel="00476B40" w:rsidRDefault="009219F1">
      <w:pPr>
        <w:pStyle w:val="Heading2"/>
        <w:spacing w:line="276" w:lineRule="auto"/>
        <w:rPr>
          <w:del w:id="1390" w:author="phuong vu" w:date="2018-11-22T13:05:00Z"/>
        </w:rPr>
        <w:pPrChange w:id="1391" w:author="phuong vu" w:date="2018-11-23T13:48:00Z">
          <w:pPr>
            <w:ind w:left="720"/>
          </w:pPr>
        </w:pPrChange>
      </w:pPr>
      <w:del w:id="1392"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1393" w:name="_Toc530657336"/>
        <w:bookmarkStart w:id="1394" w:name="_Toc530658279"/>
        <w:bookmarkStart w:id="1395" w:name="_Toc530662004"/>
        <w:bookmarkStart w:id="1396" w:name="_Toc530662471"/>
        <w:bookmarkEnd w:id="1393"/>
        <w:bookmarkEnd w:id="1394"/>
        <w:bookmarkEnd w:id="1395"/>
        <w:bookmarkEnd w:id="1396"/>
      </w:del>
    </w:p>
    <w:p w14:paraId="569B78E5" w14:textId="5ED99102" w:rsidR="009219F1" w:rsidDel="00476B40" w:rsidRDefault="009219F1">
      <w:pPr>
        <w:pStyle w:val="Heading2"/>
        <w:spacing w:line="276" w:lineRule="auto"/>
        <w:rPr>
          <w:del w:id="1397" w:author="phuong vu" w:date="2018-11-22T13:05:00Z"/>
        </w:rPr>
        <w:pPrChange w:id="1398" w:author="phuong vu" w:date="2018-11-23T13:48:00Z">
          <w:pPr>
            <w:ind w:left="720"/>
          </w:pPr>
        </w:pPrChange>
      </w:pPr>
      <w:del w:id="1399"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1400" w:name="_Toc530657337"/>
        <w:bookmarkStart w:id="1401" w:name="_Toc530658280"/>
        <w:bookmarkStart w:id="1402" w:name="_Toc530662005"/>
        <w:bookmarkStart w:id="1403" w:name="_Toc530662472"/>
        <w:bookmarkEnd w:id="1400"/>
        <w:bookmarkEnd w:id="1401"/>
        <w:bookmarkEnd w:id="1402"/>
        <w:bookmarkEnd w:id="1403"/>
      </w:del>
    </w:p>
    <w:p w14:paraId="0F11ED9F" w14:textId="5255C780" w:rsidR="009219F1" w:rsidDel="00476B40" w:rsidRDefault="009219F1">
      <w:pPr>
        <w:pStyle w:val="Heading2"/>
        <w:spacing w:line="276" w:lineRule="auto"/>
        <w:rPr>
          <w:del w:id="1404" w:author="phuong vu" w:date="2018-11-22T13:05:00Z"/>
        </w:rPr>
        <w:pPrChange w:id="1405" w:author="phuong vu" w:date="2018-11-23T13:48:00Z">
          <w:pPr>
            <w:ind w:left="720"/>
          </w:pPr>
        </w:pPrChange>
      </w:pPr>
      <w:del w:id="1406"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1407" w:name="_Toc530657338"/>
        <w:bookmarkStart w:id="1408" w:name="_Toc530658281"/>
        <w:bookmarkStart w:id="1409" w:name="_Toc530662006"/>
        <w:bookmarkStart w:id="1410" w:name="_Toc530662473"/>
        <w:bookmarkEnd w:id="1407"/>
        <w:bookmarkEnd w:id="1408"/>
        <w:bookmarkEnd w:id="1409"/>
        <w:bookmarkEnd w:id="1410"/>
      </w:del>
    </w:p>
    <w:p w14:paraId="1ED929C6" w14:textId="67703B95" w:rsidR="00370B8C" w:rsidDel="00476B40" w:rsidRDefault="00990D37">
      <w:pPr>
        <w:pStyle w:val="Heading2"/>
        <w:spacing w:line="276" w:lineRule="auto"/>
        <w:rPr>
          <w:del w:id="1411" w:author="phuong vu" w:date="2018-11-22T13:05:00Z"/>
        </w:rPr>
        <w:pPrChange w:id="1412" w:author="phuong vu" w:date="2018-11-23T13:48:00Z">
          <w:pPr>
            <w:ind w:left="720"/>
          </w:pPr>
        </w:pPrChange>
      </w:pPr>
      <w:del w:id="1413"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1414" w:name="_Toc530657339"/>
        <w:bookmarkStart w:id="1415" w:name="_Toc530658282"/>
        <w:bookmarkStart w:id="1416" w:name="_Toc530662007"/>
        <w:bookmarkStart w:id="1417" w:name="_Toc530662474"/>
        <w:bookmarkEnd w:id="1414"/>
        <w:bookmarkEnd w:id="1415"/>
        <w:bookmarkEnd w:id="1416"/>
        <w:bookmarkEnd w:id="1417"/>
      </w:del>
    </w:p>
    <w:p w14:paraId="15424793" w14:textId="4A6B2433" w:rsidR="00990D37" w:rsidDel="00476B40" w:rsidRDefault="00370B8C">
      <w:pPr>
        <w:pStyle w:val="Heading2"/>
        <w:spacing w:line="276" w:lineRule="auto"/>
        <w:rPr>
          <w:del w:id="1418" w:author="phuong vu" w:date="2018-11-22T13:05:00Z"/>
        </w:rPr>
        <w:pPrChange w:id="1419" w:author="phuong vu" w:date="2018-11-23T13:48:00Z">
          <w:pPr>
            <w:jc w:val="left"/>
          </w:pPr>
        </w:pPrChange>
      </w:pPr>
      <w:del w:id="1420" w:author="phuong vu" w:date="2018-11-22T13:05:00Z">
        <w:r w:rsidDel="00476B40">
          <w:br w:type="page"/>
        </w:r>
      </w:del>
    </w:p>
    <w:p w14:paraId="4C7465A5" w14:textId="724D1ED1" w:rsidR="00676357" w:rsidDel="00476B40" w:rsidRDefault="00676357">
      <w:pPr>
        <w:pStyle w:val="Heading2"/>
        <w:spacing w:line="276" w:lineRule="auto"/>
        <w:rPr>
          <w:del w:id="1421" w:author="phuong vu" w:date="2018-11-22T13:05:00Z"/>
        </w:rPr>
        <w:pPrChange w:id="1422" w:author="phuong vu" w:date="2018-11-23T13:48:00Z">
          <w:pPr>
            <w:pStyle w:val="Heading3"/>
          </w:pPr>
        </w:pPrChange>
      </w:pPr>
      <w:bookmarkStart w:id="1423" w:name="_Toc484566608"/>
      <w:del w:id="1424" w:author="phuong vu" w:date="2018-11-22T13:05:00Z">
        <w:r w:rsidRPr="00B04AB8" w:rsidDel="00476B40">
          <w:lastRenderedPageBreak/>
          <w:delText>Đối tượng nghiên cứu</w:delText>
        </w:r>
        <w:bookmarkStart w:id="1425" w:name="_Toc530657340"/>
        <w:bookmarkStart w:id="1426" w:name="_Toc530658283"/>
        <w:bookmarkStart w:id="1427" w:name="_Toc530662008"/>
        <w:bookmarkStart w:id="1428" w:name="_Toc530662475"/>
        <w:bookmarkEnd w:id="1423"/>
        <w:bookmarkEnd w:id="1425"/>
        <w:bookmarkEnd w:id="1426"/>
        <w:bookmarkEnd w:id="1427"/>
        <w:bookmarkEnd w:id="1428"/>
      </w:del>
    </w:p>
    <w:p w14:paraId="4B043230" w14:textId="13A41C1C" w:rsidR="005E5E84" w:rsidDel="00891537" w:rsidRDefault="00754F1B">
      <w:pPr>
        <w:pStyle w:val="Heading2"/>
        <w:spacing w:line="276" w:lineRule="auto"/>
        <w:rPr>
          <w:del w:id="1429" w:author="phuong vu" w:date="2018-11-18T15:47:00Z"/>
        </w:rPr>
        <w:pPrChange w:id="1430" w:author="phuong vu" w:date="2018-11-23T13:48:00Z">
          <w:pPr/>
        </w:pPrChange>
      </w:pPr>
      <w:del w:id="1431" w:author="phuong vu" w:date="2018-11-22T13:05:00Z">
        <w:r w:rsidDel="00476B40">
          <w:tab/>
        </w:r>
      </w:del>
      <w:del w:id="1432"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1433" w:name="_Toc530657341"/>
        <w:bookmarkStart w:id="1434" w:name="_Toc530658284"/>
        <w:bookmarkStart w:id="1435" w:name="_Toc530662009"/>
        <w:bookmarkStart w:id="1436" w:name="_Toc530662476"/>
        <w:bookmarkEnd w:id="1433"/>
        <w:bookmarkEnd w:id="1434"/>
        <w:bookmarkEnd w:id="1435"/>
        <w:bookmarkEnd w:id="1436"/>
      </w:del>
    </w:p>
    <w:p w14:paraId="06611115" w14:textId="6866583A" w:rsidR="00220919" w:rsidRPr="00754F1B" w:rsidDel="00476B40" w:rsidRDefault="00754F1B">
      <w:pPr>
        <w:pStyle w:val="Heading2"/>
        <w:spacing w:line="276" w:lineRule="auto"/>
        <w:rPr>
          <w:del w:id="1437" w:author="phuong vu" w:date="2018-11-22T13:05:00Z"/>
        </w:rPr>
        <w:pPrChange w:id="1438" w:author="phuong vu" w:date="2018-11-23T13:48:00Z">
          <w:pPr/>
        </w:pPrChange>
      </w:pPr>
      <w:del w:id="1439" w:author="phuong vu" w:date="2018-11-18T15:47:00Z">
        <w:r w:rsidDel="00891537">
          <w:tab/>
          <w:delText>Tìm hiểu và áp dụng GraphQL, Postgraphile vào xây dựng hệ thống API kiểu mới (một end point).</w:delText>
        </w:r>
      </w:del>
      <w:bookmarkStart w:id="1440" w:name="_Toc530657342"/>
      <w:bookmarkStart w:id="1441" w:name="_Toc530658285"/>
      <w:bookmarkStart w:id="1442" w:name="_Toc530662010"/>
      <w:bookmarkStart w:id="1443" w:name="_Toc530662477"/>
      <w:bookmarkEnd w:id="1440"/>
      <w:bookmarkEnd w:id="1441"/>
      <w:bookmarkEnd w:id="1442"/>
      <w:bookmarkEnd w:id="1443"/>
    </w:p>
    <w:p w14:paraId="5CD3DB9C" w14:textId="647D69BF" w:rsidR="00997C30" w:rsidDel="00476B40" w:rsidRDefault="004863AF">
      <w:pPr>
        <w:pStyle w:val="Heading2"/>
        <w:spacing w:line="276" w:lineRule="auto"/>
        <w:rPr>
          <w:del w:id="1444" w:author="phuong vu" w:date="2018-11-22T13:05:00Z"/>
        </w:rPr>
        <w:pPrChange w:id="1445" w:author="phuong vu" w:date="2018-11-23T13:48:00Z">
          <w:pPr>
            <w:pStyle w:val="Heading3"/>
          </w:pPr>
        </w:pPrChange>
      </w:pPr>
      <w:bookmarkStart w:id="1446" w:name="_Toc484566609"/>
      <w:del w:id="1447" w:author="phuong vu" w:date="2018-11-22T13:05:00Z">
        <w:r w:rsidRPr="00B04AB8" w:rsidDel="00476B40">
          <w:delText>Phạm vi</w:delText>
        </w:r>
        <w:r w:rsidR="00997C30" w:rsidRPr="00B04AB8" w:rsidDel="00476B40">
          <w:delText xml:space="preserve"> nghiên cứu</w:delText>
        </w:r>
        <w:bookmarkStart w:id="1448" w:name="_Toc530657343"/>
        <w:bookmarkStart w:id="1449" w:name="_Toc530658286"/>
        <w:bookmarkStart w:id="1450" w:name="_Toc530662011"/>
        <w:bookmarkStart w:id="1451" w:name="_Toc530662478"/>
        <w:bookmarkEnd w:id="1446"/>
        <w:bookmarkEnd w:id="1448"/>
        <w:bookmarkEnd w:id="1449"/>
        <w:bookmarkEnd w:id="1450"/>
        <w:bookmarkEnd w:id="1451"/>
      </w:del>
    </w:p>
    <w:p w14:paraId="715190F5" w14:textId="3A4EB4DB" w:rsidR="00754F1B" w:rsidDel="00220919" w:rsidRDefault="00754F1B">
      <w:pPr>
        <w:pStyle w:val="Heading2"/>
        <w:spacing w:line="276" w:lineRule="auto"/>
        <w:rPr>
          <w:del w:id="1452" w:author="phuong vu" w:date="2018-11-18T19:30:00Z"/>
        </w:rPr>
        <w:pPrChange w:id="1453" w:author="phuong vu" w:date="2018-11-23T13:48:00Z">
          <w:pPr/>
        </w:pPrChange>
      </w:pPr>
      <w:del w:id="1454"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1455" w:name="_Toc530657344"/>
      <w:bookmarkStart w:id="1456" w:name="_Toc530658287"/>
      <w:bookmarkStart w:id="1457" w:name="_Toc530662012"/>
      <w:bookmarkStart w:id="1458" w:name="_Toc530662479"/>
      <w:bookmarkEnd w:id="1455"/>
      <w:bookmarkEnd w:id="1456"/>
      <w:bookmarkEnd w:id="1457"/>
      <w:bookmarkEnd w:id="1458"/>
    </w:p>
    <w:p w14:paraId="087DF806" w14:textId="56BC6C3B" w:rsidR="00C557CE" w:rsidDel="00476B40" w:rsidRDefault="00F269B7">
      <w:pPr>
        <w:pStyle w:val="Heading2"/>
        <w:spacing w:line="276" w:lineRule="auto"/>
        <w:rPr>
          <w:del w:id="1459" w:author="phuong vu" w:date="2018-11-22T13:05:00Z"/>
        </w:rPr>
        <w:pPrChange w:id="1460" w:author="phuong vu" w:date="2018-11-23T13:48:00Z">
          <w:pPr/>
        </w:pPrChange>
      </w:pPr>
      <w:del w:id="1461" w:author="phuong vu" w:date="2018-11-22T13:05:00Z">
        <w:r w:rsidDel="00476B40">
          <w:tab/>
        </w:r>
      </w:del>
      <w:del w:id="1462"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1463" w:name="_Toc530657345"/>
      <w:bookmarkStart w:id="1464" w:name="_Toc530658288"/>
      <w:bookmarkStart w:id="1465" w:name="_Toc530662013"/>
      <w:bookmarkStart w:id="1466" w:name="_Toc530662480"/>
      <w:bookmarkEnd w:id="1463"/>
      <w:bookmarkEnd w:id="1464"/>
      <w:bookmarkEnd w:id="1465"/>
      <w:bookmarkEnd w:id="1466"/>
    </w:p>
    <w:p w14:paraId="7D7A9BA2" w14:textId="758395BC" w:rsidR="00F269B7" w:rsidDel="00476B40" w:rsidRDefault="00C557CE">
      <w:pPr>
        <w:pStyle w:val="Heading2"/>
        <w:spacing w:line="276" w:lineRule="auto"/>
        <w:rPr>
          <w:del w:id="1467" w:author="phuong vu" w:date="2018-11-22T13:05:00Z"/>
        </w:rPr>
        <w:pPrChange w:id="1468" w:author="phuong vu" w:date="2018-11-23T13:48:00Z">
          <w:pPr>
            <w:jc w:val="left"/>
          </w:pPr>
        </w:pPrChange>
      </w:pPr>
      <w:del w:id="1469" w:author="phuong vu" w:date="2018-11-22T13:05:00Z">
        <w:r w:rsidDel="00476B40">
          <w:br w:type="page"/>
        </w:r>
      </w:del>
    </w:p>
    <w:p w14:paraId="77E44620" w14:textId="33B4B6E0" w:rsidR="00382451" w:rsidRDefault="00382451">
      <w:pPr>
        <w:pStyle w:val="Heading2"/>
        <w:spacing w:line="276" w:lineRule="auto"/>
        <w:rPr>
          <w:ins w:id="1470" w:author="phuong vu" w:date="2018-11-22T17:52:00Z"/>
        </w:rPr>
        <w:pPrChange w:id="1471" w:author="phuong vu" w:date="2018-11-23T13:48:00Z">
          <w:pPr>
            <w:pStyle w:val="Heading2"/>
          </w:pPr>
        </w:pPrChange>
      </w:pPr>
      <w:bookmarkStart w:id="1472" w:name="_Toc530662481"/>
      <w:bookmarkStart w:id="1473" w:name="_Toc484566610"/>
      <w:ins w:id="1474" w:author="phuong vu" w:date="2018-11-22T13:50:00Z">
        <w:r>
          <w:lastRenderedPageBreak/>
          <w:t>Tổng quan về hệ thống</w:t>
        </w:r>
      </w:ins>
      <w:bookmarkEnd w:id="1472"/>
    </w:p>
    <w:p w14:paraId="36D88817" w14:textId="7E3212E0" w:rsidR="001C1BC6" w:rsidRPr="000245EB" w:rsidRDefault="00BF2217">
      <w:pPr>
        <w:pStyle w:val="Heading3"/>
        <w:spacing w:line="276" w:lineRule="auto"/>
        <w:rPr>
          <w:ins w:id="1475" w:author="phuong vu" w:date="2018-11-22T15:48:00Z"/>
          <w:lang w:val="vi-VN"/>
          <w:rPrChange w:id="1476" w:author="Tran Huan" w:date="2018-11-25T16:07:00Z">
            <w:rPr>
              <w:ins w:id="1477" w:author="phuong vu" w:date="2018-11-22T15:48:00Z"/>
              <w:lang w:val="en-US"/>
            </w:rPr>
          </w:rPrChange>
        </w:rPr>
        <w:pPrChange w:id="1478" w:author="phuong vu" w:date="2018-11-23T13:48:00Z">
          <w:pPr>
            <w:pStyle w:val="Heading2"/>
          </w:pPr>
        </w:pPrChange>
      </w:pPr>
      <w:ins w:id="1479" w:author="phuong vu" w:date="2018-11-22T17:52:00Z">
        <w:r w:rsidRPr="000245EB">
          <w:rPr>
            <w:lang w:val="vi-VN"/>
          </w:rPr>
          <w:t>Cách hoạt động của hệ thống</w:t>
        </w:r>
      </w:ins>
    </w:p>
    <w:p w14:paraId="02795E48" w14:textId="27A00019" w:rsidR="00BF2217" w:rsidRPr="000245EB" w:rsidRDefault="00BF2217">
      <w:pPr>
        <w:spacing w:line="276" w:lineRule="auto"/>
        <w:ind w:firstLine="720"/>
        <w:rPr>
          <w:ins w:id="1480" w:author="phuong vu" w:date="2018-11-22T14:27:00Z"/>
        </w:rPr>
        <w:pPrChange w:id="1481" w:author="phuong vu" w:date="2018-11-23T13:48:00Z">
          <w:pPr>
            <w:pStyle w:val="Heading2"/>
          </w:pPr>
        </w:pPrChange>
      </w:pPr>
      <w:ins w:id="1482" w:author="phuong vu" w:date="2018-11-22T17:52:00Z">
        <w:r w:rsidRPr="000245EB">
          <w:rPr>
            <w:rPrChange w:id="1483" w:author="Tran Huan" w:date="2018-11-25T16:07:00Z">
              <w:rPr>
                <w:b w:val="0"/>
                <w:lang w:val="en-US"/>
              </w:rPr>
            </w:rPrChange>
          </w:rPr>
          <w:t>Một đơn hàng được khách hàng xác nhận đ</w:t>
        </w:r>
      </w:ins>
      <w:ins w:id="1484" w:author="phuong vu" w:date="2018-11-22T17:53:00Z">
        <w:r w:rsidRPr="000245EB">
          <w:rPr>
            <w:rPrChange w:id="1485" w:author="Tran Huan" w:date="2018-11-25T16:07:00Z">
              <w:rPr>
                <w:b w:val="0"/>
                <w:lang w:val="en-US"/>
              </w:rPr>
            </w:rPrChange>
          </w:rPr>
          <w:t xml:space="preserve">ưa vào hệ thống </w:t>
        </w:r>
      </w:ins>
      <w:ins w:id="1486" w:author="phuong vu" w:date="2018-11-22T17:54:00Z">
        <w:r w:rsidRPr="000245EB">
          <w:rPr>
            <w:rPrChange w:id="1487" w:author="Tran Huan" w:date="2018-11-25T16:07:00Z">
              <w:rPr>
                <w:b w:val="0"/>
                <w:lang w:val="en-US"/>
              </w:rPr>
            </w:rPrChange>
          </w:rPr>
          <w:t>mà không gặp các vấn đề về lỗi sẽ</w:t>
        </w:r>
      </w:ins>
      <w:ins w:id="1488" w:author="phuong vu" w:date="2018-11-22T17:53:00Z">
        <w:r w:rsidRPr="000245EB">
          <w:rPr>
            <w:rPrChange w:id="1489" w:author="Tran Huan" w:date="2018-11-25T16:07:00Z">
              <w:rPr>
                <w:b w:val="0"/>
                <w:lang w:val="en-US"/>
              </w:rPr>
            </w:rPrChange>
          </w:rPr>
          <w:t xml:space="preserve"> được xử lí qua các bước như</w:t>
        </w:r>
      </w:ins>
      <w:ins w:id="1490" w:author="phuong vu" w:date="2018-11-22T18:01:00Z">
        <w:r w:rsidR="009C23E7" w:rsidRPr="000245EB">
          <w:rPr>
            <w:rPrChange w:id="1491" w:author="Tran Huan" w:date="2018-11-25T16:07:00Z">
              <w:rPr>
                <w:b w:val="0"/>
                <w:lang w:val="en-US"/>
              </w:rPr>
            </w:rPrChange>
          </w:rPr>
          <w:t xml:space="preserve"> sau</w:t>
        </w:r>
      </w:ins>
      <w:ins w:id="1492" w:author="phuong vu" w:date="2018-11-22T17:53:00Z">
        <w:r w:rsidRPr="000245EB">
          <w:rPr>
            <w:rPrChange w:id="1493" w:author="Tran Huan" w:date="2018-11-25T16:07:00Z">
              <w:rPr>
                <w:b w:val="0"/>
                <w:lang w:val="en-US"/>
              </w:rPr>
            </w:rPrChange>
          </w:rPr>
          <w:t xml:space="preserve"> (</w:t>
        </w:r>
        <w:r>
          <w:rPr>
            <w:lang w:val="en-US"/>
          </w:rPr>
          <w:fldChar w:fldCharType="begin"/>
        </w:r>
        <w:r w:rsidRPr="000245EB">
          <w:rPr>
            <w:rPrChange w:id="1494" w:author="Tran Huan" w:date="2018-11-25T16:07:00Z">
              <w:rPr>
                <w:b w:val="0"/>
                <w:lang w:val="en-US"/>
              </w:rPr>
            </w:rPrChange>
          </w:rPr>
          <w:instrText xml:space="preserve"> REF _Ref530672545 \h </w:instrText>
        </w:r>
      </w:ins>
      <w:r w:rsidR="00E6227B" w:rsidRPr="000245EB">
        <w:rPr>
          <w:rPrChange w:id="1495" w:author="Tran Huan" w:date="2018-11-25T16:07:00Z">
            <w:rPr>
              <w:b w:val="0"/>
              <w:lang w:val="en-US"/>
            </w:rPr>
          </w:rPrChange>
        </w:rPr>
        <w:instrText xml:space="preserve"> \* MERGEFORMAT </w:instrText>
      </w:r>
      <w:r>
        <w:rPr>
          <w:lang w:val="en-US"/>
        </w:rPr>
      </w:r>
      <w:r>
        <w:rPr>
          <w:lang w:val="en-US"/>
        </w:rPr>
        <w:fldChar w:fldCharType="separate"/>
      </w:r>
      <w:ins w:id="1496" w:author="phuong vu" w:date="2018-11-22T17:53:00Z">
        <w:r>
          <w:t xml:space="preserve">Hình </w:t>
        </w:r>
        <w:r>
          <w:rPr>
            <w:noProof/>
          </w:rPr>
          <w:t>1</w:t>
        </w:r>
        <w:r>
          <w:t>.</w:t>
        </w:r>
        <w:r>
          <w:rPr>
            <w:noProof/>
          </w:rPr>
          <w:t>1</w:t>
        </w:r>
        <w:r>
          <w:rPr>
            <w:lang w:val="en-US"/>
          </w:rPr>
          <w:fldChar w:fldCharType="end"/>
        </w:r>
        <w:r w:rsidRPr="000245EB">
          <w:rPr>
            <w:rPrChange w:id="1497" w:author="Tran Huan" w:date="2018-11-25T16:07:00Z">
              <w:rPr>
                <w:b w:val="0"/>
                <w:lang w:val="en-US"/>
              </w:rPr>
            </w:rPrChange>
          </w:rPr>
          <w:t>)</w:t>
        </w:r>
      </w:ins>
      <w:ins w:id="1498" w:author="phuong vu" w:date="2018-11-22T18:18:00Z">
        <w:r w:rsidR="00627671" w:rsidRPr="000245EB">
          <w:rPr>
            <w:rPrChange w:id="1499" w:author="Tran Huan" w:date="2018-11-25T16:07:00Z">
              <w:rPr>
                <w:b w:val="0"/>
                <w:lang w:val="en-US"/>
              </w:rPr>
            </w:rPrChange>
          </w:rPr>
          <w:t>:</w:t>
        </w:r>
      </w:ins>
    </w:p>
    <w:p w14:paraId="19B27A9A" w14:textId="77777777" w:rsidR="000D1FDC" w:rsidRDefault="00557D21" w:rsidP="000D1FDC">
      <w:pPr>
        <w:keepNext/>
        <w:spacing w:line="276" w:lineRule="auto"/>
        <w:rPr>
          <w:ins w:id="1500" w:author="Tran Huan" w:date="2018-11-25T23:27:00Z"/>
        </w:rPr>
        <w:pPrChange w:id="1501" w:author="Tran Huan" w:date="2018-11-25T23:27:00Z">
          <w:pPr>
            <w:keepNext/>
            <w:spacing w:line="276" w:lineRule="auto"/>
          </w:pPr>
        </w:pPrChange>
      </w:pPr>
      <w:ins w:id="1502" w:author="phuong vu" w:date="2018-11-22T14:28:00Z">
        <w:r>
          <w:rPr>
            <w:noProof/>
            <w:lang w:val="en-US"/>
          </w:rPr>
          <w:drawing>
            <wp:inline distT="0" distB="0" distL="0" distR="0" wp14:anchorId="1BB1A239" wp14:editId="48802127">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ins>
    </w:p>
    <w:p w14:paraId="01E9D05D" w14:textId="40830996" w:rsidR="001526C3" w:rsidRPr="000D1FDC" w:rsidRDefault="000D1FDC" w:rsidP="000D1FDC">
      <w:pPr>
        <w:pStyle w:val="Caption"/>
        <w:rPr>
          <w:ins w:id="1503" w:author="phuong vu" w:date="2018-11-22T14:54:00Z"/>
          <w:rPrChange w:id="1504" w:author="Tran Huan" w:date="2018-11-25T23:28:00Z">
            <w:rPr>
              <w:ins w:id="1505" w:author="phuong vu" w:date="2018-11-22T14:54:00Z"/>
            </w:rPr>
          </w:rPrChange>
        </w:rPr>
        <w:pPrChange w:id="1506" w:author="Tran Huan" w:date="2018-11-25T23:36:00Z">
          <w:pPr/>
        </w:pPrChange>
      </w:pPr>
      <w:ins w:id="1507" w:author="Tran Huan" w:date="2018-11-25T23:27:00Z">
        <w:r>
          <w:t xml:space="preserve">Hình </w:t>
        </w:r>
      </w:ins>
      <w:ins w:id="1508" w:author="Tran Huan" w:date="2018-11-26T01:41:00Z">
        <w:r w:rsidR="00BA6170">
          <w:fldChar w:fldCharType="begin"/>
        </w:r>
        <w:r w:rsidR="00BA6170">
          <w:instrText xml:space="preserve"> STYLEREF 1 \s </w:instrText>
        </w:r>
      </w:ins>
      <w:r w:rsidR="00BA6170">
        <w:fldChar w:fldCharType="separate"/>
      </w:r>
      <w:r w:rsidR="00BA6170">
        <w:rPr>
          <w:noProof/>
        </w:rPr>
        <w:t>1</w:t>
      </w:r>
      <w:ins w:id="1509"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510" w:author="Tran Huan" w:date="2018-11-26T01:41:00Z">
        <w:r w:rsidR="00BA6170">
          <w:rPr>
            <w:noProof/>
          </w:rPr>
          <w:t>1</w:t>
        </w:r>
        <w:r w:rsidR="00BA6170">
          <w:fldChar w:fldCharType="end"/>
        </w:r>
      </w:ins>
      <w:ins w:id="1511" w:author="Tran Huan" w:date="2018-11-25T23:28:00Z">
        <w:r w:rsidRPr="000D1FDC">
          <w:rPr>
            <w:rPrChange w:id="1512" w:author="Tran Huan" w:date="2018-11-25T23:28:00Z">
              <w:rPr>
                <w:lang w:val="en-US"/>
              </w:rPr>
            </w:rPrChange>
          </w:rPr>
          <w:t xml:space="preserve"> </w:t>
        </w:r>
        <w:r w:rsidRPr="008F40CD">
          <w:t>Các bước xử lí đơn hàng</w:t>
        </w:r>
      </w:ins>
    </w:p>
    <w:p w14:paraId="5C36F0A7" w14:textId="48D47BAB" w:rsidR="00BF2217" w:rsidRPr="000245EB" w:rsidDel="004A3D10" w:rsidRDefault="001526C3">
      <w:pPr>
        <w:pStyle w:val="Caption"/>
        <w:spacing w:line="276" w:lineRule="auto"/>
        <w:rPr>
          <w:ins w:id="1513" w:author="phuong vu" w:date="2018-11-22T18:00:00Z"/>
          <w:del w:id="1514" w:author="Tran Huan" w:date="2018-11-25T23:24:00Z"/>
          <w:rPrChange w:id="1515" w:author="Tran Huan" w:date="2018-11-25T16:07:00Z">
            <w:rPr>
              <w:ins w:id="1516" w:author="phuong vu" w:date="2018-11-22T18:00:00Z"/>
              <w:del w:id="1517" w:author="Tran Huan" w:date="2018-11-25T23:24:00Z"/>
              <w:lang w:val="en-US"/>
            </w:rPr>
          </w:rPrChange>
        </w:rPr>
        <w:pPrChange w:id="1518" w:author="phuong vu" w:date="2018-11-23T13:48:00Z">
          <w:pPr>
            <w:pStyle w:val="Caption"/>
            <w:spacing w:line="276" w:lineRule="auto"/>
          </w:pPr>
        </w:pPrChange>
      </w:pPr>
      <w:bookmarkStart w:id="1519" w:name="_Ref530672545"/>
      <w:bookmarkStart w:id="1520" w:name="_Toc530951450"/>
      <w:ins w:id="1521" w:author="phuong vu" w:date="2018-11-22T14:54:00Z">
        <w:del w:id="1522" w:author="Tran Huan" w:date="2018-11-25T23:24:00Z">
          <w:r w:rsidDel="004A3D10">
            <w:delText xml:space="preserve">Hình </w:delText>
          </w:r>
        </w:del>
      </w:ins>
      <w:ins w:id="1523" w:author="phuong vu" w:date="2018-11-22T18:14:00Z">
        <w:del w:id="1524" w:author="Tran Huan" w:date="2018-11-25T23:24:00Z">
          <w:r w:rsidR="00627671" w:rsidDel="004A3D10">
            <w:fldChar w:fldCharType="begin"/>
          </w:r>
          <w:r w:rsidR="00627671" w:rsidDel="004A3D10">
            <w:delInstrText xml:space="preserve"> STYLEREF 1 \s </w:delInstrText>
          </w:r>
        </w:del>
      </w:ins>
      <w:del w:id="1525" w:author="Tran Huan" w:date="2018-11-25T23:24:00Z">
        <w:r w:rsidR="00627671" w:rsidDel="004A3D10">
          <w:fldChar w:fldCharType="separate"/>
        </w:r>
        <w:r w:rsidR="00627671" w:rsidDel="004A3D10">
          <w:rPr>
            <w:noProof/>
          </w:rPr>
          <w:delText>1</w:delText>
        </w:r>
      </w:del>
      <w:ins w:id="1526" w:author="phuong vu" w:date="2018-11-22T18:14:00Z">
        <w:del w:id="1527" w:author="Tran Huan" w:date="2018-11-25T23:24:00Z">
          <w:r w:rsidR="00627671" w:rsidDel="004A3D10">
            <w:fldChar w:fldCharType="end"/>
          </w:r>
          <w:r w:rsidR="00627671" w:rsidDel="004A3D10">
            <w:delText>.</w:delText>
          </w:r>
          <w:r w:rsidR="00627671" w:rsidDel="004A3D10">
            <w:fldChar w:fldCharType="begin"/>
          </w:r>
          <w:r w:rsidR="00627671" w:rsidDel="004A3D10">
            <w:delInstrText xml:space="preserve"> SEQ Hình \* ARABIC \s 1 </w:delInstrText>
          </w:r>
        </w:del>
      </w:ins>
      <w:del w:id="1528" w:author="Tran Huan" w:date="2018-11-25T23:24:00Z">
        <w:r w:rsidR="00627671" w:rsidDel="004A3D10">
          <w:fldChar w:fldCharType="separate"/>
        </w:r>
      </w:del>
      <w:ins w:id="1529" w:author="phuong vu" w:date="2018-11-22T18:14:00Z">
        <w:del w:id="1530" w:author="Tran Huan" w:date="2018-11-25T23:24:00Z">
          <w:r w:rsidR="00627671" w:rsidDel="004A3D10">
            <w:rPr>
              <w:noProof/>
            </w:rPr>
            <w:delText>1</w:delText>
          </w:r>
          <w:r w:rsidR="00627671" w:rsidDel="004A3D10">
            <w:fldChar w:fldCharType="end"/>
          </w:r>
        </w:del>
      </w:ins>
      <w:bookmarkEnd w:id="1519"/>
      <w:ins w:id="1531" w:author="phuong vu" w:date="2018-11-22T14:54:00Z">
        <w:del w:id="1532" w:author="Tran Huan" w:date="2018-11-25T23:24:00Z">
          <w:r w:rsidRPr="000245EB" w:rsidDel="004A3D10">
            <w:rPr>
              <w:rPrChange w:id="1533" w:author="Tran Huan" w:date="2018-11-25T16:07:00Z">
                <w:rPr>
                  <w:lang w:val="en-US"/>
                </w:rPr>
              </w:rPrChange>
            </w:rPr>
            <w:delText xml:space="preserve"> </w:delText>
          </w:r>
        </w:del>
        <w:del w:id="1534" w:author="Tran Huan" w:date="2018-11-25T23:23:00Z">
          <w:r w:rsidRPr="000245EB" w:rsidDel="004A3D10">
            <w:rPr>
              <w:rPrChange w:id="1535" w:author="Tran Huan" w:date="2018-11-25T16:07:00Z">
                <w:rPr>
                  <w:lang w:val="en-US"/>
                </w:rPr>
              </w:rPrChange>
            </w:rPr>
            <w:delText>Các bước xử lí đơn hàng</w:delText>
          </w:r>
        </w:del>
      </w:ins>
      <w:bookmarkEnd w:id="1520"/>
    </w:p>
    <w:p w14:paraId="638154CD" w14:textId="7B002820" w:rsidR="009C23E7" w:rsidRPr="000245EB" w:rsidRDefault="00627671">
      <w:pPr>
        <w:spacing w:line="276" w:lineRule="auto"/>
        <w:ind w:firstLine="720"/>
        <w:rPr>
          <w:ins w:id="1536" w:author="phuong vu" w:date="2018-11-22T18:01:00Z"/>
          <w:rPrChange w:id="1537" w:author="Tran Huan" w:date="2018-11-25T16:07:00Z">
            <w:rPr>
              <w:ins w:id="1538" w:author="phuong vu" w:date="2018-11-22T18:01:00Z"/>
              <w:lang w:val="en-US"/>
            </w:rPr>
          </w:rPrChange>
        </w:rPr>
        <w:pPrChange w:id="1539" w:author="phuong vu" w:date="2018-11-23T13:48:00Z">
          <w:pPr/>
        </w:pPrChange>
      </w:pPr>
      <w:ins w:id="1540" w:author="phuong vu" w:date="2018-11-22T18:16:00Z">
        <w:del w:id="1541" w:author="Tran Huan" w:date="2018-11-25T16:47:00Z">
          <w:r w:rsidRPr="000245EB" w:rsidDel="00A13105">
            <w:rPr>
              <w:rPrChange w:id="1542" w:author="Tran Huan" w:date="2018-11-25T16:07:00Z">
                <w:rPr>
                  <w:lang w:val="en-US"/>
                </w:rPr>
              </w:rPrChange>
            </w:rPr>
            <w:delText>Mỗi đơn hàng có thời gi</w:delText>
          </w:r>
        </w:del>
      </w:ins>
      <w:ins w:id="1543" w:author="phuong vu" w:date="2018-11-22T18:17:00Z">
        <w:del w:id="1544" w:author="Tran Huan" w:date="2018-11-25T16:47:00Z">
          <w:r w:rsidRPr="000245EB" w:rsidDel="00A13105">
            <w:rPr>
              <w:rPrChange w:id="1545" w:author="Tran Huan" w:date="2018-11-25T16:07:00Z">
                <w:rPr>
                  <w:lang w:val="en-US"/>
                </w:rPr>
              </w:rPrChange>
            </w:rPr>
            <w:delText>an</w:delText>
          </w:r>
        </w:del>
      </w:ins>
      <w:ins w:id="1546" w:author="phuong vu" w:date="2018-11-22T18:16:00Z">
        <w:del w:id="1547" w:author="Tran Huan" w:date="2018-11-25T16:47:00Z">
          <w:r w:rsidRPr="000245EB" w:rsidDel="00A13105">
            <w:rPr>
              <w:rPrChange w:id="1548" w:author="Tran Huan" w:date="2018-11-25T16:07:00Z">
                <w:rPr>
                  <w:lang w:val="en-US"/>
                </w:rPr>
              </w:rPrChange>
            </w:rPr>
            <w:delText xml:space="preserve"> trả quần áo cho khách hàng, dựa trên thời gian đó mà đơn hàng có thời gian thấp hơn được ưu tiên xử lí s</w:delText>
          </w:r>
        </w:del>
      </w:ins>
      <w:ins w:id="1549" w:author="phuong vu" w:date="2018-11-22T18:17:00Z">
        <w:del w:id="1550" w:author="Tran Huan" w:date="2018-11-25T16:47:00Z">
          <w:r w:rsidRPr="000245EB" w:rsidDel="00A13105">
            <w:rPr>
              <w:rPrChange w:id="1551" w:author="Tran Huan" w:date="2018-11-25T16:07:00Z">
                <w:rPr>
                  <w:lang w:val="en-US"/>
                </w:rPr>
              </w:rPrChange>
            </w:rPr>
            <w:delText>ớm hơn. Thời gian trả quần áo cho khách hàng được đề xuất dựa trên tình trạng xử lí đơn h</w:delText>
          </w:r>
        </w:del>
      </w:ins>
      <w:ins w:id="1552" w:author="phuong vu" w:date="2018-11-22T18:18:00Z">
        <w:del w:id="1553" w:author="Tran Huan" w:date="2018-11-25T16:47:00Z">
          <w:r w:rsidRPr="000245EB" w:rsidDel="00A13105">
            <w:rPr>
              <w:rPrChange w:id="1554" w:author="Tran Huan" w:date="2018-11-25T16:07:00Z">
                <w:rPr>
                  <w:lang w:val="en-US"/>
                </w:rPr>
              </w:rPrChange>
            </w:rPr>
            <w:delText>àng hiện tại khi khách hàng đặt đơn hàng.</w:delText>
          </w:r>
        </w:del>
      </w:ins>
      <w:ins w:id="1555" w:author="phuong vu" w:date="2018-11-22T18:17:00Z">
        <w:del w:id="1556" w:author="Tran Huan" w:date="2018-11-25T16:47:00Z">
          <w:r w:rsidRPr="000245EB" w:rsidDel="00A13105">
            <w:rPr>
              <w:rPrChange w:id="1557" w:author="Tran Huan" w:date="2018-11-25T16:07:00Z">
                <w:rPr>
                  <w:lang w:val="en-US"/>
                </w:rPr>
              </w:rPrChange>
            </w:rPr>
            <w:delText xml:space="preserve"> </w:delText>
          </w:r>
        </w:del>
      </w:ins>
      <w:ins w:id="1558" w:author="phuong vu" w:date="2018-11-22T18:00:00Z">
        <w:del w:id="1559" w:author="Tran Huan" w:date="2018-11-25T16:47:00Z">
          <w:r w:rsidR="009C23E7" w:rsidRPr="000245EB" w:rsidDel="00A13105">
            <w:rPr>
              <w:rPrChange w:id="1560" w:author="Tran Huan" w:date="2018-11-25T16:07:00Z">
                <w:rPr>
                  <w:lang w:val="en-US"/>
                </w:rPr>
              </w:rPrChange>
            </w:rPr>
            <w:delText xml:space="preserve">Một đơn hàng đã được lấy </w:delText>
          </w:r>
        </w:del>
      </w:ins>
      <w:ins w:id="1561" w:author="phuong vu" w:date="2018-11-22T18:01:00Z">
        <w:del w:id="1562" w:author="Tran Huan" w:date="2018-11-25T16:47:00Z">
          <w:r w:rsidR="009C23E7" w:rsidRPr="000245EB" w:rsidDel="00A13105">
            <w:rPr>
              <w:rPrChange w:id="1563" w:author="Tran Huan" w:date="2018-11-25T16:07:00Z">
                <w:rPr>
                  <w:lang w:val="en-US"/>
                </w:rPr>
              </w:rPrChange>
            </w:rPr>
            <w:delText>quần áo từ khách hàng sẽ trải qua các bước như sau</w:delText>
          </w:r>
        </w:del>
      </w:ins>
      <w:ins w:id="1564" w:author="Tran Huan" w:date="2018-11-25T16:47:00Z">
        <w:r w:rsidR="00A13105" w:rsidRPr="00A13105">
          <w:rPr>
            <w:rPrChange w:id="1565" w:author="Tran Huan" w:date="2018-11-25T16:47:00Z">
              <w:rPr>
                <w:lang w:val="en-US"/>
              </w:rPr>
            </w:rPrChange>
          </w:rPr>
          <w:t xml:space="preserve">Đơn hàng được tạo qua </w:t>
        </w:r>
        <w:r w:rsidR="00A13105" w:rsidRPr="00A13105">
          <w:rPr>
            <w:rPrChange w:id="1566" w:author="Tran Huan" w:date="2018-11-25T16:48:00Z">
              <w:rPr>
                <w:lang w:val="en-US"/>
              </w:rPr>
            </w:rPrChange>
          </w:rPr>
          <w:t>các bước như sau</w:t>
        </w:r>
      </w:ins>
      <w:ins w:id="1567" w:author="Tran Huan" w:date="2018-11-25T19:22:00Z">
        <w:r w:rsidR="00C6341D" w:rsidRPr="00C6341D">
          <w:rPr>
            <w:rPrChange w:id="1568" w:author="Tran Huan" w:date="2018-11-25T19:22:00Z">
              <w:rPr>
                <w:lang w:val="en-US"/>
              </w:rPr>
            </w:rPrChange>
          </w:rPr>
          <w:t xml:space="preserve"> (Hình 1.2)</w:t>
        </w:r>
      </w:ins>
      <w:ins w:id="1569" w:author="phuong vu" w:date="2018-11-22T18:01:00Z">
        <w:r w:rsidR="009C23E7" w:rsidRPr="000245EB">
          <w:rPr>
            <w:rPrChange w:id="1570" w:author="Tran Huan" w:date="2018-11-25T16:07:00Z">
              <w:rPr>
                <w:lang w:val="en-US"/>
              </w:rPr>
            </w:rPrChange>
          </w:rPr>
          <w:t>:</w:t>
        </w:r>
      </w:ins>
    </w:p>
    <w:p w14:paraId="06E4D0C1" w14:textId="77777777" w:rsidR="000D1FDC" w:rsidRDefault="00C6341D" w:rsidP="000D1FDC">
      <w:pPr>
        <w:keepNext/>
        <w:spacing w:line="276" w:lineRule="auto"/>
        <w:rPr>
          <w:ins w:id="1571" w:author="Tran Huan" w:date="2018-11-25T23:28:00Z"/>
        </w:rPr>
        <w:pPrChange w:id="1572" w:author="Tran Huan" w:date="2018-11-25T23:28:00Z">
          <w:pPr>
            <w:keepNext/>
            <w:spacing w:line="276" w:lineRule="auto"/>
          </w:pPr>
        </w:pPrChange>
      </w:pPr>
      <w:ins w:id="1573" w:author="Tran Huan" w:date="2018-11-25T19:19:00Z">
        <w:r>
          <w:rPr>
            <w:noProof/>
            <w:lang w:val="en-US"/>
          </w:rPr>
          <w:lastRenderedPageBreak/>
          <w:drawing>
            <wp:inline distT="0" distB="0" distL="0" distR="0" wp14:anchorId="07E687EA" wp14:editId="7684A94F">
              <wp:extent cx="5407924" cy="2527540"/>
              <wp:effectExtent l="0" t="0" r="0" b="63500"/>
              <wp:docPr id="85"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ins>
    </w:p>
    <w:p w14:paraId="71FB9CF0" w14:textId="22FED887" w:rsidR="00627671" w:rsidRDefault="000D1FDC" w:rsidP="000D1FDC">
      <w:pPr>
        <w:pStyle w:val="Caption"/>
        <w:rPr>
          <w:ins w:id="1574" w:author="phuong vu" w:date="2018-11-22T18:14:00Z"/>
        </w:rPr>
        <w:pPrChange w:id="1575" w:author="Tran Huan" w:date="2018-11-25T23:36:00Z">
          <w:pPr/>
        </w:pPrChange>
      </w:pPr>
      <w:ins w:id="1576" w:author="Tran Huan" w:date="2018-11-25T23:28:00Z">
        <w:r>
          <w:t xml:space="preserve">Hình </w:t>
        </w:r>
      </w:ins>
      <w:ins w:id="1577" w:author="Tran Huan" w:date="2018-11-26T01:41:00Z">
        <w:r w:rsidR="00BA6170">
          <w:fldChar w:fldCharType="begin"/>
        </w:r>
        <w:r w:rsidR="00BA6170">
          <w:instrText xml:space="preserve"> STYLEREF 1 \s </w:instrText>
        </w:r>
      </w:ins>
      <w:r w:rsidR="00BA6170">
        <w:fldChar w:fldCharType="separate"/>
      </w:r>
      <w:r w:rsidR="00BA6170">
        <w:rPr>
          <w:noProof/>
        </w:rPr>
        <w:t>1</w:t>
      </w:r>
      <w:ins w:id="1578"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579" w:author="Tran Huan" w:date="2018-11-26T01:41:00Z">
        <w:r w:rsidR="00BA6170">
          <w:rPr>
            <w:noProof/>
          </w:rPr>
          <w:t>2</w:t>
        </w:r>
        <w:r w:rsidR="00BA6170">
          <w:fldChar w:fldCharType="end"/>
        </w:r>
      </w:ins>
      <w:ins w:id="1580" w:author="Tran Huan" w:date="2018-11-25T23:28:00Z">
        <w:r w:rsidRPr="000D1FDC">
          <w:rPr>
            <w:rPrChange w:id="1581" w:author="Tran Huan" w:date="2018-11-25T23:28:00Z">
              <w:rPr>
                <w:lang w:val="en-US"/>
              </w:rPr>
            </w:rPrChange>
          </w:rPr>
          <w:t xml:space="preserve"> </w:t>
        </w:r>
        <w:r w:rsidRPr="008F40CD">
          <w:t>Các bước tạo đơn hàng trong ứng dụng di động</w:t>
        </w:r>
      </w:ins>
      <w:ins w:id="1582" w:author="phuong vu" w:date="2018-11-22T18:01:00Z">
        <w:del w:id="1583" w:author="Tran Huan" w:date="2018-11-25T19:20:00Z">
          <w:r w:rsidR="009C23E7" w:rsidDel="00C6341D">
            <w:rPr>
              <w:noProof/>
              <w:lang w:val="en-US"/>
            </w:rPr>
            <w:drawing>
              <wp:inline distT="0" distB="0" distL="0" distR="0" wp14:anchorId="7FD09F41" wp14:editId="5A603B3A">
                <wp:extent cx="5591175" cy="885825"/>
                <wp:effectExtent l="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del>
      </w:ins>
    </w:p>
    <w:p w14:paraId="45E54532" w14:textId="35CE3741" w:rsidR="00C6341D" w:rsidRPr="00C6341D" w:rsidDel="004A3D10" w:rsidRDefault="00627671">
      <w:pPr>
        <w:pStyle w:val="Caption"/>
        <w:spacing w:line="276" w:lineRule="auto"/>
        <w:rPr>
          <w:ins w:id="1584" w:author="phuong vu" w:date="2018-11-22T18:19:00Z"/>
          <w:del w:id="1585" w:author="Tran Huan" w:date="2018-11-25T23:24:00Z"/>
          <w:rPrChange w:id="1586" w:author="Tran Huan" w:date="2018-11-25T19:22:00Z">
            <w:rPr>
              <w:ins w:id="1587" w:author="phuong vu" w:date="2018-11-22T18:19:00Z"/>
              <w:del w:id="1588" w:author="Tran Huan" w:date="2018-11-25T23:24:00Z"/>
              <w:lang w:val="en-US"/>
            </w:rPr>
          </w:rPrChange>
        </w:rPr>
        <w:pPrChange w:id="1589" w:author="Tran Huan" w:date="2018-11-25T19:26:00Z">
          <w:pPr>
            <w:pStyle w:val="Caption"/>
            <w:spacing w:line="276" w:lineRule="auto"/>
          </w:pPr>
        </w:pPrChange>
      </w:pPr>
      <w:bookmarkStart w:id="1590" w:name="_Toc530951451"/>
      <w:ins w:id="1591" w:author="phuong vu" w:date="2018-11-22T18:14:00Z">
        <w:del w:id="1592" w:author="Tran Huan" w:date="2018-11-25T23:24:00Z">
          <w:r w:rsidDel="004A3D10">
            <w:delText xml:space="preserve">Hình </w:delText>
          </w:r>
          <w:r w:rsidDel="004A3D10">
            <w:fldChar w:fldCharType="begin"/>
          </w:r>
          <w:r w:rsidDel="004A3D10">
            <w:delInstrText xml:space="preserve"> STYLEREF 1 \s </w:delInstrText>
          </w:r>
        </w:del>
      </w:ins>
      <w:del w:id="1593" w:author="Tran Huan" w:date="2018-11-25T23:24:00Z">
        <w:r w:rsidDel="004A3D10">
          <w:fldChar w:fldCharType="separate"/>
        </w:r>
        <w:r w:rsidDel="004A3D10">
          <w:rPr>
            <w:noProof/>
          </w:rPr>
          <w:delText>1</w:delText>
        </w:r>
      </w:del>
      <w:ins w:id="1594" w:author="phuong vu" w:date="2018-11-22T18:14:00Z">
        <w:del w:id="1595" w:author="Tran Huan" w:date="2018-11-25T23:24:00Z">
          <w:r w:rsidDel="004A3D10">
            <w:fldChar w:fldCharType="end"/>
          </w:r>
          <w:r w:rsidDel="004A3D10">
            <w:delText>.</w:delText>
          </w:r>
          <w:r w:rsidDel="004A3D10">
            <w:fldChar w:fldCharType="begin"/>
          </w:r>
          <w:r w:rsidDel="004A3D10">
            <w:delInstrText xml:space="preserve"> SEQ Hình \* ARABIC \s 1 </w:delInstrText>
          </w:r>
        </w:del>
      </w:ins>
      <w:del w:id="1596" w:author="Tran Huan" w:date="2018-11-25T23:24:00Z">
        <w:r w:rsidDel="004A3D10">
          <w:fldChar w:fldCharType="separate"/>
        </w:r>
      </w:del>
      <w:ins w:id="1597" w:author="phuong vu" w:date="2018-11-22T18:14:00Z">
        <w:del w:id="1598" w:author="Tran Huan" w:date="2018-11-25T23:24:00Z">
          <w:r w:rsidDel="004A3D10">
            <w:rPr>
              <w:noProof/>
            </w:rPr>
            <w:delText>2</w:delText>
          </w:r>
          <w:r w:rsidDel="004A3D10">
            <w:fldChar w:fldCharType="end"/>
          </w:r>
          <w:r w:rsidRPr="000245EB" w:rsidDel="004A3D10">
            <w:rPr>
              <w:rPrChange w:id="1599" w:author="Tran Huan" w:date="2018-11-25T16:07:00Z">
                <w:rPr>
                  <w:lang w:val="en-US"/>
                </w:rPr>
              </w:rPrChange>
            </w:rPr>
            <w:delText xml:space="preserve"> Các bước </w:delText>
          </w:r>
        </w:del>
        <w:del w:id="1600" w:author="Tran Huan" w:date="2018-11-25T19:27:00Z">
          <w:r w:rsidRPr="000245EB" w:rsidDel="00E43C0E">
            <w:rPr>
              <w:rPrChange w:id="1601" w:author="Tran Huan" w:date="2018-11-25T16:07:00Z">
                <w:rPr>
                  <w:lang w:val="en-US"/>
                </w:rPr>
              </w:rPrChange>
            </w:rPr>
            <w:delText>1</w:delText>
          </w:r>
        </w:del>
        <w:del w:id="1602" w:author="Tran Huan" w:date="2018-11-25T23:24:00Z">
          <w:r w:rsidRPr="000245EB" w:rsidDel="004A3D10">
            <w:rPr>
              <w:rPrChange w:id="1603" w:author="Tran Huan" w:date="2018-11-25T16:07:00Z">
                <w:rPr>
                  <w:lang w:val="en-US"/>
                </w:rPr>
              </w:rPrChange>
            </w:rPr>
            <w:delText xml:space="preserve"> đơn hàng </w:delText>
          </w:r>
        </w:del>
        <w:bookmarkEnd w:id="1590"/>
        <w:del w:id="1604" w:author="Tran Huan" w:date="2018-11-25T19:27:00Z">
          <w:r w:rsidRPr="000245EB" w:rsidDel="00E43C0E">
            <w:rPr>
              <w:rPrChange w:id="1605" w:author="Tran Huan" w:date="2018-11-25T16:07:00Z">
                <w:rPr>
                  <w:lang w:val="en-US"/>
                </w:rPr>
              </w:rPrChange>
            </w:rPr>
            <w:delText>được trong hệ thống</w:delText>
          </w:r>
        </w:del>
      </w:ins>
    </w:p>
    <w:p w14:paraId="711A0D21" w14:textId="3B949F7F" w:rsidR="00627671" w:rsidRPr="000245EB" w:rsidRDefault="002A5978">
      <w:pPr>
        <w:pStyle w:val="ListParagraph"/>
        <w:numPr>
          <w:ilvl w:val="0"/>
          <w:numId w:val="61"/>
        </w:numPr>
        <w:spacing w:line="276" w:lineRule="auto"/>
        <w:ind w:left="450"/>
        <w:rPr>
          <w:ins w:id="1606" w:author="phuong vu" w:date="2018-11-22T18:25:00Z"/>
          <w:rPrChange w:id="1607" w:author="Tran Huan" w:date="2018-11-25T16:07:00Z">
            <w:rPr>
              <w:ins w:id="1608" w:author="phuong vu" w:date="2018-11-22T18:25:00Z"/>
              <w:lang w:val="en-US"/>
            </w:rPr>
          </w:rPrChange>
        </w:rPr>
        <w:pPrChange w:id="1609" w:author="phuong vu" w:date="2018-11-23T13:48:00Z">
          <w:pPr/>
        </w:pPrChange>
      </w:pPr>
      <w:ins w:id="1610" w:author="phuong vu" w:date="2018-11-23T10:59:00Z">
        <w:r w:rsidRPr="000245EB">
          <w:rPr>
            <w:rPrChange w:id="1611" w:author="Tran Huan" w:date="2018-11-25T16:07:00Z">
              <w:rPr>
                <w:lang w:val="en-US"/>
              </w:rPr>
            </w:rPrChange>
          </w:rPr>
          <w:t>T</w:t>
        </w:r>
      </w:ins>
      <w:ins w:id="1612" w:author="phuong vu" w:date="2018-11-22T18:24:00Z">
        <w:r w:rsidR="00B34D27" w:rsidRPr="000245EB">
          <w:rPr>
            <w:rPrChange w:id="1613" w:author="Tran Huan" w:date="2018-11-25T16:07:00Z">
              <w:rPr>
                <w:lang w:val="en-US"/>
              </w:rPr>
            </w:rPrChange>
          </w:rPr>
          <w:t>hời gian</w:t>
        </w:r>
      </w:ins>
      <w:ins w:id="1614" w:author="phuong vu" w:date="2018-11-22T20:02:00Z">
        <w:r w:rsidR="00C10D94" w:rsidRPr="000245EB">
          <w:rPr>
            <w:rPrChange w:id="1615" w:author="Tran Huan" w:date="2018-11-25T16:07:00Z">
              <w:rPr>
                <w:lang w:val="en-US"/>
              </w:rPr>
            </w:rPrChange>
          </w:rPr>
          <w:t xml:space="preserve"> dự kiến</w:t>
        </w:r>
      </w:ins>
      <w:ins w:id="1616" w:author="phuong vu" w:date="2018-11-22T18:24:00Z">
        <w:r w:rsidR="00B34D27" w:rsidRPr="000245EB">
          <w:rPr>
            <w:rPrChange w:id="1617" w:author="Tran Huan" w:date="2018-11-25T16:07:00Z">
              <w:rPr>
                <w:lang w:val="en-US"/>
              </w:rPr>
            </w:rPrChange>
          </w:rPr>
          <w:t xml:space="preserve"> </w:t>
        </w:r>
      </w:ins>
      <w:ins w:id="1618" w:author="phuong vu" w:date="2018-11-22T18:25:00Z">
        <w:r w:rsidR="00B34D27" w:rsidRPr="000245EB">
          <w:rPr>
            <w:rPrChange w:id="1619" w:author="Tran Huan" w:date="2018-11-25T16:07:00Z">
              <w:rPr>
                <w:lang w:val="en-US"/>
              </w:rPr>
            </w:rPrChange>
          </w:rPr>
          <w:t>xử lí một đơn hàng:</w:t>
        </w:r>
      </w:ins>
    </w:p>
    <w:p w14:paraId="214D7ED9" w14:textId="1CDBB26C" w:rsidR="00B34D27" w:rsidRPr="000245EB" w:rsidRDefault="00B34D27">
      <w:pPr>
        <w:spacing w:line="276" w:lineRule="auto"/>
        <w:rPr>
          <w:ins w:id="1620" w:author="phuong vu" w:date="2018-11-22T18:26:00Z"/>
          <w:rPrChange w:id="1621" w:author="Tran Huan" w:date="2018-11-25T16:07:00Z">
            <w:rPr>
              <w:ins w:id="1622" w:author="phuong vu" w:date="2018-11-22T18:26:00Z"/>
              <w:lang w:val="en-US"/>
            </w:rPr>
          </w:rPrChange>
        </w:rPr>
        <w:pPrChange w:id="1623" w:author="phuong vu" w:date="2018-11-23T13:48:00Z">
          <w:pPr/>
        </w:pPrChange>
      </w:pPr>
      <w:ins w:id="1624" w:author="phuong vu" w:date="2018-11-22T18:25:00Z">
        <w:r w:rsidRPr="000245EB">
          <w:rPr>
            <w:rPrChange w:id="1625" w:author="Tran Huan" w:date="2018-11-25T16:07:00Z">
              <w:rPr>
                <w:lang w:val="en-US"/>
              </w:rPr>
            </w:rPrChange>
          </w:rPr>
          <w:tab/>
          <w:t>- Khung giờ làm việc: 6</w:t>
        </w:r>
      </w:ins>
      <w:ins w:id="1626" w:author="phuong vu" w:date="2018-11-22T18:26:00Z">
        <w:r w:rsidRPr="000245EB">
          <w:rPr>
            <w:rPrChange w:id="1627" w:author="Tran Huan" w:date="2018-11-25T16:07:00Z">
              <w:rPr>
                <w:lang w:val="en-US"/>
              </w:rPr>
            </w:rPrChange>
          </w:rPr>
          <w:t>:00 – 17:00 hàng ngày.</w:t>
        </w:r>
      </w:ins>
    </w:p>
    <w:p w14:paraId="33589015" w14:textId="25C96F08" w:rsidR="00B34D27" w:rsidRPr="000245EB" w:rsidRDefault="00B34D27">
      <w:pPr>
        <w:spacing w:line="276" w:lineRule="auto"/>
        <w:rPr>
          <w:ins w:id="1628" w:author="phuong vu" w:date="2018-11-22T19:41:00Z"/>
          <w:rPrChange w:id="1629" w:author="Tran Huan" w:date="2018-11-25T16:07:00Z">
            <w:rPr>
              <w:ins w:id="1630" w:author="phuong vu" w:date="2018-11-22T19:41:00Z"/>
              <w:lang w:val="en-US"/>
            </w:rPr>
          </w:rPrChange>
        </w:rPr>
        <w:pPrChange w:id="1631" w:author="phuong vu" w:date="2018-11-23T13:48:00Z">
          <w:pPr/>
        </w:pPrChange>
      </w:pPr>
      <w:ins w:id="1632" w:author="phuong vu" w:date="2018-11-22T18:26:00Z">
        <w:r w:rsidRPr="000245EB">
          <w:rPr>
            <w:rPrChange w:id="1633" w:author="Tran Huan" w:date="2018-11-25T16:07:00Z">
              <w:rPr>
                <w:lang w:val="en-US"/>
              </w:rPr>
            </w:rPrChange>
          </w:rPr>
          <w:tab/>
          <w:t xml:space="preserve">- </w:t>
        </w:r>
      </w:ins>
      <w:ins w:id="1634" w:author="phuong vu" w:date="2018-11-22T18:30:00Z">
        <w:r w:rsidRPr="000245EB">
          <w:rPr>
            <w:rPrChange w:id="1635" w:author="Tran Huan" w:date="2018-11-25T16:07:00Z">
              <w:rPr>
                <w:lang w:val="en-US"/>
              </w:rPr>
            </w:rPrChange>
          </w:rPr>
          <w:t>Phạm vi</w:t>
        </w:r>
      </w:ins>
      <w:ins w:id="1636" w:author="phuong vu" w:date="2018-11-22T18:31:00Z">
        <w:r w:rsidRPr="000245EB">
          <w:rPr>
            <w:rPrChange w:id="1637" w:author="Tran Huan" w:date="2018-11-25T16:07:00Z">
              <w:rPr>
                <w:lang w:val="en-US"/>
              </w:rPr>
            </w:rPrChange>
          </w:rPr>
          <w:t xml:space="preserve"> bán kính vận chuyển đơn hàng</w:t>
        </w:r>
      </w:ins>
      <w:ins w:id="1638" w:author="Tran Huan" w:date="2018-11-25T16:41:00Z">
        <w:r w:rsidR="00A34A2E" w:rsidRPr="00A34A2E">
          <w:rPr>
            <w:rPrChange w:id="1639" w:author="Tran Huan" w:date="2018-11-25T16:41:00Z">
              <w:rPr>
                <w:lang w:val="en-US"/>
              </w:rPr>
            </w:rPrChange>
          </w:rPr>
          <w:t xml:space="preserve"> tối đa</w:t>
        </w:r>
      </w:ins>
      <w:ins w:id="1640" w:author="phuong vu" w:date="2018-11-22T18:31:00Z">
        <w:r w:rsidRPr="000245EB">
          <w:rPr>
            <w:rPrChange w:id="1641" w:author="Tran Huan" w:date="2018-11-25T16:07:00Z">
              <w:rPr>
                <w:lang w:val="en-US"/>
              </w:rPr>
            </w:rPrChange>
          </w:rPr>
          <w:t>: 10 km</w:t>
        </w:r>
      </w:ins>
      <w:ins w:id="1642" w:author="phuong vu" w:date="2018-11-22T20:05:00Z">
        <w:r w:rsidR="00C10D94" w:rsidRPr="000245EB">
          <w:rPr>
            <w:rPrChange w:id="1643" w:author="Tran Huan" w:date="2018-11-25T16:07:00Z">
              <w:rPr>
                <w:lang w:val="en-US"/>
              </w:rPr>
            </w:rPrChange>
          </w:rPr>
          <w:t>.</w:t>
        </w:r>
      </w:ins>
    </w:p>
    <w:p w14:paraId="04824769" w14:textId="0C5185AB" w:rsidR="00EE1254" w:rsidRPr="000245EB" w:rsidRDefault="00EE1254">
      <w:pPr>
        <w:spacing w:line="276" w:lineRule="auto"/>
        <w:rPr>
          <w:ins w:id="1644" w:author="phuong vu" w:date="2018-11-22T19:43:00Z"/>
          <w:rPrChange w:id="1645" w:author="Tran Huan" w:date="2018-11-25T16:07:00Z">
            <w:rPr>
              <w:ins w:id="1646" w:author="phuong vu" w:date="2018-11-22T19:43:00Z"/>
              <w:lang w:val="en-US"/>
            </w:rPr>
          </w:rPrChange>
        </w:rPr>
        <w:pPrChange w:id="1647" w:author="phuong vu" w:date="2018-11-23T13:48:00Z">
          <w:pPr/>
        </w:pPrChange>
      </w:pPr>
      <w:ins w:id="1648" w:author="phuong vu" w:date="2018-11-22T19:41:00Z">
        <w:r w:rsidRPr="000245EB">
          <w:rPr>
            <w:rPrChange w:id="1649" w:author="Tran Huan" w:date="2018-11-25T16:07:00Z">
              <w:rPr>
                <w:lang w:val="en-US"/>
              </w:rPr>
            </w:rPrChange>
          </w:rPr>
          <w:tab/>
          <w:t>- Thời gian trung bình để nhận và trả quần áo cho khách hàng</w:t>
        </w:r>
      </w:ins>
      <w:ins w:id="1650" w:author="phuong vu" w:date="2018-11-22T19:42:00Z">
        <w:r w:rsidR="00233DE3" w:rsidRPr="000245EB">
          <w:rPr>
            <w:rPrChange w:id="1651" w:author="Tran Huan" w:date="2018-11-25T16:07:00Z">
              <w:rPr>
                <w:lang w:val="en-US"/>
              </w:rPr>
            </w:rPrChange>
          </w:rPr>
          <w:t xml:space="preserve"> là</w:t>
        </w:r>
      </w:ins>
      <w:ins w:id="1652" w:author="phuong vu" w:date="2018-11-22T19:41:00Z">
        <w:r w:rsidRPr="000245EB">
          <w:rPr>
            <w:rPrChange w:id="1653" w:author="Tran Huan" w:date="2018-11-25T16:07:00Z">
              <w:rPr>
                <w:lang w:val="en-US"/>
              </w:rPr>
            </w:rPrChange>
          </w:rPr>
          <w:t xml:space="preserve"> 1 giờ</w:t>
        </w:r>
      </w:ins>
      <w:ins w:id="1654" w:author="phuong vu" w:date="2018-11-22T19:43:00Z">
        <w:r w:rsidR="00233DE3" w:rsidRPr="000245EB">
          <w:rPr>
            <w:rPrChange w:id="1655" w:author="Tran Huan" w:date="2018-11-25T16:07:00Z">
              <w:rPr>
                <w:lang w:val="en-US"/>
              </w:rPr>
            </w:rPrChange>
          </w:rPr>
          <w:t>/ lượt</w:t>
        </w:r>
      </w:ins>
      <w:ins w:id="1656" w:author="phuong vu" w:date="2018-11-22T19:42:00Z">
        <w:r w:rsidR="00233DE3" w:rsidRPr="000245EB">
          <w:rPr>
            <w:rPrChange w:id="1657" w:author="Tran Huan" w:date="2018-11-25T16:07:00Z">
              <w:rPr>
                <w:lang w:val="en-US"/>
              </w:rPr>
            </w:rPrChange>
          </w:rPr>
          <w:t xml:space="preserve">. Bao gồm: Thời gian di chuyển, kiểm tra đơn hàng, xác nhận với khách </w:t>
        </w:r>
      </w:ins>
      <w:ins w:id="1658" w:author="phuong vu" w:date="2018-11-22T19:43:00Z">
        <w:r w:rsidR="00233DE3" w:rsidRPr="000245EB">
          <w:rPr>
            <w:rPrChange w:id="1659" w:author="Tran Huan" w:date="2018-11-25T16:07:00Z">
              <w:rPr>
                <w:lang w:val="en-US"/>
              </w:rPr>
            </w:rPrChange>
          </w:rPr>
          <w:t>hàng.</w:t>
        </w:r>
      </w:ins>
    </w:p>
    <w:p w14:paraId="2E81959D" w14:textId="56F7F311" w:rsidR="00233DE3" w:rsidRPr="000245EB" w:rsidRDefault="00233DE3">
      <w:pPr>
        <w:spacing w:line="276" w:lineRule="auto"/>
        <w:rPr>
          <w:ins w:id="1660" w:author="phuong vu" w:date="2018-11-22T20:09:00Z"/>
          <w:rPrChange w:id="1661" w:author="Tran Huan" w:date="2018-11-25T16:07:00Z">
            <w:rPr>
              <w:ins w:id="1662" w:author="phuong vu" w:date="2018-11-22T20:09:00Z"/>
              <w:lang w:val="en-US"/>
            </w:rPr>
          </w:rPrChange>
        </w:rPr>
        <w:pPrChange w:id="1663" w:author="phuong vu" w:date="2018-11-23T13:48:00Z">
          <w:pPr/>
        </w:pPrChange>
      </w:pPr>
      <w:ins w:id="1664" w:author="phuong vu" w:date="2018-11-22T19:43:00Z">
        <w:r w:rsidRPr="000245EB">
          <w:rPr>
            <w:rPrChange w:id="1665" w:author="Tran Huan" w:date="2018-11-25T16:07:00Z">
              <w:rPr>
                <w:lang w:val="en-US"/>
              </w:rPr>
            </w:rPrChange>
          </w:rPr>
          <w:tab/>
        </w:r>
      </w:ins>
      <w:ins w:id="1666" w:author="phuong vu" w:date="2018-11-22T20:06:00Z">
        <w:r w:rsidR="00C10D94" w:rsidRPr="000245EB">
          <w:rPr>
            <w:rPrChange w:id="1667" w:author="Tran Huan" w:date="2018-11-25T16:07:00Z">
              <w:rPr>
                <w:lang w:val="en-US"/>
              </w:rPr>
            </w:rPrChange>
          </w:rPr>
          <w:t>- Thời gian xử lí một đơn hàng trung bình</w:t>
        </w:r>
      </w:ins>
      <w:ins w:id="1668" w:author="phuong vu" w:date="2018-11-22T20:07:00Z">
        <w:r w:rsidR="00C10D94" w:rsidRPr="000245EB">
          <w:rPr>
            <w:rPrChange w:id="1669" w:author="Tran Huan" w:date="2018-11-25T16:07:00Z">
              <w:rPr>
                <w:lang w:val="en-US"/>
              </w:rPr>
            </w:rPrChange>
          </w:rPr>
          <w:t xml:space="preserve"> nếu không có yêu cầu đặc biệt từ khách hàng</w:t>
        </w:r>
      </w:ins>
      <w:ins w:id="1670" w:author="phuong vu" w:date="2018-11-22T20:06:00Z">
        <w:r w:rsidR="00C10D94" w:rsidRPr="000245EB">
          <w:rPr>
            <w:rPrChange w:id="1671" w:author="Tran Huan" w:date="2018-11-25T16:07:00Z">
              <w:rPr>
                <w:lang w:val="en-US"/>
              </w:rPr>
            </w:rPrChange>
          </w:rPr>
          <w:t>: 3 giờ.</w:t>
        </w:r>
      </w:ins>
    </w:p>
    <w:p w14:paraId="280D9A75" w14:textId="2CEB3433" w:rsidR="004B7D55" w:rsidRPr="000245EB" w:rsidRDefault="00505E5A">
      <w:pPr>
        <w:spacing w:line="276" w:lineRule="auto"/>
        <w:rPr>
          <w:ins w:id="1672" w:author="phuong vu" w:date="2018-11-22T13:50:00Z"/>
        </w:rPr>
        <w:pPrChange w:id="1673" w:author="phuong vu" w:date="2018-11-23T13:48:00Z">
          <w:pPr>
            <w:pStyle w:val="Heading3"/>
          </w:pPr>
        </w:pPrChange>
      </w:pPr>
      <w:ins w:id="1674" w:author="phuong vu" w:date="2018-11-22T20:19:00Z">
        <w:r w:rsidRPr="000245EB">
          <w:rPr>
            <w:rPrChange w:id="1675" w:author="Tran Huan" w:date="2018-11-25T16:07:00Z">
              <w:rPr>
                <w:b w:val="0"/>
              </w:rPr>
            </w:rPrChange>
          </w:rPr>
          <w:tab/>
        </w:r>
      </w:ins>
      <w:ins w:id="1676" w:author="phuong vu" w:date="2018-11-22T20:24:00Z">
        <w:r w:rsidR="00C0220C" w:rsidRPr="000245EB">
          <w:rPr>
            <w:rPrChange w:id="1677" w:author="Tran Huan" w:date="2018-11-25T16:07:00Z">
              <w:rPr>
                <w:b w:val="0"/>
              </w:rPr>
            </w:rPrChange>
          </w:rPr>
          <w:t xml:space="preserve">=&gt; </w:t>
        </w:r>
      </w:ins>
      <w:ins w:id="1678" w:author="phuong vu" w:date="2018-11-22T20:21:00Z">
        <w:r w:rsidR="00C0220C" w:rsidRPr="000245EB">
          <w:rPr>
            <w:rPrChange w:id="1679" w:author="Tran Huan" w:date="2018-11-25T16:07:00Z">
              <w:rPr>
                <w:b w:val="0"/>
              </w:rPr>
            </w:rPrChange>
          </w:rPr>
          <w:t>Tổng thời gian dành cho một đơn hàng</w:t>
        </w:r>
      </w:ins>
      <w:ins w:id="1680" w:author="phuong vu" w:date="2018-11-22T20:23:00Z">
        <w:r w:rsidR="00C0220C" w:rsidRPr="000245EB">
          <w:rPr>
            <w:rPrChange w:id="1681" w:author="Tran Huan" w:date="2018-11-25T16:07:00Z">
              <w:rPr>
                <w:b w:val="0"/>
              </w:rPr>
            </w:rPrChange>
          </w:rPr>
          <w:t>: 5 giờ.</w:t>
        </w:r>
      </w:ins>
    </w:p>
    <w:p w14:paraId="248B2431" w14:textId="77777777" w:rsidR="00694700" w:rsidRDefault="00694700">
      <w:pPr>
        <w:pStyle w:val="Heading3"/>
        <w:spacing w:line="276" w:lineRule="auto"/>
        <w:rPr>
          <w:ins w:id="1682" w:author="phuong vu" w:date="2018-11-22T16:01:00Z"/>
        </w:rPr>
        <w:pPrChange w:id="1683" w:author="phuong vu" w:date="2018-11-23T13:48:00Z">
          <w:pPr>
            <w:pStyle w:val="Heading3"/>
          </w:pPr>
        </w:pPrChange>
      </w:pPr>
      <w:bookmarkStart w:id="1684" w:name="_Toc530662483"/>
      <w:bookmarkStart w:id="1685" w:name="_Toc530662482"/>
      <w:ins w:id="1686" w:author="phuong vu" w:date="2018-11-22T16:01:00Z">
        <w:r>
          <w:t>Các chức năng hệ thống</w:t>
        </w:r>
        <w:bookmarkEnd w:id="1684"/>
      </w:ins>
    </w:p>
    <w:p w14:paraId="08F82C78" w14:textId="77777777" w:rsidR="00694700" w:rsidRDefault="00694700">
      <w:pPr>
        <w:spacing w:line="276" w:lineRule="auto"/>
        <w:rPr>
          <w:ins w:id="1687" w:author="phuong vu" w:date="2018-11-22T16:01:00Z"/>
          <w:lang w:val="en-US"/>
        </w:rPr>
        <w:pPrChange w:id="1688" w:author="phuong vu" w:date="2018-11-23T13:48:00Z">
          <w:pPr/>
        </w:pPrChange>
      </w:pPr>
      <w:ins w:id="1689"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Change w:id="1690"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1691">
          <w:tblGrid>
            <w:gridCol w:w="708"/>
            <w:gridCol w:w="1481"/>
            <w:gridCol w:w="511"/>
            <w:gridCol w:w="5979"/>
          </w:tblGrid>
        </w:tblGridChange>
      </w:tblGrid>
      <w:tr w:rsidR="00694700" w14:paraId="0A6F799C" w14:textId="77777777" w:rsidTr="006648F4">
        <w:trPr>
          <w:ins w:id="1692" w:author="phuong vu" w:date="2018-11-22T16:01:00Z"/>
        </w:trPr>
        <w:tc>
          <w:tcPr>
            <w:tcW w:w="708" w:type="dxa"/>
            <w:vAlign w:val="center"/>
            <w:tcPrChange w:id="1693" w:author="phuong vu" w:date="2018-11-23T10:00:00Z">
              <w:tcPr>
                <w:tcW w:w="708" w:type="dxa"/>
                <w:vAlign w:val="center"/>
              </w:tcPr>
            </w:tcPrChange>
          </w:tcPr>
          <w:p w14:paraId="33CEA1B4" w14:textId="77777777" w:rsidR="00694700" w:rsidRPr="007C127C" w:rsidRDefault="00694700">
            <w:pPr>
              <w:pStyle w:val="ListParagraph"/>
              <w:spacing w:line="276" w:lineRule="auto"/>
              <w:ind w:left="0"/>
              <w:jc w:val="center"/>
              <w:rPr>
                <w:ins w:id="1694" w:author="phuong vu" w:date="2018-11-22T16:01:00Z"/>
                <w:b/>
              </w:rPr>
              <w:pPrChange w:id="1695" w:author="phuong vu" w:date="2018-11-23T13:48:00Z">
                <w:pPr>
                  <w:pStyle w:val="ListParagraph"/>
                  <w:ind w:left="0"/>
                  <w:jc w:val="center"/>
                </w:pPr>
              </w:pPrChange>
            </w:pPr>
            <w:ins w:id="1696" w:author="phuong vu" w:date="2018-11-22T16:01:00Z">
              <w:r w:rsidRPr="007C127C">
                <w:rPr>
                  <w:b/>
                </w:rPr>
                <w:t>STT</w:t>
              </w:r>
            </w:ins>
          </w:p>
        </w:tc>
        <w:tc>
          <w:tcPr>
            <w:tcW w:w="1992" w:type="dxa"/>
            <w:vAlign w:val="center"/>
            <w:tcPrChange w:id="1697" w:author="phuong vu" w:date="2018-11-23T10:00:00Z">
              <w:tcPr>
                <w:tcW w:w="1481" w:type="dxa"/>
                <w:vAlign w:val="center"/>
              </w:tcPr>
            </w:tcPrChange>
          </w:tcPr>
          <w:p w14:paraId="191E5361" w14:textId="77777777" w:rsidR="00694700" w:rsidRPr="007C127C" w:rsidRDefault="00694700">
            <w:pPr>
              <w:pStyle w:val="ListParagraph"/>
              <w:spacing w:line="276" w:lineRule="auto"/>
              <w:ind w:left="0"/>
              <w:jc w:val="center"/>
              <w:rPr>
                <w:ins w:id="1698" w:author="phuong vu" w:date="2018-11-22T16:01:00Z"/>
                <w:b/>
              </w:rPr>
              <w:pPrChange w:id="1699" w:author="phuong vu" w:date="2018-11-23T13:48:00Z">
                <w:pPr>
                  <w:pStyle w:val="ListParagraph"/>
                  <w:ind w:left="0"/>
                  <w:jc w:val="center"/>
                </w:pPr>
              </w:pPrChange>
            </w:pPr>
            <w:ins w:id="1700" w:author="phuong vu" w:date="2018-11-22T16:01:00Z">
              <w:r w:rsidRPr="007C127C">
                <w:rPr>
                  <w:b/>
                </w:rPr>
                <w:t>Mã chức năng</w:t>
              </w:r>
            </w:ins>
          </w:p>
        </w:tc>
        <w:tc>
          <w:tcPr>
            <w:tcW w:w="5979" w:type="dxa"/>
            <w:vAlign w:val="center"/>
            <w:tcPrChange w:id="1701" w:author="phuong vu" w:date="2018-11-23T10:00:00Z">
              <w:tcPr>
                <w:tcW w:w="6490" w:type="dxa"/>
                <w:gridSpan w:val="2"/>
                <w:vAlign w:val="center"/>
              </w:tcPr>
            </w:tcPrChange>
          </w:tcPr>
          <w:p w14:paraId="3B7173AD" w14:textId="77777777" w:rsidR="00694700" w:rsidRPr="007C127C" w:rsidRDefault="00694700">
            <w:pPr>
              <w:pStyle w:val="ListParagraph"/>
              <w:spacing w:line="276" w:lineRule="auto"/>
              <w:ind w:left="0"/>
              <w:jc w:val="center"/>
              <w:rPr>
                <w:ins w:id="1702" w:author="phuong vu" w:date="2018-11-22T16:01:00Z"/>
                <w:b/>
              </w:rPr>
              <w:pPrChange w:id="1703" w:author="phuong vu" w:date="2018-11-23T13:48:00Z">
                <w:pPr>
                  <w:pStyle w:val="ListParagraph"/>
                  <w:ind w:left="0"/>
                  <w:jc w:val="center"/>
                </w:pPr>
              </w:pPrChange>
            </w:pPr>
            <w:ins w:id="1704" w:author="phuong vu" w:date="2018-11-22T16:01:00Z">
              <w:r w:rsidRPr="007C127C">
                <w:rPr>
                  <w:b/>
                </w:rPr>
                <w:t>Tên chức năng</w:t>
              </w:r>
            </w:ins>
          </w:p>
        </w:tc>
      </w:tr>
      <w:tr w:rsidR="00694700" w14:paraId="250A345E" w14:textId="77777777" w:rsidTr="006648F4">
        <w:trPr>
          <w:ins w:id="1705" w:author="phuong vu" w:date="2018-11-22T16:01:00Z"/>
        </w:trPr>
        <w:tc>
          <w:tcPr>
            <w:tcW w:w="708" w:type="dxa"/>
            <w:tcPrChange w:id="1706" w:author="phuong vu" w:date="2018-11-23T10:00:00Z">
              <w:tcPr>
                <w:tcW w:w="708" w:type="dxa"/>
              </w:tcPr>
            </w:tcPrChange>
          </w:tcPr>
          <w:p w14:paraId="71990D44" w14:textId="77777777" w:rsidR="00694700" w:rsidRDefault="00694700">
            <w:pPr>
              <w:pStyle w:val="ListParagraph"/>
              <w:spacing w:line="276" w:lineRule="auto"/>
              <w:ind w:left="0"/>
              <w:jc w:val="center"/>
              <w:rPr>
                <w:ins w:id="1707" w:author="phuong vu" w:date="2018-11-22T16:01:00Z"/>
              </w:rPr>
              <w:pPrChange w:id="1708" w:author="phuong vu" w:date="2018-11-23T13:48:00Z">
                <w:pPr>
                  <w:pStyle w:val="ListParagraph"/>
                  <w:spacing w:line="360" w:lineRule="auto"/>
                  <w:ind w:left="0"/>
                  <w:jc w:val="center"/>
                </w:pPr>
              </w:pPrChange>
            </w:pPr>
            <w:ins w:id="1709" w:author="phuong vu" w:date="2018-11-22T16:01:00Z">
              <w:r>
                <w:t>1</w:t>
              </w:r>
            </w:ins>
          </w:p>
        </w:tc>
        <w:tc>
          <w:tcPr>
            <w:tcW w:w="1992" w:type="dxa"/>
            <w:tcPrChange w:id="1710" w:author="phuong vu" w:date="2018-11-23T10:00:00Z">
              <w:tcPr>
                <w:tcW w:w="1481" w:type="dxa"/>
              </w:tcPr>
            </w:tcPrChange>
          </w:tcPr>
          <w:p w14:paraId="179EE15E" w14:textId="77777777" w:rsidR="00694700" w:rsidRPr="007C127C" w:rsidRDefault="00694700">
            <w:pPr>
              <w:pStyle w:val="ListParagraph"/>
              <w:spacing w:line="276" w:lineRule="auto"/>
              <w:ind w:left="0"/>
              <w:rPr>
                <w:ins w:id="1711" w:author="phuong vu" w:date="2018-11-22T16:01:00Z"/>
                <w:lang w:val="en-US"/>
              </w:rPr>
              <w:pPrChange w:id="1712" w:author="phuong vu" w:date="2018-11-23T13:48:00Z">
                <w:pPr>
                  <w:pStyle w:val="ListParagraph"/>
                  <w:spacing w:line="360" w:lineRule="auto"/>
                  <w:ind w:left="0"/>
                </w:pPr>
              </w:pPrChange>
            </w:pPr>
            <w:ins w:id="1713" w:author="phuong vu" w:date="2018-11-22T16:01:00Z">
              <w:r>
                <w:rPr>
                  <w:lang w:val="en-US"/>
                </w:rPr>
                <w:t>GU_01</w:t>
              </w:r>
            </w:ins>
          </w:p>
        </w:tc>
        <w:tc>
          <w:tcPr>
            <w:tcW w:w="5979" w:type="dxa"/>
            <w:tcPrChange w:id="1714" w:author="phuong vu" w:date="2018-11-23T10:00:00Z">
              <w:tcPr>
                <w:tcW w:w="6490" w:type="dxa"/>
                <w:gridSpan w:val="2"/>
              </w:tcPr>
            </w:tcPrChange>
          </w:tcPr>
          <w:p w14:paraId="453889C5" w14:textId="48F77F1A" w:rsidR="00694700" w:rsidRPr="007C127C" w:rsidRDefault="00694700">
            <w:pPr>
              <w:pStyle w:val="ListParagraph"/>
              <w:spacing w:line="276" w:lineRule="auto"/>
              <w:ind w:left="0"/>
              <w:rPr>
                <w:ins w:id="1715" w:author="phuong vu" w:date="2018-11-22T16:01:00Z"/>
                <w:lang w:val="en-US"/>
              </w:rPr>
              <w:pPrChange w:id="1716" w:author="phuong vu" w:date="2018-11-23T13:48:00Z">
                <w:pPr>
                  <w:pStyle w:val="ListParagraph"/>
                  <w:spacing w:line="360" w:lineRule="auto"/>
                  <w:ind w:left="0"/>
                </w:pPr>
              </w:pPrChange>
            </w:pPr>
            <w:ins w:id="1717" w:author="phuong vu" w:date="2018-11-22T16:01:00Z">
              <w:r>
                <w:rPr>
                  <w:lang w:val="en-US"/>
                </w:rPr>
                <w:t>Quản lí đơn hàng</w:t>
              </w:r>
            </w:ins>
          </w:p>
        </w:tc>
      </w:tr>
      <w:tr w:rsidR="00694700" w14:paraId="77151132" w14:textId="77777777" w:rsidTr="006648F4">
        <w:trPr>
          <w:ins w:id="1718" w:author="phuong vu" w:date="2018-11-22T16:01:00Z"/>
        </w:trPr>
        <w:tc>
          <w:tcPr>
            <w:tcW w:w="708" w:type="dxa"/>
            <w:tcPrChange w:id="1719" w:author="phuong vu" w:date="2018-11-23T10:00:00Z">
              <w:tcPr>
                <w:tcW w:w="708" w:type="dxa"/>
              </w:tcPr>
            </w:tcPrChange>
          </w:tcPr>
          <w:p w14:paraId="1387BFE9" w14:textId="77777777" w:rsidR="00694700" w:rsidRPr="00467A14" w:rsidRDefault="00694700">
            <w:pPr>
              <w:pStyle w:val="ListParagraph"/>
              <w:spacing w:line="276" w:lineRule="auto"/>
              <w:ind w:left="0"/>
              <w:jc w:val="center"/>
              <w:rPr>
                <w:ins w:id="1720" w:author="phuong vu" w:date="2018-11-22T16:01:00Z"/>
                <w:lang w:val="en-US"/>
              </w:rPr>
              <w:pPrChange w:id="1721" w:author="phuong vu" w:date="2018-11-23T13:48:00Z">
                <w:pPr>
                  <w:pStyle w:val="ListParagraph"/>
                  <w:spacing w:line="360" w:lineRule="auto"/>
                  <w:ind w:left="0"/>
                  <w:jc w:val="center"/>
                </w:pPr>
              </w:pPrChange>
            </w:pPr>
            <w:ins w:id="1722" w:author="phuong vu" w:date="2018-11-22T16:01:00Z">
              <w:r>
                <w:t>2</w:t>
              </w:r>
            </w:ins>
          </w:p>
        </w:tc>
        <w:tc>
          <w:tcPr>
            <w:tcW w:w="1992" w:type="dxa"/>
            <w:tcPrChange w:id="1723" w:author="phuong vu" w:date="2018-11-23T10:00:00Z">
              <w:tcPr>
                <w:tcW w:w="1481" w:type="dxa"/>
              </w:tcPr>
            </w:tcPrChange>
          </w:tcPr>
          <w:p w14:paraId="59DA053D" w14:textId="5015523A" w:rsidR="00694700" w:rsidRPr="007C127C" w:rsidRDefault="00694700">
            <w:pPr>
              <w:pStyle w:val="ListParagraph"/>
              <w:spacing w:line="276" w:lineRule="auto"/>
              <w:ind w:left="0"/>
              <w:rPr>
                <w:ins w:id="1724" w:author="phuong vu" w:date="2018-11-22T16:01:00Z"/>
                <w:lang w:val="en-US"/>
              </w:rPr>
              <w:pPrChange w:id="1725" w:author="phuong vu" w:date="2018-11-23T13:48:00Z">
                <w:pPr>
                  <w:pStyle w:val="ListParagraph"/>
                  <w:spacing w:line="360" w:lineRule="auto"/>
                  <w:ind w:left="0"/>
                </w:pPr>
              </w:pPrChange>
            </w:pPr>
            <w:ins w:id="1726" w:author="phuong vu" w:date="2018-11-22T16:01:00Z">
              <w:r>
                <w:rPr>
                  <w:lang w:val="en-US"/>
                </w:rPr>
                <w:t>GU_02</w:t>
              </w:r>
            </w:ins>
          </w:p>
        </w:tc>
        <w:tc>
          <w:tcPr>
            <w:tcW w:w="5979" w:type="dxa"/>
            <w:tcPrChange w:id="1727" w:author="phuong vu" w:date="2018-11-23T10:00:00Z">
              <w:tcPr>
                <w:tcW w:w="6490" w:type="dxa"/>
                <w:gridSpan w:val="2"/>
              </w:tcPr>
            </w:tcPrChange>
          </w:tcPr>
          <w:p w14:paraId="1C07ECD3" w14:textId="42E2BD5F" w:rsidR="00694700" w:rsidRDefault="00694700">
            <w:pPr>
              <w:pStyle w:val="ListParagraph"/>
              <w:spacing w:line="276" w:lineRule="auto"/>
              <w:ind w:left="0"/>
              <w:rPr>
                <w:ins w:id="1728" w:author="phuong vu" w:date="2018-11-22T16:01:00Z"/>
              </w:rPr>
              <w:pPrChange w:id="1729" w:author="phuong vu" w:date="2018-11-23T13:48:00Z">
                <w:pPr>
                  <w:pStyle w:val="ListParagraph"/>
                  <w:spacing w:line="360" w:lineRule="auto"/>
                  <w:ind w:left="0"/>
                </w:pPr>
              </w:pPrChange>
            </w:pPr>
            <w:ins w:id="1730" w:author="phuong vu" w:date="2018-11-22T16:01:00Z">
              <w:r>
                <w:rPr>
                  <w:lang w:val="en-US"/>
                </w:rPr>
                <w:t>Quản lí biên nhận</w:t>
              </w:r>
            </w:ins>
          </w:p>
        </w:tc>
      </w:tr>
      <w:tr w:rsidR="00694700" w14:paraId="3BDFE688" w14:textId="77777777" w:rsidTr="006648F4">
        <w:trPr>
          <w:ins w:id="1731" w:author="phuong vu" w:date="2018-11-22T16:01:00Z"/>
        </w:trPr>
        <w:tc>
          <w:tcPr>
            <w:tcW w:w="708" w:type="dxa"/>
            <w:tcPrChange w:id="1732" w:author="phuong vu" w:date="2018-11-23T10:00:00Z">
              <w:tcPr>
                <w:tcW w:w="708" w:type="dxa"/>
              </w:tcPr>
            </w:tcPrChange>
          </w:tcPr>
          <w:p w14:paraId="7E41B45B" w14:textId="77777777" w:rsidR="00694700" w:rsidRPr="00467A14" w:rsidRDefault="00694700">
            <w:pPr>
              <w:pStyle w:val="ListParagraph"/>
              <w:spacing w:line="276" w:lineRule="auto"/>
              <w:ind w:left="0"/>
              <w:jc w:val="center"/>
              <w:rPr>
                <w:ins w:id="1733" w:author="phuong vu" w:date="2018-11-22T16:01:00Z"/>
                <w:lang w:val="en-US"/>
              </w:rPr>
              <w:pPrChange w:id="1734" w:author="phuong vu" w:date="2018-11-23T13:48:00Z">
                <w:pPr>
                  <w:pStyle w:val="ListParagraph"/>
                  <w:spacing w:line="360" w:lineRule="auto"/>
                  <w:ind w:left="0"/>
                  <w:jc w:val="center"/>
                </w:pPr>
              </w:pPrChange>
            </w:pPr>
            <w:ins w:id="1735" w:author="phuong vu" w:date="2018-11-22T16:01:00Z">
              <w:r>
                <w:t>3</w:t>
              </w:r>
            </w:ins>
          </w:p>
        </w:tc>
        <w:tc>
          <w:tcPr>
            <w:tcW w:w="1992" w:type="dxa"/>
            <w:tcPrChange w:id="1736" w:author="phuong vu" w:date="2018-11-23T10:00:00Z">
              <w:tcPr>
                <w:tcW w:w="1481" w:type="dxa"/>
              </w:tcPr>
            </w:tcPrChange>
          </w:tcPr>
          <w:p w14:paraId="39B0F760" w14:textId="77777777" w:rsidR="00694700" w:rsidRPr="007C127C" w:rsidRDefault="00694700">
            <w:pPr>
              <w:pStyle w:val="ListParagraph"/>
              <w:spacing w:line="276" w:lineRule="auto"/>
              <w:ind w:left="0"/>
              <w:rPr>
                <w:ins w:id="1737" w:author="phuong vu" w:date="2018-11-22T16:01:00Z"/>
                <w:lang w:val="en-US"/>
              </w:rPr>
              <w:pPrChange w:id="1738" w:author="phuong vu" w:date="2018-11-23T13:48:00Z">
                <w:pPr>
                  <w:pStyle w:val="ListParagraph"/>
                  <w:spacing w:line="360" w:lineRule="auto"/>
                  <w:ind w:left="0"/>
                </w:pPr>
              </w:pPrChange>
            </w:pPr>
            <w:ins w:id="1739" w:author="phuong vu" w:date="2018-11-22T16:01:00Z">
              <w:r>
                <w:rPr>
                  <w:lang w:val="en-US"/>
                </w:rPr>
                <w:t>GU_03</w:t>
              </w:r>
            </w:ins>
          </w:p>
        </w:tc>
        <w:tc>
          <w:tcPr>
            <w:tcW w:w="5979" w:type="dxa"/>
            <w:tcPrChange w:id="1740" w:author="phuong vu" w:date="2018-11-23T10:00:00Z">
              <w:tcPr>
                <w:tcW w:w="6490" w:type="dxa"/>
                <w:gridSpan w:val="2"/>
              </w:tcPr>
            </w:tcPrChange>
          </w:tcPr>
          <w:p w14:paraId="550F0281" w14:textId="64AD9CF2" w:rsidR="00694700" w:rsidRDefault="00694700">
            <w:pPr>
              <w:pStyle w:val="ListParagraph"/>
              <w:spacing w:line="276" w:lineRule="auto"/>
              <w:ind w:left="0"/>
              <w:rPr>
                <w:ins w:id="1741" w:author="phuong vu" w:date="2018-11-22T16:01:00Z"/>
              </w:rPr>
              <w:pPrChange w:id="1742" w:author="phuong vu" w:date="2018-11-23T13:48:00Z">
                <w:pPr>
                  <w:pStyle w:val="ListParagraph"/>
                  <w:spacing w:line="360" w:lineRule="auto"/>
                  <w:ind w:left="0"/>
                </w:pPr>
              </w:pPrChange>
            </w:pPr>
            <w:ins w:id="1743" w:author="phuong vu" w:date="2018-11-22T16:01:00Z">
              <w:r>
                <w:rPr>
                  <w:lang w:val="en-US"/>
                </w:rPr>
                <w:t>Quản lí phân công xử lí đơn hàng</w:t>
              </w:r>
            </w:ins>
          </w:p>
        </w:tc>
      </w:tr>
      <w:tr w:rsidR="00694700" w14:paraId="29094FF4" w14:textId="77777777" w:rsidTr="006648F4">
        <w:trPr>
          <w:ins w:id="1744" w:author="phuong vu" w:date="2018-11-22T16:01:00Z"/>
        </w:trPr>
        <w:tc>
          <w:tcPr>
            <w:tcW w:w="708" w:type="dxa"/>
            <w:tcPrChange w:id="1745" w:author="phuong vu" w:date="2018-11-23T10:00:00Z">
              <w:tcPr>
                <w:tcW w:w="708" w:type="dxa"/>
              </w:tcPr>
            </w:tcPrChange>
          </w:tcPr>
          <w:p w14:paraId="179BB6D1" w14:textId="77777777" w:rsidR="00694700" w:rsidRDefault="00694700">
            <w:pPr>
              <w:pStyle w:val="ListParagraph"/>
              <w:spacing w:line="276" w:lineRule="auto"/>
              <w:ind w:left="0"/>
              <w:jc w:val="center"/>
              <w:rPr>
                <w:ins w:id="1746" w:author="phuong vu" w:date="2018-11-22T16:01:00Z"/>
              </w:rPr>
              <w:pPrChange w:id="1747" w:author="phuong vu" w:date="2018-11-23T13:48:00Z">
                <w:pPr>
                  <w:pStyle w:val="ListParagraph"/>
                  <w:spacing w:line="360" w:lineRule="auto"/>
                  <w:ind w:left="0"/>
                  <w:jc w:val="center"/>
                </w:pPr>
              </w:pPrChange>
            </w:pPr>
            <w:ins w:id="1748" w:author="phuong vu" w:date="2018-11-22T16:01:00Z">
              <w:r>
                <w:t>4</w:t>
              </w:r>
            </w:ins>
          </w:p>
        </w:tc>
        <w:tc>
          <w:tcPr>
            <w:tcW w:w="1992" w:type="dxa"/>
            <w:tcPrChange w:id="1749" w:author="phuong vu" w:date="2018-11-23T10:00:00Z">
              <w:tcPr>
                <w:tcW w:w="1481" w:type="dxa"/>
              </w:tcPr>
            </w:tcPrChange>
          </w:tcPr>
          <w:p w14:paraId="4BC1275F" w14:textId="77777777" w:rsidR="00694700" w:rsidRPr="007C127C" w:rsidRDefault="00694700">
            <w:pPr>
              <w:pStyle w:val="ListParagraph"/>
              <w:spacing w:line="276" w:lineRule="auto"/>
              <w:ind w:left="0"/>
              <w:rPr>
                <w:ins w:id="1750" w:author="phuong vu" w:date="2018-11-22T16:01:00Z"/>
                <w:lang w:val="en-US"/>
              </w:rPr>
              <w:pPrChange w:id="1751" w:author="phuong vu" w:date="2018-11-23T13:48:00Z">
                <w:pPr>
                  <w:pStyle w:val="ListParagraph"/>
                  <w:spacing w:line="360" w:lineRule="auto"/>
                  <w:ind w:left="0"/>
                </w:pPr>
              </w:pPrChange>
            </w:pPr>
            <w:ins w:id="1752" w:author="phuong vu" w:date="2018-11-22T16:01:00Z">
              <w:r>
                <w:rPr>
                  <w:lang w:val="en-US"/>
                </w:rPr>
                <w:t>GU_04</w:t>
              </w:r>
            </w:ins>
          </w:p>
        </w:tc>
        <w:tc>
          <w:tcPr>
            <w:tcW w:w="5979" w:type="dxa"/>
            <w:tcPrChange w:id="1753" w:author="phuong vu" w:date="2018-11-23T10:00:00Z">
              <w:tcPr>
                <w:tcW w:w="6490" w:type="dxa"/>
                <w:gridSpan w:val="2"/>
              </w:tcPr>
            </w:tcPrChange>
          </w:tcPr>
          <w:p w14:paraId="4C10513C" w14:textId="64ACF371" w:rsidR="00694700" w:rsidRDefault="00694700">
            <w:pPr>
              <w:pStyle w:val="ListParagraph"/>
              <w:spacing w:line="276" w:lineRule="auto"/>
              <w:ind w:left="0"/>
              <w:rPr>
                <w:ins w:id="1754" w:author="phuong vu" w:date="2018-11-22T16:01:00Z"/>
              </w:rPr>
              <w:pPrChange w:id="1755" w:author="phuong vu" w:date="2018-11-23T13:48:00Z">
                <w:pPr>
                  <w:pStyle w:val="ListParagraph"/>
                  <w:spacing w:line="360" w:lineRule="auto"/>
                  <w:ind w:left="0"/>
                </w:pPr>
              </w:pPrChange>
            </w:pPr>
            <w:ins w:id="1756" w:author="phuong vu" w:date="2018-11-22T16:01:00Z">
              <w:r>
                <w:rPr>
                  <w:lang w:val="en-US"/>
                </w:rPr>
                <w:t>Tạo đơn hàng</w:t>
              </w:r>
            </w:ins>
          </w:p>
        </w:tc>
      </w:tr>
      <w:tr w:rsidR="007E73AD" w14:paraId="15C511E4" w14:textId="77777777" w:rsidTr="006648F4">
        <w:trPr>
          <w:ins w:id="1757" w:author="phuong vu" w:date="2018-11-23T08:48:00Z"/>
        </w:trPr>
        <w:tc>
          <w:tcPr>
            <w:tcW w:w="708" w:type="dxa"/>
            <w:tcPrChange w:id="1758" w:author="phuong vu" w:date="2018-11-23T10:00:00Z">
              <w:tcPr>
                <w:tcW w:w="708" w:type="dxa"/>
              </w:tcPr>
            </w:tcPrChange>
          </w:tcPr>
          <w:p w14:paraId="4EC9942C" w14:textId="444C0203" w:rsidR="007E73AD" w:rsidRPr="007E73AD" w:rsidRDefault="007E73AD">
            <w:pPr>
              <w:pStyle w:val="ListParagraph"/>
              <w:spacing w:line="276" w:lineRule="auto"/>
              <w:ind w:left="0"/>
              <w:jc w:val="center"/>
              <w:rPr>
                <w:ins w:id="1759" w:author="phuong vu" w:date="2018-11-23T08:48:00Z"/>
                <w:lang w:val="en-US"/>
                <w:rPrChange w:id="1760" w:author="phuong vu" w:date="2018-11-23T08:48:00Z">
                  <w:rPr>
                    <w:ins w:id="1761" w:author="phuong vu" w:date="2018-11-23T08:48:00Z"/>
                  </w:rPr>
                </w:rPrChange>
              </w:rPr>
              <w:pPrChange w:id="1762" w:author="phuong vu" w:date="2018-11-23T13:48:00Z">
                <w:pPr>
                  <w:pStyle w:val="ListParagraph"/>
                  <w:spacing w:line="360" w:lineRule="auto"/>
                  <w:ind w:left="0"/>
                  <w:jc w:val="center"/>
                </w:pPr>
              </w:pPrChange>
            </w:pPr>
            <w:ins w:id="1763" w:author="phuong vu" w:date="2018-11-23T08:48:00Z">
              <w:r>
                <w:rPr>
                  <w:lang w:val="en-US"/>
                </w:rPr>
                <w:t>5</w:t>
              </w:r>
            </w:ins>
          </w:p>
        </w:tc>
        <w:tc>
          <w:tcPr>
            <w:tcW w:w="1992" w:type="dxa"/>
            <w:tcPrChange w:id="1764" w:author="phuong vu" w:date="2018-11-23T10:00:00Z">
              <w:tcPr>
                <w:tcW w:w="1481" w:type="dxa"/>
              </w:tcPr>
            </w:tcPrChange>
          </w:tcPr>
          <w:p w14:paraId="26463646" w14:textId="48D61E8E" w:rsidR="007E73AD" w:rsidRDefault="007E73AD">
            <w:pPr>
              <w:pStyle w:val="ListParagraph"/>
              <w:spacing w:line="276" w:lineRule="auto"/>
              <w:ind w:left="0"/>
              <w:rPr>
                <w:ins w:id="1765" w:author="phuong vu" w:date="2018-11-23T08:48:00Z"/>
                <w:lang w:val="en-US"/>
              </w:rPr>
              <w:pPrChange w:id="1766" w:author="phuong vu" w:date="2018-11-23T13:48:00Z">
                <w:pPr>
                  <w:pStyle w:val="ListParagraph"/>
                  <w:spacing w:line="360" w:lineRule="auto"/>
                  <w:ind w:left="0"/>
                </w:pPr>
              </w:pPrChange>
            </w:pPr>
            <w:ins w:id="1767" w:author="phuong vu" w:date="2018-11-23T08:48:00Z">
              <w:r>
                <w:rPr>
                  <w:lang w:val="en-US"/>
                </w:rPr>
                <w:t>GU_05</w:t>
              </w:r>
            </w:ins>
          </w:p>
        </w:tc>
        <w:tc>
          <w:tcPr>
            <w:tcW w:w="5979" w:type="dxa"/>
            <w:tcPrChange w:id="1768" w:author="phuong vu" w:date="2018-11-23T10:00:00Z">
              <w:tcPr>
                <w:tcW w:w="6490" w:type="dxa"/>
                <w:gridSpan w:val="2"/>
              </w:tcPr>
            </w:tcPrChange>
          </w:tcPr>
          <w:p w14:paraId="6E9CF08C" w14:textId="4A9D4861" w:rsidR="007E73AD" w:rsidRDefault="007E73AD">
            <w:pPr>
              <w:pStyle w:val="ListParagraph"/>
              <w:spacing w:line="276" w:lineRule="auto"/>
              <w:ind w:left="0"/>
              <w:rPr>
                <w:ins w:id="1769" w:author="phuong vu" w:date="2018-11-23T08:48:00Z"/>
                <w:lang w:val="en-US"/>
              </w:rPr>
              <w:pPrChange w:id="1770" w:author="phuong vu" w:date="2018-11-23T13:48:00Z">
                <w:pPr>
                  <w:pStyle w:val="ListParagraph"/>
                  <w:spacing w:line="360" w:lineRule="auto"/>
                  <w:ind w:left="0"/>
                </w:pPr>
              </w:pPrChange>
            </w:pPr>
            <w:ins w:id="1771" w:author="phuong vu" w:date="2018-11-23T08:48:00Z">
              <w:r>
                <w:rPr>
                  <w:lang w:val="en-US"/>
                </w:rPr>
                <w:t>Cập nhật đơn hàng</w:t>
              </w:r>
            </w:ins>
          </w:p>
        </w:tc>
      </w:tr>
      <w:tr w:rsidR="00694700" w14:paraId="7241F57D" w14:textId="77777777" w:rsidTr="006648F4">
        <w:trPr>
          <w:ins w:id="1772" w:author="phuong vu" w:date="2018-11-22T16:01:00Z"/>
        </w:trPr>
        <w:tc>
          <w:tcPr>
            <w:tcW w:w="708" w:type="dxa"/>
            <w:tcPrChange w:id="1773" w:author="phuong vu" w:date="2018-11-23T10:00:00Z">
              <w:tcPr>
                <w:tcW w:w="708" w:type="dxa"/>
              </w:tcPr>
            </w:tcPrChange>
          </w:tcPr>
          <w:p w14:paraId="654CFF5B" w14:textId="24F8B8AD" w:rsidR="00694700" w:rsidRPr="00747972" w:rsidRDefault="007E73AD">
            <w:pPr>
              <w:pStyle w:val="ListParagraph"/>
              <w:spacing w:line="276" w:lineRule="auto"/>
              <w:ind w:left="0"/>
              <w:jc w:val="center"/>
              <w:rPr>
                <w:ins w:id="1774" w:author="phuong vu" w:date="2018-11-22T16:01:00Z"/>
                <w:lang w:val="en-US"/>
              </w:rPr>
              <w:pPrChange w:id="1775" w:author="phuong vu" w:date="2018-11-23T13:48:00Z">
                <w:pPr>
                  <w:pStyle w:val="ListParagraph"/>
                  <w:spacing w:line="360" w:lineRule="auto"/>
                  <w:ind w:left="0"/>
                  <w:jc w:val="center"/>
                </w:pPr>
              </w:pPrChange>
            </w:pPr>
            <w:ins w:id="1776" w:author="phuong vu" w:date="2018-11-23T08:48:00Z">
              <w:r>
                <w:rPr>
                  <w:lang w:val="en-US"/>
                </w:rPr>
                <w:lastRenderedPageBreak/>
                <w:t>6</w:t>
              </w:r>
            </w:ins>
          </w:p>
        </w:tc>
        <w:tc>
          <w:tcPr>
            <w:tcW w:w="1992" w:type="dxa"/>
            <w:tcPrChange w:id="1777" w:author="phuong vu" w:date="2018-11-23T10:00:00Z">
              <w:tcPr>
                <w:tcW w:w="1481" w:type="dxa"/>
              </w:tcPr>
            </w:tcPrChange>
          </w:tcPr>
          <w:p w14:paraId="55ED3D58" w14:textId="30B1EF7B" w:rsidR="00694700" w:rsidRDefault="00694700">
            <w:pPr>
              <w:pStyle w:val="ListParagraph"/>
              <w:spacing w:line="276" w:lineRule="auto"/>
              <w:ind w:left="0"/>
              <w:rPr>
                <w:ins w:id="1778" w:author="phuong vu" w:date="2018-11-22T16:01:00Z"/>
                <w:lang w:val="en-US"/>
              </w:rPr>
              <w:pPrChange w:id="1779" w:author="phuong vu" w:date="2018-11-23T13:48:00Z">
                <w:pPr>
                  <w:pStyle w:val="ListParagraph"/>
                  <w:spacing w:line="360" w:lineRule="auto"/>
                  <w:ind w:left="0"/>
                </w:pPr>
              </w:pPrChange>
            </w:pPr>
            <w:ins w:id="1780" w:author="phuong vu" w:date="2018-11-22T16:01:00Z">
              <w:r>
                <w:rPr>
                  <w:lang w:val="en-US"/>
                </w:rPr>
                <w:t>GU_0</w:t>
              </w:r>
            </w:ins>
            <w:ins w:id="1781" w:author="phuong vu" w:date="2018-11-23T08:48:00Z">
              <w:r w:rsidR="007E73AD">
                <w:rPr>
                  <w:lang w:val="en-US"/>
                </w:rPr>
                <w:t>6</w:t>
              </w:r>
            </w:ins>
          </w:p>
        </w:tc>
        <w:tc>
          <w:tcPr>
            <w:tcW w:w="5979" w:type="dxa"/>
            <w:tcPrChange w:id="1782" w:author="phuong vu" w:date="2018-11-23T10:00:00Z">
              <w:tcPr>
                <w:tcW w:w="6490" w:type="dxa"/>
                <w:gridSpan w:val="2"/>
              </w:tcPr>
            </w:tcPrChange>
          </w:tcPr>
          <w:p w14:paraId="09573968" w14:textId="067C782F" w:rsidR="00694700" w:rsidRDefault="00694700">
            <w:pPr>
              <w:pStyle w:val="ListParagraph"/>
              <w:spacing w:line="276" w:lineRule="auto"/>
              <w:ind w:left="0"/>
              <w:rPr>
                <w:ins w:id="1783" w:author="phuong vu" w:date="2018-11-22T16:01:00Z"/>
                <w:lang w:val="en-US"/>
              </w:rPr>
              <w:pPrChange w:id="1784" w:author="phuong vu" w:date="2018-11-23T13:48:00Z">
                <w:pPr>
                  <w:pStyle w:val="ListParagraph"/>
                  <w:spacing w:line="360" w:lineRule="auto"/>
                  <w:ind w:left="0"/>
                </w:pPr>
              </w:pPrChange>
            </w:pPr>
            <w:ins w:id="1785" w:author="phuong vu" w:date="2018-11-22T16:01:00Z">
              <w:r>
                <w:rPr>
                  <w:lang w:val="en-US"/>
                </w:rPr>
                <w:t>Quản lí trạng thái máy giặt</w:t>
              </w:r>
            </w:ins>
          </w:p>
        </w:tc>
      </w:tr>
      <w:tr w:rsidR="00694700" w14:paraId="75856C4C" w14:textId="77777777" w:rsidTr="006648F4">
        <w:trPr>
          <w:ins w:id="1786" w:author="phuong vu" w:date="2018-11-22T16:01:00Z"/>
        </w:trPr>
        <w:tc>
          <w:tcPr>
            <w:tcW w:w="708" w:type="dxa"/>
            <w:tcPrChange w:id="1787" w:author="phuong vu" w:date="2018-11-23T10:00:00Z">
              <w:tcPr>
                <w:tcW w:w="708" w:type="dxa"/>
              </w:tcPr>
            </w:tcPrChange>
          </w:tcPr>
          <w:p w14:paraId="6773AAC7" w14:textId="25CD99A0" w:rsidR="00694700" w:rsidRPr="007E73AD" w:rsidRDefault="007E73AD">
            <w:pPr>
              <w:pStyle w:val="ListParagraph"/>
              <w:spacing w:line="276" w:lineRule="auto"/>
              <w:ind w:left="0"/>
              <w:jc w:val="center"/>
              <w:rPr>
                <w:ins w:id="1788" w:author="phuong vu" w:date="2018-11-22T16:01:00Z"/>
                <w:lang w:val="en-US"/>
                <w:rPrChange w:id="1789" w:author="phuong vu" w:date="2018-11-23T08:48:00Z">
                  <w:rPr>
                    <w:ins w:id="1790" w:author="phuong vu" w:date="2018-11-22T16:01:00Z"/>
                  </w:rPr>
                </w:rPrChange>
              </w:rPr>
              <w:pPrChange w:id="1791" w:author="phuong vu" w:date="2018-11-23T13:48:00Z">
                <w:pPr>
                  <w:pStyle w:val="ListParagraph"/>
                  <w:spacing w:line="360" w:lineRule="auto"/>
                  <w:ind w:left="0"/>
                  <w:jc w:val="center"/>
                </w:pPr>
              </w:pPrChange>
            </w:pPr>
            <w:ins w:id="1792" w:author="phuong vu" w:date="2018-11-23T08:48:00Z">
              <w:r>
                <w:rPr>
                  <w:lang w:val="en-US"/>
                </w:rPr>
                <w:t>7</w:t>
              </w:r>
            </w:ins>
          </w:p>
        </w:tc>
        <w:tc>
          <w:tcPr>
            <w:tcW w:w="1992" w:type="dxa"/>
            <w:tcPrChange w:id="1793" w:author="phuong vu" w:date="2018-11-23T10:00:00Z">
              <w:tcPr>
                <w:tcW w:w="1481" w:type="dxa"/>
              </w:tcPr>
            </w:tcPrChange>
          </w:tcPr>
          <w:p w14:paraId="5B6B838F" w14:textId="04DCCF47" w:rsidR="00694700" w:rsidRPr="007C127C" w:rsidRDefault="00694700">
            <w:pPr>
              <w:pStyle w:val="ListParagraph"/>
              <w:spacing w:line="276" w:lineRule="auto"/>
              <w:ind w:left="0"/>
              <w:rPr>
                <w:ins w:id="1794" w:author="phuong vu" w:date="2018-11-22T16:01:00Z"/>
                <w:lang w:val="en-US"/>
              </w:rPr>
              <w:pPrChange w:id="1795" w:author="phuong vu" w:date="2018-11-23T13:48:00Z">
                <w:pPr>
                  <w:pStyle w:val="ListParagraph"/>
                  <w:spacing w:line="360" w:lineRule="auto"/>
                  <w:ind w:left="0"/>
                </w:pPr>
              </w:pPrChange>
            </w:pPr>
            <w:ins w:id="1796" w:author="phuong vu" w:date="2018-11-22T16:01:00Z">
              <w:r>
                <w:rPr>
                  <w:lang w:val="en-US"/>
                </w:rPr>
                <w:t>GU_0</w:t>
              </w:r>
            </w:ins>
            <w:ins w:id="1797" w:author="phuong vu" w:date="2018-11-23T08:48:00Z">
              <w:r w:rsidR="007E73AD">
                <w:rPr>
                  <w:lang w:val="en-US"/>
                </w:rPr>
                <w:t>7</w:t>
              </w:r>
            </w:ins>
          </w:p>
        </w:tc>
        <w:tc>
          <w:tcPr>
            <w:tcW w:w="5979" w:type="dxa"/>
            <w:tcPrChange w:id="1798" w:author="phuong vu" w:date="2018-11-23T10:00:00Z">
              <w:tcPr>
                <w:tcW w:w="6490" w:type="dxa"/>
                <w:gridSpan w:val="2"/>
              </w:tcPr>
            </w:tcPrChange>
          </w:tcPr>
          <w:p w14:paraId="46A2FB09" w14:textId="77777777" w:rsidR="00694700" w:rsidRDefault="00694700">
            <w:pPr>
              <w:pStyle w:val="ListParagraph"/>
              <w:spacing w:line="276" w:lineRule="auto"/>
              <w:ind w:left="0"/>
              <w:rPr>
                <w:ins w:id="1799" w:author="phuong vu" w:date="2018-11-22T16:01:00Z"/>
              </w:rPr>
              <w:pPrChange w:id="1800" w:author="phuong vu" w:date="2018-11-23T13:48:00Z">
                <w:pPr>
                  <w:pStyle w:val="ListParagraph"/>
                  <w:spacing w:line="360" w:lineRule="auto"/>
                  <w:ind w:left="0"/>
                </w:pPr>
              </w:pPrChange>
            </w:pPr>
            <w:ins w:id="1801" w:author="phuong vu" w:date="2018-11-22T16:01:00Z">
              <w:r>
                <w:rPr>
                  <w:lang w:val="en-US"/>
                </w:rPr>
                <w:t>Tìm kiếm và lọc quần áo theo loại có sẵn</w:t>
              </w:r>
            </w:ins>
          </w:p>
        </w:tc>
      </w:tr>
      <w:tr w:rsidR="00694700" w14:paraId="1031E986" w14:textId="77777777" w:rsidTr="006648F4">
        <w:trPr>
          <w:ins w:id="1802" w:author="phuong vu" w:date="2018-11-22T16:01:00Z"/>
        </w:trPr>
        <w:tc>
          <w:tcPr>
            <w:tcW w:w="708" w:type="dxa"/>
            <w:tcPrChange w:id="1803" w:author="phuong vu" w:date="2018-11-23T10:00:00Z">
              <w:tcPr>
                <w:tcW w:w="708" w:type="dxa"/>
              </w:tcPr>
            </w:tcPrChange>
          </w:tcPr>
          <w:p w14:paraId="1A988C42" w14:textId="09EB4F96" w:rsidR="00694700" w:rsidRPr="007E73AD" w:rsidRDefault="007E73AD">
            <w:pPr>
              <w:pStyle w:val="ListParagraph"/>
              <w:spacing w:line="276" w:lineRule="auto"/>
              <w:ind w:left="0"/>
              <w:jc w:val="center"/>
              <w:rPr>
                <w:ins w:id="1804" w:author="phuong vu" w:date="2018-11-22T16:01:00Z"/>
                <w:lang w:val="en-US"/>
                <w:rPrChange w:id="1805" w:author="phuong vu" w:date="2018-11-23T08:48:00Z">
                  <w:rPr>
                    <w:ins w:id="1806" w:author="phuong vu" w:date="2018-11-22T16:01:00Z"/>
                  </w:rPr>
                </w:rPrChange>
              </w:rPr>
              <w:pPrChange w:id="1807" w:author="phuong vu" w:date="2018-11-23T13:48:00Z">
                <w:pPr>
                  <w:pStyle w:val="ListParagraph"/>
                  <w:spacing w:line="360" w:lineRule="auto"/>
                  <w:ind w:left="0"/>
                  <w:jc w:val="center"/>
                </w:pPr>
              </w:pPrChange>
            </w:pPr>
            <w:ins w:id="1808" w:author="phuong vu" w:date="2018-11-23T08:48:00Z">
              <w:r>
                <w:rPr>
                  <w:lang w:val="en-US"/>
                </w:rPr>
                <w:t>8</w:t>
              </w:r>
            </w:ins>
          </w:p>
        </w:tc>
        <w:tc>
          <w:tcPr>
            <w:tcW w:w="1992" w:type="dxa"/>
            <w:tcPrChange w:id="1809" w:author="phuong vu" w:date="2018-11-23T10:00:00Z">
              <w:tcPr>
                <w:tcW w:w="1481" w:type="dxa"/>
              </w:tcPr>
            </w:tcPrChange>
          </w:tcPr>
          <w:p w14:paraId="69498223" w14:textId="30542EC0" w:rsidR="00694700" w:rsidRPr="007C127C" w:rsidRDefault="00694700">
            <w:pPr>
              <w:pStyle w:val="ListParagraph"/>
              <w:spacing w:line="276" w:lineRule="auto"/>
              <w:ind w:left="0"/>
              <w:rPr>
                <w:ins w:id="1810" w:author="phuong vu" w:date="2018-11-22T16:01:00Z"/>
                <w:lang w:val="en-US"/>
              </w:rPr>
              <w:pPrChange w:id="1811" w:author="phuong vu" w:date="2018-11-23T13:48:00Z">
                <w:pPr>
                  <w:pStyle w:val="ListParagraph"/>
                  <w:spacing w:line="360" w:lineRule="auto"/>
                  <w:ind w:left="0"/>
                </w:pPr>
              </w:pPrChange>
            </w:pPr>
            <w:ins w:id="1812" w:author="phuong vu" w:date="2018-11-22T16:01:00Z">
              <w:r>
                <w:rPr>
                  <w:lang w:val="en-US"/>
                </w:rPr>
                <w:t>GU_0</w:t>
              </w:r>
            </w:ins>
            <w:ins w:id="1813" w:author="phuong vu" w:date="2018-11-23T08:48:00Z">
              <w:r w:rsidR="007E73AD">
                <w:rPr>
                  <w:lang w:val="en-US"/>
                </w:rPr>
                <w:t>8</w:t>
              </w:r>
            </w:ins>
          </w:p>
        </w:tc>
        <w:tc>
          <w:tcPr>
            <w:tcW w:w="5979" w:type="dxa"/>
            <w:tcPrChange w:id="1814" w:author="phuong vu" w:date="2018-11-23T10:00:00Z">
              <w:tcPr>
                <w:tcW w:w="6490" w:type="dxa"/>
                <w:gridSpan w:val="2"/>
              </w:tcPr>
            </w:tcPrChange>
          </w:tcPr>
          <w:p w14:paraId="44126177" w14:textId="77777777" w:rsidR="00694700" w:rsidRDefault="00694700">
            <w:pPr>
              <w:pStyle w:val="ListParagraph"/>
              <w:spacing w:line="276" w:lineRule="auto"/>
              <w:ind w:left="0"/>
              <w:rPr>
                <w:ins w:id="1815" w:author="phuong vu" w:date="2018-11-22T16:01:00Z"/>
              </w:rPr>
              <w:pPrChange w:id="1816" w:author="phuong vu" w:date="2018-11-23T13:48:00Z">
                <w:pPr>
                  <w:pStyle w:val="ListParagraph"/>
                  <w:spacing w:line="360" w:lineRule="auto"/>
                  <w:ind w:left="0"/>
                </w:pPr>
              </w:pPrChange>
            </w:pPr>
            <w:ins w:id="1817" w:author="phuong vu" w:date="2018-11-22T16:01:00Z">
              <w:r>
                <w:rPr>
                  <w:lang w:val="en-US"/>
                </w:rPr>
                <w:t>Tìm kiếm đơn hàng</w:t>
              </w:r>
            </w:ins>
          </w:p>
        </w:tc>
      </w:tr>
      <w:tr w:rsidR="00694700" w14:paraId="48F4ACD9" w14:textId="77777777" w:rsidTr="006648F4">
        <w:trPr>
          <w:ins w:id="1818" w:author="phuong vu" w:date="2018-11-22T16:01:00Z"/>
        </w:trPr>
        <w:tc>
          <w:tcPr>
            <w:tcW w:w="708" w:type="dxa"/>
            <w:tcPrChange w:id="1819" w:author="phuong vu" w:date="2018-11-23T10:00:00Z">
              <w:tcPr>
                <w:tcW w:w="708" w:type="dxa"/>
              </w:tcPr>
            </w:tcPrChange>
          </w:tcPr>
          <w:p w14:paraId="65D8849B" w14:textId="21D2B1C1" w:rsidR="00694700" w:rsidRPr="007C127C" w:rsidRDefault="007E73AD">
            <w:pPr>
              <w:pStyle w:val="ListParagraph"/>
              <w:spacing w:line="276" w:lineRule="auto"/>
              <w:ind w:left="0"/>
              <w:jc w:val="center"/>
              <w:rPr>
                <w:ins w:id="1820" w:author="phuong vu" w:date="2018-11-22T16:01:00Z"/>
                <w:lang w:val="en-US"/>
              </w:rPr>
              <w:pPrChange w:id="1821" w:author="phuong vu" w:date="2018-11-23T13:48:00Z">
                <w:pPr>
                  <w:pStyle w:val="ListParagraph"/>
                  <w:spacing w:line="360" w:lineRule="auto"/>
                  <w:ind w:left="0"/>
                  <w:jc w:val="center"/>
                </w:pPr>
              </w:pPrChange>
            </w:pPr>
            <w:ins w:id="1822" w:author="phuong vu" w:date="2018-11-23T08:48:00Z">
              <w:r>
                <w:rPr>
                  <w:lang w:val="en-US"/>
                </w:rPr>
                <w:t>9</w:t>
              </w:r>
            </w:ins>
          </w:p>
        </w:tc>
        <w:tc>
          <w:tcPr>
            <w:tcW w:w="1992" w:type="dxa"/>
            <w:tcPrChange w:id="1823" w:author="phuong vu" w:date="2018-11-23T10:00:00Z">
              <w:tcPr>
                <w:tcW w:w="1481" w:type="dxa"/>
              </w:tcPr>
            </w:tcPrChange>
          </w:tcPr>
          <w:p w14:paraId="3E6420B9" w14:textId="0CFF20AA" w:rsidR="00694700" w:rsidRPr="007C127C" w:rsidRDefault="00694700">
            <w:pPr>
              <w:pStyle w:val="ListParagraph"/>
              <w:spacing w:line="276" w:lineRule="auto"/>
              <w:ind w:left="0"/>
              <w:rPr>
                <w:ins w:id="1824" w:author="phuong vu" w:date="2018-11-22T16:01:00Z"/>
                <w:lang w:val="en-US"/>
              </w:rPr>
              <w:pPrChange w:id="1825" w:author="phuong vu" w:date="2018-11-23T13:48:00Z">
                <w:pPr>
                  <w:pStyle w:val="ListParagraph"/>
                  <w:spacing w:line="360" w:lineRule="auto"/>
                  <w:ind w:left="0"/>
                </w:pPr>
              </w:pPrChange>
            </w:pPr>
            <w:ins w:id="1826" w:author="phuong vu" w:date="2018-11-22T16:01:00Z">
              <w:r>
                <w:rPr>
                  <w:lang w:val="en-US"/>
                </w:rPr>
                <w:t>GU_0</w:t>
              </w:r>
            </w:ins>
            <w:ins w:id="1827" w:author="phuong vu" w:date="2018-11-23T08:48:00Z">
              <w:r w:rsidR="007E73AD">
                <w:rPr>
                  <w:lang w:val="en-US"/>
                </w:rPr>
                <w:t>9</w:t>
              </w:r>
            </w:ins>
          </w:p>
        </w:tc>
        <w:tc>
          <w:tcPr>
            <w:tcW w:w="5979" w:type="dxa"/>
            <w:tcPrChange w:id="1828" w:author="phuong vu" w:date="2018-11-23T10:00:00Z">
              <w:tcPr>
                <w:tcW w:w="6490" w:type="dxa"/>
                <w:gridSpan w:val="2"/>
              </w:tcPr>
            </w:tcPrChange>
          </w:tcPr>
          <w:p w14:paraId="2248410F" w14:textId="77777777" w:rsidR="00694700" w:rsidRDefault="00694700">
            <w:pPr>
              <w:pStyle w:val="ListParagraph"/>
              <w:spacing w:line="276" w:lineRule="auto"/>
              <w:ind w:left="0"/>
              <w:rPr>
                <w:ins w:id="1829" w:author="phuong vu" w:date="2018-11-22T16:01:00Z"/>
              </w:rPr>
              <w:pPrChange w:id="1830" w:author="phuong vu" w:date="2018-11-23T13:48:00Z">
                <w:pPr>
                  <w:pStyle w:val="ListParagraph"/>
                  <w:spacing w:line="360" w:lineRule="auto"/>
                  <w:ind w:left="0"/>
                </w:pPr>
              </w:pPrChange>
            </w:pPr>
            <w:ins w:id="1831" w:author="phuong vu" w:date="2018-11-22T16:01:00Z">
              <w:r>
                <w:t>Đăng nhập</w:t>
              </w:r>
            </w:ins>
          </w:p>
        </w:tc>
      </w:tr>
      <w:tr w:rsidR="00694700" w14:paraId="408DC690" w14:textId="77777777" w:rsidTr="006648F4">
        <w:trPr>
          <w:ins w:id="1832" w:author="phuong vu" w:date="2018-11-22T16:01:00Z"/>
        </w:trPr>
        <w:tc>
          <w:tcPr>
            <w:tcW w:w="708" w:type="dxa"/>
            <w:tcPrChange w:id="1833" w:author="phuong vu" w:date="2018-11-23T10:00:00Z">
              <w:tcPr>
                <w:tcW w:w="708" w:type="dxa"/>
              </w:tcPr>
            </w:tcPrChange>
          </w:tcPr>
          <w:p w14:paraId="6D97D6D9" w14:textId="3298BC70" w:rsidR="00694700" w:rsidRPr="007C127C" w:rsidRDefault="007E73AD">
            <w:pPr>
              <w:pStyle w:val="ListParagraph"/>
              <w:spacing w:line="276" w:lineRule="auto"/>
              <w:ind w:left="0"/>
              <w:jc w:val="center"/>
              <w:rPr>
                <w:ins w:id="1834" w:author="phuong vu" w:date="2018-11-22T16:01:00Z"/>
                <w:lang w:val="en-US"/>
              </w:rPr>
              <w:pPrChange w:id="1835" w:author="phuong vu" w:date="2018-11-23T13:48:00Z">
                <w:pPr>
                  <w:pStyle w:val="ListParagraph"/>
                  <w:spacing w:line="360" w:lineRule="auto"/>
                  <w:ind w:left="0"/>
                  <w:jc w:val="center"/>
                </w:pPr>
              </w:pPrChange>
            </w:pPr>
            <w:ins w:id="1836" w:author="phuong vu" w:date="2018-11-23T08:48:00Z">
              <w:r>
                <w:rPr>
                  <w:lang w:val="en-US"/>
                </w:rPr>
                <w:t>10</w:t>
              </w:r>
            </w:ins>
          </w:p>
        </w:tc>
        <w:tc>
          <w:tcPr>
            <w:tcW w:w="1992" w:type="dxa"/>
            <w:tcPrChange w:id="1837" w:author="phuong vu" w:date="2018-11-23T10:00:00Z">
              <w:tcPr>
                <w:tcW w:w="1481" w:type="dxa"/>
              </w:tcPr>
            </w:tcPrChange>
          </w:tcPr>
          <w:p w14:paraId="751A30C0" w14:textId="33E8DF73" w:rsidR="00694700" w:rsidRPr="007C127C" w:rsidRDefault="00694700">
            <w:pPr>
              <w:pStyle w:val="ListParagraph"/>
              <w:spacing w:line="276" w:lineRule="auto"/>
              <w:ind w:left="0"/>
              <w:rPr>
                <w:ins w:id="1838" w:author="phuong vu" w:date="2018-11-22T16:01:00Z"/>
                <w:lang w:val="en-US"/>
              </w:rPr>
              <w:pPrChange w:id="1839" w:author="phuong vu" w:date="2018-11-23T13:48:00Z">
                <w:pPr>
                  <w:pStyle w:val="ListParagraph"/>
                  <w:spacing w:line="360" w:lineRule="auto"/>
                  <w:ind w:left="0"/>
                </w:pPr>
              </w:pPrChange>
            </w:pPr>
            <w:ins w:id="1840" w:author="phuong vu" w:date="2018-11-22T16:01:00Z">
              <w:r>
                <w:rPr>
                  <w:lang w:val="en-US"/>
                </w:rPr>
                <w:t>GU_</w:t>
              </w:r>
            </w:ins>
            <w:ins w:id="1841" w:author="phuong vu" w:date="2018-11-23T08:48:00Z">
              <w:r w:rsidR="007E73AD">
                <w:rPr>
                  <w:lang w:val="en-US"/>
                </w:rPr>
                <w:t>10</w:t>
              </w:r>
            </w:ins>
          </w:p>
        </w:tc>
        <w:tc>
          <w:tcPr>
            <w:tcW w:w="5979" w:type="dxa"/>
            <w:tcPrChange w:id="1842" w:author="phuong vu" w:date="2018-11-23T10:00:00Z">
              <w:tcPr>
                <w:tcW w:w="6490" w:type="dxa"/>
                <w:gridSpan w:val="2"/>
              </w:tcPr>
            </w:tcPrChange>
          </w:tcPr>
          <w:p w14:paraId="08CD2193" w14:textId="77777777" w:rsidR="00694700" w:rsidRDefault="00694700">
            <w:pPr>
              <w:pStyle w:val="ListParagraph"/>
              <w:keepNext/>
              <w:spacing w:line="276" w:lineRule="auto"/>
              <w:ind w:left="0"/>
              <w:rPr>
                <w:ins w:id="1843" w:author="phuong vu" w:date="2018-11-22T16:01:00Z"/>
              </w:rPr>
              <w:pPrChange w:id="1844" w:author="phuong vu" w:date="2018-11-23T13:48:00Z">
                <w:pPr>
                  <w:pStyle w:val="ListParagraph"/>
                  <w:keepNext/>
                  <w:spacing w:line="360" w:lineRule="auto"/>
                  <w:ind w:left="0"/>
                </w:pPr>
              </w:pPrChange>
            </w:pPr>
            <w:ins w:id="1845" w:author="phuong vu" w:date="2018-11-22T16:01:00Z">
              <w:r>
                <w:t>Đăng xuất</w:t>
              </w:r>
            </w:ins>
          </w:p>
        </w:tc>
      </w:tr>
      <w:tr w:rsidR="00694700" w14:paraId="70C7D8B6" w14:textId="77777777" w:rsidTr="006648F4">
        <w:trPr>
          <w:ins w:id="1846" w:author="phuong vu" w:date="2018-11-22T16:01:00Z"/>
        </w:trPr>
        <w:tc>
          <w:tcPr>
            <w:tcW w:w="708" w:type="dxa"/>
            <w:tcPrChange w:id="1847" w:author="phuong vu" w:date="2018-11-23T10:00:00Z">
              <w:tcPr>
                <w:tcW w:w="708" w:type="dxa"/>
              </w:tcPr>
            </w:tcPrChange>
          </w:tcPr>
          <w:p w14:paraId="1A076B11" w14:textId="3748E6C3" w:rsidR="00694700" w:rsidRDefault="007E73AD">
            <w:pPr>
              <w:pStyle w:val="ListParagraph"/>
              <w:spacing w:line="276" w:lineRule="auto"/>
              <w:ind w:left="0"/>
              <w:jc w:val="center"/>
              <w:rPr>
                <w:ins w:id="1848" w:author="phuong vu" w:date="2018-11-22T16:01:00Z"/>
                <w:lang w:val="en-US"/>
              </w:rPr>
              <w:pPrChange w:id="1849" w:author="phuong vu" w:date="2018-11-23T13:48:00Z">
                <w:pPr>
                  <w:pStyle w:val="ListParagraph"/>
                  <w:spacing w:line="360" w:lineRule="auto"/>
                  <w:ind w:left="0"/>
                  <w:jc w:val="center"/>
                </w:pPr>
              </w:pPrChange>
            </w:pPr>
            <w:ins w:id="1850" w:author="phuong vu" w:date="2018-11-23T08:48:00Z">
              <w:r>
                <w:rPr>
                  <w:lang w:val="en-US"/>
                </w:rPr>
                <w:t>11</w:t>
              </w:r>
            </w:ins>
          </w:p>
        </w:tc>
        <w:tc>
          <w:tcPr>
            <w:tcW w:w="1992" w:type="dxa"/>
            <w:tcPrChange w:id="1851" w:author="phuong vu" w:date="2018-11-23T10:00:00Z">
              <w:tcPr>
                <w:tcW w:w="1481" w:type="dxa"/>
              </w:tcPr>
            </w:tcPrChange>
          </w:tcPr>
          <w:p w14:paraId="29A31C1B" w14:textId="7C7C0DA0" w:rsidR="00694700" w:rsidRDefault="00694700">
            <w:pPr>
              <w:pStyle w:val="ListParagraph"/>
              <w:spacing w:line="276" w:lineRule="auto"/>
              <w:ind w:left="0"/>
              <w:rPr>
                <w:ins w:id="1852" w:author="phuong vu" w:date="2018-11-22T16:01:00Z"/>
                <w:lang w:val="en-US"/>
              </w:rPr>
              <w:pPrChange w:id="1853" w:author="phuong vu" w:date="2018-11-23T13:48:00Z">
                <w:pPr>
                  <w:pStyle w:val="ListParagraph"/>
                  <w:spacing w:line="360" w:lineRule="auto"/>
                  <w:ind w:left="0"/>
                </w:pPr>
              </w:pPrChange>
            </w:pPr>
            <w:ins w:id="1854" w:author="phuong vu" w:date="2018-11-22T16:01:00Z">
              <w:r>
                <w:rPr>
                  <w:lang w:val="en-US"/>
                </w:rPr>
                <w:t>GU_1</w:t>
              </w:r>
            </w:ins>
            <w:ins w:id="1855" w:author="phuong vu" w:date="2018-11-23T08:48:00Z">
              <w:r w:rsidR="007E73AD">
                <w:rPr>
                  <w:lang w:val="en-US"/>
                </w:rPr>
                <w:t>1</w:t>
              </w:r>
            </w:ins>
          </w:p>
        </w:tc>
        <w:tc>
          <w:tcPr>
            <w:tcW w:w="5979" w:type="dxa"/>
            <w:tcPrChange w:id="1856" w:author="phuong vu" w:date="2018-11-23T10:00:00Z">
              <w:tcPr>
                <w:tcW w:w="6490" w:type="dxa"/>
                <w:gridSpan w:val="2"/>
              </w:tcPr>
            </w:tcPrChange>
          </w:tcPr>
          <w:p w14:paraId="717A02BC" w14:textId="77777777" w:rsidR="00694700" w:rsidRPr="007C127C" w:rsidRDefault="00694700">
            <w:pPr>
              <w:pStyle w:val="ListParagraph"/>
              <w:keepNext/>
              <w:spacing w:line="276" w:lineRule="auto"/>
              <w:ind w:left="0"/>
              <w:rPr>
                <w:ins w:id="1857" w:author="phuong vu" w:date="2018-11-22T16:01:00Z"/>
                <w:lang w:val="en-US"/>
              </w:rPr>
              <w:pPrChange w:id="1858" w:author="phuong vu" w:date="2018-11-23T13:48:00Z">
                <w:pPr>
                  <w:pStyle w:val="ListParagraph"/>
                  <w:keepNext/>
                  <w:spacing w:line="360" w:lineRule="auto"/>
                  <w:ind w:left="0"/>
                </w:pPr>
              </w:pPrChange>
            </w:pPr>
            <w:ins w:id="1859" w:author="phuong vu" w:date="2018-11-22T16:01:00Z">
              <w:r>
                <w:rPr>
                  <w:lang w:val="en-US"/>
                </w:rPr>
                <w:t>Đăng kí tài khoản khách hàng</w:t>
              </w:r>
            </w:ins>
          </w:p>
        </w:tc>
      </w:tr>
      <w:tr w:rsidR="00E43C0E" w14:paraId="0A3B24A6" w14:textId="77777777" w:rsidTr="006648F4">
        <w:trPr>
          <w:ins w:id="1860" w:author="Tran Huan" w:date="2018-11-25T19:29:00Z"/>
        </w:trPr>
        <w:tc>
          <w:tcPr>
            <w:tcW w:w="708" w:type="dxa"/>
          </w:tcPr>
          <w:p w14:paraId="51F0D7C7" w14:textId="319FB829" w:rsidR="00E43C0E" w:rsidRDefault="00CE1A4A">
            <w:pPr>
              <w:pStyle w:val="ListParagraph"/>
              <w:spacing w:line="276" w:lineRule="auto"/>
              <w:ind w:left="0"/>
              <w:jc w:val="center"/>
              <w:rPr>
                <w:ins w:id="1861" w:author="Tran Huan" w:date="2018-11-25T19:29:00Z"/>
                <w:lang w:val="en-US"/>
              </w:rPr>
            </w:pPr>
            <w:ins w:id="1862" w:author="Tran Huan" w:date="2018-11-25T19:29:00Z">
              <w:r>
                <w:rPr>
                  <w:lang w:val="en-US"/>
                </w:rPr>
                <w:t>12</w:t>
              </w:r>
            </w:ins>
          </w:p>
        </w:tc>
        <w:tc>
          <w:tcPr>
            <w:tcW w:w="1992" w:type="dxa"/>
          </w:tcPr>
          <w:p w14:paraId="1F92C5B6" w14:textId="5FEC5CFE" w:rsidR="00E43C0E" w:rsidRDefault="00E43C0E">
            <w:pPr>
              <w:pStyle w:val="ListParagraph"/>
              <w:spacing w:line="276" w:lineRule="auto"/>
              <w:ind w:left="0"/>
              <w:rPr>
                <w:ins w:id="1863" w:author="Tran Huan" w:date="2018-11-25T19:29:00Z"/>
                <w:lang w:val="en-US"/>
              </w:rPr>
            </w:pPr>
            <w:ins w:id="1864" w:author="Tran Huan" w:date="2018-11-25T19:30:00Z">
              <w:r>
                <w:rPr>
                  <w:lang w:val="en-US"/>
                </w:rPr>
                <w:t>GU_1</w:t>
              </w:r>
              <w:r w:rsidR="00CE1A4A">
                <w:rPr>
                  <w:lang w:val="en-US"/>
                </w:rPr>
                <w:t>2</w:t>
              </w:r>
            </w:ins>
          </w:p>
        </w:tc>
        <w:tc>
          <w:tcPr>
            <w:tcW w:w="5979" w:type="dxa"/>
          </w:tcPr>
          <w:p w14:paraId="5CB7977B" w14:textId="5C786A2E" w:rsidR="00E43C0E" w:rsidRDefault="00E43C0E">
            <w:pPr>
              <w:pStyle w:val="ListParagraph"/>
              <w:keepNext/>
              <w:spacing w:line="276" w:lineRule="auto"/>
              <w:ind w:left="0"/>
              <w:rPr>
                <w:ins w:id="1865" w:author="Tran Huan" w:date="2018-11-25T19:29:00Z"/>
                <w:lang w:val="en-US"/>
              </w:rPr>
            </w:pPr>
            <w:ins w:id="1866" w:author="Tran Huan" w:date="2018-11-25T19:30:00Z">
              <w:r>
                <w:rPr>
                  <w:lang w:val="en-US"/>
                </w:rPr>
                <w:t>Xem biên nhận</w:t>
              </w:r>
            </w:ins>
          </w:p>
        </w:tc>
      </w:tr>
      <w:tr w:rsidR="00E43C0E" w14:paraId="3C667EB0" w14:textId="77777777" w:rsidTr="006648F4">
        <w:trPr>
          <w:ins w:id="1867" w:author="Tran Huan" w:date="2018-11-25T19:30:00Z"/>
        </w:trPr>
        <w:tc>
          <w:tcPr>
            <w:tcW w:w="708" w:type="dxa"/>
          </w:tcPr>
          <w:p w14:paraId="09394549" w14:textId="305B57E9" w:rsidR="00E43C0E" w:rsidRDefault="00CE1A4A">
            <w:pPr>
              <w:pStyle w:val="ListParagraph"/>
              <w:spacing w:line="276" w:lineRule="auto"/>
              <w:ind w:left="0"/>
              <w:jc w:val="center"/>
              <w:rPr>
                <w:ins w:id="1868" w:author="Tran Huan" w:date="2018-11-25T19:30:00Z"/>
                <w:lang w:val="en-US"/>
              </w:rPr>
            </w:pPr>
            <w:ins w:id="1869" w:author="Tran Huan" w:date="2018-11-25T19:30:00Z">
              <w:r>
                <w:rPr>
                  <w:lang w:val="en-US"/>
                </w:rPr>
                <w:t>1</w:t>
              </w:r>
            </w:ins>
            <w:ins w:id="1870" w:author="Tran Huan" w:date="2018-11-25T21:45:00Z">
              <w:r>
                <w:rPr>
                  <w:lang w:val="en-US"/>
                </w:rPr>
                <w:t>3</w:t>
              </w:r>
            </w:ins>
          </w:p>
        </w:tc>
        <w:tc>
          <w:tcPr>
            <w:tcW w:w="1992" w:type="dxa"/>
          </w:tcPr>
          <w:p w14:paraId="7523BB70" w14:textId="3175F0AA" w:rsidR="00E43C0E" w:rsidRDefault="00CE1A4A">
            <w:pPr>
              <w:pStyle w:val="ListParagraph"/>
              <w:spacing w:line="276" w:lineRule="auto"/>
              <w:ind w:left="0"/>
              <w:rPr>
                <w:ins w:id="1871" w:author="Tran Huan" w:date="2018-11-25T19:30:00Z"/>
                <w:lang w:val="en-US"/>
              </w:rPr>
            </w:pPr>
            <w:ins w:id="1872" w:author="Tran Huan" w:date="2018-11-25T19:30:00Z">
              <w:r>
                <w:rPr>
                  <w:lang w:val="en-US"/>
                </w:rPr>
                <w:t>GU_13</w:t>
              </w:r>
            </w:ins>
          </w:p>
        </w:tc>
        <w:tc>
          <w:tcPr>
            <w:tcW w:w="5979" w:type="dxa"/>
          </w:tcPr>
          <w:p w14:paraId="76DAA12F" w14:textId="33F3F981" w:rsidR="00E43C0E" w:rsidRDefault="00E43C0E" w:rsidP="000D1FDC">
            <w:pPr>
              <w:pStyle w:val="ListParagraph"/>
              <w:keepNext/>
              <w:spacing w:line="276" w:lineRule="auto"/>
              <w:ind w:left="0"/>
              <w:rPr>
                <w:ins w:id="1873" w:author="Tran Huan" w:date="2018-11-25T19:30:00Z"/>
                <w:lang w:val="en-US"/>
              </w:rPr>
              <w:pPrChange w:id="1874" w:author="Tran Huan" w:date="2018-11-25T23:29:00Z">
                <w:pPr>
                  <w:pStyle w:val="ListParagraph"/>
                  <w:keepNext/>
                  <w:spacing w:line="276" w:lineRule="auto"/>
                  <w:ind w:left="0"/>
                </w:pPr>
              </w:pPrChange>
            </w:pPr>
            <w:ins w:id="1875" w:author="Tran Huan" w:date="2018-11-25T19:31:00Z">
              <w:r>
                <w:rPr>
                  <w:lang w:val="en-US"/>
                </w:rPr>
                <w:t>Xem thông báo về trạng thái đơn hàng</w:t>
              </w:r>
            </w:ins>
          </w:p>
        </w:tc>
      </w:tr>
    </w:tbl>
    <w:p w14:paraId="1EF4BB6A" w14:textId="3050E087" w:rsidR="000D1FDC" w:rsidRPr="000D1FDC" w:rsidRDefault="000D1FDC" w:rsidP="000D1FDC">
      <w:pPr>
        <w:pStyle w:val="Caption"/>
        <w:rPr>
          <w:ins w:id="1876" w:author="Tran Huan" w:date="2018-11-25T23:29:00Z"/>
          <w:rPrChange w:id="1877" w:author="Tran Huan" w:date="2018-11-25T23:29:00Z">
            <w:rPr>
              <w:ins w:id="1878" w:author="Tran Huan" w:date="2018-11-25T23:29:00Z"/>
            </w:rPr>
          </w:rPrChange>
        </w:rPr>
        <w:pPrChange w:id="1879" w:author="Tran Huan" w:date="2018-11-25T23:36:00Z">
          <w:pPr>
            <w:pStyle w:val="Caption"/>
          </w:pPr>
        </w:pPrChange>
      </w:pPr>
      <w:ins w:id="1880" w:author="Tran Huan" w:date="2018-11-25T23:29:00Z">
        <w:r>
          <w:t xml:space="preserve">Bảng </w:t>
        </w:r>
      </w:ins>
      <w:ins w:id="1881" w:author="Tran Huan" w:date="2018-11-26T01:45:00Z">
        <w:r w:rsidR="00BA6170">
          <w:fldChar w:fldCharType="begin"/>
        </w:r>
        <w:r w:rsidR="00BA6170">
          <w:instrText xml:space="preserve"> STYLEREF 1 \s </w:instrText>
        </w:r>
      </w:ins>
      <w:r w:rsidR="00BA6170">
        <w:fldChar w:fldCharType="separate"/>
      </w:r>
      <w:r w:rsidR="00BA6170">
        <w:rPr>
          <w:noProof/>
        </w:rPr>
        <w:t>1</w:t>
      </w:r>
      <w:ins w:id="188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883" w:author="Tran Huan" w:date="2018-11-26T01:45:00Z">
        <w:r w:rsidR="00BA6170">
          <w:rPr>
            <w:noProof/>
          </w:rPr>
          <w:t>1</w:t>
        </w:r>
        <w:r w:rsidR="00BA6170">
          <w:fldChar w:fldCharType="end"/>
        </w:r>
      </w:ins>
      <w:ins w:id="1884" w:author="Tran Huan" w:date="2018-11-25T23:29:00Z">
        <w:r w:rsidRPr="000D1FDC">
          <w:rPr>
            <w:rPrChange w:id="1885" w:author="Tran Huan" w:date="2018-11-25T23:29:00Z">
              <w:rPr>
                <w:lang w:val="en-US"/>
              </w:rPr>
            </w:rPrChange>
          </w:rPr>
          <w:t xml:space="preserve"> </w:t>
        </w:r>
        <w:r w:rsidRPr="008F40CD">
          <w:t>Các chức năng hệ thống</w:t>
        </w:r>
      </w:ins>
    </w:p>
    <w:p w14:paraId="3DD1A60B" w14:textId="1898749F" w:rsidR="00694700" w:rsidDel="000D1FDC" w:rsidRDefault="00694700" w:rsidP="004A3D10">
      <w:pPr>
        <w:pStyle w:val="Caption"/>
        <w:rPr>
          <w:ins w:id="1886" w:author="phuong vu" w:date="2018-11-22T16:01:00Z"/>
          <w:del w:id="1887" w:author="Tran Huan" w:date="2018-11-25T23:28:00Z"/>
        </w:rPr>
        <w:pPrChange w:id="1888" w:author="Tran Huan" w:date="2018-11-25T23:24:00Z">
          <w:pPr>
            <w:pStyle w:val="Caption"/>
          </w:pPr>
        </w:pPrChange>
      </w:pPr>
      <w:ins w:id="1889" w:author="phuong vu" w:date="2018-11-22T16:01:00Z">
        <w:del w:id="1890" w:author="Tran Huan" w:date="2018-11-25T23:28:00Z">
          <w:r w:rsidDel="000D1FDC">
            <w:delText xml:space="preserve">Bảng </w:delText>
          </w:r>
        </w:del>
      </w:ins>
      <w:ins w:id="1891" w:author="phuong vu" w:date="2018-11-23T15:14:00Z">
        <w:del w:id="1892" w:author="Tran Huan" w:date="2018-11-25T23:28:00Z">
          <w:r w:rsidR="00E95F1B" w:rsidDel="000D1FDC">
            <w:fldChar w:fldCharType="begin"/>
          </w:r>
          <w:r w:rsidR="00E95F1B" w:rsidDel="000D1FDC">
            <w:delInstrText xml:space="preserve"> STYLEREF 1 \s </w:delInstrText>
          </w:r>
        </w:del>
      </w:ins>
      <w:del w:id="1893" w:author="Tran Huan" w:date="2018-11-25T23:28:00Z">
        <w:r w:rsidR="00E95F1B" w:rsidDel="000D1FDC">
          <w:fldChar w:fldCharType="separate"/>
        </w:r>
        <w:r w:rsidR="00B607D9" w:rsidDel="000D1FDC">
          <w:rPr>
            <w:noProof/>
          </w:rPr>
          <w:delText>1</w:delText>
        </w:r>
      </w:del>
      <w:ins w:id="1894" w:author="phuong vu" w:date="2018-11-23T15:14:00Z">
        <w:del w:id="1895" w:author="Tran Huan" w:date="2018-11-25T23:28: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896" w:author="Tran Huan" w:date="2018-11-25T23:28:00Z">
        <w:r w:rsidR="00E95F1B" w:rsidDel="000D1FDC">
          <w:fldChar w:fldCharType="separate"/>
        </w:r>
      </w:del>
      <w:ins w:id="1897" w:author="phuong vu" w:date="2018-11-23T15:14:00Z">
        <w:del w:id="1898" w:author="Tran Huan" w:date="2018-11-25T23:28:00Z">
          <w:r w:rsidR="00E95F1B" w:rsidDel="000D1FDC">
            <w:fldChar w:fldCharType="end"/>
          </w:r>
        </w:del>
      </w:ins>
      <w:ins w:id="1899" w:author="phuong vu" w:date="2018-11-22T16:01:00Z">
        <w:del w:id="1900" w:author="Tran Huan" w:date="2018-11-25T23:28:00Z">
          <w:r w:rsidRPr="000245EB" w:rsidDel="000D1FDC">
            <w:rPr>
              <w:rPrChange w:id="1901" w:author="Tran Huan" w:date="2018-11-25T16:07:00Z">
                <w:rPr>
                  <w:lang w:val="en-US"/>
                </w:rPr>
              </w:rPrChange>
            </w:rPr>
            <w:delText xml:space="preserve"> Các chức năng hệ thống</w:delText>
          </w:r>
        </w:del>
      </w:ins>
    </w:p>
    <w:p w14:paraId="327AC6F4" w14:textId="77777777" w:rsidR="00382451" w:rsidRDefault="00382451">
      <w:pPr>
        <w:pStyle w:val="Heading3"/>
        <w:spacing w:line="276" w:lineRule="auto"/>
        <w:rPr>
          <w:ins w:id="1902" w:author="phuong vu" w:date="2018-11-22T13:49:00Z"/>
        </w:rPr>
        <w:pPrChange w:id="1903" w:author="phuong vu" w:date="2018-11-23T13:48:00Z">
          <w:pPr>
            <w:pStyle w:val="Heading3"/>
          </w:pPr>
        </w:pPrChange>
      </w:pPr>
      <w:ins w:id="1904" w:author="phuong vu" w:date="2018-11-22T13:49:00Z">
        <w:r>
          <w:t>Đặc điểm người dùng</w:t>
        </w:r>
        <w:bookmarkEnd w:id="1685"/>
      </w:ins>
    </w:p>
    <w:p w14:paraId="2B2F4812" w14:textId="64982BEF" w:rsidR="00382451" w:rsidRDefault="00382451">
      <w:pPr>
        <w:spacing w:line="276" w:lineRule="auto"/>
        <w:rPr>
          <w:ins w:id="1905" w:author="phuong vu" w:date="2018-11-22T13:49:00Z"/>
          <w:lang w:val="en-US"/>
        </w:rPr>
        <w:pPrChange w:id="1906" w:author="phuong vu" w:date="2018-11-23T13:48:00Z">
          <w:pPr/>
        </w:pPrChange>
      </w:pPr>
      <w:ins w:id="1907" w:author="phuong vu" w:date="2018-11-22T13:49:00Z">
        <w:r>
          <w:rPr>
            <w:lang w:val="en-US"/>
          </w:rPr>
          <w:tab/>
          <w:t xml:space="preserve">Hệ thống bao gồm 2 nhóm người dùng chính: Nhân viên </w:t>
        </w:r>
      </w:ins>
      <w:ins w:id="1908" w:author="phuong vu" w:date="2018-11-22T14:55:00Z">
        <w:r w:rsidR="001526C3">
          <w:rPr>
            <w:lang w:val="en-US"/>
          </w:rPr>
          <w:t>chi nhánh</w:t>
        </w:r>
      </w:ins>
      <w:ins w:id="1909" w:author="phuong vu" w:date="2018-11-22T13:49:00Z">
        <w:r>
          <w:rPr>
            <w:lang w:val="en-US"/>
          </w:rPr>
          <w:t xml:space="preserve"> và khách hàng:</w:t>
        </w:r>
      </w:ins>
    </w:p>
    <w:p w14:paraId="4FECB4AD" w14:textId="77777777" w:rsidR="00382451" w:rsidRDefault="00382451">
      <w:pPr>
        <w:spacing w:line="276" w:lineRule="auto"/>
        <w:rPr>
          <w:ins w:id="1910" w:author="phuong vu" w:date="2018-11-22T13:49:00Z"/>
          <w:lang w:val="en-US"/>
        </w:rPr>
        <w:pPrChange w:id="1911" w:author="phuong vu" w:date="2018-11-23T13:48:00Z">
          <w:pPr/>
        </w:pPrChange>
      </w:pPr>
      <w:ins w:id="1912" w:author="phuong vu" w:date="2018-11-22T13:49:00Z">
        <w:r>
          <w:rPr>
            <w:lang w:val="en-US"/>
          </w:rPr>
          <w:tab/>
          <w:t xml:space="preserve">- </w:t>
        </w:r>
        <w:r>
          <w:rPr>
            <w:i/>
            <w:lang w:val="en-US"/>
          </w:rPr>
          <w:t xml:space="preserve">Nhân viên chi nhánh: </w:t>
        </w:r>
        <w:r>
          <w:rPr>
            <w:lang w:val="en-US"/>
          </w:rPr>
          <w:t>Để đáp ứng các khâu trong việc xử lí đơn hàng, nhận viên cửa hàng được chia làm ba loại nhận viên chính:</w:t>
        </w:r>
      </w:ins>
    </w:p>
    <w:p w14:paraId="46DC3E65" w14:textId="77777777" w:rsidR="00382451" w:rsidRDefault="00382451">
      <w:pPr>
        <w:spacing w:line="276" w:lineRule="auto"/>
        <w:rPr>
          <w:ins w:id="1913" w:author="phuong vu" w:date="2018-11-22T13:49:00Z"/>
          <w:lang w:val="en-US"/>
        </w:rPr>
        <w:pPrChange w:id="1914" w:author="phuong vu" w:date="2018-11-23T13:48:00Z">
          <w:pPr/>
        </w:pPrChange>
      </w:pPr>
      <w:ins w:id="1915" w:author="phuong vu" w:date="2018-11-22T13:49:00Z">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nhất trong việc quyết định xử lí đơn hang với mã là STAFF_01.</w:t>
        </w:r>
      </w:ins>
    </w:p>
    <w:p w14:paraId="0A52719A" w14:textId="77777777" w:rsidR="00382451" w:rsidRDefault="00382451">
      <w:pPr>
        <w:spacing w:line="276" w:lineRule="auto"/>
        <w:ind w:left="720"/>
        <w:rPr>
          <w:ins w:id="1916" w:author="phuong vu" w:date="2018-11-22T13:49:00Z"/>
          <w:lang w:val="en-US"/>
        </w:rPr>
        <w:pPrChange w:id="1917" w:author="phuong vu" w:date="2018-11-23T13:48:00Z">
          <w:pPr>
            <w:ind w:left="720"/>
          </w:pPr>
        </w:pPrChange>
      </w:pPr>
      <w:ins w:id="1918" w:author="phuong vu" w:date="2018-11-22T13:49:00Z">
        <w:r>
          <w:rPr>
            <w:lang w:val="en-US"/>
          </w:rPr>
          <w:tab/>
          <w:t xml:space="preserve">+ </w:t>
        </w:r>
        <w:r>
          <w:rPr>
            <w:i/>
            <w:lang w:val="en-US"/>
          </w:rPr>
          <w:t xml:space="preserve">Nhân viên xử lí đơn hàng: </w:t>
        </w:r>
        <w:r>
          <w:rPr>
            <w:lang w:val="en-US"/>
          </w:rPr>
          <w:t>Là người có nhiệm vụ cập nhật trạng thái đơn hàng khi bắt đầu xử lí đơn hàng cũng như sau khi hoàn tất đơn hàng với mã là STAFF_02.</w:t>
        </w:r>
      </w:ins>
    </w:p>
    <w:p w14:paraId="17DCCA4F" w14:textId="77777777" w:rsidR="00382451" w:rsidRDefault="00382451">
      <w:pPr>
        <w:spacing w:line="276" w:lineRule="auto"/>
        <w:ind w:left="720"/>
        <w:rPr>
          <w:ins w:id="1919" w:author="phuong vu" w:date="2018-11-22T13:49:00Z"/>
          <w:lang w:val="en-US"/>
        </w:rPr>
        <w:pPrChange w:id="1920" w:author="phuong vu" w:date="2018-11-23T13:48:00Z">
          <w:pPr>
            <w:ind w:left="720"/>
          </w:pPr>
        </w:pPrChange>
      </w:pPr>
      <w:ins w:id="1921" w:author="phuong vu" w:date="2018-11-22T13:49:00Z">
        <w:r>
          <w:rPr>
            <w:lang w:val="en-US"/>
          </w:rPr>
          <w:tab/>
          <w:t xml:space="preserve">+ </w:t>
        </w:r>
        <w:r>
          <w:rPr>
            <w:i/>
            <w:lang w:val="en-US"/>
          </w:rPr>
          <w:t>Nhân viên nhận và trả quần áo:</w:t>
        </w:r>
        <w:r>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7C127C" w:rsidRDefault="00382451">
      <w:pPr>
        <w:spacing w:line="276" w:lineRule="auto"/>
        <w:ind w:firstLine="720"/>
        <w:rPr>
          <w:ins w:id="1922" w:author="phuong vu" w:date="2018-11-22T13:49:00Z"/>
          <w:lang w:val="en-US"/>
        </w:rPr>
        <w:pPrChange w:id="1923" w:author="phuong vu" w:date="2018-11-23T13:48:00Z">
          <w:pPr>
            <w:ind w:firstLine="720"/>
          </w:pPr>
        </w:pPrChange>
      </w:pPr>
      <w:ins w:id="1924" w:author="phuong vu" w:date="2018-11-22T13:49:00Z">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ins>
    </w:p>
    <w:p w14:paraId="1993DA5B" w14:textId="77777777" w:rsidR="00694700" w:rsidRDefault="00694700">
      <w:pPr>
        <w:pStyle w:val="Heading3"/>
        <w:spacing w:line="276" w:lineRule="auto"/>
        <w:rPr>
          <w:ins w:id="1925" w:author="phuong vu" w:date="2018-11-22T16:01:00Z"/>
        </w:rPr>
        <w:pPrChange w:id="1926" w:author="phuong vu" w:date="2018-11-23T13:48:00Z">
          <w:pPr>
            <w:pStyle w:val="Heading3"/>
          </w:pPr>
        </w:pPrChange>
      </w:pPr>
      <w:bookmarkStart w:id="1927" w:name="_Toc530662485"/>
      <w:ins w:id="1928" w:author="phuong vu" w:date="2018-11-22T16:01:00Z">
        <w:r>
          <w:lastRenderedPageBreak/>
          <w:t>Sơ đồ USE CASE</w:t>
        </w:r>
        <w:bookmarkEnd w:id="1927"/>
      </w:ins>
    </w:p>
    <w:p w14:paraId="53CCBBE8" w14:textId="77777777" w:rsidR="000D1FDC" w:rsidRDefault="00694700" w:rsidP="000D1FDC">
      <w:pPr>
        <w:keepNext/>
        <w:spacing w:line="276" w:lineRule="auto"/>
        <w:jc w:val="center"/>
        <w:rPr>
          <w:ins w:id="1929" w:author="Tran Huan" w:date="2018-11-25T23:29:00Z"/>
        </w:rPr>
        <w:pPrChange w:id="1930" w:author="Tran Huan" w:date="2018-11-25T23:29:00Z">
          <w:pPr>
            <w:spacing w:line="276" w:lineRule="auto"/>
            <w:jc w:val="center"/>
          </w:pPr>
        </w:pPrChange>
      </w:pPr>
      <w:ins w:id="1931" w:author="phuong vu" w:date="2018-11-22T16:01:00Z">
        <w:r w:rsidRPr="006D7C26">
          <w:rPr>
            <w:noProof/>
            <w:lang w:val="en-US"/>
          </w:rPr>
          <w:drawing>
            <wp:inline distT="0" distB="0" distL="0" distR="0" wp14:anchorId="0E0D0720" wp14:editId="38CCFFE8">
              <wp:extent cx="5768012" cy="2549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8012" cy="2549285"/>
                      </a:xfrm>
                      <a:prstGeom prst="rect">
                        <a:avLst/>
                      </a:prstGeom>
                      <a:noFill/>
                      <a:ln>
                        <a:noFill/>
                      </a:ln>
                    </pic:spPr>
                  </pic:pic>
                </a:graphicData>
              </a:graphic>
            </wp:inline>
          </w:drawing>
        </w:r>
      </w:ins>
    </w:p>
    <w:p w14:paraId="582C9BF1" w14:textId="746F60D8" w:rsidR="00694700" w:rsidRPr="000D1FDC" w:rsidRDefault="000D1FDC" w:rsidP="000D1FDC">
      <w:pPr>
        <w:pStyle w:val="Caption"/>
        <w:rPr>
          <w:ins w:id="1932" w:author="phuong vu" w:date="2018-11-22T16:01:00Z"/>
          <w:lang w:val="en-US"/>
          <w:rPrChange w:id="1933" w:author="Tran Huan" w:date="2018-11-25T23:29:00Z">
            <w:rPr>
              <w:ins w:id="1934" w:author="phuong vu" w:date="2018-11-22T16:01:00Z"/>
            </w:rPr>
          </w:rPrChange>
        </w:rPr>
        <w:pPrChange w:id="1935" w:author="Tran Huan" w:date="2018-11-25T23:36:00Z">
          <w:pPr>
            <w:ind w:left="720"/>
            <w:jc w:val="center"/>
          </w:pPr>
        </w:pPrChange>
      </w:pPr>
      <w:ins w:id="1936" w:author="Tran Huan" w:date="2018-11-25T23:29:00Z">
        <w:r>
          <w:t xml:space="preserve">Hình </w:t>
        </w:r>
      </w:ins>
      <w:ins w:id="1937" w:author="Tran Huan" w:date="2018-11-26T01:41:00Z">
        <w:r w:rsidR="00BA6170">
          <w:fldChar w:fldCharType="begin"/>
        </w:r>
        <w:r w:rsidR="00BA6170">
          <w:instrText xml:space="preserve"> STYLEREF 1 \s </w:instrText>
        </w:r>
      </w:ins>
      <w:r w:rsidR="00BA6170">
        <w:fldChar w:fldCharType="separate"/>
      </w:r>
      <w:r w:rsidR="00BA6170">
        <w:rPr>
          <w:noProof/>
        </w:rPr>
        <w:t>1</w:t>
      </w:r>
      <w:ins w:id="1938"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939" w:author="Tran Huan" w:date="2018-11-26T01:41:00Z">
        <w:r w:rsidR="00BA6170">
          <w:rPr>
            <w:noProof/>
          </w:rPr>
          <w:t>3</w:t>
        </w:r>
        <w:r w:rsidR="00BA6170">
          <w:fldChar w:fldCharType="end"/>
        </w:r>
      </w:ins>
      <w:ins w:id="1940" w:author="Tran Huan" w:date="2018-11-25T23:29:00Z">
        <w:r>
          <w:rPr>
            <w:lang w:val="en-US"/>
          </w:rPr>
          <w:t xml:space="preserve"> </w:t>
        </w:r>
        <w:r w:rsidRPr="00E4365A">
          <w:rPr>
            <w:lang w:val="en-US"/>
          </w:rPr>
          <w:t>Sơ đồ USE CASE</w:t>
        </w:r>
      </w:ins>
    </w:p>
    <w:p w14:paraId="42673FF2" w14:textId="351863F6" w:rsidR="00694700" w:rsidRPr="006A2C8A" w:rsidDel="000D1FDC" w:rsidRDefault="00694700" w:rsidP="004A3D10">
      <w:pPr>
        <w:pStyle w:val="Caption"/>
        <w:rPr>
          <w:ins w:id="1941" w:author="phuong vu" w:date="2018-11-22T16:01:00Z"/>
          <w:del w:id="1942" w:author="Tran Huan" w:date="2018-11-25T23:29:00Z"/>
        </w:rPr>
        <w:pPrChange w:id="1943" w:author="Tran Huan" w:date="2018-11-25T23:24:00Z">
          <w:pPr>
            <w:ind w:left="720"/>
            <w:jc w:val="center"/>
          </w:pPr>
        </w:pPrChange>
      </w:pPr>
      <w:bookmarkStart w:id="1944" w:name="_Toc530951452"/>
      <w:ins w:id="1945" w:author="phuong vu" w:date="2018-11-22T16:01:00Z">
        <w:del w:id="1946" w:author="Tran Huan" w:date="2018-11-25T23:29:00Z">
          <w:r w:rsidRPr="00E4365A" w:rsidDel="000D1FDC">
            <w:delText xml:space="preserve">Hình </w:delText>
          </w:r>
        </w:del>
      </w:ins>
      <w:ins w:id="1947" w:author="phuong vu" w:date="2018-11-22T18:14:00Z">
        <w:del w:id="1948" w:author="Tran Huan" w:date="2018-11-25T23:29:00Z">
          <w:r w:rsidR="00627671" w:rsidDel="000D1FDC">
            <w:fldChar w:fldCharType="begin"/>
          </w:r>
          <w:r w:rsidR="00627671" w:rsidDel="000D1FDC">
            <w:delInstrText xml:space="preserve"> STYLEREF 1 \s </w:delInstrText>
          </w:r>
        </w:del>
      </w:ins>
      <w:del w:id="1949" w:author="Tran Huan" w:date="2018-11-25T23:29:00Z">
        <w:r w:rsidR="00627671" w:rsidDel="000D1FDC">
          <w:fldChar w:fldCharType="separate"/>
        </w:r>
        <w:r w:rsidR="00627671" w:rsidDel="000D1FDC">
          <w:rPr>
            <w:noProof/>
          </w:rPr>
          <w:delText>1</w:delText>
        </w:r>
      </w:del>
      <w:ins w:id="1950" w:author="phuong vu" w:date="2018-11-22T18:14:00Z">
        <w:del w:id="1951" w:author="Tran Huan" w:date="2018-11-25T23:29:00Z">
          <w:r w:rsidR="00627671" w:rsidDel="000D1FDC">
            <w:fldChar w:fldCharType="end"/>
          </w:r>
          <w:r w:rsidR="00627671" w:rsidDel="000D1FDC">
            <w:delText>.</w:delText>
          </w:r>
          <w:r w:rsidR="00627671" w:rsidDel="000D1FDC">
            <w:fldChar w:fldCharType="begin"/>
          </w:r>
          <w:r w:rsidR="00627671" w:rsidDel="000D1FDC">
            <w:delInstrText xml:space="preserve"> SEQ Hình \* ARABIC \s 1 </w:delInstrText>
          </w:r>
        </w:del>
      </w:ins>
      <w:del w:id="1952" w:author="Tran Huan" w:date="2018-11-25T23:29:00Z">
        <w:r w:rsidR="00627671" w:rsidDel="000D1FDC">
          <w:fldChar w:fldCharType="separate"/>
        </w:r>
      </w:del>
      <w:ins w:id="1953" w:author="phuong vu" w:date="2018-11-22T18:14:00Z">
        <w:del w:id="1954" w:author="Tran Huan" w:date="2018-11-25T23:29:00Z">
          <w:r w:rsidR="00627671" w:rsidDel="000D1FDC">
            <w:rPr>
              <w:noProof/>
            </w:rPr>
            <w:delText>3</w:delText>
          </w:r>
          <w:r w:rsidR="00627671" w:rsidDel="000D1FDC">
            <w:fldChar w:fldCharType="end"/>
          </w:r>
        </w:del>
      </w:ins>
      <w:ins w:id="1955" w:author="phuong vu" w:date="2018-11-22T16:01:00Z">
        <w:del w:id="1956" w:author="Tran Huan" w:date="2018-11-25T23:29:00Z">
          <w:r w:rsidRPr="00E4365A" w:rsidDel="000D1FDC">
            <w:rPr>
              <w:lang w:val="en-US"/>
            </w:rPr>
            <w:delText xml:space="preserve"> Sơ đồ USE CASE</w:delText>
          </w:r>
          <w:bookmarkEnd w:id="1944"/>
        </w:del>
      </w:ins>
    </w:p>
    <w:p w14:paraId="3CF1CD1D" w14:textId="77777777" w:rsidR="00382451" w:rsidRDefault="00382451">
      <w:pPr>
        <w:pStyle w:val="Heading2"/>
        <w:spacing w:line="276" w:lineRule="auto"/>
        <w:rPr>
          <w:moveTo w:id="1957" w:author="phuong vu" w:date="2018-11-22T13:49:00Z"/>
        </w:rPr>
        <w:pPrChange w:id="1958" w:author="phuong vu" w:date="2018-11-23T13:48:00Z">
          <w:pPr>
            <w:pStyle w:val="Heading3"/>
          </w:pPr>
        </w:pPrChange>
      </w:pPr>
      <w:bookmarkStart w:id="1959" w:name="_Toc530662484"/>
      <w:moveToRangeStart w:id="1960" w:author="phuong vu" w:date="2018-11-22T13:49:00Z" w:name="move530657915"/>
      <w:moveTo w:id="1961" w:author="phuong vu" w:date="2018-11-22T13:49:00Z">
        <w:r>
          <w:t>Môi trường vận hành</w:t>
        </w:r>
        <w:bookmarkEnd w:id="1959"/>
      </w:moveTo>
    </w:p>
    <w:p w14:paraId="2356B438" w14:textId="77777777" w:rsidR="00382451" w:rsidRPr="007C127C" w:rsidRDefault="00382451">
      <w:pPr>
        <w:spacing w:line="276" w:lineRule="auto"/>
        <w:rPr>
          <w:moveTo w:id="1962" w:author="phuong vu" w:date="2018-11-22T13:49:00Z"/>
        </w:rPr>
        <w:pPrChange w:id="1963" w:author="phuong vu" w:date="2018-11-23T13:48:00Z">
          <w:pPr/>
        </w:pPrChange>
      </w:pPr>
      <w:moveTo w:id="1964" w:author="phuong vu" w:date="2018-11-22T13:49:00Z">
        <w:r w:rsidRPr="000245EB">
          <w:rPr>
            <w:rPrChange w:id="1965" w:author="Tran Huan" w:date="2018-11-25T16:07:00Z">
              <w:rPr>
                <w:lang w:val="en-US"/>
              </w:rPr>
            </w:rPrChange>
          </w:rPr>
          <w:tab/>
          <w:t xml:space="preserve">Đối với ứng dụng đặt đơn hàng chỉ hỗ trợ trên nền tảng Android với phiên bản từ 5.0 trở lên, được sử dụng bởi người dùng là </w:t>
        </w:r>
        <w:r w:rsidRPr="000245EB">
          <w:rPr>
            <w:i/>
            <w:rPrChange w:id="1966" w:author="Tran Huan" w:date="2018-11-25T16:07:00Z">
              <w:rPr>
                <w:i/>
                <w:lang w:val="en-US"/>
              </w:rPr>
            </w:rPrChange>
          </w:rPr>
          <w:t>Khách hàng.</w:t>
        </w:r>
      </w:moveTo>
    </w:p>
    <w:p w14:paraId="504C8449" w14:textId="73513D18" w:rsidR="00382451" w:rsidRPr="000245EB" w:rsidRDefault="00382451">
      <w:pPr>
        <w:spacing w:line="276" w:lineRule="auto"/>
        <w:rPr>
          <w:moveTo w:id="1967" w:author="phuong vu" w:date="2018-11-22T13:49:00Z"/>
          <w:rPrChange w:id="1968" w:author="Tran Huan" w:date="2018-11-25T16:07:00Z">
            <w:rPr>
              <w:moveTo w:id="1969" w:author="phuong vu" w:date="2018-11-22T13:49:00Z"/>
              <w:lang w:val="en-US"/>
            </w:rPr>
          </w:rPrChange>
        </w:rPr>
        <w:pPrChange w:id="1970" w:author="phuong vu" w:date="2018-11-23T13:48:00Z">
          <w:pPr/>
        </w:pPrChange>
      </w:pPr>
      <w:moveTo w:id="1971" w:author="phuong vu" w:date="2018-11-22T13:49:00Z">
        <w:r w:rsidRPr="000245EB">
          <w:rPr>
            <w:rPrChange w:id="1972" w:author="Tran Huan" w:date="2018-11-25T16:07:00Z">
              <w:rPr>
                <w:lang w:val="en-US"/>
              </w:rPr>
            </w:rPrChange>
          </w:rPr>
          <w:tab/>
          <w:t xml:space="preserve">Đối với trang web quản lí dành cho người dùng là </w:t>
        </w:r>
        <w:r w:rsidRPr="000245EB">
          <w:rPr>
            <w:i/>
            <w:rPrChange w:id="1973" w:author="Tran Huan" w:date="2018-11-25T16:07:00Z">
              <w:rPr>
                <w:i/>
                <w:lang w:val="en-US"/>
              </w:rPr>
            </w:rPrChange>
          </w:rPr>
          <w:t xml:space="preserve">Nhân viên </w:t>
        </w:r>
        <w:del w:id="1974" w:author="phuong vu" w:date="2018-11-22T14:56:00Z">
          <w:r w:rsidRPr="000245EB" w:rsidDel="001526C3">
            <w:rPr>
              <w:i/>
              <w:rPrChange w:id="1975" w:author="Tran Huan" w:date="2018-11-25T16:07:00Z">
                <w:rPr>
                  <w:i/>
                  <w:lang w:val="en-US"/>
                </w:rPr>
              </w:rPrChange>
            </w:rPr>
            <w:delText>cửa hàng</w:delText>
          </w:r>
        </w:del>
      </w:moveTo>
      <w:ins w:id="1976" w:author="phuong vu" w:date="2018-11-22T14:56:00Z">
        <w:r w:rsidR="001526C3" w:rsidRPr="000245EB">
          <w:rPr>
            <w:i/>
            <w:rPrChange w:id="1977" w:author="Tran Huan" w:date="2018-11-25T16:07:00Z">
              <w:rPr>
                <w:i/>
                <w:lang w:val="en-US"/>
              </w:rPr>
            </w:rPrChange>
          </w:rPr>
          <w:t>chi nhánh</w:t>
        </w:r>
      </w:ins>
      <w:moveTo w:id="1978" w:author="phuong vu" w:date="2018-11-22T13:49:00Z">
        <w:r w:rsidRPr="000245EB">
          <w:rPr>
            <w:i/>
            <w:rPrChange w:id="1979" w:author="Tran Huan" w:date="2018-11-25T16:07:00Z">
              <w:rPr>
                <w:i/>
                <w:lang w:val="en-US"/>
              </w:rPr>
            </w:rPrChange>
          </w:rPr>
          <w:t xml:space="preserve"> </w:t>
        </w:r>
        <w:r w:rsidRPr="000245EB">
          <w:rPr>
            <w:rPrChange w:id="1980" w:author="Tran Huan" w:date="2018-11-25T16:07: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RPr="000245EB" w:rsidDel="00720DB1" w:rsidRDefault="00382451">
      <w:pPr>
        <w:spacing w:line="276" w:lineRule="auto"/>
        <w:rPr>
          <w:del w:id="1981" w:author="phuong vu" w:date="2018-11-22T16:09:00Z"/>
          <w:moveTo w:id="1982" w:author="phuong vu" w:date="2018-11-22T13:49:00Z"/>
          <w:rPrChange w:id="1983" w:author="Tran Huan" w:date="2018-11-25T16:07:00Z">
            <w:rPr>
              <w:del w:id="1984" w:author="phuong vu" w:date="2018-11-22T16:09:00Z"/>
              <w:moveTo w:id="1985" w:author="phuong vu" w:date="2018-11-22T13:49:00Z"/>
              <w:lang w:val="en-US"/>
            </w:rPr>
          </w:rPrChange>
        </w:rPr>
        <w:pPrChange w:id="1986" w:author="phuong vu" w:date="2018-11-23T13:48:00Z">
          <w:pPr/>
        </w:pPrChange>
      </w:pPr>
      <w:moveTo w:id="1987" w:author="phuong vu" w:date="2018-11-22T13:49:00Z">
        <w:r w:rsidRPr="000245EB">
          <w:rPr>
            <w:rPrChange w:id="1988" w:author="Tran Huan" w:date="2018-11-25T16:07: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0245EB" w:rsidRDefault="00382451">
      <w:pPr>
        <w:spacing w:line="276" w:lineRule="auto"/>
        <w:rPr>
          <w:moveTo w:id="1989" w:author="phuong vu" w:date="2018-11-22T13:49:00Z"/>
          <w:rPrChange w:id="1990" w:author="Tran Huan" w:date="2018-11-25T16:07:00Z">
            <w:rPr>
              <w:moveTo w:id="1991" w:author="phuong vu" w:date="2018-11-22T13:49:00Z"/>
              <w:lang w:val="en-US"/>
            </w:rPr>
          </w:rPrChange>
        </w:rPr>
        <w:pPrChange w:id="1992" w:author="phuong vu" w:date="2018-11-23T13:48:00Z">
          <w:pPr/>
        </w:pPrChange>
      </w:pPr>
    </w:p>
    <w:p w14:paraId="47C7C0FA" w14:textId="175E1A99" w:rsidR="00C774DC" w:rsidRDefault="00C774DC">
      <w:pPr>
        <w:pStyle w:val="Heading2"/>
        <w:spacing w:line="276" w:lineRule="auto"/>
        <w:rPr>
          <w:ins w:id="1993" w:author="phuong vu" w:date="2018-11-22T13:51:00Z"/>
        </w:rPr>
        <w:pPrChange w:id="1994" w:author="phuong vu" w:date="2018-11-23T13:48:00Z">
          <w:pPr>
            <w:pStyle w:val="Heading3"/>
          </w:pPr>
        </w:pPrChange>
      </w:pPr>
      <w:bookmarkStart w:id="1995" w:name="_Toc530662486"/>
      <w:moveToRangeEnd w:id="1960"/>
      <w:ins w:id="1996" w:author="phuong vu" w:date="2018-11-22T13:51:00Z">
        <w:r>
          <w:t>Yêu cầu chức năng</w:t>
        </w:r>
        <w:bookmarkEnd w:id="1995"/>
      </w:ins>
    </w:p>
    <w:p w14:paraId="554323B1" w14:textId="019A0FE0" w:rsidR="00C774DC" w:rsidDel="0044782A" w:rsidRDefault="00C774DC">
      <w:pPr>
        <w:pStyle w:val="Heading3"/>
        <w:spacing w:line="276" w:lineRule="auto"/>
        <w:rPr>
          <w:ins w:id="1997" w:author="phuong vu" w:date="2018-11-22T13:51:00Z"/>
          <w:del w:id="1998" w:author="Tran Huan" w:date="2018-11-25T20:25:00Z"/>
        </w:rPr>
        <w:pPrChange w:id="1999" w:author="phuong vu" w:date="2018-11-23T13:48:00Z">
          <w:pPr>
            <w:pStyle w:val="Heading4"/>
          </w:pPr>
        </w:pPrChange>
      </w:pPr>
      <w:bookmarkStart w:id="2000" w:name="_Toc530662487"/>
      <w:ins w:id="2001" w:author="phuong vu" w:date="2018-11-22T13:51:00Z">
        <w:del w:id="2002" w:author="Tran Huan" w:date="2018-11-25T20:25:00Z">
          <w:r w:rsidDel="0044782A">
            <w:delText>Quản lí đơn hàng</w:delText>
          </w:r>
          <w:bookmarkEnd w:id="2000"/>
        </w:del>
      </w:ins>
    </w:p>
    <w:tbl>
      <w:tblPr>
        <w:tblStyle w:val="TableGrid"/>
        <w:tblW w:w="0" w:type="auto"/>
        <w:tblLook w:val="04A0" w:firstRow="1" w:lastRow="0" w:firstColumn="1" w:lastColumn="0" w:noHBand="0" w:noVBand="1"/>
      </w:tblPr>
      <w:tblGrid>
        <w:gridCol w:w="2346"/>
        <w:gridCol w:w="6431"/>
      </w:tblGrid>
      <w:tr w:rsidR="00C774DC" w:rsidDel="0044782A" w14:paraId="52832A67" w14:textId="46B8560B" w:rsidTr="00C774DC">
        <w:trPr>
          <w:ins w:id="2003" w:author="phuong vu" w:date="2018-11-22T13:51:00Z"/>
          <w:del w:id="2004" w:author="Tran Huan" w:date="2018-11-25T20:25:00Z"/>
        </w:trPr>
        <w:tc>
          <w:tcPr>
            <w:tcW w:w="2425" w:type="dxa"/>
          </w:tcPr>
          <w:p w14:paraId="0BBD1439" w14:textId="7FD2BD6D" w:rsidR="00C774DC" w:rsidRPr="00B808BD" w:rsidDel="0044782A" w:rsidRDefault="00C774DC">
            <w:pPr>
              <w:spacing w:line="276" w:lineRule="auto"/>
              <w:rPr>
                <w:ins w:id="2005" w:author="phuong vu" w:date="2018-11-22T13:51:00Z"/>
                <w:del w:id="2006" w:author="Tran Huan" w:date="2018-11-25T20:25:00Z"/>
                <w:b/>
              </w:rPr>
            </w:pPr>
            <w:ins w:id="2007" w:author="phuong vu" w:date="2018-11-22T13:51:00Z">
              <w:del w:id="2008" w:author="Tran Huan" w:date="2018-11-25T20:25:00Z">
                <w:r w:rsidRPr="00B808BD" w:rsidDel="0044782A">
                  <w:rPr>
                    <w:b/>
                  </w:rPr>
                  <w:delText>Mã yêu cầu</w:delText>
                </w:r>
              </w:del>
            </w:ins>
          </w:p>
        </w:tc>
        <w:tc>
          <w:tcPr>
            <w:tcW w:w="6686" w:type="dxa"/>
          </w:tcPr>
          <w:p w14:paraId="6FBD76CB" w14:textId="52BA0E02" w:rsidR="00C774DC" w:rsidRPr="007C127C" w:rsidDel="0044782A" w:rsidRDefault="00C774DC">
            <w:pPr>
              <w:spacing w:line="276" w:lineRule="auto"/>
              <w:rPr>
                <w:ins w:id="2009" w:author="phuong vu" w:date="2018-11-22T13:51:00Z"/>
                <w:del w:id="2010" w:author="Tran Huan" w:date="2018-11-25T20:25:00Z"/>
                <w:lang w:val="en-US"/>
              </w:rPr>
            </w:pPr>
            <w:ins w:id="2011" w:author="phuong vu" w:date="2018-11-22T13:51:00Z">
              <w:del w:id="2012" w:author="Tran Huan" w:date="2018-11-25T20:25:00Z">
                <w:r w:rsidDel="0044782A">
                  <w:rPr>
                    <w:lang w:val="en-US"/>
                  </w:rPr>
                  <w:delText>GU_01</w:delText>
                </w:r>
              </w:del>
            </w:ins>
          </w:p>
        </w:tc>
      </w:tr>
      <w:tr w:rsidR="00C774DC" w:rsidDel="0044782A" w14:paraId="4BD973C3" w14:textId="3FF53760" w:rsidTr="00C774DC">
        <w:trPr>
          <w:ins w:id="2013" w:author="phuong vu" w:date="2018-11-22T13:51:00Z"/>
          <w:del w:id="2014" w:author="Tran Huan" w:date="2018-11-25T20:25:00Z"/>
        </w:trPr>
        <w:tc>
          <w:tcPr>
            <w:tcW w:w="2425" w:type="dxa"/>
          </w:tcPr>
          <w:p w14:paraId="0CFE978C" w14:textId="28C9AC61" w:rsidR="00C774DC" w:rsidRPr="00B808BD" w:rsidDel="0044782A" w:rsidRDefault="00C774DC">
            <w:pPr>
              <w:spacing w:line="276" w:lineRule="auto"/>
              <w:rPr>
                <w:ins w:id="2015" w:author="phuong vu" w:date="2018-11-22T13:51:00Z"/>
                <w:del w:id="2016" w:author="Tran Huan" w:date="2018-11-25T20:25:00Z"/>
                <w:b/>
              </w:rPr>
            </w:pPr>
            <w:ins w:id="2017" w:author="phuong vu" w:date="2018-11-22T13:51:00Z">
              <w:del w:id="2018" w:author="Tran Huan" w:date="2018-11-25T20:25:00Z">
                <w:r w:rsidRPr="00B808BD" w:rsidDel="0044782A">
                  <w:rPr>
                    <w:b/>
                  </w:rPr>
                  <w:delText>Tên chức năng</w:delText>
                </w:r>
              </w:del>
            </w:ins>
          </w:p>
        </w:tc>
        <w:tc>
          <w:tcPr>
            <w:tcW w:w="6686" w:type="dxa"/>
          </w:tcPr>
          <w:p w14:paraId="1E089F71" w14:textId="5BE6CA8C" w:rsidR="00C774DC" w:rsidDel="0044782A" w:rsidRDefault="00C774DC">
            <w:pPr>
              <w:spacing w:line="276" w:lineRule="auto"/>
              <w:rPr>
                <w:ins w:id="2019" w:author="phuong vu" w:date="2018-11-22T13:51:00Z"/>
                <w:del w:id="2020" w:author="Tran Huan" w:date="2018-11-25T20:25:00Z"/>
              </w:rPr>
            </w:pPr>
            <w:ins w:id="2021" w:author="phuong vu" w:date="2018-11-22T13:51:00Z">
              <w:del w:id="2022" w:author="Tran Huan" w:date="2018-11-25T20:25:00Z">
                <w:r w:rsidDel="0044782A">
                  <w:delText>Quản lí đơn hàng</w:delText>
                </w:r>
              </w:del>
            </w:ins>
          </w:p>
        </w:tc>
      </w:tr>
      <w:tr w:rsidR="00C774DC" w:rsidDel="0044782A" w14:paraId="1DA635D7" w14:textId="3FEAF6EC" w:rsidTr="00C774DC">
        <w:trPr>
          <w:ins w:id="2023" w:author="phuong vu" w:date="2018-11-22T13:51:00Z"/>
          <w:del w:id="2024" w:author="Tran Huan" w:date="2018-11-25T20:25:00Z"/>
        </w:trPr>
        <w:tc>
          <w:tcPr>
            <w:tcW w:w="2425" w:type="dxa"/>
          </w:tcPr>
          <w:p w14:paraId="703AE524" w14:textId="3D5A2189" w:rsidR="00C774DC" w:rsidRPr="00B808BD" w:rsidDel="0044782A" w:rsidRDefault="00C774DC">
            <w:pPr>
              <w:spacing w:line="276" w:lineRule="auto"/>
              <w:rPr>
                <w:ins w:id="2025" w:author="phuong vu" w:date="2018-11-22T13:51:00Z"/>
                <w:del w:id="2026" w:author="Tran Huan" w:date="2018-11-25T20:25:00Z"/>
                <w:b/>
              </w:rPr>
            </w:pPr>
            <w:ins w:id="2027" w:author="phuong vu" w:date="2018-11-22T13:51:00Z">
              <w:del w:id="2028" w:author="Tran Huan" w:date="2018-11-25T20:25:00Z">
                <w:r w:rsidRPr="00B808BD" w:rsidDel="0044782A">
                  <w:rPr>
                    <w:b/>
                  </w:rPr>
                  <w:delText>Đối tượng sử dụng</w:delText>
                </w:r>
              </w:del>
            </w:ins>
          </w:p>
        </w:tc>
        <w:tc>
          <w:tcPr>
            <w:tcW w:w="6686" w:type="dxa"/>
          </w:tcPr>
          <w:p w14:paraId="1E758619" w14:textId="45C55F6F" w:rsidR="00C774DC" w:rsidRPr="000245EB" w:rsidDel="0044782A" w:rsidRDefault="00C774DC">
            <w:pPr>
              <w:spacing w:line="276" w:lineRule="auto"/>
              <w:rPr>
                <w:ins w:id="2029" w:author="phuong vu" w:date="2018-11-22T13:51:00Z"/>
                <w:del w:id="2030" w:author="Tran Huan" w:date="2018-11-25T20:25:00Z"/>
                <w:rPrChange w:id="2031" w:author="Tran Huan" w:date="2018-11-25T16:07:00Z">
                  <w:rPr>
                    <w:ins w:id="2032" w:author="phuong vu" w:date="2018-11-22T13:51:00Z"/>
                    <w:del w:id="2033" w:author="Tran Huan" w:date="2018-11-25T20:25:00Z"/>
                    <w:lang w:val="en-US"/>
                  </w:rPr>
                </w:rPrChange>
              </w:rPr>
            </w:pPr>
            <w:ins w:id="2034" w:author="phuong vu" w:date="2018-11-22T13:51:00Z">
              <w:del w:id="2035" w:author="Tran Huan" w:date="2018-11-25T20:25:00Z">
                <w:r w:rsidRPr="000245EB" w:rsidDel="0044782A">
                  <w:rPr>
                    <w:rPrChange w:id="2036" w:author="Tran Huan" w:date="2018-11-25T16:07:00Z">
                      <w:rPr>
                        <w:lang w:val="en-US"/>
                      </w:rPr>
                    </w:rPrChange>
                  </w:rPr>
                  <w:delText>Nhân viên cửa hàng (Nhân viên quản lí đơn hàng, Nhân viên xử lí đơn hàng)</w:delText>
                </w:r>
              </w:del>
            </w:ins>
          </w:p>
        </w:tc>
      </w:tr>
      <w:tr w:rsidR="00C774DC" w:rsidDel="0044782A" w14:paraId="66618FFA" w14:textId="09F0911F" w:rsidTr="00C774DC">
        <w:trPr>
          <w:ins w:id="2037" w:author="phuong vu" w:date="2018-11-22T13:51:00Z"/>
          <w:del w:id="2038" w:author="Tran Huan" w:date="2018-11-25T20:25:00Z"/>
        </w:trPr>
        <w:tc>
          <w:tcPr>
            <w:tcW w:w="2425" w:type="dxa"/>
          </w:tcPr>
          <w:p w14:paraId="0C6C3AE5" w14:textId="340F8E28" w:rsidR="00C774DC" w:rsidRPr="00B808BD" w:rsidDel="0044782A" w:rsidRDefault="00C774DC">
            <w:pPr>
              <w:spacing w:line="276" w:lineRule="auto"/>
              <w:rPr>
                <w:ins w:id="2039" w:author="phuong vu" w:date="2018-11-22T13:51:00Z"/>
                <w:del w:id="2040" w:author="Tran Huan" w:date="2018-11-25T20:25:00Z"/>
                <w:b/>
              </w:rPr>
            </w:pPr>
            <w:ins w:id="2041" w:author="phuong vu" w:date="2018-11-22T13:51:00Z">
              <w:del w:id="2042" w:author="Tran Huan" w:date="2018-11-25T20:25:00Z">
                <w:r w:rsidRPr="00B808BD" w:rsidDel="0044782A">
                  <w:rPr>
                    <w:b/>
                  </w:rPr>
                  <w:delText>Tiền điều kiện</w:delText>
                </w:r>
              </w:del>
            </w:ins>
          </w:p>
        </w:tc>
        <w:tc>
          <w:tcPr>
            <w:tcW w:w="6686" w:type="dxa"/>
          </w:tcPr>
          <w:p w14:paraId="2F1C291A" w14:textId="53CD66E0" w:rsidR="00C774DC" w:rsidRPr="000245EB" w:rsidDel="0044782A" w:rsidRDefault="00C774DC">
            <w:pPr>
              <w:spacing w:line="276" w:lineRule="auto"/>
              <w:rPr>
                <w:ins w:id="2043" w:author="phuong vu" w:date="2018-11-22T13:51:00Z"/>
                <w:del w:id="2044" w:author="Tran Huan" w:date="2018-11-25T20:25:00Z"/>
                <w:rPrChange w:id="2045" w:author="Tran Huan" w:date="2018-11-25T16:07:00Z">
                  <w:rPr>
                    <w:ins w:id="2046" w:author="phuong vu" w:date="2018-11-22T13:51:00Z"/>
                    <w:del w:id="2047" w:author="Tran Huan" w:date="2018-11-25T20:25:00Z"/>
                    <w:lang w:val="en-US"/>
                  </w:rPr>
                </w:rPrChange>
              </w:rPr>
            </w:pPr>
            <w:ins w:id="2048" w:author="phuong vu" w:date="2018-11-22T13:51:00Z">
              <w:del w:id="2049" w:author="Tran Huan" w:date="2018-11-25T20:25:00Z">
                <w:r w:rsidRPr="000245EB" w:rsidDel="0044782A">
                  <w:rPr>
                    <w:rPrChange w:id="2050" w:author="Tran Huan" w:date="2018-11-25T16:07:00Z">
                      <w:rPr>
                        <w:lang w:val="en-US"/>
                      </w:rPr>
                    </w:rPrChange>
                  </w:rPr>
                  <w:delText>Truy cập được trang web quản lí và đăng nhập thành công vào hệ thống.</w:delText>
                </w:r>
              </w:del>
            </w:ins>
          </w:p>
        </w:tc>
      </w:tr>
      <w:tr w:rsidR="00C774DC" w:rsidDel="0044782A" w14:paraId="68DA4F60" w14:textId="7EFF825A" w:rsidTr="00C774DC">
        <w:trPr>
          <w:ins w:id="2051" w:author="phuong vu" w:date="2018-11-22T13:51:00Z"/>
          <w:del w:id="2052" w:author="Tran Huan" w:date="2018-11-25T20:25:00Z"/>
        </w:trPr>
        <w:tc>
          <w:tcPr>
            <w:tcW w:w="2425" w:type="dxa"/>
          </w:tcPr>
          <w:p w14:paraId="47DD593D" w14:textId="6CFBFB65" w:rsidR="00C774DC" w:rsidRPr="00B808BD" w:rsidDel="0044782A" w:rsidRDefault="00C774DC">
            <w:pPr>
              <w:spacing w:line="276" w:lineRule="auto"/>
              <w:rPr>
                <w:ins w:id="2053" w:author="phuong vu" w:date="2018-11-22T13:51:00Z"/>
                <w:del w:id="2054" w:author="Tran Huan" w:date="2018-11-25T20:25:00Z"/>
                <w:b/>
              </w:rPr>
            </w:pPr>
            <w:ins w:id="2055" w:author="phuong vu" w:date="2018-11-22T13:51:00Z">
              <w:del w:id="2056" w:author="Tran Huan" w:date="2018-11-25T20:25:00Z">
                <w:r w:rsidRPr="00B808BD" w:rsidDel="0044782A">
                  <w:rPr>
                    <w:b/>
                  </w:rPr>
                  <w:lastRenderedPageBreak/>
                  <w:delText>Cách xử lí</w:delText>
                </w:r>
              </w:del>
            </w:ins>
          </w:p>
        </w:tc>
        <w:tc>
          <w:tcPr>
            <w:tcW w:w="6686" w:type="dxa"/>
          </w:tcPr>
          <w:p w14:paraId="11B556D3" w14:textId="02DCAF7D" w:rsidR="00C774DC" w:rsidRPr="000245EB" w:rsidDel="0044782A" w:rsidRDefault="00C774DC">
            <w:pPr>
              <w:spacing w:line="276" w:lineRule="auto"/>
              <w:rPr>
                <w:ins w:id="2057" w:author="phuong vu" w:date="2018-11-22T13:51:00Z"/>
                <w:del w:id="2058" w:author="Tran Huan" w:date="2018-11-25T20:25:00Z"/>
                <w:rPrChange w:id="2059" w:author="Tran Huan" w:date="2018-11-25T16:07:00Z">
                  <w:rPr>
                    <w:ins w:id="2060" w:author="phuong vu" w:date="2018-11-22T13:51:00Z"/>
                    <w:del w:id="2061" w:author="Tran Huan" w:date="2018-11-25T20:25:00Z"/>
                    <w:lang w:val="en-US"/>
                  </w:rPr>
                </w:rPrChange>
              </w:rPr>
            </w:pPr>
            <w:ins w:id="2062" w:author="phuong vu" w:date="2018-11-22T13:51:00Z">
              <w:del w:id="2063" w:author="Tran Huan" w:date="2018-11-25T20:25:00Z">
                <w:r w:rsidRPr="000245EB" w:rsidDel="0044782A">
                  <w:rPr>
                    <w:rPrChange w:id="2064" w:author="Tran Huan" w:date="2018-11-25T16:07:00Z">
                      <w:rPr>
                        <w:lang w:val="en-US"/>
                      </w:rPr>
                    </w:rPrChange>
                  </w:rPr>
                  <w:delText>Bước 1: Click “</w:delText>
                </w:r>
                <w:r w:rsidRPr="000245EB" w:rsidDel="0044782A">
                  <w:rPr>
                    <w:i/>
                    <w:rPrChange w:id="2065" w:author="Tran Huan" w:date="2018-11-25T16:07:00Z">
                      <w:rPr>
                        <w:i/>
                        <w:lang w:val="en-US"/>
                      </w:rPr>
                    </w:rPrChange>
                  </w:rPr>
                  <w:delText>Quản lí đơn hàng</w:delText>
                </w:r>
                <w:r w:rsidRPr="000245EB" w:rsidDel="0044782A">
                  <w:rPr>
                    <w:rPrChange w:id="2066" w:author="Tran Huan" w:date="2018-11-25T16:07:00Z">
                      <w:rPr>
                        <w:lang w:val="en-US"/>
                      </w:rPr>
                    </w:rPrChange>
                  </w:rPr>
                  <w:delText>” ở bên thanh menu cạnh trái và chọn trạng thái của đơn hàng. Danh mục con của quản lí đơn hàng được hiển thị như sau:</w:delText>
                </w:r>
              </w:del>
            </w:ins>
          </w:p>
          <w:p w14:paraId="74D09213" w14:textId="7F8E2D7B" w:rsidR="00C774DC" w:rsidRPr="000245EB" w:rsidDel="0044782A" w:rsidRDefault="00C774DC">
            <w:pPr>
              <w:pStyle w:val="ListParagraph"/>
              <w:numPr>
                <w:ilvl w:val="0"/>
                <w:numId w:val="29"/>
              </w:numPr>
              <w:spacing w:line="276" w:lineRule="auto"/>
              <w:rPr>
                <w:ins w:id="2067" w:author="phuong vu" w:date="2018-11-22T13:51:00Z"/>
                <w:del w:id="2068" w:author="Tran Huan" w:date="2018-11-25T20:25:00Z"/>
                <w:rPrChange w:id="2069" w:author="Tran Huan" w:date="2018-11-25T16:07:00Z">
                  <w:rPr>
                    <w:ins w:id="2070" w:author="phuong vu" w:date="2018-11-22T13:51:00Z"/>
                    <w:del w:id="2071" w:author="Tran Huan" w:date="2018-11-25T20:25:00Z"/>
                    <w:lang w:val="en-US"/>
                  </w:rPr>
                </w:rPrChange>
              </w:rPr>
            </w:pPr>
            <w:ins w:id="2072" w:author="phuong vu" w:date="2018-11-22T13:51:00Z">
              <w:del w:id="2073" w:author="Tran Huan" w:date="2018-11-25T20:25:00Z">
                <w:r w:rsidRPr="000245EB" w:rsidDel="0044782A">
                  <w:rPr>
                    <w:i/>
                    <w:rPrChange w:id="2074" w:author="Tran Huan" w:date="2018-11-25T16:07:00Z">
                      <w:rPr>
                        <w:i/>
                        <w:lang w:val="en-US"/>
                      </w:rPr>
                    </w:rPrChange>
                  </w:rPr>
                  <w:delText>Nhân viên quản lí đơn hàng</w:delText>
                </w:r>
                <w:r w:rsidRPr="000245EB" w:rsidDel="0044782A">
                  <w:rPr>
                    <w:rPrChange w:id="2075" w:author="Tran Huan" w:date="2018-11-25T16:07:00Z">
                      <w:rPr>
                        <w:lang w:val="en-US"/>
                      </w:rPr>
                    </w:rPrChange>
                  </w:rPr>
                  <w:delText>: Đang chờ, đang chờ xử lí, đang xử lí, đã xử lí hoàn tất, thành công, đơn hàng bị hủy</w:delText>
                </w:r>
              </w:del>
            </w:ins>
          </w:p>
          <w:p w14:paraId="0080D04D" w14:textId="30F8A47C" w:rsidR="00C774DC" w:rsidRPr="000245EB" w:rsidDel="0044782A" w:rsidRDefault="00C774DC">
            <w:pPr>
              <w:pStyle w:val="ListParagraph"/>
              <w:numPr>
                <w:ilvl w:val="0"/>
                <w:numId w:val="29"/>
              </w:numPr>
              <w:spacing w:line="276" w:lineRule="auto"/>
              <w:rPr>
                <w:ins w:id="2076" w:author="phuong vu" w:date="2018-11-22T13:51:00Z"/>
                <w:del w:id="2077" w:author="Tran Huan" w:date="2018-11-25T20:25:00Z"/>
                <w:i/>
                <w:rPrChange w:id="2078" w:author="Tran Huan" w:date="2018-11-25T16:07:00Z">
                  <w:rPr>
                    <w:ins w:id="2079" w:author="phuong vu" w:date="2018-11-22T13:51:00Z"/>
                    <w:del w:id="2080" w:author="Tran Huan" w:date="2018-11-25T20:25:00Z"/>
                    <w:i/>
                    <w:lang w:val="en-US"/>
                  </w:rPr>
                </w:rPrChange>
              </w:rPr>
            </w:pPr>
            <w:ins w:id="2081" w:author="phuong vu" w:date="2018-11-22T13:51:00Z">
              <w:del w:id="2082" w:author="Tran Huan" w:date="2018-11-25T20:25:00Z">
                <w:r w:rsidRPr="000245EB" w:rsidDel="0044782A">
                  <w:rPr>
                    <w:i/>
                    <w:rPrChange w:id="2083" w:author="Tran Huan" w:date="2018-11-25T16:07:00Z">
                      <w:rPr>
                        <w:i/>
                        <w:lang w:val="en-US"/>
                      </w:rPr>
                    </w:rPrChange>
                  </w:rPr>
                  <w:delText>Nhân viên xử lí đơn hàng:</w:delText>
                </w:r>
                <w:r w:rsidRPr="000245EB" w:rsidDel="0044782A">
                  <w:rPr>
                    <w:rPrChange w:id="2084" w:author="Tran Huan" w:date="2018-11-25T16:07:00Z">
                      <w:rPr>
                        <w:lang w:val="en-US"/>
                      </w:rPr>
                    </w:rPrChange>
                  </w:rPr>
                  <w:delText xml:space="preserve"> Đang xử lí, đã xử lí hoàn tất.</w:delText>
                </w:r>
              </w:del>
            </w:ins>
          </w:p>
          <w:p w14:paraId="68C3D4F0" w14:textId="6E4B64A1" w:rsidR="00C774DC" w:rsidRPr="000245EB" w:rsidDel="0044782A" w:rsidRDefault="00C774DC">
            <w:pPr>
              <w:spacing w:line="276" w:lineRule="auto"/>
              <w:rPr>
                <w:ins w:id="2085" w:author="phuong vu" w:date="2018-11-22T13:51:00Z"/>
                <w:del w:id="2086" w:author="Tran Huan" w:date="2018-11-25T20:25:00Z"/>
                <w:rPrChange w:id="2087" w:author="Tran Huan" w:date="2018-11-25T16:07:00Z">
                  <w:rPr>
                    <w:ins w:id="2088" w:author="phuong vu" w:date="2018-11-22T13:51:00Z"/>
                    <w:del w:id="2089" w:author="Tran Huan" w:date="2018-11-25T20:25:00Z"/>
                    <w:lang w:val="en-US"/>
                  </w:rPr>
                </w:rPrChange>
              </w:rPr>
            </w:pPr>
            <w:ins w:id="2090" w:author="phuong vu" w:date="2018-11-22T13:51:00Z">
              <w:del w:id="2091" w:author="Tran Huan" w:date="2018-11-25T20:25:00Z">
                <w:r w:rsidRPr="000245EB" w:rsidDel="0044782A">
                  <w:rPr>
                    <w:rPrChange w:id="2092" w:author="Tran Huan" w:date="2018-11-25T16:07:00Z">
                      <w:rPr>
                        <w:lang w:val="en-US"/>
                      </w:rPr>
                    </w:rPrChange>
                  </w:rPr>
                  <w:delText>Bước 2: Danh sách đơn hàng được hiển thị theo dạng bảng. Ở đây người dùng có thể tìm kiếm đơn hàng dựa trên các tiêu chí là các cột của bảng.</w:delText>
                </w:r>
              </w:del>
            </w:ins>
          </w:p>
          <w:p w14:paraId="3BCCF985" w14:textId="35B7FDA2" w:rsidR="00C774DC" w:rsidRPr="000245EB" w:rsidDel="0044782A" w:rsidRDefault="00C774DC">
            <w:pPr>
              <w:spacing w:line="276" w:lineRule="auto"/>
              <w:rPr>
                <w:ins w:id="2093" w:author="phuong vu" w:date="2018-11-22T13:51:00Z"/>
                <w:del w:id="2094" w:author="Tran Huan" w:date="2018-11-25T20:25:00Z"/>
                <w:rPrChange w:id="2095" w:author="Tran Huan" w:date="2018-11-25T16:07:00Z">
                  <w:rPr>
                    <w:ins w:id="2096" w:author="phuong vu" w:date="2018-11-22T13:51:00Z"/>
                    <w:del w:id="2097" w:author="Tran Huan" w:date="2018-11-25T20:25:00Z"/>
                    <w:lang w:val="en-US"/>
                  </w:rPr>
                </w:rPrChange>
              </w:rPr>
            </w:pPr>
            <w:ins w:id="2098" w:author="phuong vu" w:date="2018-11-22T13:51:00Z">
              <w:del w:id="2099" w:author="Tran Huan" w:date="2018-11-25T20:25:00Z">
                <w:r w:rsidRPr="000245EB" w:rsidDel="0044782A">
                  <w:rPr>
                    <w:rPrChange w:id="2100" w:author="Tran Huan" w:date="2018-11-25T16:07:00Z">
                      <w:rPr>
                        <w:lang w:val="en-US"/>
                      </w:rPr>
                    </w:rPrChange>
                  </w:rPr>
                  <w:delTex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del>
            </w:ins>
          </w:p>
          <w:p w14:paraId="418D2BB3" w14:textId="46BDF08E" w:rsidR="00C774DC" w:rsidRPr="000245EB" w:rsidDel="0044782A" w:rsidRDefault="00C774DC">
            <w:pPr>
              <w:pStyle w:val="ListParagraph"/>
              <w:numPr>
                <w:ilvl w:val="0"/>
                <w:numId w:val="30"/>
              </w:numPr>
              <w:spacing w:line="276" w:lineRule="auto"/>
              <w:rPr>
                <w:ins w:id="2101" w:author="phuong vu" w:date="2018-11-22T13:51:00Z"/>
                <w:del w:id="2102" w:author="Tran Huan" w:date="2018-11-25T20:25:00Z"/>
                <w:rPrChange w:id="2103" w:author="Tran Huan" w:date="2018-11-25T16:07:00Z">
                  <w:rPr>
                    <w:ins w:id="2104" w:author="phuong vu" w:date="2018-11-22T13:51:00Z"/>
                    <w:del w:id="2105" w:author="Tran Huan" w:date="2018-11-25T20:25:00Z"/>
                    <w:lang w:val="en-US"/>
                  </w:rPr>
                </w:rPrChange>
              </w:rPr>
            </w:pPr>
            <w:ins w:id="2106" w:author="phuong vu" w:date="2018-11-22T13:51:00Z">
              <w:del w:id="2107" w:author="Tran Huan" w:date="2018-11-25T20:25:00Z">
                <w:r w:rsidRPr="000245EB" w:rsidDel="0044782A">
                  <w:rPr>
                    <w:rPrChange w:id="2108" w:author="Tran Huan" w:date="2018-11-25T16:07:00Z">
                      <w:rPr>
                        <w:lang w:val="en-US"/>
                      </w:rPr>
                    </w:rPrChange>
                  </w:rPr>
                  <w:delText>Trạng thái “</w:delText>
                </w:r>
                <w:r w:rsidRPr="000245EB" w:rsidDel="0044782A">
                  <w:rPr>
                    <w:i/>
                    <w:rPrChange w:id="2109" w:author="Tran Huan" w:date="2018-11-25T16:07:00Z">
                      <w:rPr>
                        <w:i/>
                        <w:lang w:val="en-US"/>
                      </w:rPr>
                    </w:rPrChange>
                  </w:rPr>
                  <w:delText>đang chờ</w:delText>
                </w:r>
                <w:r w:rsidRPr="000245EB" w:rsidDel="0044782A">
                  <w:rPr>
                    <w:rPrChange w:id="2110" w:author="Tran Huan" w:date="2018-11-25T16:07:00Z">
                      <w:rPr>
                        <w:lang w:val="en-US"/>
                      </w:rPr>
                    </w:rPrChange>
                  </w:rPr>
                  <w:delText>”: Nhân viên quản lí đơn hàng thực hiện chức năng chấp nhận, hủy đơn hàng. Nếu người dùng nhấn “</w:delText>
                </w:r>
                <w:r w:rsidRPr="000245EB" w:rsidDel="0044782A">
                  <w:rPr>
                    <w:i/>
                    <w:rPrChange w:id="2111" w:author="Tran Huan" w:date="2018-11-25T16:07:00Z">
                      <w:rPr>
                        <w:i/>
                        <w:lang w:val="en-US"/>
                      </w:rPr>
                    </w:rPrChange>
                  </w:rPr>
                  <w:delText>chấp nhận</w:delText>
                </w:r>
                <w:r w:rsidRPr="000245EB" w:rsidDel="0044782A">
                  <w:rPr>
                    <w:rPrChange w:id="2112" w:author="Tran Huan" w:date="2018-11-25T16:07:00Z">
                      <w:rPr>
                        <w:lang w:val="en-US"/>
                      </w:rPr>
                    </w:rPrChange>
                  </w:rPr>
                  <w:delText>” trạng thái đơn sẽ chuyển thành “</w:delText>
                </w:r>
                <w:r w:rsidRPr="000245EB" w:rsidDel="0044782A">
                  <w:rPr>
                    <w:i/>
                    <w:rPrChange w:id="2113" w:author="Tran Huan" w:date="2018-11-25T16:07:00Z">
                      <w:rPr>
                        <w:i/>
                        <w:lang w:val="en-US"/>
                      </w:rPr>
                    </w:rPrChange>
                  </w:rPr>
                  <w:delText>đã chấp nhận</w:delText>
                </w:r>
                <w:r w:rsidRPr="000245EB" w:rsidDel="0044782A">
                  <w:rPr>
                    <w:rPrChange w:id="2114" w:author="Tran Huan" w:date="2018-11-25T16:07:00Z">
                      <w:rPr>
                        <w:lang w:val="en-US"/>
                      </w:rPr>
                    </w:rPrChange>
                  </w:rPr>
                  <w:delText>” và tự động sinh ra một biên nhận tương ứng với đơn hàng ở trạng thái “</w:delText>
                </w:r>
                <w:r w:rsidRPr="000245EB" w:rsidDel="0044782A">
                  <w:rPr>
                    <w:i/>
                    <w:rPrChange w:id="2115" w:author="Tran Huan" w:date="2018-11-25T16:07:00Z">
                      <w:rPr>
                        <w:i/>
                        <w:lang w:val="en-US"/>
                      </w:rPr>
                    </w:rPrChange>
                  </w:rPr>
                  <w:delText>đang chờ nhận đồ</w:delText>
                </w:r>
                <w:r w:rsidRPr="000245EB" w:rsidDel="0044782A">
                  <w:rPr>
                    <w:rPrChange w:id="2116" w:author="Tran Huan" w:date="2018-11-25T16:07:00Z">
                      <w:rPr>
                        <w:lang w:val="en-US"/>
                      </w:rPr>
                    </w:rPrChange>
                  </w:rPr>
                  <w:delText>”. Nếu người dùng nhấn “</w:delText>
                </w:r>
                <w:r w:rsidRPr="000245EB" w:rsidDel="0044782A">
                  <w:rPr>
                    <w:i/>
                    <w:rPrChange w:id="2117" w:author="Tran Huan" w:date="2018-11-25T16:07:00Z">
                      <w:rPr>
                        <w:i/>
                        <w:lang w:val="en-US"/>
                      </w:rPr>
                    </w:rPrChange>
                  </w:rPr>
                  <w:delText>hủy đơn</w:delText>
                </w:r>
                <w:r w:rsidRPr="000245EB" w:rsidDel="0044782A">
                  <w:rPr>
                    <w:rPrChange w:id="2118" w:author="Tran Huan" w:date="2018-11-25T16:07:00Z">
                      <w:rPr>
                        <w:lang w:val="en-US"/>
                      </w:rPr>
                    </w:rPrChange>
                  </w:rPr>
                  <w:delText>”, đơn hàng sẽ chuyển trạng thái thành “</w:delText>
                </w:r>
                <w:r w:rsidRPr="000245EB" w:rsidDel="0044782A">
                  <w:rPr>
                    <w:i/>
                    <w:rPrChange w:id="2119" w:author="Tran Huan" w:date="2018-11-25T16:07:00Z">
                      <w:rPr>
                        <w:i/>
                        <w:lang w:val="en-US"/>
                      </w:rPr>
                    </w:rPrChange>
                  </w:rPr>
                  <w:delText>đã hủy</w:delText>
                </w:r>
                <w:r w:rsidRPr="000245EB" w:rsidDel="0044782A">
                  <w:rPr>
                    <w:rPrChange w:id="2120" w:author="Tran Huan" w:date="2018-11-25T16:07:00Z">
                      <w:rPr>
                        <w:lang w:val="en-US"/>
                      </w:rPr>
                    </w:rPrChange>
                  </w:rPr>
                  <w:delText>”.</w:delText>
                </w:r>
              </w:del>
            </w:ins>
          </w:p>
          <w:p w14:paraId="5FD23756" w14:textId="71807E06" w:rsidR="00C774DC" w:rsidRPr="000245EB" w:rsidDel="0044782A" w:rsidRDefault="00C774DC">
            <w:pPr>
              <w:pStyle w:val="ListParagraph"/>
              <w:numPr>
                <w:ilvl w:val="0"/>
                <w:numId w:val="30"/>
              </w:numPr>
              <w:spacing w:line="276" w:lineRule="auto"/>
              <w:rPr>
                <w:ins w:id="2121" w:author="phuong vu" w:date="2018-11-22T13:51:00Z"/>
                <w:del w:id="2122" w:author="Tran Huan" w:date="2018-11-25T20:25:00Z"/>
                <w:rPrChange w:id="2123" w:author="Tran Huan" w:date="2018-11-25T16:07:00Z">
                  <w:rPr>
                    <w:ins w:id="2124" w:author="phuong vu" w:date="2018-11-22T13:51:00Z"/>
                    <w:del w:id="2125" w:author="Tran Huan" w:date="2018-11-25T20:25:00Z"/>
                    <w:lang w:val="en-US"/>
                  </w:rPr>
                </w:rPrChange>
              </w:rPr>
            </w:pPr>
            <w:ins w:id="2126" w:author="phuong vu" w:date="2018-11-22T13:51:00Z">
              <w:del w:id="2127" w:author="Tran Huan" w:date="2018-11-25T20:25:00Z">
                <w:r w:rsidRPr="000245EB" w:rsidDel="0044782A">
                  <w:rPr>
                    <w:rPrChange w:id="2128" w:author="Tran Huan" w:date="2018-11-25T16:07:00Z">
                      <w:rPr>
                        <w:lang w:val="en-US"/>
                      </w:rPr>
                    </w:rPrChange>
                  </w:rPr>
                  <w:delText>Trạng thái “</w:delText>
                </w:r>
                <w:r w:rsidRPr="000245EB" w:rsidDel="0044782A">
                  <w:rPr>
                    <w:i/>
                    <w:rPrChange w:id="2129" w:author="Tran Huan" w:date="2018-11-25T16:07:00Z">
                      <w:rPr>
                        <w:i/>
                        <w:lang w:val="en-US"/>
                      </w:rPr>
                    </w:rPrChange>
                  </w:rPr>
                  <w:delText>đang chờ xử lí</w:delText>
                </w:r>
                <w:r w:rsidRPr="000245EB" w:rsidDel="0044782A">
                  <w:rPr>
                    <w:rPrChange w:id="2130" w:author="Tran Huan" w:date="2018-11-25T16:07:00Z">
                      <w:rPr>
                        <w:lang w:val="en-US"/>
                      </w:rPr>
                    </w:rPrChange>
                  </w:rPr>
                  <w:delText xml:space="preserve">”: Khi nhân viên xử lí đơn hàng nhấn lên nút xử lí. Trạng thái đơn hàng chuyển thành </w:delText>
                </w:r>
                <w:r w:rsidRPr="000245EB" w:rsidDel="0044782A">
                  <w:rPr>
                    <w:i/>
                    <w:rPrChange w:id="2131" w:author="Tran Huan" w:date="2018-11-25T16:07:00Z">
                      <w:rPr>
                        <w:i/>
                        <w:lang w:val="en-US"/>
                      </w:rPr>
                    </w:rPrChange>
                  </w:rPr>
                  <w:delText>“đang xử lí</w:delText>
                </w:r>
                <w:r w:rsidRPr="000245EB" w:rsidDel="0044782A">
                  <w:rPr>
                    <w:rPrChange w:id="2132" w:author="Tran Huan" w:date="2018-11-25T16:07:00Z">
                      <w:rPr>
                        <w:lang w:val="en-US"/>
                      </w:rPr>
                    </w:rPrChange>
                  </w:rPr>
                  <w:delText>” và người dùng được gán thành người thực hiện đơn hàng đó.</w:delText>
                </w:r>
              </w:del>
            </w:ins>
          </w:p>
          <w:p w14:paraId="1EA1B8C2" w14:textId="3237E1F2" w:rsidR="00C774DC" w:rsidRPr="000245EB" w:rsidDel="0044782A" w:rsidRDefault="00C774DC">
            <w:pPr>
              <w:pStyle w:val="ListParagraph"/>
              <w:numPr>
                <w:ilvl w:val="0"/>
                <w:numId w:val="30"/>
              </w:numPr>
              <w:spacing w:line="276" w:lineRule="auto"/>
              <w:rPr>
                <w:ins w:id="2133" w:author="phuong vu" w:date="2018-11-22T13:51:00Z"/>
                <w:del w:id="2134" w:author="Tran Huan" w:date="2018-11-25T20:25:00Z"/>
                <w:rPrChange w:id="2135" w:author="Tran Huan" w:date="2018-11-25T16:07:00Z">
                  <w:rPr>
                    <w:ins w:id="2136" w:author="phuong vu" w:date="2018-11-22T13:51:00Z"/>
                    <w:del w:id="2137" w:author="Tran Huan" w:date="2018-11-25T20:25:00Z"/>
                    <w:lang w:val="en-US"/>
                  </w:rPr>
                </w:rPrChange>
              </w:rPr>
            </w:pPr>
            <w:ins w:id="2138" w:author="phuong vu" w:date="2018-11-22T13:51:00Z">
              <w:del w:id="2139" w:author="Tran Huan" w:date="2018-11-25T20:25:00Z">
                <w:r w:rsidRPr="000245EB" w:rsidDel="0044782A">
                  <w:rPr>
                    <w:rPrChange w:id="2140" w:author="Tran Huan" w:date="2018-11-25T16:07:00Z">
                      <w:rPr>
                        <w:lang w:val="en-US"/>
                      </w:rPr>
                    </w:rPrChange>
                  </w:rPr>
                  <w:delText xml:space="preserve">Trạng thái </w:delText>
                </w:r>
                <w:r w:rsidRPr="000245EB" w:rsidDel="0044782A">
                  <w:rPr>
                    <w:i/>
                    <w:rPrChange w:id="2141" w:author="Tran Huan" w:date="2018-11-25T16:07:00Z">
                      <w:rPr>
                        <w:i/>
                        <w:lang w:val="en-US"/>
                      </w:rPr>
                    </w:rPrChange>
                  </w:rPr>
                  <w:delText xml:space="preserve">“đang xử lí”: </w:delText>
                </w:r>
                <w:r w:rsidRPr="000245EB" w:rsidDel="0044782A">
                  <w:rPr>
                    <w:rPrChange w:id="2142" w:author="Tran Huan" w:date="2018-11-25T16:07:00Z">
                      <w:rPr>
                        <w:lang w:val="en-US"/>
                      </w:rPr>
                    </w:rPrChange>
                  </w:rPr>
                  <w:delText xml:space="preserve">Khi nhân viên xử lí đơn hàng nhấn lên nút hoàn tất. Trạng thái đơn hàng chuyển thành </w:delText>
                </w:r>
                <w:r w:rsidRPr="000245EB" w:rsidDel="0044782A">
                  <w:rPr>
                    <w:i/>
                    <w:rPrChange w:id="2143" w:author="Tran Huan" w:date="2018-11-25T16:07:00Z">
                      <w:rPr>
                        <w:i/>
                        <w:lang w:val="en-US"/>
                      </w:rPr>
                    </w:rPrChange>
                  </w:rPr>
                  <w:delText xml:space="preserve">“đã xử lí hoàn tất”. </w:delText>
                </w:r>
                <w:r w:rsidRPr="000245EB" w:rsidDel="0044782A">
                  <w:rPr>
                    <w:rPrChange w:id="2144" w:author="Tran Huan" w:date="2018-11-25T16:07:00Z">
                      <w:rPr>
                        <w:lang w:val="en-US"/>
                      </w:rPr>
                    </w:rPrChange>
                  </w:rPr>
                  <w:delText xml:space="preserve"> Và chỉ nhân viên thực hiện đơn hàng đó mới thấy được nút hoàn tất. Biên nhận của đơn hàng chuyển trạng thái thành </w:delText>
                </w:r>
                <w:r w:rsidRPr="000245EB" w:rsidDel="0044782A">
                  <w:rPr>
                    <w:i/>
                    <w:rPrChange w:id="2145" w:author="Tran Huan" w:date="2018-11-25T16:07:00Z">
                      <w:rPr>
                        <w:i/>
                        <w:lang w:val="en-US"/>
                      </w:rPr>
                    </w:rPrChange>
                  </w:rPr>
                  <w:delText xml:space="preserve">“đang chờ trả đồ”. </w:delText>
                </w:r>
              </w:del>
            </w:ins>
          </w:p>
          <w:p w14:paraId="3D39AE23" w14:textId="19E8472E" w:rsidR="00C774DC" w:rsidRPr="000245EB" w:rsidDel="0044782A" w:rsidRDefault="00C774DC">
            <w:pPr>
              <w:pStyle w:val="ListParagraph"/>
              <w:numPr>
                <w:ilvl w:val="0"/>
                <w:numId w:val="30"/>
              </w:numPr>
              <w:spacing w:line="276" w:lineRule="auto"/>
              <w:rPr>
                <w:ins w:id="2146" w:author="phuong vu" w:date="2018-11-22T13:51:00Z"/>
                <w:del w:id="2147" w:author="Tran Huan" w:date="2018-11-25T20:25:00Z"/>
                <w:rPrChange w:id="2148" w:author="Tran Huan" w:date="2018-11-25T16:07:00Z">
                  <w:rPr>
                    <w:ins w:id="2149" w:author="phuong vu" w:date="2018-11-22T13:51:00Z"/>
                    <w:del w:id="2150" w:author="Tran Huan" w:date="2018-11-25T20:25:00Z"/>
                    <w:lang w:val="en-US"/>
                  </w:rPr>
                </w:rPrChange>
              </w:rPr>
            </w:pPr>
            <w:ins w:id="2151" w:author="phuong vu" w:date="2018-11-22T13:51:00Z">
              <w:del w:id="2152" w:author="Tran Huan" w:date="2018-11-25T20:25:00Z">
                <w:r w:rsidRPr="000245EB" w:rsidDel="0044782A">
                  <w:rPr>
                    <w:rPrChange w:id="2153" w:author="Tran Huan" w:date="2018-11-25T16:07:00Z">
                      <w:rPr>
                        <w:lang w:val="en-US"/>
                      </w:rPr>
                    </w:rPrChange>
                  </w:rPr>
                  <w:delText xml:space="preserve">Trạng thái </w:delText>
                </w:r>
                <w:r w:rsidRPr="000245EB" w:rsidDel="0044782A">
                  <w:rPr>
                    <w:i/>
                    <w:rPrChange w:id="2154" w:author="Tran Huan" w:date="2018-11-25T16:07:00Z">
                      <w:rPr>
                        <w:i/>
                        <w:lang w:val="en-US"/>
                      </w:rPr>
                    </w:rPrChange>
                  </w:rPr>
                  <w:delText xml:space="preserve">“đã xử lí hoàn tất”: </w:delText>
                </w:r>
                <w:r w:rsidRPr="000245EB" w:rsidDel="0044782A">
                  <w:rPr>
                    <w:rPrChange w:id="2155" w:author="Tran Huan" w:date="2018-11-25T16:07:00Z">
                      <w:rPr>
                        <w:lang w:val="en-US"/>
                      </w:rPr>
                    </w:rPrChange>
                  </w:rPr>
                  <w:delText>Nhân viên quản lí đơn hàng có thể nhấn lên nút tạo hóa đơn để sinh hóa đơn dựa trên biên nhận.</w:delText>
                </w:r>
              </w:del>
            </w:ins>
          </w:p>
        </w:tc>
      </w:tr>
      <w:tr w:rsidR="00C774DC" w:rsidDel="0044782A" w14:paraId="41D2D3C3" w14:textId="333FBFA2" w:rsidTr="00C774DC">
        <w:trPr>
          <w:ins w:id="2156" w:author="phuong vu" w:date="2018-11-22T13:51:00Z"/>
          <w:del w:id="2157" w:author="Tran Huan" w:date="2018-11-25T20:25:00Z"/>
        </w:trPr>
        <w:tc>
          <w:tcPr>
            <w:tcW w:w="2425" w:type="dxa"/>
          </w:tcPr>
          <w:p w14:paraId="1A240DD6" w14:textId="2B38C450" w:rsidR="00C774DC" w:rsidRPr="00B808BD" w:rsidDel="0044782A" w:rsidRDefault="00C774DC">
            <w:pPr>
              <w:spacing w:line="276" w:lineRule="auto"/>
              <w:rPr>
                <w:ins w:id="2158" w:author="phuong vu" w:date="2018-11-22T13:51:00Z"/>
                <w:del w:id="2159" w:author="Tran Huan" w:date="2018-11-25T20:25:00Z"/>
                <w:b/>
              </w:rPr>
            </w:pPr>
            <w:ins w:id="2160" w:author="phuong vu" w:date="2018-11-22T13:51:00Z">
              <w:del w:id="2161" w:author="Tran Huan" w:date="2018-11-25T20:25:00Z">
                <w:r w:rsidRPr="00B808BD" w:rsidDel="0044782A">
                  <w:rPr>
                    <w:b/>
                  </w:rPr>
                  <w:delText>Kết quả</w:delText>
                </w:r>
              </w:del>
            </w:ins>
          </w:p>
        </w:tc>
        <w:tc>
          <w:tcPr>
            <w:tcW w:w="6686" w:type="dxa"/>
          </w:tcPr>
          <w:p w14:paraId="74339D29" w14:textId="3B56307A" w:rsidR="00C774DC" w:rsidRPr="000245EB" w:rsidDel="0044782A" w:rsidRDefault="00C774DC">
            <w:pPr>
              <w:spacing w:line="276" w:lineRule="auto"/>
              <w:jc w:val="left"/>
              <w:rPr>
                <w:ins w:id="2162" w:author="phuong vu" w:date="2018-11-22T13:51:00Z"/>
                <w:del w:id="2163" w:author="Tran Huan" w:date="2018-11-25T20:25:00Z"/>
                <w:rPrChange w:id="2164" w:author="Tran Huan" w:date="2018-11-25T16:07:00Z">
                  <w:rPr>
                    <w:ins w:id="2165" w:author="phuong vu" w:date="2018-11-22T13:51:00Z"/>
                    <w:del w:id="2166" w:author="Tran Huan" w:date="2018-11-25T20:25:00Z"/>
                    <w:lang w:val="en-US"/>
                  </w:rPr>
                </w:rPrChange>
              </w:rPr>
            </w:pPr>
            <w:ins w:id="2167" w:author="phuong vu" w:date="2018-11-22T13:51:00Z">
              <w:del w:id="2168" w:author="Tran Huan" w:date="2018-11-25T20:25:00Z">
                <w:r w:rsidRPr="000245EB" w:rsidDel="0044782A">
                  <w:rPr>
                    <w:rPrChange w:id="2169" w:author="Tran Huan" w:date="2018-11-25T16:07:00Z">
                      <w:rPr>
                        <w:lang w:val="en-US"/>
                      </w:rPr>
                    </w:rPrChange>
                  </w:rPr>
                  <w:delText>Hiển thị thông tin tất cả đơn hàng dưới dạng bảng.</w:delText>
                </w:r>
              </w:del>
            </w:ins>
          </w:p>
          <w:p w14:paraId="7B21269A" w14:textId="3BCFF03A" w:rsidR="00C774DC" w:rsidRPr="000245EB" w:rsidDel="0044782A" w:rsidRDefault="00C774DC">
            <w:pPr>
              <w:spacing w:line="276" w:lineRule="auto"/>
              <w:jc w:val="left"/>
              <w:rPr>
                <w:ins w:id="2170" w:author="phuong vu" w:date="2018-11-22T13:51:00Z"/>
                <w:del w:id="2171" w:author="Tran Huan" w:date="2018-11-25T20:25:00Z"/>
                <w:rPrChange w:id="2172" w:author="Tran Huan" w:date="2018-11-25T16:07:00Z">
                  <w:rPr>
                    <w:ins w:id="2173" w:author="phuong vu" w:date="2018-11-22T13:51:00Z"/>
                    <w:del w:id="2174" w:author="Tran Huan" w:date="2018-11-25T20:25:00Z"/>
                    <w:lang w:val="en-US"/>
                  </w:rPr>
                </w:rPrChange>
              </w:rPr>
            </w:pPr>
            <w:ins w:id="2175" w:author="phuong vu" w:date="2018-11-22T13:51:00Z">
              <w:del w:id="2176" w:author="Tran Huan" w:date="2018-11-25T20:25:00Z">
                <w:r w:rsidRPr="000245EB" w:rsidDel="0044782A">
                  <w:rPr>
                    <w:rPrChange w:id="2177" w:author="Tran Huan" w:date="2018-11-25T16:07:00Z">
                      <w:rPr>
                        <w:lang w:val="en-US"/>
                      </w:rPr>
                    </w:rPrChange>
                  </w:rPr>
                  <w:delText>Khi nhấn vào tên khách hàng hiển thị chi tiết đơn hàng.</w:delText>
                </w:r>
              </w:del>
            </w:ins>
          </w:p>
        </w:tc>
      </w:tr>
      <w:tr w:rsidR="00C774DC" w:rsidDel="0044782A" w14:paraId="0255994E" w14:textId="6A44A6EC" w:rsidTr="00C774DC">
        <w:trPr>
          <w:ins w:id="2178" w:author="phuong vu" w:date="2018-11-22T13:51:00Z"/>
          <w:del w:id="2179" w:author="Tran Huan" w:date="2018-11-25T20:25:00Z"/>
        </w:trPr>
        <w:tc>
          <w:tcPr>
            <w:tcW w:w="2425" w:type="dxa"/>
          </w:tcPr>
          <w:p w14:paraId="5012B662" w14:textId="2FA7662C" w:rsidR="00C774DC" w:rsidRPr="00B808BD" w:rsidDel="0044782A" w:rsidRDefault="00C774DC">
            <w:pPr>
              <w:spacing w:line="276" w:lineRule="auto"/>
              <w:rPr>
                <w:ins w:id="2180" w:author="phuong vu" w:date="2018-11-22T13:51:00Z"/>
                <w:del w:id="2181" w:author="Tran Huan" w:date="2018-11-25T20:25:00Z"/>
                <w:b/>
              </w:rPr>
            </w:pPr>
            <w:ins w:id="2182" w:author="phuong vu" w:date="2018-11-22T13:51:00Z">
              <w:del w:id="2183" w:author="Tran Huan" w:date="2018-11-25T20:25:00Z">
                <w:r w:rsidRPr="00B808BD" w:rsidDel="0044782A">
                  <w:rPr>
                    <w:b/>
                  </w:rPr>
                  <w:lastRenderedPageBreak/>
                  <w:delText>Ghi chú</w:delText>
                </w:r>
              </w:del>
            </w:ins>
          </w:p>
        </w:tc>
        <w:tc>
          <w:tcPr>
            <w:tcW w:w="6686" w:type="dxa"/>
          </w:tcPr>
          <w:p w14:paraId="78EB9F92" w14:textId="440761ED" w:rsidR="00C774DC" w:rsidDel="0044782A" w:rsidRDefault="00C774DC">
            <w:pPr>
              <w:keepNext/>
              <w:spacing w:line="276" w:lineRule="auto"/>
              <w:rPr>
                <w:ins w:id="2184" w:author="phuong vu" w:date="2018-11-22T13:51:00Z"/>
                <w:del w:id="2185" w:author="Tran Huan" w:date="2018-11-25T20:25:00Z"/>
              </w:rPr>
            </w:pPr>
          </w:p>
        </w:tc>
      </w:tr>
    </w:tbl>
    <w:p w14:paraId="28E70327" w14:textId="77777777" w:rsidR="00C774DC" w:rsidRPr="00A06DD8" w:rsidDel="0044782A" w:rsidRDefault="00C774DC">
      <w:pPr>
        <w:spacing w:line="276" w:lineRule="auto"/>
        <w:rPr>
          <w:ins w:id="2186" w:author="phuong vu" w:date="2018-11-22T13:51:00Z"/>
          <w:del w:id="2187" w:author="Tran Huan" w:date="2018-11-25T20:27:00Z"/>
        </w:rPr>
        <w:pPrChange w:id="2188" w:author="phuong vu" w:date="2018-11-23T13:48:00Z">
          <w:pPr/>
        </w:pPrChange>
      </w:pPr>
    </w:p>
    <w:p w14:paraId="4170C364" w14:textId="53DAEC7F" w:rsidR="00C774DC" w:rsidDel="0044782A" w:rsidRDefault="00C774DC">
      <w:pPr>
        <w:pStyle w:val="Heading3"/>
        <w:numPr>
          <w:ilvl w:val="0"/>
          <w:numId w:val="0"/>
        </w:numPr>
        <w:spacing w:line="276" w:lineRule="auto"/>
        <w:rPr>
          <w:ins w:id="2189" w:author="phuong vu" w:date="2018-11-22T13:51:00Z"/>
          <w:del w:id="2190" w:author="Tran Huan" w:date="2018-11-25T20:27:00Z"/>
        </w:rPr>
        <w:pPrChange w:id="2191" w:author="Tran Huan" w:date="2018-11-25T20:27:00Z">
          <w:pPr>
            <w:pStyle w:val="Heading4"/>
          </w:pPr>
        </w:pPrChange>
      </w:pPr>
      <w:ins w:id="2192" w:author="phuong vu" w:date="2018-11-22T13:51:00Z">
        <w:del w:id="2193" w:author="Tran Huan" w:date="2018-11-25T20:27:00Z">
          <w:r w:rsidDel="0044782A">
            <w:delText xml:space="preserve"> </w:delText>
          </w:r>
          <w:bookmarkStart w:id="2194" w:name="_Toc530662488"/>
          <w:r w:rsidDel="0044782A">
            <w:delText>Quản lí biên nhận</w:delText>
          </w:r>
          <w:bookmarkEnd w:id="2194"/>
        </w:del>
      </w:ins>
    </w:p>
    <w:tbl>
      <w:tblPr>
        <w:tblStyle w:val="TableGrid"/>
        <w:tblW w:w="0" w:type="auto"/>
        <w:tblLook w:val="04A0" w:firstRow="1" w:lastRow="0" w:firstColumn="1" w:lastColumn="0" w:noHBand="0" w:noVBand="1"/>
      </w:tblPr>
      <w:tblGrid>
        <w:gridCol w:w="2346"/>
        <w:gridCol w:w="6431"/>
      </w:tblGrid>
      <w:tr w:rsidR="00C774DC" w:rsidDel="0044782A" w14:paraId="462635DE" w14:textId="79BE9A94" w:rsidTr="00C774DC">
        <w:trPr>
          <w:ins w:id="2195" w:author="phuong vu" w:date="2018-11-22T13:51:00Z"/>
          <w:del w:id="2196" w:author="Tran Huan" w:date="2018-11-25T20:27:00Z"/>
        </w:trPr>
        <w:tc>
          <w:tcPr>
            <w:tcW w:w="2425" w:type="dxa"/>
          </w:tcPr>
          <w:p w14:paraId="1E04A41A" w14:textId="6B27A890" w:rsidR="00C774DC" w:rsidRPr="00B808BD" w:rsidDel="0044782A" w:rsidRDefault="00C774DC">
            <w:pPr>
              <w:spacing w:line="276" w:lineRule="auto"/>
              <w:rPr>
                <w:ins w:id="2197" w:author="phuong vu" w:date="2018-11-22T13:51:00Z"/>
                <w:del w:id="2198" w:author="Tran Huan" w:date="2018-11-25T20:27:00Z"/>
                <w:b/>
              </w:rPr>
            </w:pPr>
            <w:ins w:id="2199" w:author="phuong vu" w:date="2018-11-22T13:51:00Z">
              <w:del w:id="2200" w:author="Tran Huan" w:date="2018-11-25T20:27:00Z">
                <w:r w:rsidRPr="00B808BD" w:rsidDel="0044782A">
                  <w:rPr>
                    <w:b/>
                  </w:rPr>
                  <w:delText>Mã yêu cầu</w:delText>
                </w:r>
              </w:del>
            </w:ins>
          </w:p>
        </w:tc>
        <w:tc>
          <w:tcPr>
            <w:tcW w:w="6686" w:type="dxa"/>
          </w:tcPr>
          <w:p w14:paraId="33184BF1" w14:textId="59324CF1" w:rsidR="00C774DC" w:rsidRPr="002947C2" w:rsidDel="0044782A" w:rsidRDefault="00C774DC">
            <w:pPr>
              <w:spacing w:line="276" w:lineRule="auto"/>
              <w:rPr>
                <w:ins w:id="2201" w:author="phuong vu" w:date="2018-11-22T13:51:00Z"/>
                <w:del w:id="2202" w:author="Tran Huan" w:date="2018-11-25T20:27:00Z"/>
                <w:lang w:val="en-US"/>
              </w:rPr>
            </w:pPr>
            <w:ins w:id="2203" w:author="phuong vu" w:date="2018-11-22T13:51:00Z">
              <w:del w:id="2204" w:author="Tran Huan" w:date="2018-11-25T20:27:00Z">
                <w:r w:rsidDel="0044782A">
                  <w:rPr>
                    <w:lang w:val="en-US"/>
                  </w:rPr>
                  <w:delText>GU_02</w:delText>
                </w:r>
              </w:del>
            </w:ins>
          </w:p>
        </w:tc>
      </w:tr>
      <w:tr w:rsidR="00C774DC" w:rsidDel="0044782A" w14:paraId="7CC03A21" w14:textId="4932674F" w:rsidTr="00C774DC">
        <w:trPr>
          <w:ins w:id="2205" w:author="phuong vu" w:date="2018-11-22T13:51:00Z"/>
          <w:del w:id="2206" w:author="Tran Huan" w:date="2018-11-25T20:27:00Z"/>
        </w:trPr>
        <w:tc>
          <w:tcPr>
            <w:tcW w:w="2425" w:type="dxa"/>
          </w:tcPr>
          <w:p w14:paraId="42ED4CE8" w14:textId="0995768C" w:rsidR="00C774DC" w:rsidRPr="00B808BD" w:rsidDel="0044782A" w:rsidRDefault="00C774DC">
            <w:pPr>
              <w:spacing w:line="276" w:lineRule="auto"/>
              <w:rPr>
                <w:ins w:id="2207" w:author="phuong vu" w:date="2018-11-22T13:51:00Z"/>
                <w:del w:id="2208" w:author="Tran Huan" w:date="2018-11-25T20:27:00Z"/>
                <w:b/>
              </w:rPr>
            </w:pPr>
            <w:ins w:id="2209" w:author="phuong vu" w:date="2018-11-22T13:51:00Z">
              <w:del w:id="2210" w:author="Tran Huan" w:date="2018-11-25T20:27:00Z">
                <w:r w:rsidRPr="00B808BD" w:rsidDel="0044782A">
                  <w:rPr>
                    <w:b/>
                  </w:rPr>
                  <w:delText>Tên chức năng</w:delText>
                </w:r>
              </w:del>
            </w:ins>
          </w:p>
        </w:tc>
        <w:tc>
          <w:tcPr>
            <w:tcW w:w="6686" w:type="dxa"/>
          </w:tcPr>
          <w:p w14:paraId="24AC3028" w14:textId="35E26466" w:rsidR="00C774DC" w:rsidRPr="007C127C" w:rsidDel="0044782A" w:rsidRDefault="00C774DC">
            <w:pPr>
              <w:spacing w:line="276" w:lineRule="auto"/>
              <w:rPr>
                <w:ins w:id="2211" w:author="phuong vu" w:date="2018-11-22T13:51:00Z"/>
                <w:del w:id="2212" w:author="Tran Huan" w:date="2018-11-25T20:27:00Z"/>
                <w:lang w:val="en-US"/>
              </w:rPr>
            </w:pPr>
            <w:ins w:id="2213" w:author="phuong vu" w:date="2018-11-22T13:51:00Z">
              <w:del w:id="2214" w:author="Tran Huan" w:date="2018-11-25T20:27:00Z">
                <w:r w:rsidDel="0044782A">
                  <w:delText>Quản lí biên nhận</w:delText>
                </w:r>
              </w:del>
            </w:ins>
          </w:p>
        </w:tc>
      </w:tr>
      <w:tr w:rsidR="00C774DC" w:rsidDel="0044782A" w14:paraId="26225702" w14:textId="0A1320BA" w:rsidTr="00C774DC">
        <w:trPr>
          <w:ins w:id="2215" w:author="phuong vu" w:date="2018-11-22T13:51:00Z"/>
          <w:del w:id="2216" w:author="Tran Huan" w:date="2018-11-25T20:27:00Z"/>
        </w:trPr>
        <w:tc>
          <w:tcPr>
            <w:tcW w:w="2425" w:type="dxa"/>
          </w:tcPr>
          <w:p w14:paraId="75830EC1" w14:textId="045B379C" w:rsidR="00C774DC" w:rsidRPr="00B808BD" w:rsidDel="0044782A" w:rsidRDefault="00C774DC">
            <w:pPr>
              <w:spacing w:line="276" w:lineRule="auto"/>
              <w:rPr>
                <w:ins w:id="2217" w:author="phuong vu" w:date="2018-11-22T13:51:00Z"/>
                <w:del w:id="2218" w:author="Tran Huan" w:date="2018-11-25T20:27:00Z"/>
                <w:b/>
              </w:rPr>
            </w:pPr>
            <w:ins w:id="2219" w:author="phuong vu" w:date="2018-11-22T13:51:00Z">
              <w:del w:id="2220" w:author="Tran Huan" w:date="2018-11-25T20:27:00Z">
                <w:r w:rsidRPr="00B808BD" w:rsidDel="0044782A">
                  <w:rPr>
                    <w:b/>
                  </w:rPr>
                  <w:delText>Đối tượng sử dụng</w:delText>
                </w:r>
              </w:del>
            </w:ins>
          </w:p>
        </w:tc>
        <w:tc>
          <w:tcPr>
            <w:tcW w:w="6686" w:type="dxa"/>
          </w:tcPr>
          <w:p w14:paraId="3FD9EB3D" w14:textId="6D344A4B" w:rsidR="00C774DC" w:rsidRPr="000245EB" w:rsidDel="0044782A" w:rsidRDefault="00C774DC">
            <w:pPr>
              <w:spacing w:line="276" w:lineRule="auto"/>
              <w:rPr>
                <w:ins w:id="2221" w:author="phuong vu" w:date="2018-11-22T13:51:00Z"/>
                <w:del w:id="2222" w:author="Tran Huan" w:date="2018-11-25T20:27:00Z"/>
                <w:rPrChange w:id="2223" w:author="Tran Huan" w:date="2018-11-25T16:07:00Z">
                  <w:rPr>
                    <w:ins w:id="2224" w:author="phuong vu" w:date="2018-11-22T13:51:00Z"/>
                    <w:del w:id="2225" w:author="Tran Huan" w:date="2018-11-25T20:27:00Z"/>
                    <w:lang w:val="en-US"/>
                  </w:rPr>
                </w:rPrChange>
              </w:rPr>
            </w:pPr>
            <w:ins w:id="2226" w:author="phuong vu" w:date="2018-11-22T13:51:00Z">
              <w:del w:id="2227" w:author="Tran Huan" w:date="2018-11-25T20:27:00Z">
                <w:r w:rsidRPr="000245EB" w:rsidDel="0044782A">
                  <w:rPr>
                    <w:rPrChange w:id="2228" w:author="Tran Huan" w:date="2018-11-25T16:07:00Z">
                      <w:rPr>
                        <w:lang w:val="en-US"/>
                      </w:rPr>
                    </w:rPrChange>
                  </w:rPr>
                  <w:delText>Nhân viên cửa hàng (Nhân viên quản lí đơn hàng, Nhân viên nhận và trả quần áo)</w:delText>
                </w:r>
              </w:del>
            </w:ins>
          </w:p>
        </w:tc>
      </w:tr>
      <w:tr w:rsidR="00C774DC" w:rsidDel="0044782A" w14:paraId="0CA7FC62" w14:textId="3A60B332" w:rsidTr="00C774DC">
        <w:trPr>
          <w:ins w:id="2229" w:author="phuong vu" w:date="2018-11-22T13:51:00Z"/>
          <w:del w:id="2230" w:author="Tran Huan" w:date="2018-11-25T20:27:00Z"/>
        </w:trPr>
        <w:tc>
          <w:tcPr>
            <w:tcW w:w="2425" w:type="dxa"/>
          </w:tcPr>
          <w:p w14:paraId="0E70A505" w14:textId="367E467D" w:rsidR="00C774DC" w:rsidRPr="00B808BD" w:rsidDel="0044782A" w:rsidRDefault="00C774DC">
            <w:pPr>
              <w:spacing w:line="276" w:lineRule="auto"/>
              <w:rPr>
                <w:ins w:id="2231" w:author="phuong vu" w:date="2018-11-22T13:51:00Z"/>
                <w:del w:id="2232" w:author="Tran Huan" w:date="2018-11-25T20:27:00Z"/>
                <w:b/>
              </w:rPr>
            </w:pPr>
            <w:ins w:id="2233" w:author="phuong vu" w:date="2018-11-22T13:51:00Z">
              <w:del w:id="2234" w:author="Tran Huan" w:date="2018-11-25T20:27:00Z">
                <w:r w:rsidRPr="00B808BD" w:rsidDel="0044782A">
                  <w:rPr>
                    <w:b/>
                  </w:rPr>
                  <w:delText>Tiền điều kiện</w:delText>
                </w:r>
              </w:del>
            </w:ins>
          </w:p>
        </w:tc>
        <w:tc>
          <w:tcPr>
            <w:tcW w:w="6686" w:type="dxa"/>
          </w:tcPr>
          <w:p w14:paraId="12777AA0" w14:textId="702E46D8" w:rsidR="00C774DC" w:rsidRPr="000245EB" w:rsidDel="0044782A" w:rsidRDefault="00C774DC">
            <w:pPr>
              <w:spacing w:line="276" w:lineRule="auto"/>
              <w:rPr>
                <w:ins w:id="2235" w:author="phuong vu" w:date="2018-11-22T13:51:00Z"/>
                <w:del w:id="2236" w:author="Tran Huan" w:date="2018-11-25T20:27:00Z"/>
                <w:rPrChange w:id="2237" w:author="Tran Huan" w:date="2018-11-25T16:07:00Z">
                  <w:rPr>
                    <w:ins w:id="2238" w:author="phuong vu" w:date="2018-11-22T13:51:00Z"/>
                    <w:del w:id="2239" w:author="Tran Huan" w:date="2018-11-25T20:27:00Z"/>
                    <w:lang w:val="en-US"/>
                  </w:rPr>
                </w:rPrChange>
              </w:rPr>
            </w:pPr>
            <w:ins w:id="2240" w:author="phuong vu" w:date="2018-11-22T13:51:00Z">
              <w:del w:id="2241" w:author="Tran Huan" w:date="2018-11-25T20:27:00Z">
                <w:r w:rsidRPr="000245EB" w:rsidDel="0044782A">
                  <w:rPr>
                    <w:rPrChange w:id="2242" w:author="Tran Huan" w:date="2018-11-25T16:07:00Z">
                      <w:rPr>
                        <w:lang w:val="en-US"/>
                      </w:rPr>
                    </w:rPrChange>
                  </w:rPr>
                  <w:delText>Truy cập được trang web quản lí và đăng nhập thành công vào hệ thống.</w:delText>
                </w:r>
              </w:del>
            </w:ins>
          </w:p>
        </w:tc>
      </w:tr>
      <w:tr w:rsidR="00C774DC" w:rsidDel="0044782A" w14:paraId="57827D55" w14:textId="36D59020" w:rsidTr="00C774DC">
        <w:trPr>
          <w:ins w:id="2243" w:author="phuong vu" w:date="2018-11-22T13:51:00Z"/>
          <w:del w:id="2244" w:author="Tran Huan" w:date="2018-11-25T20:27:00Z"/>
        </w:trPr>
        <w:tc>
          <w:tcPr>
            <w:tcW w:w="2425" w:type="dxa"/>
          </w:tcPr>
          <w:p w14:paraId="2389EE2E" w14:textId="68A77FE8" w:rsidR="00C774DC" w:rsidRPr="00B808BD" w:rsidDel="0044782A" w:rsidRDefault="00C774DC">
            <w:pPr>
              <w:spacing w:line="276" w:lineRule="auto"/>
              <w:rPr>
                <w:ins w:id="2245" w:author="phuong vu" w:date="2018-11-22T13:51:00Z"/>
                <w:del w:id="2246" w:author="Tran Huan" w:date="2018-11-25T20:27:00Z"/>
                <w:b/>
              </w:rPr>
            </w:pPr>
            <w:ins w:id="2247" w:author="phuong vu" w:date="2018-11-22T13:51:00Z">
              <w:del w:id="2248" w:author="Tran Huan" w:date="2018-11-25T20:27:00Z">
                <w:r w:rsidRPr="00B808BD" w:rsidDel="0044782A">
                  <w:rPr>
                    <w:b/>
                  </w:rPr>
                  <w:delText>Cách xử lí</w:delText>
                </w:r>
              </w:del>
            </w:ins>
          </w:p>
        </w:tc>
        <w:tc>
          <w:tcPr>
            <w:tcW w:w="6686" w:type="dxa"/>
          </w:tcPr>
          <w:p w14:paraId="7D83257C" w14:textId="36670733" w:rsidR="00C774DC" w:rsidRPr="000245EB" w:rsidDel="0044782A" w:rsidRDefault="00C774DC">
            <w:pPr>
              <w:spacing w:line="276" w:lineRule="auto"/>
              <w:rPr>
                <w:ins w:id="2249" w:author="phuong vu" w:date="2018-11-22T13:51:00Z"/>
                <w:del w:id="2250" w:author="Tran Huan" w:date="2018-11-25T20:27:00Z"/>
                <w:rPrChange w:id="2251" w:author="Tran Huan" w:date="2018-11-25T16:07:00Z">
                  <w:rPr>
                    <w:ins w:id="2252" w:author="phuong vu" w:date="2018-11-22T13:51:00Z"/>
                    <w:del w:id="2253" w:author="Tran Huan" w:date="2018-11-25T20:27:00Z"/>
                    <w:lang w:val="en-US"/>
                  </w:rPr>
                </w:rPrChange>
              </w:rPr>
            </w:pPr>
            <w:ins w:id="2254" w:author="phuong vu" w:date="2018-11-22T13:51:00Z">
              <w:del w:id="2255" w:author="Tran Huan" w:date="2018-11-25T20:27:00Z">
                <w:r w:rsidRPr="000245EB" w:rsidDel="0044782A">
                  <w:rPr>
                    <w:rPrChange w:id="2256" w:author="Tran Huan" w:date="2018-11-25T16:07:00Z">
                      <w:rPr>
                        <w:lang w:val="en-US"/>
                      </w:rPr>
                    </w:rPrChange>
                  </w:rPr>
                  <w:delText>Bước 1: Click “</w:delText>
                </w:r>
                <w:r w:rsidRPr="000245EB" w:rsidDel="0044782A">
                  <w:rPr>
                    <w:i/>
                    <w:rPrChange w:id="2257" w:author="Tran Huan" w:date="2018-11-25T16:07:00Z">
                      <w:rPr>
                        <w:i/>
                        <w:lang w:val="en-US"/>
                      </w:rPr>
                    </w:rPrChange>
                  </w:rPr>
                  <w:delText>Quản lí biên nhận</w:delText>
                </w:r>
                <w:r w:rsidRPr="000245EB" w:rsidDel="0044782A">
                  <w:rPr>
                    <w:rPrChange w:id="2258" w:author="Tran Huan" w:date="2018-11-25T16:07:00Z">
                      <w:rPr>
                        <w:lang w:val="en-US"/>
                      </w:rPr>
                    </w:rPrChange>
                  </w:rPr>
                  <w:delText>” ở bên thanh menu cạnh trái và chọn trạng thái của biên nhận. Danh mục con của quản lí biên nhận được hiển thị như sau:</w:delText>
                </w:r>
              </w:del>
            </w:ins>
          </w:p>
          <w:p w14:paraId="2B4210E4" w14:textId="50B6846E" w:rsidR="00C774DC" w:rsidRPr="000245EB" w:rsidDel="0044782A" w:rsidRDefault="00C774DC">
            <w:pPr>
              <w:pStyle w:val="ListParagraph"/>
              <w:numPr>
                <w:ilvl w:val="0"/>
                <w:numId w:val="29"/>
              </w:numPr>
              <w:spacing w:line="276" w:lineRule="auto"/>
              <w:rPr>
                <w:ins w:id="2259" w:author="phuong vu" w:date="2018-11-22T13:51:00Z"/>
                <w:del w:id="2260" w:author="Tran Huan" w:date="2018-11-25T20:27:00Z"/>
                <w:rPrChange w:id="2261" w:author="Tran Huan" w:date="2018-11-25T16:07:00Z">
                  <w:rPr>
                    <w:ins w:id="2262" w:author="phuong vu" w:date="2018-11-22T13:51:00Z"/>
                    <w:del w:id="2263" w:author="Tran Huan" w:date="2018-11-25T20:27:00Z"/>
                    <w:lang w:val="en-US"/>
                  </w:rPr>
                </w:rPrChange>
              </w:rPr>
            </w:pPr>
            <w:ins w:id="2264" w:author="phuong vu" w:date="2018-11-22T13:51:00Z">
              <w:del w:id="2265" w:author="Tran Huan" w:date="2018-11-25T20:27:00Z">
                <w:r w:rsidRPr="000245EB" w:rsidDel="0044782A">
                  <w:rPr>
                    <w:i/>
                    <w:rPrChange w:id="2266" w:author="Tran Huan" w:date="2018-11-25T16:07:00Z">
                      <w:rPr>
                        <w:i/>
                        <w:lang w:val="en-US"/>
                      </w:rPr>
                    </w:rPrChange>
                  </w:rPr>
                  <w:delText>Nhân viên quản lí đơn hàng</w:delText>
                </w:r>
                <w:r w:rsidRPr="000245EB" w:rsidDel="0044782A">
                  <w:rPr>
                    <w:rPrChange w:id="2267" w:author="Tran Huan" w:date="2018-11-25T16:07:00Z">
                      <w:rPr>
                        <w:lang w:val="en-US"/>
                      </w:rPr>
                    </w:rPrChange>
                  </w:rPr>
                  <w:delText>: Đang chờ nhận đồ, đã nhận đồ, đang chờ giao đồ, đã giao đồ.</w:delText>
                </w:r>
              </w:del>
            </w:ins>
          </w:p>
          <w:p w14:paraId="208EC4A2" w14:textId="3ABA7880" w:rsidR="00C774DC" w:rsidRPr="000245EB" w:rsidDel="0044782A" w:rsidRDefault="00C774DC">
            <w:pPr>
              <w:pStyle w:val="ListParagraph"/>
              <w:numPr>
                <w:ilvl w:val="0"/>
                <w:numId w:val="29"/>
              </w:numPr>
              <w:spacing w:line="276" w:lineRule="auto"/>
              <w:rPr>
                <w:ins w:id="2268" w:author="phuong vu" w:date="2018-11-22T13:51:00Z"/>
                <w:del w:id="2269" w:author="Tran Huan" w:date="2018-11-25T20:27:00Z"/>
                <w:rPrChange w:id="2270" w:author="Tran Huan" w:date="2018-11-25T16:07:00Z">
                  <w:rPr>
                    <w:ins w:id="2271" w:author="phuong vu" w:date="2018-11-22T13:51:00Z"/>
                    <w:del w:id="2272" w:author="Tran Huan" w:date="2018-11-25T20:27:00Z"/>
                    <w:lang w:val="en-US"/>
                  </w:rPr>
                </w:rPrChange>
              </w:rPr>
            </w:pPr>
            <w:ins w:id="2273" w:author="phuong vu" w:date="2018-11-22T13:51:00Z">
              <w:del w:id="2274" w:author="Tran Huan" w:date="2018-11-25T20:27:00Z">
                <w:r w:rsidRPr="000245EB" w:rsidDel="0044782A">
                  <w:rPr>
                    <w:i/>
                    <w:rPrChange w:id="2275" w:author="Tran Huan" w:date="2018-11-25T16:07:00Z">
                      <w:rPr>
                        <w:i/>
                        <w:lang w:val="en-US"/>
                      </w:rPr>
                    </w:rPrChange>
                  </w:rPr>
                  <w:delText>Nhân viên nhận và trả quần áo:</w:delText>
                </w:r>
                <w:r w:rsidRPr="000245EB" w:rsidDel="0044782A">
                  <w:rPr>
                    <w:rPrChange w:id="2276" w:author="Tran Huan" w:date="2018-11-25T16:07:00Z">
                      <w:rPr>
                        <w:lang w:val="en-US"/>
                      </w:rPr>
                    </w:rPrChange>
                  </w:rPr>
                  <w:delText xml:space="preserve"> Đang chờ nhận đồ, đã nhận đồ, đang chờ giao đồ, đã giao đồ. </w:delText>
                </w:r>
              </w:del>
            </w:ins>
          </w:p>
          <w:p w14:paraId="201A5179" w14:textId="71249979" w:rsidR="00C774DC" w:rsidRPr="000245EB" w:rsidDel="0044782A" w:rsidRDefault="00C774DC">
            <w:pPr>
              <w:spacing w:line="276" w:lineRule="auto"/>
              <w:rPr>
                <w:ins w:id="2277" w:author="phuong vu" w:date="2018-11-22T13:51:00Z"/>
                <w:del w:id="2278" w:author="Tran Huan" w:date="2018-11-25T20:27:00Z"/>
                <w:rPrChange w:id="2279" w:author="Tran Huan" w:date="2018-11-25T16:07:00Z">
                  <w:rPr>
                    <w:ins w:id="2280" w:author="phuong vu" w:date="2018-11-22T13:51:00Z"/>
                    <w:del w:id="2281" w:author="Tran Huan" w:date="2018-11-25T20:27:00Z"/>
                    <w:lang w:val="en-US"/>
                  </w:rPr>
                </w:rPrChange>
              </w:rPr>
            </w:pPr>
            <w:ins w:id="2282" w:author="phuong vu" w:date="2018-11-22T13:51:00Z">
              <w:del w:id="2283" w:author="Tran Huan" w:date="2018-11-25T20:27:00Z">
                <w:r w:rsidRPr="000245EB" w:rsidDel="0044782A">
                  <w:rPr>
                    <w:rPrChange w:id="2284" w:author="Tran Huan" w:date="2018-11-25T16:07:00Z">
                      <w:rPr>
                        <w:lang w:val="en-US"/>
                      </w:rPr>
                    </w:rPrChange>
                  </w:rPr>
                  <w:delText>Bước 2: Danh sách biên nhận được hiển thị theo dạng bảng. Ở đây người dùng có thể tìm kiếm biên nhận dựa trên các tiêu chí là các cột của bảng.</w:delText>
                </w:r>
              </w:del>
            </w:ins>
          </w:p>
          <w:p w14:paraId="2CB44189" w14:textId="61EB436F" w:rsidR="00C774DC" w:rsidRPr="000245EB" w:rsidDel="0044782A" w:rsidRDefault="00C774DC">
            <w:pPr>
              <w:spacing w:line="276" w:lineRule="auto"/>
              <w:rPr>
                <w:ins w:id="2285" w:author="phuong vu" w:date="2018-11-22T13:51:00Z"/>
                <w:del w:id="2286" w:author="Tran Huan" w:date="2018-11-25T20:27:00Z"/>
                <w:rPrChange w:id="2287" w:author="Tran Huan" w:date="2018-11-25T16:07:00Z">
                  <w:rPr>
                    <w:ins w:id="2288" w:author="phuong vu" w:date="2018-11-22T13:51:00Z"/>
                    <w:del w:id="2289" w:author="Tran Huan" w:date="2018-11-25T20:27:00Z"/>
                    <w:lang w:val="en-US"/>
                  </w:rPr>
                </w:rPrChange>
              </w:rPr>
            </w:pPr>
            <w:ins w:id="2290" w:author="phuong vu" w:date="2018-11-22T13:51:00Z">
              <w:del w:id="2291" w:author="Tran Huan" w:date="2018-11-25T20:27:00Z">
                <w:r w:rsidRPr="000245EB" w:rsidDel="0044782A">
                  <w:rPr>
                    <w:rPrChange w:id="2292" w:author="Tran Huan" w:date="2018-11-25T16:07:00Z">
                      <w:rPr>
                        <w:lang w:val="en-US"/>
                      </w:rPr>
                    </w:rPrChange>
                  </w:rPr>
                  <w:delTex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delText>
                </w:r>
              </w:del>
            </w:ins>
          </w:p>
          <w:p w14:paraId="1A42EF8D" w14:textId="328156D7" w:rsidR="00C774DC" w:rsidRPr="000245EB" w:rsidDel="0044782A" w:rsidRDefault="00C774DC">
            <w:pPr>
              <w:pStyle w:val="ListParagraph"/>
              <w:numPr>
                <w:ilvl w:val="0"/>
                <w:numId w:val="30"/>
              </w:numPr>
              <w:spacing w:line="276" w:lineRule="auto"/>
              <w:rPr>
                <w:ins w:id="2293" w:author="phuong vu" w:date="2018-11-22T13:51:00Z"/>
                <w:del w:id="2294" w:author="Tran Huan" w:date="2018-11-25T20:27:00Z"/>
                <w:rPrChange w:id="2295" w:author="Tran Huan" w:date="2018-11-25T16:07:00Z">
                  <w:rPr>
                    <w:ins w:id="2296" w:author="phuong vu" w:date="2018-11-22T13:51:00Z"/>
                    <w:del w:id="2297" w:author="Tran Huan" w:date="2018-11-25T20:27:00Z"/>
                    <w:lang w:val="en-US"/>
                  </w:rPr>
                </w:rPrChange>
              </w:rPr>
            </w:pPr>
            <w:ins w:id="2298" w:author="phuong vu" w:date="2018-11-22T13:51:00Z">
              <w:del w:id="2299" w:author="Tran Huan" w:date="2018-11-25T20:27:00Z">
                <w:r w:rsidRPr="000245EB" w:rsidDel="0044782A">
                  <w:rPr>
                    <w:rPrChange w:id="2300" w:author="Tran Huan" w:date="2018-11-25T16:07:00Z">
                      <w:rPr>
                        <w:lang w:val="en-US"/>
                      </w:rPr>
                    </w:rPrChange>
                  </w:rPr>
                  <w:delText>Trạng thái “</w:delText>
                </w:r>
                <w:r w:rsidRPr="000245EB" w:rsidDel="0044782A">
                  <w:rPr>
                    <w:i/>
                    <w:rPrChange w:id="2301" w:author="Tran Huan" w:date="2018-11-25T16:07:00Z">
                      <w:rPr>
                        <w:i/>
                        <w:lang w:val="en-US"/>
                      </w:rPr>
                    </w:rPrChange>
                  </w:rPr>
                  <w:delText>đang chờ nhận đồ</w:delText>
                </w:r>
                <w:r w:rsidRPr="000245EB" w:rsidDel="0044782A">
                  <w:rPr>
                    <w:rPrChange w:id="2302" w:author="Tran Huan" w:date="2018-11-25T16:07:00Z">
                      <w:rPr>
                        <w:lang w:val="en-US"/>
                      </w:rPr>
                    </w:rPrChange>
                  </w:rPr>
                  <w:delText>”: Nhân viên nhận và trả quần áo nhấn “</w:delText>
                </w:r>
                <w:r w:rsidRPr="000245EB" w:rsidDel="0044782A">
                  <w:rPr>
                    <w:i/>
                    <w:rPrChange w:id="2303" w:author="Tran Huan" w:date="2018-11-25T16:07:00Z">
                      <w:rPr>
                        <w:i/>
                        <w:lang w:val="en-US"/>
                      </w:rPr>
                    </w:rPrChange>
                  </w:rPr>
                  <w:delText>chấp nhận</w:delText>
                </w:r>
                <w:r w:rsidRPr="000245EB" w:rsidDel="0044782A">
                  <w:rPr>
                    <w:rPrChange w:id="2304" w:author="Tran Huan" w:date="2018-11-25T16:07: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Pr="000245EB" w:rsidDel="0044782A">
                  <w:rPr>
                    <w:i/>
                    <w:rPrChange w:id="2305" w:author="Tran Huan" w:date="2018-11-25T16:07:00Z">
                      <w:rPr>
                        <w:i/>
                        <w:lang w:val="en-US"/>
                      </w:rPr>
                    </w:rPrChange>
                  </w:rPr>
                  <w:delText>“đã nhận”</w:delText>
                </w:r>
                <w:r w:rsidRPr="000245EB" w:rsidDel="0044782A">
                  <w:rPr>
                    <w:rPrChange w:id="2306" w:author="Tran Huan" w:date="2018-11-25T16:07:00Z">
                      <w:rPr>
                        <w:lang w:val="en-US"/>
                      </w:rPr>
                    </w:rPrChange>
                  </w:rPr>
                  <w:delText xml:space="preserve"> để thay đổi trạng thái biên nhận thành </w:delText>
                </w:r>
                <w:r w:rsidRPr="000245EB" w:rsidDel="0044782A">
                  <w:rPr>
                    <w:i/>
                    <w:rPrChange w:id="2307" w:author="Tran Huan" w:date="2018-11-25T16:07:00Z">
                      <w:rPr>
                        <w:i/>
                        <w:lang w:val="en-US"/>
                      </w:rPr>
                    </w:rPrChange>
                  </w:rPr>
                  <w:delText xml:space="preserve">“đã nhận đồ” </w:delText>
                </w:r>
                <w:r w:rsidRPr="000245EB" w:rsidDel="0044782A">
                  <w:rPr>
                    <w:rPrChange w:id="2308" w:author="Tran Huan" w:date="2018-11-25T16:07:00Z">
                      <w:rPr>
                        <w:lang w:val="en-US"/>
                      </w:rPr>
                    </w:rPrChange>
                  </w:rPr>
                  <w:delText xml:space="preserve">và đơn hàng ứng với biên nhận chuyển từ </w:delText>
                </w:r>
                <w:r w:rsidRPr="000245EB" w:rsidDel="0044782A">
                  <w:rPr>
                    <w:i/>
                    <w:rPrChange w:id="2309" w:author="Tran Huan" w:date="2018-11-25T16:07:00Z">
                      <w:rPr>
                        <w:i/>
                        <w:lang w:val="en-US"/>
                      </w:rPr>
                    </w:rPrChange>
                  </w:rPr>
                  <w:delText xml:space="preserve">“đã nhận” </w:delText>
                </w:r>
                <w:r w:rsidRPr="000245EB" w:rsidDel="0044782A">
                  <w:rPr>
                    <w:rPrChange w:id="2310" w:author="Tran Huan" w:date="2018-11-25T16:07:00Z">
                      <w:rPr>
                        <w:lang w:val="en-US"/>
                      </w:rPr>
                    </w:rPrChange>
                  </w:rPr>
                  <w:delText xml:space="preserve">thành </w:delText>
                </w:r>
                <w:r w:rsidRPr="000245EB" w:rsidDel="0044782A">
                  <w:rPr>
                    <w:i/>
                    <w:rPrChange w:id="2311" w:author="Tran Huan" w:date="2018-11-25T16:07:00Z">
                      <w:rPr>
                        <w:i/>
                        <w:lang w:val="en-US"/>
                      </w:rPr>
                    </w:rPrChange>
                  </w:rPr>
                  <w:delText xml:space="preserve">“đang chờ xử lí”. </w:delText>
                </w:r>
              </w:del>
            </w:ins>
          </w:p>
          <w:p w14:paraId="14ECB257" w14:textId="178DD29D" w:rsidR="00C774DC" w:rsidRPr="000245EB" w:rsidDel="0044782A" w:rsidRDefault="00C774DC">
            <w:pPr>
              <w:pStyle w:val="ListParagraph"/>
              <w:numPr>
                <w:ilvl w:val="0"/>
                <w:numId w:val="30"/>
              </w:numPr>
              <w:spacing w:line="276" w:lineRule="auto"/>
              <w:rPr>
                <w:ins w:id="2312" w:author="phuong vu" w:date="2018-11-22T13:51:00Z"/>
                <w:del w:id="2313" w:author="Tran Huan" w:date="2018-11-25T20:27:00Z"/>
                <w:rPrChange w:id="2314" w:author="Tran Huan" w:date="2018-11-25T16:07:00Z">
                  <w:rPr>
                    <w:ins w:id="2315" w:author="phuong vu" w:date="2018-11-22T13:51:00Z"/>
                    <w:del w:id="2316" w:author="Tran Huan" w:date="2018-11-25T20:27:00Z"/>
                    <w:lang w:val="en-US"/>
                  </w:rPr>
                </w:rPrChange>
              </w:rPr>
            </w:pPr>
            <w:ins w:id="2317" w:author="phuong vu" w:date="2018-11-22T13:51:00Z">
              <w:del w:id="2318" w:author="Tran Huan" w:date="2018-11-25T20:27:00Z">
                <w:r w:rsidRPr="000245EB" w:rsidDel="0044782A">
                  <w:rPr>
                    <w:rPrChange w:id="2319" w:author="Tran Huan" w:date="2018-11-25T16:07:00Z">
                      <w:rPr>
                        <w:lang w:val="en-US"/>
                      </w:rPr>
                    </w:rPrChange>
                  </w:rPr>
                  <w:delText xml:space="preserve">Trạng thái </w:delText>
                </w:r>
                <w:r w:rsidRPr="000245EB" w:rsidDel="0044782A">
                  <w:rPr>
                    <w:i/>
                    <w:rPrChange w:id="2320" w:author="Tran Huan" w:date="2018-11-25T16:07:00Z">
                      <w:rPr>
                        <w:i/>
                        <w:lang w:val="en-US"/>
                      </w:rPr>
                    </w:rPrChange>
                  </w:rPr>
                  <w:delText xml:space="preserve">“đang chờ giao đồ”: </w:delText>
                </w:r>
                <w:r w:rsidRPr="000245EB" w:rsidDel="0044782A">
                  <w:rPr>
                    <w:rPrChange w:id="2321" w:author="Tran Huan" w:date="2018-11-25T16:07:00Z">
                      <w:rPr>
                        <w:lang w:val="en-US"/>
                      </w:rPr>
                    </w:rPrChange>
                  </w:rPr>
                  <w:delText xml:space="preserve">Nhân viên nhận và trả quần ảo nhấn vào nút </w:delText>
                </w:r>
                <w:r w:rsidRPr="000245EB" w:rsidDel="0044782A">
                  <w:rPr>
                    <w:i/>
                    <w:rPrChange w:id="2322" w:author="Tran Huan" w:date="2018-11-25T16:07:00Z">
                      <w:rPr>
                        <w:i/>
                        <w:lang w:val="en-US"/>
                      </w:rPr>
                    </w:rPrChange>
                  </w:rPr>
                  <w:delText xml:space="preserve">“giao đồ”, </w:delText>
                </w:r>
                <w:r w:rsidRPr="000245EB" w:rsidDel="0044782A">
                  <w:rPr>
                    <w:rPrChange w:id="2323" w:author="Tran Huan" w:date="2018-11-25T16:07:00Z">
                      <w:rPr>
                        <w:lang w:val="en-US"/>
                      </w:rPr>
                    </w:rPrChange>
                  </w:rPr>
                  <w:delText>người dùng sẽ được gán thành người đi giao đơn hàng đó và có nhiệm vụ câp nhật thông tin biên nhận (bao gồm thời gian, ngày giao đơn hàng, số lượng quần áo giao). Sau khi giao hoàn tất buộc nhấn nút “</w:delText>
                </w:r>
                <w:r w:rsidRPr="000245EB" w:rsidDel="0044782A">
                  <w:rPr>
                    <w:i/>
                    <w:rPrChange w:id="2324" w:author="Tran Huan" w:date="2018-11-25T16:07:00Z">
                      <w:rPr>
                        <w:i/>
                        <w:lang w:val="en-US"/>
                      </w:rPr>
                    </w:rPrChange>
                  </w:rPr>
                  <w:delText>đã giao</w:delText>
                </w:r>
                <w:r w:rsidRPr="000245EB" w:rsidDel="0044782A">
                  <w:rPr>
                    <w:rPrChange w:id="2325" w:author="Tran Huan" w:date="2018-11-25T16:07:00Z">
                      <w:rPr>
                        <w:lang w:val="en-US"/>
                      </w:rPr>
                    </w:rPrChange>
                  </w:rPr>
                  <w:delText xml:space="preserve">” và đơn </w:delText>
                </w:r>
                <w:r w:rsidRPr="000245EB" w:rsidDel="0044782A">
                  <w:rPr>
                    <w:rPrChange w:id="2326" w:author="Tran Huan" w:date="2018-11-25T16:07:00Z">
                      <w:rPr>
                        <w:lang w:val="en-US"/>
                      </w:rPr>
                    </w:rPrChange>
                  </w:rPr>
                  <w:lastRenderedPageBreak/>
                  <w:delText>hàng ứng với biên nhận chuyển từ “</w:delText>
                </w:r>
                <w:r w:rsidRPr="000245EB" w:rsidDel="0044782A">
                  <w:rPr>
                    <w:i/>
                    <w:rPrChange w:id="2327" w:author="Tran Huan" w:date="2018-11-25T16:07:00Z">
                      <w:rPr>
                        <w:i/>
                        <w:lang w:val="en-US"/>
                      </w:rPr>
                    </w:rPrChange>
                  </w:rPr>
                  <w:delText>đã xử lí hoàn tất</w:delText>
                </w:r>
                <w:r w:rsidRPr="000245EB" w:rsidDel="0044782A">
                  <w:rPr>
                    <w:rPrChange w:id="2328" w:author="Tran Huan" w:date="2018-11-25T16:07:00Z">
                      <w:rPr>
                        <w:lang w:val="en-US"/>
                      </w:rPr>
                    </w:rPrChange>
                  </w:rPr>
                  <w:delText xml:space="preserve">” thành </w:delText>
                </w:r>
                <w:r w:rsidRPr="000245EB" w:rsidDel="0044782A">
                  <w:rPr>
                    <w:i/>
                    <w:rPrChange w:id="2329" w:author="Tran Huan" w:date="2018-11-25T16:07:00Z">
                      <w:rPr>
                        <w:i/>
                        <w:lang w:val="en-US"/>
                      </w:rPr>
                    </w:rPrChange>
                  </w:rPr>
                  <w:delText>“thành công”.</w:delText>
                </w:r>
              </w:del>
            </w:ins>
          </w:p>
        </w:tc>
      </w:tr>
      <w:tr w:rsidR="00C774DC" w:rsidDel="0044782A" w14:paraId="1EFDC670" w14:textId="4006BE9D" w:rsidTr="00C774DC">
        <w:trPr>
          <w:ins w:id="2330" w:author="phuong vu" w:date="2018-11-22T13:51:00Z"/>
          <w:del w:id="2331" w:author="Tran Huan" w:date="2018-11-25T20:27:00Z"/>
        </w:trPr>
        <w:tc>
          <w:tcPr>
            <w:tcW w:w="2425" w:type="dxa"/>
          </w:tcPr>
          <w:p w14:paraId="440F1BE4" w14:textId="184C58C8" w:rsidR="00C774DC" w:rsidRPr="00B808BD" w:rsidDel="0044782A" w:rsidRDefault="00C774DC">
            <w:pPr>
              <w:spacing w:line="276" w:lineRule="auto"/>
              <w:rPr>
                <w:ins w:id="2332" w:author="phuong vu" w:date="2018-11-22T13:51:00Z"/>
                <w:del w:id="2333" w:author="Tran Huan" w:date="2018-11-25T20:27:00Z"/>
                <w:b/>
              </w:rPr>
            </w:pPr>
            <w:ins w:id="2334" w:author="phuong vu" w:date="2018-11-22T13:51:00Z">
              <w:del w:id="2335" w:author="Tran Huan" w:date="2018-11-25T20:27:00Z">
                <w:r w:rsidRPr="00B808BD" w:rsidDel="0044782A">
                  <w:rPr>
                    <w:b/>
                  </w:rPr>
                  <w:lastRenderedPageBreak/>
                  <w:delText>Kết quả</w:delText>
                </w:r>
              </w:del>
            </w:ins>
          </w:p>
        </w:tc>
        <w:tc>
          <w:tcPr>
            <w:tcW w:w="6686" w:type="dxa"/>
          </w:tcPr>
          <w:p w14:paraId="12ADD6E4" w14:textId="6FBEB3A5" w:rsidR="00C774DC" w:rsidRPr="000245EB" w:rsidDel="0044782A" w:rsidRDefault="00C774DC">
            <w:pPr>
              <w:spacing w:line="276" w:lineRule="auto"/>
              <w:rPr>
                <w:ins w:id="2336" w:author="phuong vu" w:date="2018-11-22T13:51:00Z"/>
                <w:del w:id="2337" w:author="Tran Huan" w:date="2018-11-25T20:27:00Z"/>
                <w:rPrChange w:id="2338" w:author="Tran Huan" w:date="2018-11-25T16:07:00Z">
                  <w:rPr>
                    <w:ins w:id="2339" w:author="phuong vu" w:date="2018-11-22T13:51:00Z"/>
                    <w:del w:id="2340" w:author="Tran Huan" w:date="2018-11-25T20:27:00Z"/>
                    <w:lang w:val="en-US"/>
                  </w:rPr>
                </w:rPrChange>
              </w:rPr>
            </w:pPr>
            <w:ins w:id="2341" w:author="phuong vu" w:date="2018-11-22T13:51:00Z">
              <w:del w:id="2342" w:author="Tran Huan" w:date="2018-11-25T20:27:00Z">
                <w:r w:rsidRPr="000245EB" w:rsidDel="0044782A">
                  <w:rPr>
                    <w:rPrChange w:id="2343" w:author="Tran Huan" w:date="2018-11-25T16:07:00Z">
                      <w:rPr>
                        <w:lang w:val="en-US"/>
                      </w:rPr>
                    </w:rPrChange>
                  </w:rPr>
                  <w:delText>Hiển thị thông tin tất cả biên nhận dưới dạng bảng.</w:delText>
                </w:r>
              </w:del>
            </w:ins>
          </w:p>
          <w:p w14:paraId="3219B33C" w14:textId="6873DD89" w:rsidR="00C774DC" w:rsidRPr="000245EB" w:rsidDel="0044782A" w:rsidRDefault="00C774DC">
            <w:pPr>
              <w:spacing w:line="276" w:lineRule="auto"/>
              <w:rPr>
                <w:ins w:id="2344" w:author="phuong vu" w:date="2018-11-22T13:51:00Z"/>
                <w:del w:id="2345" w:author="Tran Huan" w:date="2018-11-25T20:27:00Z"/>
                <w:rPrChange w:id="2346" w:author="Tran Huan" w:date="2018-11-25T16:07:00Z">
                  <w:rPr>
                    <w:ins w:id="2347" w:author="phuong vu" w:date="2018-11-22T13:51:00Z"/>
                    <w:del w:id="2348" w:author="Tran Huan" w:date="2018-11-25T20:27:00Z"/>
                    <w:lang w:val="en-US"/>
                  </w:rPr>
                </w:rPrChange>
              </w:rPr>
            </w:pPr>
            <w:ins w:id="2349" w:author="phuong vu" w:date="2018-11-22T13:51:00Z">
              <w:del w:id="2350" w:author="Tran Huan" w:date="2018-11-25T20:27:00Z">
                <w:r w:rsidRPr="000245EB" w:rsidDel="0044782A">
                  <w:rPr>
                    <w:rPrChange w:id="2351" w:author="Tran Huan" w:date="2018-11-25T16:07:00Z">
                      <w:rPr>
                        <w:lang w:val="en-US"/>
                      </w:rPr>
                    </w:rPrChange>
                  </w:rPr>
                  <w:delText>Khi nhấn vào tên khách hàng hiển thị chi tiết biên nhận.</w:delText>
                </w:r>
              </w:del>
            </w:ins>
          </w:p>
        </w:tc>
      </w:tr>
      <w:tr w:rsidR="00C774DC" w:rsidDel="0044782A" w14:paraId="4221BB4A" w14:textId="2AC416CA" w:rsidTr="00C774DC">
        <w:trPr>
          <w:ins w:id="2352" w:author="phuong vu" w:date="2018-11-22T13:51:00Z"/>
          <w:del w:id="2353" w:author="Tran Huan" w:date="2018-11-25T20:27:00Z"/>
        </w:trPr>
        <w:tc>
          <w:tcPr>
            <w:tcW w:w="2425" w:type="dxa"/>
          </w:tcPr>
          <w:p w14:paraId="08B26EAA" w14:textId="5DCB71D0" w:rsidR="00C774DC" w:rsidRPr="00B808BD" w:rsidDel="0044782A" w:rsidRDefault="00C774DC">
            <w:pPr>
              <w:spacing w:line="276" w:lineRule="auto"/>
              <w:rPr>
                <w:ins w:id="2354" w:author="phuong vu" w:date="2018-11-22T13:51:00Z"/>
                <w:del w:id="2355" w:author="Tran Huan" w:date="2018-11-25T20:27:00Z"/>
                <w:b/>
              </w:rPr>
            </w:pPr>
            <w:ins w:id="2356" w:author="phuong vu" w:date="2018-11-22T13:51:00Z">
              <w:del w:id="2357" w:author="Tran Huan" w:date="2018-11-25T20:27:00Z">
                <w:r w:rsidRPr="00B808BD" w:rsidDel="0044782A">
                  <w:rPr>
                    <w:b/>
                  </w:rPr>
                  <w:delText>Ghi chú</w:delText>
                </w:r>
              </w:del>
            </w:ins>
          </w:p>
        </w:tc>
        <w:tc>
          <w:tcPr>
            <w:tcW w:w="6686" w:type="dxa"/>
          </w:tcPr>
          <w:p w14:paraId="404C172C" w14:textId="60DA1E2A" w:rsidR="00C774DC" w:rsidDel="0044782A" w:rsidRDefault="00C774DC">
            <w:pPr>
              <w:keepNext/>
              <w:spacing w:line="276" w:lineRule="auto"/>
              <w:rPr>
                <w:ins w:id="2358" w:author="phuong vu" w:date="2018-11-22T13:51:00Z"/>
                <w:del w:id="2359" w:author="Tran Huan" w:date="2018-11-25T20:27:00Z"/>
              </w:rPr>
            </w:pPr>
          </w:p>
        </w:tc>
      </w:tr>
    </w:tbl>
    <w:p w14:paraId="231AEA97" w14:textId="10AF93B7" w:rsidR="00C774DC" w:rsidRPr="00A06DD8" w:rsidDel="0044782A" w:rsidRDefault="00C774DC">
      <w:pPr>
        <w:spacing w:line="276" w:lineRule="auto"/>
        <w:rPr>
          <w:ins w:id="2360" w:author="phuong vu" w:date="2018-11-22T13:51:00Z"/>
          <w:del w:id="2361" w:author="Tran Huan" w:date="2018-11-25T20:27:00Z"/>
        </w:rPr>
        <w:pPrChange w:id="2362" w:author="phuong vu" w:date="2018-11-23T13:48:00Z">
          <w:pPr/>
        </w:pPrChange>
      </w:pPr>
    </w:p>
    <w:p w14:paraId="5AA65B20" w14:textId="7A9CE3AE" w:rsidR="00C774DC" w:rsidRPr="000245EB" w:rsidDel="0044782A" w:rsidRDefault="00C774DC">
      <w:pPr>
        <w:pStyle w:val="Heading3"/>
        <w:spacing w:line="276" w:lineRule="auto"/>
        <w:rPr>
          <w:ins w:id="2363" w:author="phuong vu" w:date="2018-11-22T13:51:00Z"/>
          <w:del w:id="2364" w:author="Tran Huan" w:date="2018-11-25T20:27:00Z"/>
          <w:rPrChange w:id="2365" w:author="Tran Huan" w:date="2018-11-25T16:07:00Z">
            <w:rPr>
              <w:ins w:id="2366" w:author="phuong vu" w:date="2018-11-22T13:51:00Z"/>
              <w:del w:id="2367" w:author="Tran Huan" w:date="2018-11-25T20:27:00Z"/>
            </w:rPr>
          </w:rPrChange>
        </w:rPr>
        <w:pPrChange w:id="2368" w:author="phuong vu" w:date="2018-11-23T13:48:00Z">
          <w:pPr>
            <w:pStyle w:val="Heading4"/>
          </w:pPr>
        </w:pPrChange>
      </w:pPr>
      <w:ins w:id="2369" w:author="phuong vu" w:date="2018-11-22T13:51:00Z">
        <w:del w:id="2370" w:author="Tran Huan" w:date="2018-11-25T20:27:00Z">
          <w:r w:rsidRPr="00760245" w:rsidDel="0044782A">
            <w:rPr>
              <w:b w:val="0"/>
            </w:rPr>
            <w:delText xml:space="preserve"> </w:delText>
          </w:r>
          <w:bookmarkStart w:id="2371" w:name="_Toc530662489"/>
          <w:r w:rsidRPr="00760245" w:rsidDel="0044782A">
            <w:rPr>
              <w:b w:val="0"/>
            </w:rPr>
            <w:delText>Qu</w:delText>
          </w:r>
          <w:r w:rsidRPr="000245EB" w:rsidDel="0044782A">
            <w:rPr>
              <w:b w:val="0"/>
              <w:rPrChange w:id="2372" w:author="Tran Huan" w:date="2018-11-25T16:07:00Z">
                <w:rPr>
                  <w:b w:val="0"/>
                  <w:iCs w:val="0"/>
                </w:rPr>
              </w:rPrChange>
            </w:rPr>
            <w:delText>ản lí phân công xử lí đơn hàng</w:delText>
          </w:r>
          <w:bookmarkEnd w:id="2371"/>
        </w:del>
      </w:ins>
    </w:p>
    <w:tbl>
      <w:tblPr>
        <w:tblStyle w:val="TableGrid"/>
        <w:tblW w:w="0" w:type="auto"/>
        <w:tblLook w:val="04A0" w:firstRow="1" w:lastRow="0" w:firstColumn="1" w:lastColumn="0" w:noHBand="0" w:noVBand="1"/>
      </w:tblPr>
      <w:tblGrid>
        <w:gridCol w:w="2346"/>
        <w:gridCol w:w="6431"/>
      </w:tblGrid>
      <w:tr w:rsidR="00C774DC" w:rsidDel="0044782A" w14:paraId="0602603E" w14:textId="40E4D3A5" w:rsidTr="00C774DC">
        <w:trPr>
          <w:ins w:id="2373" w:author="phuong vu" w:date="2018-11-22T13:51:00Z"/>
          <w:del w:id="2374" w:author="Tran Huan" w:date="2018-11-25T20:27:00Z"/>
        </w:trPr>
        <w:tc>
          <w:tcPr>
            <w:tcW w:w="2425" w:type="dxa"/>
          </w:tcPr>
          <w:p w14:paraId="3B02C446" w14:textId="60930B05" w:rsidR="00C774DC" w:rsidRPr="00B808BD" w:rsidDel="0044782A" w:rsidRDefault="00C774DC">
            <w:pPr>
              <w:spacing w:line="276" w:lineRule="auto"/>
              <w:rPr>
                <w:ins w:id="2375" w:author="phuong vu" w:date="2018-11-22T13:51:00Z"/>
                <w:del w:id="2376" w:author="Tran Huan" w:date="2018-11-25T20:27:00Z"/>
                <w:b/>
              </w:rPr>
            </w:pPr>
            <w:ins w:id="2377" w:author="phuong vu" w:date="2018-11-22T13:51:00Z">
              <w:del w:id="2378" w:author="Tran Huan" w:date="2018-11-25T20:27:00Z">
                <w:r w:rsidRPr="00B808BD" w:rsidDel="0044782A">
                  <w:rPr>
                    <w:b/>
                  </w:rPr>
                  <w:delText>Mã yêu cầu</w:delText>
                </w:r>
              </w:del>
            </w:ins>
          </w:p>
        </w:tc>
        <w:tc>
          <w:tcPr>
            <w:tcW w:w="6686" w:type="dxa"/>
          </w:tcPr>
          <w:p w14:paraId="74308F9D" w14:textId="0D564013" w:rsidR="00C774DC" w:rsidRPr="002947C2" w:rsidDel="0044782A" w:rsidRDefault="00C774DC">
            <w:pPr>
              <w:spacing w:line="276" w:lineRule="auto"/>
              <w:rPr>
                <w:ins w:id="2379" w:author="phuong vu" w:date="2018-11-22T13:51:00Z"/>
                <w:del w:id="2380" w:author="Tran Huan" w:date="2018-11-25T20:27:00Z"/>
                <w:lang w:val="en-US"/>
              </w:rPr>
            </w:pPr>
            <w:ins w:id="2381" w:author="phuong vu" w:date="2018-11-22T13:51:00Z">
              <w:del w:id="2382" w:author="Tran Huan" w:date="2018-11-25T20:27:00Z">
                <w:r w:rsidDel="0044782A">
                  <w:rPr>
                    <w:lang w:val="en-US"/>
                  </w:rPr>
                  <w:delText>GU_04</w:delText>
                </w:r>
              </w:del>
            </w:ins>
          </w:p>
        </w:tc>
      </w:tr>
      <w:tr w:rsidR="00C774DC" w:rsidDel="0044782A" w14:paraId="078F906F" w14:textId="2F75EA30" w:rsidTr="00C774DC">
        <w:trPr>
          <w:ins w:id="2383" w:author="phuong vu" w:date="2018-11-22T13:51:00Z"/>
          <w:del w:id="2384" w:author="Tran Huan" w:date="2018-11-25T20:27:00Z"/>
        </w:trPr>
        <w:tc>
          <w:tcPr>
            <w:tcW w:w="2425" w:type="dxa"/>
          </w:tcPr>
          <w:p w14:paraId="2432D4B6" w14:textId="1A2E652A" w:rsidR="00C774DC" w:rsidRPr="00B808BD" w:rsidDel="0044782A" w:rsidRDefault="00C774DC">
            <w:pPr>
              <w:spacing w:line="276" w:lineRule="auto"/>
              <w:rPr>
                <w:ins w:id="2385" w:author="phuong vu" w:date="2018-11-22T13:51:00Z"/>
                <w:del w:id="2386" w:author="Tran Huan" w:date="2018-11-25T20:27:00Z"/>
                <w:b/>
              </w:rPr>
            </w:pPr>
            <w:ins w:id="2387" w:author="phuong vu" w:date="2018-11-22T13:51:00Z">
              <w:del w:id="2388" w:author="Tran Huan" w:date="2018-11-25T20:27:00Z">
                <w:r w:rsidRPr="00B808BD" w:rsidDel="0044782A">
                  <w:rPr>
                    <w:b/>
                  </w:rPr>
                  <w:delText>Tên chức năng</w:delText>
                </w:r>
              </w:del>
            </w:ins>
          </w:p>
        </w:tc>
        <w:tc>
          <w:tcPr>
            <w:tcW w:w="6686" w:type="dxa"/>
          </w:tcPr>
          <w:p w14:paraId="4D1707B5" w14:textId="4DBEE577" w:rsidR="00C774DC" w:rsidRPr="000245EB" w:rsidDel="0044782A" w:rsidRDefault="00C774DC">
            <w:pPr>
              <w:spacing w:line="276" w:lineRule="auto"/>
              <w:rPr>
                <w:ins w:id="2389" w:author="phuong vu" w:date="2018-11-22T13:51:00Z"/>
                <w:del w:id="2390" w:author="Tran Huan" w:date="2018-11-25T20:27:00Z"/>
                <w:rPrChange w:id="2391" w:author="Tran Huan" w:date="2018-11-25T16:07:00Z">
                  <w:rPr>
                    <w:ins w:id="2392" w:author="phuong vu" w:date="2018-11-22T13:51:00Z"/>
                    <w:del w:id="2393" w:author="Tran Huan" w:date="2018-11-25T20:27:00Z"/>
                    <w:lang w:val="en-US"/>
                  </w:rPr>
                </w:rPrChange>
              </w:rPr>
            </w:pPr>
            <w:ins w:id="2394" w:author="phuong vu" w:date="2018-11-22T13:51:00Z">
              <w:del w:id="2395" w:author="Tran Huan" w:date="2018-11-25T20:27:00Z">
                <w:r w:rsidDel="0044782A">
                  <w:delText>Quản lí phân công xử lí đơn hàng</w:delText>
                </w:r>
              </w:del>
            </w:ins>
          </w:p>
        </w:tc>
      </w:tr>
      <w:tr w:rsidR="00C774DC" w:rsidDel="0044782A" w14:paraId="0DF3129C" w14:textId="09715982" w:rsidTr="00C774DC">
        <w:trPr>
          <w:ins w:id="2396" w:author="phuong vu" w:date="2018-11-22T13:51:00Z"/>
          <w:del w:id="2397" w:author="Tran Huan" w:date="2018-11-25T20:27:00Z"/>
        </w:trPr>
        <w:tc>
          <w:tcPr>
            <w:tcW w:w="2425" w:type="dxa"/>
          </w:tcPr>
          <w:p w14:paraId="29A4B875" w14:textId="70E641A5" w:rsidR="00C774DC" w:rsidRPr="00B808BD" w:rsidDel="0044782A" w:rsidRDefault="00C774DC">
            <w:pPr>
              <w:spacing w:line="276" w:lineRule="auto"/>
              <w:rPr>
                <w:ins w:id="2398" w:author="phuong vu" w:date="2018-11-22T13:51:00Z"/>
                <w:del w:id="2399" w:author="Tran Huan" w:date="2018-11-25T20:27:00Z"/>
                <w:b/>
              </w:rPr>
            </w:pPr>
            <w:ins w:id="2400" w:author="phuong vu" w:date="2018-11-22T13:51:00Z">
              <w:del w:id="2401" w:author="Tran Huan" w:date="2018-11-25T20:27:00Z">
                <w:r w:rsidRPr="00B808BD" w:rsidDel="0044782A">
                  <w:rPr>
                    <w:b/>
                  </w:rPr>
                  <w:delText>Đối tượng sử dụng</w:delText>
                </w:r>
              </w:del>
            </w:ins>
          </w:p>
        </w:tc>
        <w:tc>
          <w:tcPr>
            <w:tcW w:w="6686" w:type="dxa"/>
          </w:tcPr>
          <w:p w14:paraId="2F453AF2" w14:textId="770156F1" w:rsidR="00C774DC" w:rsidRPr="000245EB" w:rsidDel="0044782A" w:rsidRDefault="00C774DC">
            <w:pPr>
              <w:spacing w:line="276" w:lineRule="auto"/>
              <w:rPr>
                <w:ins w:id="2402" w:author="phuong vu" w:date="2018-11-22T13:51:00Z"/>
                <w:del w:id="2403" w:author="Tran Huan" w:date="2018-11-25T20:27:00Z"/>
                <w:rPrChange w:id="2404" w:author="Tran Huan" w:date="2018-11-25T16:07:00Z">
                  <w:rPr>
                    <w:ins w:id="2405" w:author="phuong vu" w:date="2018-11-22T13:51:00Z"/>
                    <w:del w:id="2406" w:author="Tran Huan" w:date="2018-11-25T20:27:00Z"/>
                    <w:lang w:val="en-US"/>
                  </w:rPr>
                </w:rPrChange>
              </w:rPr>
            </w:pPr>
            <w:ins w:id="2407" w:author="phuong vu" w:date="2018-11-22T13:51:00Z">
              <w:del w:id="2408" w:author="Tran Huan" w:date="2018-11-25T20:27:00Z">
                <w:r w:rsidRPr="000245EB" w:rsidDel="0044782A">
                  <w:rPr>
                    <w:rPrChange w:id="2409" w:author="Tran Huan" w:date="2018-11-25T16:07:00Z">
                      <w:rPr>
                        <w:lang w:val="en-US"/>
                      </w:rPr>
                    </w:rPrChange>
                  </w:rPr>
                  <w:delText>Nhân viên cửa hàng (Nhân viên quản lí đơn hàng, nhân viên xủ lí đơn hàng)</w:delText>
                </w:r>
              </w:del>
            </w:ins>
          </w:p>
        </w:tc>
      </w:tr>
      <w:tr w:rsidR="00C774DC" w:rsidDel="0044782A" w14:paraId="7E59137D" w14:textId="462A23FF" w:rsidTr="00C774DC">
        <w:trPr>
          <w:ins w:id="2410" w:author="phuong vu" w:date="2018-11-22T13:51:00Z"/>
          <w:del w:id="2411" w:author="Tran Huan" w:date="2018-11-25T20:27:00Z"/>
        </w:trPr>
        <w:tc>
          <w:tcPr>
            <w:tcW w:w="2425" w:type="dxa"/>
          </w:tcPr>
          <w:p w14:paraId="411DA318" w14:textId="39060FCB" w:rsidR="00C774DC" w:rsidRPr="00B808BD" w:rsidDel="0044782A" w:rsidRDefault="00C774DC">
            <w:pPr>
              <w:spacing w:line="276" w:lineRule="auto"/>
              <w:rPr>
                <w:ins w:id="2412" w:author="phuong vu" w:date="2018-11-22T13:51:00Z"/>
                <w:del w:id="2413" w:author="Tran Huan" w:date="2018-11-25T20:27:00Z"/>
                <w:b/>
              </w:rPr>
            </w:pPr>
            <w:ins w:id="2414" w:author="phuong vu" w:date="2018-11-22T13:51:00Z">
              <w:del w:id="2415" w:author="Tran Huan" w:date="2018-11-25T20:27:00Z">
                <w:r w:rsidRPr="00B808BD" w:rsidDel="0044782A">
                  <w:rPr>
                    <w:b/>
                  </w:rPr>
                  <w:delText>Tiền điều kiện</w:delText>
                </w:r>
              </w:del>
            </w:ins>
          </w:p>
        </w:tc>
        <w:tc>
          <w:tcPr>
            <w:tcW w:w="6686" w:type="dxa"/>
          </w:tcPr>
          <w:p w14:paraId="2906A0F1" w14:textId="36B7D9C5" w:rsidR="00C774DC" w:rsidRPr="000245EB" w:rsidDel="0044782A" w:rsidRDefault="00C774DC">
            <w:pPr>
              <w:spacing w:line="276" w:lineRule="auto"/>
              <w:rPr>
                <w:ins w:id="2416" w:author="phuong vu" w:date="2018-11-22T13:51:00Z"/>
                <w:del w:id="2417" w:author="Tran Huan" w:date="2018-11-25T20:27:00Z"/>
                <w:rPrChange w:id="2418" w:author="Tran Huan" w:date="2018-11-25T16:07:00Z">
                  <w:rPr>
                    <w:ins w:id="2419" w:author="phuong vu" w:date="2018-11-22T13:51:00Z"/>
                    <w:del w:id="2420" w:author="Tran Huan" w:date="2018-11-25T20:27:00Z"/>
                    <w:lang w:val="en-US"/>
                  </w:rPr>
                </w:rPrChange>
              </w:rPr>
            </w:pPr>
            <w:ins w:id="2421" w:author="phuong vu" w:date="2018-11-22T13:51:00Z">
              <w:del w:id="2422" w:author="Tran Huan" w:date="2018-11-25T20:27:00Z">
                <w:r w:rsidRPr="000245EB" w:rsidDel="0044782A">
                  <w:rPr>
                    <w:rPrChange w:id="2423" w:author="Tran Huan" w:date="2018-11-25T16:07:00Z">
                      <w:rPr>
                        <w:lang w:val="en-US"/>
                      </w:rPr>
                    </w:rPrChange>
                  </w:rPr>
                  <w:delText>Truy cập được trang web quản lí đối với nhân viên cửa hàng và đăng nhập thành công.</w:delText>
                </w:r>
              </w:del>
            </w:ins>
          </w:p>
        </w:tc>
      </w:tr>
      <w:tr w:rsidR="00C774DC" w:rsidDel="0044782A" w14:paraId="53DF7541" w14:textId="6D402CD0" w:rsidTr="00C774DC">
        <w:trPr>
          <w:ins w:id="2424" w:author="phuong vu" w:date="2018-11-22T13:51:00Z"/>
          <w:del w:id="2425" w:author="Tran Huan" w:date="2018-11-25T20:27:00Z"/>
        </w:trPr>
        <w:tc>
          <w:tcPr>
            <w:tcW w:w="2425" w:type="dxa"/>
          </w:tcPr>
          <w:p w14:paraId="3A4DAFBA" w14:textId="6D60E539" w:rsidR="00C774DC" w:rsidRPr="00B808BD" w:rsidDel="0044782A" w:rsidRDefault="00C774DC">
            <w:pPr>
              <w:spacing w:line="276" w:lineRule="auto"/>
              <w:rPr>
                <w:ins w:id="2426" w:author="phuong vu" w:date="2018-11-22T13:51:00Z"/>
                <w:del w:id="2427" w:author="Tran Huan" w:date="2018-11-25T20:27:00Z"/>
                <w:b/>
              </w:rPr>
            </w:pPr>
            <w:ins w:id="2428" w:author="phuong vu" w:date="2018-11-22T13:51:00Z">
              <w:del w:id="2429" w:author="Tran Huan" w:date="2018-11-25T20:27:00Z">
                <w:r w:rsidRPr="00B808BD" w:rsidDel="0044782A">
                  <w:rPr>
                    <w:b/>
                  </w:rPr>
                  <w:delText>Cách xử lí</w:delText>
                </w:r>
              </w:del>
            </w:ins>
          </w:p>
        </w:tc>
        <w:tc>
          <w:tcPr>
            <w:tcW w:w="6686" w:type="dxa"/>
          </w:tcPr>
          <w:p w14:paraId="515B3C39" w14:textId="1844F586" w:rsidR="00C774DC" w:rsidRPr="000245EB" w:rsidDel="0044782A" w:rsidRDefault="00C774DC">
            <w:pPr>
              <w:spacing w:line="276" w:lineRule="auto"/>
              <w:rPr>
                <w:ins w:id="2430" w:author="phuong vu" w:date="2018-11-22T13:51:00Z"/>
                <w:del w:id="2431" w:author="Tran Huan" w:date="2018-11-25T20:27:00Z"/>
                <w:rPrChange w:id="2432" w:author="Tran Huan" w:date="2018-11-25T16:07:00Z">
                  <w:rPr>
                    <w:ins w:id="2433" w:author="phuong vu" w:date="2018-11-22T13:51:00Z"/>
                    <w:del w:id="2434" w:author="Tran Huan" w:date="2018-11-25T20:27:00Z"/>
                    <w:lang w:val="en-US"/>
                  </w:rPr>
                </w:rPrChange>
              </w:rPr>
            </w:pPr>
            <w:ins w:id="2435" w:author="phuong vu" w:date="2018-11-22T13:51:00Z">
              <w:del w:id="2436" w:author="Tran Huan" w:date="2018-11-25T20:27:00Z">
                <w:r w:rsidRPr="000245EB" w:rsidDel="0044782A">
                  <w:rPr>
                    <w:rPrChange w:id="2437" w:author="Tran Huan" w:date="2018-11-25T16:07:00Z">
                      <w:rPr>
                        <w:lang w:val="en-US"/>
                      </w:rPr>
                    </w:rPrChange>
                  </w:rPr>
                  <w:delText>Bước 1: Phân loại đơn hàng theo thứ tự loại dịch vụ trước và nhóm màu sau cùng. Sau đó, lưu thành từng túi giặt trong cơ sở dữ liệu.</w:delText>
                </w:r>
              </w:del>
            </w:ins>
          </w:p>
          <w:p w14:paraId="342245C0" w14:textId="00952D3D" w:rsidR="00C774DC" w:rsidRPr="000245EB" w:rsidDel="0044782A" w:rsidRDefault="00C774DC">
            <w:pPr>
              <w:spacing w:line="276" w:lineRule="auto"/>
              <w:rPr>
                <w:ins w:id="2438" w:author="phuong vu" w:date="2018-11-22T13:51:00Z"/>
                <w:del w:id="2439" w:author="Tran Huan" w:date="2018-11-25T20:27:00Z"/>
                <w:rPrChange w:id="2440" w:author="Tran Huan" w:date="2018-11-25T16:07:00Z">
                  <w:rPr>
                    <w:ins w:id="2441" w:author="phuong vu" w:date="2018-11-22T13:51:00Z"/>
                    <w:del w:id="2442" w:author="Tran Huan" w:date="2018-11-25T20:27:00Z"/>
                    <w:lang w:val="en-US"/>
                  </w:rPr>
                </w:rPrChange>
              </w:rPr>
            </w:pPr>
            <w:ins w:id="2443" w:author="phuong vu" w:date="2018-11-22T13:51:00Z">
              <w:del w:id="2444" w:author="Tran Huan" w:date="2018-11-25T20:27:00Z">
                <w:r w:rsidRPr="000245EB" w:rsidDel="0044782A">
                  <w:rPr>
                    <w:rPrChange w:id="2445" w:author="Tran Huan" w:date="2018-11-25T16:07:00Z">
                      <w:rPr>
                        <w:lang w:val="en-US"/>
                      </w:rPr>
                    </w:rPrChange>
                  </w:rPr>
                  <w:delText xml:space="preserve">Bước 2: Phân công mỗi đơn hàng được xử lí trên một máy (tương ứng tất cả túi giặt của đơn hàng sẽ cùng có một mã máy giặt). </w:delText>
                </w:r>
              </w:del>
            </w:ins>
          </w:p>
          <w:p w14:paraId="21DAB7EF" w14:textId="48C0C523" w:rsidR="00C774DC" w:rsidRPr="000245EB" w:rsidDel="0044782A" w:rsidRDefault="00C774DC">
            <w:pPr>
              <w:pStyle w:val="ListParagraph"/>
              <w:numPr>
                <w:ilvl w:val="0"/>
                <w:numId w:val="37"/>
              </w:numPr>
              <w:spacing w:line="276" w:lineRule="auto"/>
              <w:ind w:left="720"/>
              <w:rPr>
                <w:ins w:id="2446" w:author="phuong vu" w:date="2018-11-22T13:51:00Z"/>
                <w:del w:id="2447" w:author="Tran Huan" w:date="2018-11-25T20:27:00Z"/>
                <w:rPrChange w:id="2448" w:author="Tran Huan" w:date="2018-11-25T16:07:00Z">
                  <w:rPr>
                    <w:ins w:id="2449" w:author="phuong vu" w:date="2018-11-22T13:51:00Z"/>
                    <w:del w:id="2450" w:author="Tran Huan" w:date="2018-11-25T20:27:00Z"/>
                    <w:lang w:val="en-US"/>
                  </w:rPr>
                </w:rPrChange>
              </w:rPr>
              <w:pPrChange w:id="2451" w:author="phuong vu" w:date="2018-11-23T13:48:00Z">
                <w:pPr>
                  <w:pStyle w:val="ListParagraph"/>
                  <w:numPr>
                    <w:numId w:val="37"/>
                  </w:numPr>
                  <w:spacing w:line="276" w:lineRule="auto"/>
                  <w:ind w:left="1440" w:hanging="360"/>
                </w:pPr>
              </w:pPrChange>
            </w:pPr>
            <w:ins w:id="2452" w:author="phuong vu" w:date="2018-11-22T13:51:00Z">
              <w:del w:id="2453" w:author="Tran Huan" w:date="2018-11-25T20:27:00Z">
                <w:r w:rsidRPr="000245EB" w:rsidDel="0044782A">
                  <w:rPr>
                    <w:rPrChange w:id="2454" w:author="Tran Huan" w:date="2018-11-25T16:07:00Z">
                      <w:rPr>
                        <w:lang w:val="en-US"/>
                      </w:rPr>
                    </w:rPrChange>
                  </w:rPr>
                  <w:delText>Ưu tiên các máy có số đơn hàng đang đợi là ít nhất.</w:delText>
                </w:r>
              </w:del>
            </w:ins>
          </w:p>
          <w:p w14:paraId="5ECF15DA" w14:textId="40A1F7AE" w:rsidR="00C774DC" w:rsidRPr="000245EB" w:rsidDel="0044782A" w:rsidRDefault="00C774DC">
            <w:pPr>
              <w:pStyle w:val="ListParagraph"/>
              <w:numPr>
                <w:ilvl w:val="0"/>
                <w:numId w:val="37"/>
              </w:numPr>
              <w:spacing w:line="276" w:lineRule="auto"/>
              <w:ind w:left="720"/>
              <w:rPr>
                <w:ins w:id="2455" w:author="phuong vu" w:date="2018-11-22T13:51:00Z"/>
                <w:del w:id="2456" w:author="Tran Huan" w:date="2018-11-25T20:27:00Z"/>
                <w:rPrChange w:id="2457" w:author="Tran Huan" w:date="2018-11-25T16:07:00Z">
                  <w:rPr>
                    <w:ins w:id="2458" w:author="phuong vu" w:date="2018-11-22T13:51:00Z"/>
                    <w:del w:id="2459" w:author="Tran Huan" w:date="2018-11-25T20:27:00Z"/>
                    <w:lang w:val="en-US"/>
                  </w:rPr>
                </w:rPrChange>
              </w:rPr>
              <w:pPrChange w:id="2460" w:author="phuong vu" w:date="2018-11-23T13:48:00Z">
                <w:pPr>
                  <w:pStyle w:val="ListParagraph"/>
                  <w:numPr>
                    <w:numId w:val="37"/>
                  </w:numPr>
                  <w:spacing w:line="276" w:lineRule="auto"/>
                  <w:ind w:left="1440" w:hanging="360"/>
                </w:pPr>
              </w:pPrChange>
            </w:pPr>
            <w:ins w:id="2461" w:author="phuong vu" w:date="2018-11-22T13:51:00Z">
              <w:del w:id="2462" w:author="Tran Huan" w:date="2018-11-25T20:27:00Z">
                <w:r w:rsidRPr="000245EB" w:rsidDel="0044782A">
                  <w:rPr>
                    <w:rPrChange w:id="2463" w:author="Tran Huan" w:date="2018-11-25T16:07:00Z">
                      <w:rPr>
                        <w:lang w:val="en-US"/>
                      </w:rPr>
                    </w:rPrChange>
                  </w:rPr>
                  <w:delText>Các đơn hàng được sắp xếp theo thứ tự tăng dần dựa trên ngày và khung giờ trả đồ cho khách hàng.</w:delText>
                </w:r>
              </w:del>
            </w:ins>
          </w:p>
          <w:p w14:paraId="498637B8" w14:textId="0DD18F8E" w:rsidR="00C774DC" w:rsidRPr="000245EB" w:rsidDel="0044782A" w:rsidRDefault="00C774DC">
            <w:pPr>
              <w:pStyle w:val="ListParagraph"/>
              <w:numPr>
                <w:ilvl w:val="0"/>
                <w:numId w:val="37"/>
              </w:numPr>
              <w:spacing w:line="276" w:lineRule="auto"/>
              <w:ind w:left="720"/>
              <w:rPr>
                <w:ins w:id="2464" w:author="phuong vu" w:date="2018-11-22T13:51:00Z"/>
                <w:del w:id="2465" w:author="Tran Huan" w:date="2018-11-25T20:27:00Z"/>
                <w:rPrChange w:id="2466" w:author="Tran Huan" w:date="2018-11-25T16:07:00Z">
                  <w:rPr>
                    <w:ins w:id="2467" w:author="phuong vu" w:date="2018-11-22T13:51:00Z"/>
                    <w:del w:id="2468" w:author="Tran Huan" w:date="2018-11-25T20:27:00Z"/>
                    <w:lang w:val="en-US"/>
                  </w:rPr>
                </w:rPrChange>
              </w:rPr>
              <w:pPrChange w:id="2469" w:author="phuong vu" w:date="2018-11-23T13:48:00Z">
                <w:pPr>
                  <w:pStyle w:val="ListParagraph"/>
                  <w:numPr>
                    <w:numId w:val="37"/>
                  </w:numPr>
                  <w:spacing w:line="276" w:lineRule="auto"/>
                  <w:ind w:left="1440" w:hanging="360"/>
                </w:pPr>
              </w:pPrChange>
            </w:pPr>
            <w:ins w:id="2470" w:author="phuong vu" w:date="2018-11-22T13:51:00Z">
              <w:del w:id="2471" w:author="Tran Huan" w:date="2018-11-25T20:27:00Z">
                <w:r w:rsidRPr="000245EB" w:rsidDel="0044782A">
                  <w:rPr>
                    <w:rPrChange w:id="2472" w:author="Tran Huan" w:date="2018-11-25T16:07:00Z">
                      <w:rPr>
                        <w:lang w:val="en-US"/>
                      </w:rPr>
                    </w:rPrChange>
                  </w:rPr>
                  <w:delText>Các đơn hàng cùng xử lí trên một máy sẽ được gán thứ tự xử lí.</w:delText>
                </w:r>
              </w:del>
            </w:ins>
          </w:p>
          <w:p w14:paraId="3D145A6C" w14:textId="0432E40A" w:rsidR="00C774DC" w:rsidRPr="000245EB" w:rsidDel="0044782A" w:rsidRDefault="00C774DC">
            <w:pPr>
              <w:spacing w:line="276" w:lineRule="auto"/>
              <w:rPr>
                <w:ins w:id="2473" w:author="phuong vu" w:date="2018-11-22T13:51:00Z"/>
                <w:del w:id="2474" w:author="Tran Huan" w:date="2018-11-25T20:27:00Z"/>
                <w:rPrChange w:id="2475" w:author="Tran Huan" w:date="2018-11-25T16:07:00Z">
                  <w:rPr>
                    <w:ins w:id="2476" w:author="phuong vu" w:date="2018-11-22T13:51:00Z"/>
                    <w:del w:id="2477" w:author="Tran Huan" w:date="2018-11-25T20:27:00Z"/>
                    <w:lang w:val="en-US"/>
                  </w:rPr>
                </w:rPrChange>
              </w:rPr>
            </w:pPr>
            <w:ins w:id="2478" w:author="phuong vu" w:date="2018-11-22T13:51:00Z">
              <w:del w:id="2479" w:author="Tran Huan" w:date="2018-11-25T20:27:00Z">
                <w:r w:rsidRPr="000245EB" w:rsidDel="0044782A">
                  <w:rPr>
                    <w:rPrChange w:id="2480" w:author="Tran Huan" w:date="2018-11-25T16:07:00Z">
                      <w:rPr>
                        <w:lang w:val="en-US"/>
                      </w:rPr>
                    </w:rPrChange>
                  </w:rPr>
                  <w:delText xml:space="preserve">Bước 3: Lưu kết quả vào cơ sở dữ liệu. </w:delText>
                </w:r>
              </w:del>
            </w:ins>
          </w:p>
          <w:p w14:paraId="50DDAD23" w14:textId="38371559" w:rsidR="00C774DC" w:rsidRPr="000245EB" w:rsidDel="0044782A" w:rsidRDefault="00C774DC">
            <w:pPr>
              <w:spacing w:line="276" w:lineRule="auto"/>
              <w:rPr>
                <w:ins w:id="2481" w:author="phuong vu" w:date="2018-11-22T13:51:00Z"/>
                <w:del w:id="2482" w:author="Tran Huan" w:date="2018-11-25T20:27:00Z"/>
                <w:rPrChange w:id="2483" w:author="Tran Huan" w:date="2018-11-25T16:07:00Z">
                  <w:rPr>
                    <w:ins w:id="2484" w:author="phuong vu" w:date="2018-11-22T13:51:00Z"/>
                    <w:del w:id="2485" w:author="Tran Huan" w:date="2018-11-25T20:27:00Z"/>
                    <w:lang w:val="en-US"/>
                  </w:rPr>
                </w:rPrChange>
              </w:rPr>
            </w:pPr>
            <w:ins w:id="2486" w:author="phuong vu" w:date="2018-11-22T13:51:00Z">
              <w:del w:id="2487" w:author="Tran Huan" w:date="2018-11-25T20:27:00Z">
                <w:r w:rsidRPr="000245EB" w:rsidDel="0044782A">
                  <w:rPr>
                    <w:rPrChange w:id="2488" w:author="Tran Huan" w:date="2018-11-25T16:07:00Z">
                      <w:rPr>
                        <w:lang w:val="en-US"/>
                      </w:rPr>
                    </w:rPrChange>
                  </w:rPr>
                  <w:delText>Các trường hợp khác:</w:delText>
                </w:r>
              </w:del>
            </w:ins>
          </w:p>
          <w:p w14:paraId="6347F1A1" w14:textId="2D083D11" w:rsidR="00C774DC" w:rsidRPr="000245EB" w:rsidDel="0044782A" w:rsidRDefault="00C774DC">
            <w:pPr>
              <w:spacing w:line="276" w:lineRule="auto"/>
              <w:ind w:left="720"/>
              <w:rPr>
                <w:ins w:id="2489" w:author="phuong vu" w:date="2018-11-22T13:51:00Z"/>
                <w:del w:id="2490" w:author="Tran Huan" w:date="2018-11-25T20:27:00Z"/>
                <w:rPrChange w:id="2491" w:author="Tran Huan" w:date="2018-11-25T16:07:00Z">
                  <w:rPr>
                    <w:ins w:id="2492" w:author="phuong vu" w:date="2018-11-22T13:51:00Z"/>
                    <w:del w:id="2493" w:author="Tran Huan" w:date="2018-11-25T20:27:00Z"/>
                    <w:lang w:val="en-US"/>
                  </w:rPr>
                </w:rPrChange>
              </w:rPr>
            </w:pPr>
            <w:ins w:id="2494" w:author="phuong vu" w:date="2018-11-22T13:51:00Z">
              <w:del w:id="2495" w:author="Tran Huan" w:date="2018-11-25T20:27:00Z">
                <w:r w:rsidRPr="000245EB" w:rsidDel="0044782A">
                  <w:rPr>
                    <w:rPrChange w:id="2496" w:author="Tran Huan" w:date="2018-11-25T16:07:00Z">
                      <w:rPr>
                        <w:lang w:val="en-US"/>
                      </w:rPr>
                    </w:rPrChange>
                  </w:rPr>
                  <w:delText>- Nếu đối tượng sử dụng muốn thay đổi máy xử lí đơn hàng thì nhấn vào “</w:delText>
                </w:r>
                <w:r w:rsidRPr="000245EB" w:rsidDel="0044782A">
                  <w:rPr>
                    <w:i/>
                    <w:rPrChange w:id="2497" w:author="Tran Huan" w:date="2018-11-25T16:07:00Z">
                      <w:rPr>
                        <w:i/>
                        <w:lang w:val="en-US"/>
                      </w:rPr>
                    </w:rPrChange>
                  </w:rPr>
                  <w:delText>phân công lại</w:delText>
                </w:r>
                <w:r w:rsidRPr="000245EB" w:rsidDel="0044782A">
                  <w:rPr>
                    <w:rPrChange w:id="2498" w:author="Tran Huan" w:date="2018-11-25T16:07:00Z">
                      <w:rPr>
                        <w:lang w:val="en-US"/>
                      </w:rPr>
                    </w:rPrChange>
                  </w:rPr>
                  <w:delText>” tại danh sách đơn hàng đang chờ xử lí.</w:delText>
                </w:r>
              </w:del>
            </w:ins>
          </w:p>
          <w:p w14:paraId="5A0D8621" w14:textId="5D6E5859" w:rsidR="00C774DC" w:rsidRPr="000245EB" w:rsidDel="0044782A" w:rsidRDefault="00C774DC">
            <w:pPr>
              <w:spacing w:line="276" w:lineRule="auto"/>
              <w:ind w:left="720"/>
              <w:rPr>
                <w:ins w:id="2499" w:author="phuong vu" w:date="2018-11-22T13:51:00Z"/>
                <w:del w:id="2500" w:author="Tran Huan" w:date="2018-11-25T20:27:00Z"/>
                <w:rPrChange w:id="2501" w:author="Tran Huan" w:date="2018-11-25T16:07:00Z">
                  <w:rPr>
                    <w:ins w:id="2502" w:author="phuong vu" w:date="2018-11-22T13:51:00Z"/>
                    <w:del w:id="2503" w:author="Tran Huan" w:date="2018-11-25T20:27:00Z"/>
                    <w:lang w:val="en-US"/>
                  </w:rPr>
                </w:rPrChange>
              </w:rPr>
            </w:pPr>
            <w:ins w:id="2504" w:author="phuong vu" w:date="2018-11-22T13:51:00Z">
              <w:del w:id="2505" w:author="Tran Huan" w:date="2018-11-25T20:27:00Z">
                <w:r w:rsidRPr="000245EB" w:rsidDel="0044782A">
                  <w:rPr>
                    <w:rPrChange w:id="2506" w:author="Tran Huan" w:date="2018-11-25T16:07:00Z">
                      <w:rPr>
                        <w:lang w:val="en-US"/>
                      </w:rPr>
                    </w:rPrChange>
                  </w:rPr>
                  <w:delText>- Khi một máy giặt thay đổi trạng thái tất cả đơn hàng của máy đó sẽ gỡ khỏi hàng đợi xử lí. Các đơn hàng đang chờ xử lí của các máy khác cũng gỡ khỏi hàng đợi (không bao gồm các đơn hàng đang xử lí).</w:delText>
                </w:r>
              </w:del>
            </w:ins>
          </w:p>
        </w:tc>
      </w:tr>
      <w:tr w:rsidR="00C774DC" w:rsidDel="0044782A" w14:paraId="21452060" w14:textId="3A47A37F" w:rsidTr="00C774DC">
        <w:trPr>
          <w:ins w:id="2507" w:author="phuong vu" w:date="2018-11-22T13:51:00Z"/>
          <w:del w:id="2508" w:author="Tran Huan" w:date="2018-11-25T20:27:00Z"/>
        </w:trPr>
        <w:tc>
          <w:tcPr>
            <w:tcW w:w="2425" w:type="dxa"/>
          </w:tcPr>
          <w:p w14:paraId="3EA23394" w14:textId="21EDA9F1" w:rsidR="00C774DC" w:rsidRPr="00B808BD" w:rsidDel="0044782A" w:rsidRDefault="00C774DC">
            <w:pPr>
              <w:spacing w:line="276" w:lineRule="auto"/>
              <w:rPr>
                <w:ins w:id="2509" w:author="phuong vu" w:date="2018-11-22T13:51:00Z"/>
                <w:del w:id="2510" w:author="Tran Huan" w:date="2018-11-25T20:27:00Z"/>
                <w:b/>
              </w:rPr>
            </w:pPr>
            <w:ins w:id="2511" w:author="phuong vu" w:date="2018-11-22T13:51:00Z">
              <w:del w:id="2512" w:author="Tran Huan" w:date="2018-11-25T20:27:00Z">
                <w:r w:rsidRPr="00B808BD" w:rsidDel="0044782A">
                  <w:rPr>
                    <w:b/>
                  </w:rPr>
                  <w:delText>Kết quả</w:delText>
                </w:r>
              </w:del>
            </w:ins>
          </w:p>
        </w:tc>
        <w:tc>
          <w:tcPr>
            <w:tcW w:w="6686" w:type="dxa"/>
          </w:tcPr>
          <w:p w14:paraId="6FA17CFE" w14:textId="3393704A" w:rsidR="00C774DC" w:rsidRPr="000245EB" w:rsidDel="0044782A" w:rsidRDefault="00C774DC">
            <w:pPr>
              <w:spacing w:line="276" w:lineRule="auto"/>
              <w:rPr>
                <w:ins w:id="2513" w:author="phuong vu" w:date="2018-11-22T13:51:00Z"/>
                <w:del w:id="2514" w:author="Tran Huan" w:date="2018-11-25T20:27:00Z"/>
                <w:rPrChange w:id="2515" w:author="Tran Huan" w:date="2018-11-25T16:07:00Z">
                  <w:rPr>
                    <w:ins w:id="2516" w:author="phuong vu" w:date="2018-11-22T13:51:00Z"/>
                    <w:del w:id="2517" w:author="Tran Huan" w:date="2018-11-25T20:27:00Z"/>
                    <w:lang w:val="en-US"/>
                  </w:rPr>
                </w:rPrChange>
              </w:rPr>
            </w:pPr>
            <w:ins w:id="2518" w:author="phuong vu" w:date="2018-11-22T13:51:00Z">
              <w:del w:id="2519" w:author="Tran Huan" w:date="2018-11-25T20:27:00Z">
                <w:r w:rsidRPr="000245EB" w:rsidDel="0044782A">
                  <w:rPr>
                    <w:rPrChange w:id="2520" w:author="Tran Huan" w:date="2018-11-25T16:07:00Z">
                      <w:rPr>
                        <w:lang w:val="en-US"/>
                      </w:rPr>
                    </w:rPrChange>
                  </w:rPr>
                  <w:delText>Hiển thị được bảng phân công bao gồm các thông tin: mã máy giặt + số thứ tự xử lí, tên khách hàng + mã số đơn hàng, mã biên nhận, trạng thái đơn hàng.</w:delText>
                </w:r>
              </w:del>
            </w:ins>
          </w:p>
        </w:tc>
      </w:tr>
      <w:tr w:rsidR="00C774DC" w:rsidDel="0044782A" w14:paraId="451ACE91" w14:textId="3DF313F3" w:rsidTr="00C774DC">
        <w:trPr>
          <w:ins w:id="2521" w:author="phuong vu" w:date="2018-11-22T13:51:00Z"/>
          <w:del w:id="2522" w:author="Tran Huan" w:date="2018-11-25T20:27:00Z"/>
        </w:trPr>
        <w:tc>
          <w:tcPr>
            <w:tcW w:w="2425" w:type="dxa"/>
          </w:tcPr>
          <w:p w14:paraId="73F7BF57" w14:textId="69580617" w:rsidR="00C774DC" w:rsidRPr="00B808BD" w:rsidDel="0044782A" w:rsidRDefault="00C774DC">
            <w:pPr>
              <w:spacing w:line="276" w:lineRule="auto"/>
              <w:rPr>
                <w:ins w:id="2523" w:author="phuong vu" w:date="2018-11-22T13:51:00Z"/>
                <w:del w:id="2524" w:author="Tran Huan" w:date="2018-11-25T20:27:00Z"/>
                <w:b/>
              </w:rPr>
            </w:pPr>
            <w:ins w:id="2525" w:author="phuong vu" w:date="2018-11-22T13:51:00Z">
              <w:del w:id="2526" w:author="Tran Huan" w:date="2018-11-25T20:27:00Z">
                <w:r w:rsidRPr="00B808BD" w:rsidDel="0044782A">
                  <w:rPr>
                    <w:b/>
                  </w:rPr>
                  <w:lastRenderedPageBreak/>
                  <w:delText>Ghi chú</w:delText>
                </w:r>
              </w:del>
            </w:ins>
          </w:p>
        </w:tc>
        <w:tc>
          <w:tcPr>
            <w:tcW w:w="6686" w:type="dxa"/>
          </w:tcPr>
          <w:p w14:paraId="02745CDA" w14:textId="1D0402FB" w:rsidR="00C774DC" w:rsidRPr="000245EB" w:rsidDel="0044782A" w:rsidRDefault="00C774DC">
            <w:pPr>
              <w:keepNext/>
              <w:spacing w:line="276" w:lineRule="auto"/>
              <w:rPr>
                <w:ins w:id="2527" w:author="phuong vu" w:date="2018-11-22T13:51:00Z"/>
                <w:del w:id="2528" w:author="Tran Huan" w:date="2018-11-25T20:27:00Z"/>
                <w:rPrChange w:id="2529" w:author="Tran Huan" w:date="2018-11-25T16:07:00Z">
                  <w:rPr>
                    <w:ins w:id="2530" w:author="phuong vu" w:date="2018-11-22T13:51:00Z"/>
                    <w:del w:id="2531" w:author="Tran Huan" w:date="2018-11-25T20:27:00Z"/>
                    <w:lang w:val="en-US"/>
                  </w:rPr>
                </w:rPrChange>
              </w:rPr>
            </w:pPr>
            <w:ins w:id="2532" w:author="phuong vu" w:date="2018-11-22T13:51:00Z">
              <w:del w:id="2533" w:author="Tran Huan" w:date="2018-11-25T20:27:00Z">
                <w:r w:rsidRPr="000245EB" w:rsidDel="0044782A">
                  <w:rPr>
                    <w:rPrChange w:id="2534" w:author="Tran Huan" w:date="2018-11-25T16:07:00Z">
                      <w:rPr>
                        <w:lang w:val="en-US"/>
                      </w:rPr>
                    </w:rPrChange>
                  </w:rPr>
                  <w:delText>Một đơn hàng có thể có một hoặc nhiều túi giặt khác nhau dựa trên phân loại.</w:delText>
                </w:r>
              </w:del>
            </w:ins>
          </w:p>
        </w:tc>
      </w:tr>
    </w:tbl>
    <w:p w14:paraId="3073736F" w14:textId="31513708" w:rsidR="00C774DC" w:rsidDel="0044782A" w:rsidRDefault="00C774DC">
      <w:pPr>
        <w:spacing w:line="276" w:lineRule="auto"/>
        <w:rPr>
          <w:ins w:id="2535" w:author="phuong vu" w:date="2018-11-22T13:51:00Z"/>
          <w:del w:id="2536" w:author="Tran Huan" w:date="2018-11-25T20:27:00Z"/>
        </w:rPr>
        <w:pPrChange w:id="2537" w:author="phuong vu" w:date="2018-11-23T13:48:00Z">
          <w:pPr/>
        </w:pPrChange>
      </w:pPr>
    </w:p>
    <w:p w14:paraId="5820433D" w14:textId="77777777" w:rsidR="00C774DC" w:rsidRDefault="00C774DC">
      <w:pPr>
        <w:pStyle w:val="Heading3"/>
        <w:spacing w:line="276" w:lineRule="auto"/>
        <w:rPr>
          <w:ins w:id="2538" w:author="phuong vu" w:date="2018-11-22T13:51:00Z"/>
        </w:rPr>
        <w:pPrChange w:id="2539" w:author="phuong vu" w:date="2018-11-23T13:48:00Z">
          <w:pPr>
            <w:pStyle w:val="Heading4"/>
          </w:pPr>
        </w:pPrChange>
      </w:pPr>
      <w:ins w:id="2540" w:author="phuong vu" w:date="2018-11-22T13:51:00Z">
        <w:r>
          <w:t>Tạ</w:t>
        </w:r>
        <w:bookmarkStart w:id="2541" w:name="_Toc530662490"/>
        <w:r>
          <w:t>o đơn hàng</w:t>
        </w:r>
        <w:bookmarkEnd w:id="2541"/>
      </w:ins>
    </w:p>
    <w:tbl>
      <w:tblPr>
        <w:tblStyle w:val="TableGrid"/>
        <w:tblW w:w="0" w:type="auto"/>
        <w:tblLook w:val="04A0" w:firstRow="1" w:lastRow="0" w:firstColumn="1" w:lastColumn="0" w:noHBand="0" w:noVBand="1"/>
      </w:tblPr>
      <w:tblGrid>
        <w:gridCol w:w="2342"/>
        <w:gridCol w:w="6435"/>
      </w:tblGrid>
      <w:tr w:rsidR="00000446" w14:paraId="1A31ABA0" w14:textId="77777777" w:rsidTr="00C774DC">
        <w:trPr>
          <w:ins w:id="2542" w:author="phuong vu" w:date="2018-11-22T13:51:00Z"/>
        </w:trPr>
        <w:tc>
          <w:tcPr>
            <w:tcW w:w="2425" w:type="dxa"/>
          </w:tcPr>
          <w:p w14:paraId="68C053CC" w14:textId="77777777" w:rsidR="00C774DC" w:rsidRPr="00B808BD" w:rsidRDefault="00C774DC">
            <w:pPr>
              <w:spacing w:line="276" w:lineRule="auto"/>
              <w:rPr>
                <w:ins w:id="2543" w:author="phuong vu" w:date="2018-11-22T13:51:00Z"/>
                <w:b/>
              </w:rPr>
            </w:pPr>
            <w:ins w:id="2544" w:author="phuong vu" w:date="2018-11-22T13:51:00Z">
              <w:r w:rsidRPr="00B808BD">
                <w:rPr>
                  <w:b/>
                </w:rPr>
                <w:t>Mã yêu cầu</w:t>
              </w:r>
            </w:ins>
          </w:p>
        </w:tc>
        <w:tc>
          <w:tcPr>
            <w:tcW w:w="6686" w:type="dxa"/>
          </w:tcPr>
          <w:p w14:paraId="355BB4BE" w14:textId="77777777" w:rsidR="00C774DC" w:rsidRPr="002947C2" w:rsidRDefault="00C774DC">
            <w:pPr>
              <w:spacing w:line="276" w:lineRule="auto"/>
              <w:rPr>
                <w:ins w:id="2545" w:author="phuong vu" w:date="2018-11-22T13:51:00Z"/>
                <w:lang w:val="en-US"/>
              </w:rPr>
            </w:pPr>
            <w:ins w:id="2546" w:author="phuong vu" w:date="2018-11-22T13:51:00Z">
              <w:r>
                <w:rPr>
                  <w:lang w:val="en-US"/>
                </w:rPr>
                <w:t>GU_04</w:t>
              </w:r>
            </w:ins>
          </w:p>
        </w:tc>
      </w:tr>
      <w:tr w:rsidR="00000446" w14:paraId="55727793" w14:textId="77777777" w:rsidTr="00C774DC">
        <w:trPr>
          <w:ins w:id="2547" w:author="phuong vu" w:date="2018-11-22T13:51:00Z"/>
        </w:trPr>
        <w:tc>
          <w:tcPr>
            <w:tcW w:w="2425" w:type="dxa"/>
          </w:tcPr>
          <w:p w14:paraId="7E91E15A" w14:textId="77777777" w:rsidR="00C774DC" w:rsidRPr="00B808BD" w:rsidRDefault="00C774DC">
            <w:pPr>
              <w:spacing w:line="276" w:lineRule="auto"/>
              <w:rPr>
                <w:ins w:id="2548" w:author="phuong vu" w:date="2018-11-22T13:51:00Z"/>
                <w:b/>
              </w:rPr>
            </w:pPr>
            <w:ins w:id="2549" w:author="phuong vu" w:date="2018-11-22T13:51:00Z">
              <w:r w:rsidRPr="00B808BD">
                <w:rPr>
                  <w:b/>
                </w:rPr>
                <w:t>Tên chức năng</w:t>
              </w:r>
            </w:ins>
          </w:p>
        </w:tc>
        <w:tc>
          <w:tcPr>
            <w:tcW w:w="6686" w:type="dxa"/>
          </w:tcPr>
          <w:p w14:paraId="3D7F3DCB" w14:textId="77777777" w:rsidR="00C774DC" w:rsidRPr="00A06DD8" w:rsidRDefault="00C774DC">
            <w:pPr>
              <w:spacing w:line="276" w:lineRule="auto"/>
              <w:rPr>
                <w:ins w:id="2550" w:author="phuong vu" w:date="2018-11-22T13:51:00Z"/>
                <w:lang w:val="en-US"/>
              </w:rPr>
            </w:pPr>
            <w:ins w:id="2551" w:author="phuong vu" w:date="2018-11-22T13:51:00Z">
              <w:r>
                <w:t>Tạo đơn hàng</w:t>
              </w:r>
            </w:ins>
          </w:p>
        </w:tc>
      </w:tr>
      <w:tr w:rsidR="00000446" w14:paraId="21362CDD" w14:textId="77777777" w:rsidTr="00C774DC">
        <w:trPr>
          <w:ins w:id="2552" w:author="phuong vu" w:date="2018-11-22T13:51:00Z"/>
        </w:trPr>
        <w:tc>
          <w:tcPr>
            <w:tcW w:w="2425" w:type="dxa"/>
          </w:tcPr>
          <w:p w14:paraId="236232A6" w14:textId="77777777" w:rsidR="00C774DC" w:rsidRPr="00B808BD" w:rsidRDefault="00C774DC">
            <w:pPr>
              <w:spacing w:line="276" w:lineRule="auto"/>
              <w:rPr>
                <w:ins w:id="2553" w:author="phuong vu" w:date="2018-11-22T13:51:00Z"/>
                <w:b/>
              </w:rPr>
            </w:pPr>
            <w:ins w:id="2554" w:author="phuong vu" w:date="2018-11-22T13:51:00Z">
              <w:r w:rsidRPr="00B808BD">
                <w:rPr>
                  <w:b/>
                </w:rPr>
                <w:t>Đối tượng sử dụng</w:t>
              </w:r>
            </w:ins>
          </w:p>
        </w:tc>
        <w:tc>
          <w:tcPr>
            <w:tcW w:w="6686" w:type="dxa"/>
          </w:tcPr>
          <w:p w14:paraId="093DC188" w14:textId="1B191CD7" w:rsidR="00C774DC" w:rsidRPr="000245EB" w:rsidRDefault="00C774DC">
            <w:pPr>
              <w:spacing w:line="276" w:lineRule="auto"/>
              <w:rPr>
                <w:ins w:id="2555" w:author="phuong vu" w:date="2018-11-22T13:51:00Z"/>
                <w:rPrChange w:id="2556" w:author="Tran Huan" w:date="2018-11-25T16:08:00Z">
                  <w:rPr>
                    <w:ins w:id="2557" w:author="phuong vu" w:date="2018-11-22T13:51:00Z"/>
                    <w:lang w:val="en-US"/>
                  </w:rPr>
                </w:rPrChange>
              </w:rPr>
            </w:pPr>
            <w:ins w:id="2558" w:author="phuong vu" w:date="2018-11-22T13:51:00Z">
              <w:del w:id="2559" w:author="Tran Huan" w:date="2018-11-25T20:27:00Z">
                <w:r w:rsidRPr="000245EB" w:rsidDel="0044782A">
                  <w:rPr>
                    <w:rPrChange w:id="2560" w:author="Tran Huan" w:date="2018-11-25T16:08:00Z">
                      <w:rPr>
                        <w:lang w:val="en-US"/>
                      </w:rPr>
                    </w:rPrChange>
                  </w:rPr>
                  <w:delText xml:space="preserve">Nhân viên cửa hàng (Nhân viên quản lí cửa hàng), </w:delText>
                </w:r>
              </w:del>
              <w:r w:rsidRPr="000245EB">
                <w:rPr>
                  <w:rPrChange w:id="2561" w:author="Tran Huan" w:date="2018-11-25T16:08:00Z">
                    <w:rPr>
                      <w:lang w:val="en-US"/>
                    </w:rPr>
                  </w:rPrChange>
                </w:rPr>
                <w:t>khách hàng</w:t>
              </w:r>
            </w:ins>
          </w:p>
        </w:tc>
      </w:tr>
      <w:tr w:rsidR="00000446" w14:paraId="2B81C76E" w14:textId="77777777" w:rsidTr="00C774DC">
        <w:trPr>
          <w:ins w:id="2562" w:author="phuong vu" w:date="2018-11-22T13:51:00Z"/>
        </w:trPr>
        <w:tc>
          <w:tcPr>
            <w:tcW w:w="2425" w:type="dxa"/>
          </w:tcPr>
          <w:p w14:paraId="3663E570" w14:textId="77777777" w:rsidR="00C774DC" w:rsidRPr="00B808BD" w:rsidRDefault="00C774DC">
            <w:pPr>
              <w:spacing w:line="276" w:lineRule="auto"/>
              <w:rPr>
                <w:ins w:id="2563" w:author="phuong vu" w:date="2018-11-22T13:51:00Z"/>
                <w:b/>
              </w:rPr>
            </w:pPr>
            <w:ins w:id="2564" w:author="phuong vu" w:date="2018-11-22T13:51:00Z">
              <w:r w:rsidRPr="00B808BD">
                <w:rPr>
                  <w:b/>
                </w:rPr>
                <w:t>Tiền điều kiện</w:t>
              </w:r>
            </w:ins>
          </w:p>
        </w:tc>
        <w:tc>
          <w:tcPr>
            <w:tcW w:w="6686" w:type="dxa"/>
          </w:tcPr>
          <w:p w14:paraId="3165DAA5" w14:textId="3E496E29" w:rsidR="00C774DC" w:rsidRPr="000245EB" w:rsidRDefault="00C774DC">
            <w:pPr>
              <w:spacing w:line="276" w:lineRule="auto"/>
              <w:rPr>
                <w:ins w:id="2565" w:author="phuong vu" w:date="2018-11-22T13:51:00Z"/>
                <w:rPrChange w:id="2566" w:author="Tran Huan" w:date="2018-11-25T16:08:00Z">
                  <w:rPr>
                    <w:ins w:id="2567" w:author="phuong vu" w:date="2018-11-22T13:51:00Z"/>
                    <w:lang w:val="en-US"/>
                  </w:rPr>
                </w:rPrChange>
              </w:rPr>
            </w:pPr>
            <w:ins w:id="2568" w:author="phuong vu" w:date="2018-11-22T13:51:00Z">
              <w:del w:id="2569" w:author="Tran Huan" w:date="2018-11-25T20:28:00Z">
                <w:r w:rsidRPr="000245EB" w:rsidDel="00000446">
                  <w:rPr>
                    <w:rPrChange w:id="2570" w:author="Tran Huan" w:date="2018-11-25T16:08:00Z">
                      <w:rPr>
                        <w:lang w:val="en-US"/>
                      </w:rPr>
                    </w:rPrChange>
                  </w:rPr>
                  <w:delText xml:space="preserve">Truy cập được trang web quản lí đối với nhân viên cửa hàng và ứng dụng điện thoại đối với khách hàng và </w:delText>
                </w:r>
              </w:del>
              <w:r w:rsidRPr="000245EB">
                <w:rPr>
                  <w:rPrChange w:id="2571" w:author="Tran Huan" w:date="2018-11-25T16:08:00Z">
                    <w:rPr>
                      <w:lang w:val="en-US"/>
                    </w:rPr>
                  </w:rPrChange>
                </w:rPr>
                <w:t>đăng nhập thành công.</w:t>
              </w:r>
            </w:ins>
          </w:p>
        </w:tc>
      </w:tr>
      <w:tr w:rsidR="00000446" w14:paraId="76BD81A2" w14:textId="77777777" w:rsidTr="00C774DC">
        <w:trPr>
          <w:ins w:id="2572" w:author="phuong vu" w:date="2018-11-22T13:51:00Z"/>
        </w:trPr>
        <w:tc>
          <w:tcPr>
            <w:tcW w:w="2425" w:type="dxa"/>
          </w:tcPr>
          <w:p w14:paraId="2CCC987C" w14:textId="77777777" w:rsidR="00C774DC" w:rsidRPr="00B808BD" w:rsidRDefault="00C774DC">
            <w:pPr>
              <w:spacing w:line="276" w:lineRule="auto"/>
              <w:rPr>
                <w:ins w:id="2573" w:author="phuong vu" w:date="2018-11-22T13:51:00Z"/>
                <w:b/>
              </w:rPr>
            </w:pPr>
            <w:ins w:id="2574" w:author="phuong vu" w:date="2018-11-22T13:51:00Z">
              <w:r w:rsidRPr="00B808BD">
                <w:rPr>
                  <w:b/>
                </w:rPr>
                <w:t>Cách xử lí</w:t>
              </w:r>
            </w:ins>
          </w:p>
        </w:tc>
        <w:tc>
          <w:tcPr>
            <w:tcW w:w="6686" w:type="dxa"/>
          </w:tcPr>
          <w:p w14:paraId="40029880" w14:textId="73FBDB26" w:rsidR="00C774DC" w:rsidRPr="000245EB" w:rsidDel="00000446" w:rsidRDefault="00C774DC">
            <w:pPr>
              <w:spacing w:line="276" w:lineRule="auto"/>
              <w:rPr>
                <w:ins w:id="2575" w:author="phuong vu" w:date="2018-11-22T13:51:00Z"/>
                <w:del w:id="2576" w:author="Tran Huan" w:date="2018-11-25T20:28:00Z"/>
                <w:rPrChange w:id="2577" w:author="Tran Huan" w:date="2018-11-25T16:08:00Z">
                  <w:rPr>
                    <w:ins w:id="2578" w:author="phuong vu" w:date="2018-11-22T13:51:00Z"/>
                    <w:del w:id="2579" w:author="Tran Huan" w:date="2018-11-25T20:28:00Z"/>
                    <w:lang w:val="en-US"/>
                  </w:rPr>
                </w:rPrChange>
              </w:rPr>
            </w:pPr>
            <w:ins w:id="2580" w:author="phuong vu" w:date="2018-11-22T13:51:00Z">
              <w:del w:id="2581" w:author="Tran Huan" w:date="2018-11-25T20:28:00Z">
                <w:r w:rsidRPr="000245EB" w:rsidDel="00000446">
                  <w:rPr>
                    <w:rPrChange w:id="2582" w:author="Tran Huan" w:date="2018-11-25T16:08:00Z">
                      <w:rPr>
                        <w:lang w:val="en-US"/>
                      </w:rPr>
                    </w:rPrChange>
                  </w:rPr>
                  <w:delText>Đối với đặt đơn hàng từ trang quản lí (Nhân viên quản lí cửa hàng):</w:delText>
                </w:r>
              </w:del>
            </w:ins>
          </w:p>
          <w:p w14:paraId="3EA13CF8" w14:textId="25C63AB5" w:rsidR="00C774DC" w:rsidRPr="000245EB" w:rsidDel="00000446" w:rsidRDefault="00C774DC">
            <w:pPr>
              <w:spacing w:line="276" w:lineRule="auto"/>
              <w:ind w:left="498"/>
              <w:rPr>
                <w:ins w:id="2583" w:author="phuong vu" w:date="2018-11-22T13:51:00Z"/>
                <w:del w:id="2584" w:author="Tran Huan" w:date="2018-11-25T20:28:00Z"/>
                <w:rPrChange w:id="2585" w:author="Tran Huan" w:date="2018-11-25T16:08:00Z">
                  <w:rPr>
                    <w:ins w:id="2586" w:author="phuong vu" w:date="2018-11-22T13:51:00Z"/>
                    <w:del w:id="2587" w:author="Tran Huan" w:date="2018-11-25T20:28:00Z"/>
                    <w:lang w:val="en-US"/>
                  </w:rPr>
                </w:rPrChange>
              </w:rPr>
            </w:pPr>
            <w:ins w:id="2588" w:author="phuong vu" w:date="2018-11-22T13:51:00Z">
              <w:del w:id="2589" w:author="Tran Huan" w:date="2018-11-25T20:28:00Z">
                <w:r w:rsidRPr="000245EB" w:rsidDel="00000446">
                  <w:rPr>
                    <w:rPrChange w:id="2590" w:author="Tran Huan" w:date="2018-11-25T16:08:00Z">
                      <w:rPr>
                        <w:lang w:val="en-US"/>
                      </w:rPr>
                    </w:rPrChange>
                  </w:rPr>
                  <w:delText xml:space="preserve">Bước 1: Nhấn vào </w:delText>
                </w:r>
                <w:r w:rsidRPr="000245EB" w:rsidDel="00000446">
                  <w:rPr>
                    <w:i/>
                    <w:rPrChange w:id="2591" w:author="Tran Huan" w:date="2018-11-25T16:08:00Z">
                      <w:rPr>
                        <w:i/>
                        <w:lang w:val="en-US"/>
                      </w:rPr>
                    </w:rPrChange>
                  </w:rPr>
                  <w:delText>“tạo đơn hàng”</w:delText>
                </w:r>
                <w:r w:rsidRPr="000245EB" w:rsidDel="00000446">
                  <w:rPr>
                    <w:rPrChange w:id="2592" w:author="Tran Huan" w:date="2018-11-25T16:08:00Z">
                      <w:rPr>
                        <w:lang w:val="en-US"/>
                      </w:rPr>
                    </w:rPrChange>
                  </w:rPr>
                  <w:delText xml:space="preserve"> ở thanh danh mục</w:delText>
                </w:r>
              </w:del>
            </w:ins>
          </w:p>
          <w:p w14:paraId="4AACC119" w14:textId="40C6E65B" w:rsidR="00C774DC" w:rsidRPr="000245EB" w:rsidDel="00000446" w:rsidRDefault="00C774DC">
            <w:pPr>
              <w:spacing w:line="276" w:lineRule="auto"/>
              <w:ind w:left="499"/>
              <w:rPr>
                <w:ins w:id="2593" w:author="phuong vu" w:date="2018-11-22T13:51:00Z"/>
                <w:del w:id="2594" w:author="Tran Huan" w:date="2018-11-25T20:28:00Z"/>
                <w:rPrChange w:id="2595" w:author="Tran Huan" w:date="2018-11-25T16:08:00Z">
                  <w:rPr>
                    <w:ins w:id="2596" w:author="phuong vu" w:date="2018-11-22T13:51:00Z"/>
                    <w:del w:id="2597" w:author="Tran Huan" w:date="2018-11-25T20:28:00Z"/>
                    <w:lang w:val="en-US"/>
                  </w:rPr>
                </w:rPrChange>
              </w:rPr>
            </w:pPr>
            <w:ins w:id="2598" w:author="phuong vu" w:date="2018-11-22T13:51:00Z">
              <w:del w:id="2599" w:author="Tran Huan" w:date="2018-11-25T20:28:00Z">
                <w:r w:rsidRPr="000245EB" w:rsidDel="00000446">
                  <w:rPr>
                    <w:rPrChange w:id="2600" w:author="Tran Huan" w:date="2018-11-25T16:08:00Z">
                      <w:rPr>
                        <w:lang w:val="en-US"/>
                      </w:rPr>
                    </w:rPrChange>
                  </w:rPr>
                  <w:delText xml:space="preserve">bên trái màn hình. </w:delText>
                </w:r>
              </w:del>
            </w:ins>
          </w:p>
          <w:p w14:paraId="6078AF1A" w14:textId="0EAC314A" w:rsidR="00C774DC" w:rsidRPr="000245EB" w:rsidDel="00000446" w:rsidRDefault="00C774DC">
            <w:pPr>
              <w:spacing w:line="276" w:lineRule="auto"/>
              <w:ind w:left="499"/>
              <w:rPr>
                <w:ins w:id="2601" w:author="phuong vu" w:date="2018-11-22T13:51:00Z"/>
                <w:del w:id="2602" w:author="Tran Huan" w:date="2018-11-25T20:28:00Z"/>
                <w:rPrChange w:id="2603" w:author="Tran Huan" w:date="2018-11-25T16:08:00Z">
                  <w:rPr>
                    <w:ins w:id="2604" w:author="phuong vu" w:date="2018-11-22T13:51:00Z"/>
                    <w:del w:id="2605" w:author="Tran Huan" w:date="2018-11-25T20:28:00Z"/>
                    <w:lang w:val="en-US"/>
                  </w:rPr>
                </w:rPrChange>
              </w:rPr>
            </w:pPr>
            <w:ins w:id="2606" w:author="phuong vu" w:date="2018-11-22T13:51:00Z">
              <w:del w:id="2607" w:author="Tran Huan" w:date="2018-11-25T20:28:00Z">
                <w:r w:rsidRPr="000245EB" w:rsidDel="00000446">
                  <w:rPr>
                    <w:rPrChange w:id="2608" w:author="Tran Huan" w:date="2018-11-25T16:08:00Z">
                      <w:rPr>
                        <w:lang w:val="en-US"/>
                      </w:rPr>
                    </w:rPrChange>
                  </w:rPr>
                  <w:delText>Bước 2: Những thông tin được mặc định sẵn: Thông tin chi nhánh, danh sách loại dịch vụ theo chi nhánh.</w:delText>
                </w:r>
              </w:del>
            </w:ins>
          </w:p>
          <w:p w14:paraId="10E25C2E" w14:textId="602E8BAF" w:rsidR="00C774DC" w:rsidRPr="000245EB" w:rsidDel="00000446" w:rsidRDefault="00C774DC">
            <w:pPr>
              <w:spacing w:line="276" w:lineRule="auto"/>
              <w:ind w:left="499"/>
              <w:rPr>
                <w:ins w:id="2609" w:author="phuong vu" w:date="2018-11-22T13:51:00Z"/>
                <w:del w:id="2610" w:author="Tran Huan" w:date="2018-11-25T20:28:00Z"/>
                <w:rPrChange w:id="2611" w:author="Tran Huan" w:date="2018-11-25T16:08:00Z">
                  <w:rPr>
                    <w:ins w:id="2612" w:author="phuong vu" w:date="2018-11-22T13:51:00Z"/>
                    <w:del w:id="2613" w:author="Tran Huan" w:date="2018-11-25T20:28:00Z"/>
                    <w:lang w:val="en-US"/>
                  </w:rPr>
                </w:rPrChange>
              </w:rPr>
            </w:pPr>
            <w:ins w:id="2614" w:author="phuong vu" w:date="2018-11-22T13:51:00Z">
              <w:del w:id="2615" w:author="Tran Huan" w:date="2018-11-25T20:28:00Z">
                <w:r w:rsidRPr="000245EB" w:rsidDel="00000446">
                  <w:rPr>
                    <w:rPrChange w:id="2616" w:author="Tran Huan" w:date="2018-11-25T16:08:00Z">
                      <w:rPr>
                        <w:lang w:val="en-US"/>
                      </w:rPr>
                    </w:rPrChange>
                  </w:rPr>
                  <w:delTex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delText>
                </w:r>
              </w:del>
            </w:ins>
          </w:p>
          <w:p w14:paraId="56F6FB1F" w14:textId="7BA1DA89" w:rsidR="00C774DC" w:rsidRPr="000245EB" w:rsidDel="00000446" w:rsidRDefault="00C774DC">
            <w:pPr>
              <w:spacing w:line="276" w:lineRule="auto"/>
              <w:ind w:left="499"/>
              <w:rPr>
                <w:ins w:id="2617" w:author="phuong vu" w:date="2018-11-22T13:51:00Z"/>
                <w:del w:id="2618" w:author="Tran Huan" w:date="2018-11-25T20:28:00Z"/>
                <w:rPrChange w:id="2619" w:author="Tran Huan" w:date="2018-11-25T16:08:00Z">
                  <w:rPr>
                    <w:ins w:id="2620" w:author="phuong vu" w:date="2018-11-22T13:51:00Z"/>
                    <w:del w:id="2621" w:author="Tran Huan" w:date="2018-11-25T20:28:00Z"/>
                    <w:lang w:val="en-US"/>
                  </w:rPr>
                </w:rPrChange>
              </w:rPr>
            </w:pPr>
            <w:ins w:id="2622" w:author="phuong vu" w:date="2018-11-22T13:51:00Z">
              <w:del w:id="2623" w:author="Tran Huan" w:date="2018-11-25T20:28:00Z">
                <w:r w:rsidRPr="000245EB" w:rsidDel="00000446">
                  <w:rPr>
                    <w:rPrChange w:id="2624"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del>
            </w:ins>
          </w:p>
          <w:p w14:paraId="5C0CA6C2" w14:textId="2DF73ACE" w:rsidR="00C774DC" w:rsidRPr="000245EB" w:rsidDel="00000446" w:rsidRDefault="00C774DC">
            <w:pPr>
              <w:spacing w:line="276" w:lineRule="auto"/>
              <w:ind w:left="499"/>
              <w:rPr>
                <w:ins w:id="2625" w:author="phuong vu" w:date="2018-11-22T13:51:00Z"/>
                <w:del w:id="2626" w:author="Tran Huan" w:date="2018-11-25T20:28:00Z"/>
                <w:rPrChange w:id="2627" w:author="Tran Huan" w:date="2018-11-25T16:08:00Z">
                  <w:rPr>
                    <w:ins w:id="2628" w:author="phuong vu" w:date="2018-11-22T13:51:00Z"/>
                    <w:del w:id="2629" w:author="Tran Huan" w:date="2018-11-25T20:28:00Z"/>
                    <w:lang w:val="en-US"/>
                  </w:rPr>
                </w:rPrChange>
              </w:rPr>
            </w:pPr>
            <w:ins w:id="2630" w:author="phuong vu" w:date="2018-11-22T13:51:00Z">
              <w:del w:id="2631" w:author="Tran Huan" w:date="2018-11-25T20:28:00Z">
                <w:r w:rsidRPr="000245EB" w:rsidDel="00000446">
                  <w:rPr>
                    <w:rPrChange w:id="2632" w:author="Tran Huan" w:date="2018-11-25T16:08:00Z">
                      <w:rPr>
                        <w:lang w:val="en-US"/>
                      </w:rPr>
                    </w:rPrChange>
                  </w:rPr>
                  <w:delText xml:space="preserve">Bước 5: Nhấn nút </w:delText>
                </w:r>
                <w:r w:rsidRPr="000245EB" w:rsidDel="00000446">
                  <w:rPr>
                    <w:i/>
                    <w:rPrChange w:id="2633" w:author="Tran Huan" w:date="2018-11-25T16:08:00Z">
                      <w:rPr>
                        <w:i/>
                        <w:lang w:val="en-US"/>
                      </w:rPr>
                    </w:rPrChange>
                  </w:rPr>
                  <w:delText>“đặt hàng”.</w:delText>
                </w:r>
                <w:r w:rsidRPr="000245EB" w:rsidDel="00000446">
                  <w:rPr>
                    <w:rPrChange w:id="2634" w:author="Tran Huan" w:date="2018-11-25T16:08:00Z">
                      <w:rPr>
                        <w:lang w:val="en-US"/>
                      </w:rPr>
                    </w:rPrChange>
                  </w:rPr>
                  <w:delText xml:space="preserve"> Đơn hàng được lưu vào cơ sở dữ liệu với trạng thái là </w:delText>
                </w:r>
                <w:r w:rsidRPr="000245EB" w:rsidDel="00000446">
                  <w:rPr>
                    <w:i/>
                    <w:rPrChange w:id="2635" w:author="Tran Huan" w:date="2018-11-25T16:08:00Z">
                      <w:rPr>
                        <w:i/>
                        <w:lang w:val="en-US"/>
                      </w:rPr>
                    </w:rPrChange>
                  </w:rPr>
                  <w:delText xml:space="preserve">“nháp”. </w:delText>
                </w:r>
                <w:r w:rsidRPr="000245EB" w:rsidDel="00000446">
                  <w:rPr>
                    <w:rPrChange w:id="2636" w:author="Tran Huan" w:date="2018-11-25T16:08:00Z">
                      <w:rPr>
                        <w:lang w:val="en-US"/>
                      </w:rPr>
                    </w:rPrChange>
                  </w:rPr>
                  <w:delText>Và chuyển sang trang xác nhận đơn hàng với thông tin chi tiết và tổng giá tiền đối với đơn hàng.</w:delText>
                </w:r>
              </w:del>
            </w:ins>
          </w:p>
          <w:p w14:paraId="6C6639CA" w14:textId="553C1846" w:rsidR="00C774DC" w:rsidRPr="007C127C" w:rsidDel="00000446" w:rsidRDefault="00C774DC">
            <w:pPr>
              <w:spacing w:line="276" w:lineRule="auto"/>
              <w:ind w:left="499"/>
              <w:rPr>
                <w:ins w:id="2637" w:author="phuong vu" w:date="2018-11-22T13:51:00Z"/>
                <w:del w:id="2638" w:author="Tran Huan" w:date="2018-11-25T20:28:00Z"/>
              </w:rPr>
            </w:pPr>
            <w:ins w:id="2639" w:author="phuong vu" w:date="2018-11-22T13:51:00Z">
              <w:del w:id="2640" w:author="Tran Huan" w:date="2018-11-25T20:28:00Z">
                <w:r w:rsidRPr="000245EB" w:rsidDel="00000446">
                  <w:rPr>
                    <w:rPrChange w:id="2641" w:author="Tran Huan" w:date="2018-11-25T16:08:00Z">
                      <w:rPr>
                        <w:lang w:val="en-US"/>
                      </w:rPr>
                    </w:rPrChange>
                  </w:rPr>
                  <w:delText>Bước 6: Nhấn nút “</w:delText>
                </w:r>
                <w:r w:rsidRPr="000245EB" w:rsidDel="00000446">
                  <w:rPr>
                    <w:i/>
                    <w:rPrChange w:id="2642" w:author="Tran Huan" w:date="2018-11-25T16:08:00Z">
                      <w:rPr>
                        <w:i/>
                        <w:lang w:val="en-US"/>
                      </w:rPr>
                    </w:rPrChange>
                  </w:rPr>
                  <w:delText>đặt hàng</w:delText>
                </w:r>
                <w:r w:rsidRPr="000245EB" w:rsidDel="00000446">
                  <w:rPr>
                    <w:rPrChange w:id="2643" w:author="Tran Huan" w:date="2018-11-25T16:08:00Z">
                      <w:rPr>
                        <w:lang w:val="en-US"/>
                      </w:rPr>
                    </w:rPrChange>
                  </w:rPr>
                  <w:delText xml:space="preserve">” một lần nữa để xác nhận đơn hàng. Đơn hàng được cập nhật với trạng thái </w:delText>
                </w:r>
                <w:r w:rsidRPr="000245EB" w:rsidDel="00000446">
                  <w:rPr>
                    <w:i/>
                    <w:rPrChange w:id="2644" w:author="Tran Huan" w:date="2018-11-25T16:08:00Z">
                      <w:rPr>
                        <w:i/>
                        <w:lang w:val="en-US"/>
                      </w:rPr>
                    </w:rPrChange>
                  </w:rPr>
                  <w:delText>“đang chờ”.</w:delText>
                </w:r>
              </w:del>
            </w:ins>
          </w:p>
          <w:p w14:paraId="28C3E801" w14:textId="5D237693" w:rsidR="00C774DC" w:rsidRPr="000245EB" w:rsidDel="00000446" w:rsidRDefault="00C774DC">
            <w:pPr>
              <w:spacing w:line="276" w:lineRule="auto"/>
              <w:rPr>
                <w:ins w:id="2645" w:author="phuong vu" w:date="2018-11-22T13:51:00Z"/>
                <w:del w:id="2646" w:author="Tran Huan" w:date="2018-11-25T20:28:00Z"/>
                <w:rPrChange w:id="2647" w:author="Tran Huan" w:date="2018-11-25T16:08:00Z">
                  <w:rPr>
                    <w:ins w:id="2648" w:author="phuong vu" w:date="2018-11-22T13:51:00Z"/>
                    <w:del w:id="2649" w:author="Tran Huan" w:date="2018-11-25T20:28:00Z"/>
                    <w:lang w:val="en-US"/>
                  </w:rPr>
                </w:rPrChange>
              </w:rPr>
            </w:pPr>
            <w:ins w:id="2650" w:author="phuong vu" w:date="2018-11-22T13:51:00Z">
              <w:del w:id="2651" w:author="Tran Huan" w:date="2018-11-25T20:28:00Z">
                <w:r w:rsidRPr="000245EB" w:rsidDel="00000446">
                  <w:rPr>
                    <w:rPrChange w:id="2652" w:author="Tran Huan" w:date="2018-11-25T16:08:00Z">
                      <w:rPr>
                        <w:lang w:val="en-US"/>
                      </w:rPr>
                    </w:rPrChange>
                  </w:rPr>
                  <w:delText>Đối với đặt đơn hàng tử ứng dụng điện thoại (khách hàng):</w:delText>
                </w:r>
              </w:del>
            </w:ins>
          </w:p>
          <w:p w14:paraId="7EA83E4F" w14:textId="45B54DCB" w:rsidR="00C774DC" w:rsidRPr="000245EB" w:rsidRDefault="00C774DC">
            <w:pPr>
              <w:spacing w:line="276" w:lineRule="auto"/>
              <w:ind w:left="516"/>
              <w:rPr>
                <w:ins w:id="2653" w:author="phuong vu" w:date="2018-11-22T13:51:00Z"/>
                <w:rPrChange w:id="2654" w:author="Tran Huan" w:date="2018-11-25T16:08:00Z">
                  <w:rPr>
                    <w:ins w:id="2655" w:author="phuong vu" w:date="2018-11-22T13:51:00Z"/>
                    <w:lang w:val="en-US"/>
                  </w:rPr>
                </w:rPrChange>
              </w:rPr>
            </w:pPr>
            <w:ins w:id="2656" w:author="phuong vu" w:date="2018-11-22T13:51:00Z">
              <w:r w:rsidRPr="000245EB">
                <w:rPr>
                  <w:rPrChange w:id="2657" w:author="Tran Huan" w:date="2018-11-25T16:08:00Z">
                    <w:rPr>
                      <w:lang w:val="en-US"/>
                    </w:rPr>
                  </w:rPrChange>
                </w:rPr>
                <w:t>Bước 1: Người dùng chọn loại dịch vụ mong muốn</w:t>
              </w:r>
            </w:ins>
            <w:ins w:id="2658" w:author="Tran Huan" w:date="2018-11-25T20:28:00Z">
              <w:r w:rsidR="00000446">
                <w:t xml:space="preserve"> trong tại</w:t>
              </w:r>
            </w:ins>
            <w:ins w:id="2659" w:author="Tran Huan" w:date="2018-11-25T20:29:00Z">
              <w:r w:rsidR="00000446">
                <w:t xml:space="preserve"> </w:t>
              </w:r>
            </w:ins>
            <w:ins w:id="2660" w:author="Tran Huan" w:date="2018-11-25T20:28:00Z">
              <w:r w:rsidR="00000446">
                <w:t xml:space="preserve"> Trang chính</w:t>
              </w:r>
            </w:ins>
            <w:ins w:id="2661" w:author="phuong vu" w:date="2018-11-22T13:51:00Z">
              <w:del w:id="2662" w:author="Tran Huan" w:date="2018-11-25T20:28:00Z">
                <w:r w:rsidRPr="000245EB" w:rsidDel="00000446">
                  <w:rPr>
                    <w:rPrChange w:id="2663" w:author="Tran Huan" w:date="2018-11-25T16:08:00Z">
                      <w:rPr>
                        <w:lang w:val="en-US"/>
                      </w:rPr>
                    </w:rPrChange>
                  </w:rPr>
                  <w:delText>. Kế tiếp chọn đơn vị tính là cái hay kilogram.</w:delText>
                </w:r>
              </w:del>
            </w:ins>
          </w:p>
          <w:p w14:paraId="176B55A3" w14:textId="4296ECF6" w:rsidR="00C774DC" w:rsidRPr="000245EB" w:rsidRDefault="00C774DC">
            <w:pPr>
              <w:spacing w:line="276" w:lineRule="auto"/>
              <w:ind w:left="516"/>
              <w:rPr>
                <w:ins w:id="2664" w:author="phuong vu" w:date="2018-11-22T13:51:00Z"/>
                <w:rPrChange w:id="2665" w:author="Tran Huan" w:date="2018-11-25T16:08:00Z">
                  <w:rPr>
                    <w:ins w:id="2666" w:author="phuong vu" w:date="2018-11-22T13:51:00Z"/>
                    <w:lang w:val="en-US"/>
                  </w:rPr>
                </w:rPrChange>
              </w:rPr>
            </w:pPr>
            <w:ins w:id="2667" w:author="phuong vu" w:date="2018-11-22T13:51:00Z">
              <w:r w:rsidRPr="000245EB">
                <w:rPr>
                  <w:rPrChange w:id="2668" w:author="Tran Huan" w:date="2018-11-25T16:08:00Z">
                    <w:rPr>
                      <w:lang w:val="en-US"/>
                    </w:rPr>
                  </w:rPrChange>
                </w:rPr>
                <w:lastRenderedPageBreak/>
                <w:t xml:space="preserve">Bước 2: Người dùng chọn những quần áo dành cho loại dịch vụ này. Ở đây người dùng có thể dùng chức năng </w:t>
              </w:r>
            </w:ins>
            <w:ins w:id="2669" w:author="Tran Huan" w:date="2018-11-25T20:30:00Z">
              <w:r w:rsidR="00000446" w:rsidRPr="00000446">
                <w:rPr>
                  <w:rPrChange w:id="2670" w:author="Tran Huan" w:date="2018-11-25T20:30:00Z">
                    <w:rPr>
                      <w:lang w:val="en-US"/>
                    </w:rPr>
                  </w:rPrChange>
                </w:rPr>
                <w:t>tìm kiếm và lọc quần áo theo loại (</w:t>
              </w:r>
            </w:ins>
            <w:ins w:id="2671" w:author="phuong vu" w:date="2018-11-22T13:51:00Z">
              <w:del w:id="2672" w:author="Tran Huan" w:date="2018-11-25T20:30:00Z">
                <w:r w:rsidRPr="000245EB" w:rsidDel="00000446">
                  <w:rPr>
                    <w:rPrChange w:id="2673" w:author="Tran Huan" w:date="2018-11-25T16:08:00Z">
                      <w:rPr>
                        <w:lang w:val="en-US"/>
                      </w:rPr>
                    </w:rPrChange>
                  </w:rPr>
                  <w:delText>“</w:delText>
                </w:r>
              </w:del>
              <w:r w:rsidRPr="000245EB">
                <w:rPr>
                  <w:i/>
                  <w:rPrChange w:id="2674" w:author="Tran Huan" w:date="2018-11-25T16:08:00Z">
                    <w:rPr>
                      <w:i/>
                      <w:lang w:val="en-US"/>
                    </w:rPr>
                  </w:rPrChange>
                </w:rPr>
                <w:t>GU_0</w:t>
              </w:r>
            </w:ins>
            <w:ins w:id="2675" w:author="phuong vu" w:date="2018-11-23T09:26:00Z">
              <w:r w:rsidR="00E66EEE" w:rsidRPr="000245EB">
                <w:rPr>
                  <w:i/>
                  <w:rPrChange w:id="2676" w:author="Tran Huan" w:date="2018-11-25T16:08:00Z">
                    <w:rPr>
                      <w:i/>
                      <w:lang w:val="en-US"/>
                    </w:rPr>
                  </w:rPrChange>
                </w:rPr>
                <w:t>7</w:t>
              </w:r>
            </w:ins>
            <w:ins w:id="2677" w:author="Tran Huan" w:date="2018-11-25T20:30:00Z">
              <w:r w:rsidR="00000446" w:rsidRPr="00000446">
                <w:rPr>
                  <w:rPrChange w:id="2678" w:author="Tran Huan" w:date="2018-11-25T20:30:00Z">
                    <w:rPr>
                      <w:lang w:val="en-US"/>
                    </w:rPr>
                  </w:rPrChange>
                </w:rPr>
                <w:t>)</w:t>
              </w:r>
            </w:ins>
            <w:ins w:id="2679" w:author="phuong vu" w:date="2018-11-22T13:51:00Z">
              <w:del w:id="2680" w:author="Tran Huan" w:date="2018-11-25T20:30:00Z">
                <w:r w:rsidRPr="000245EB" w:rsidDel="00000446">
                  <w:rPr>
                    <w:rPrChange w:id="2681" w:author="Tran Huan" w:date="2018-11-25T16:08:00Z">
                      <w:rPr>
                        <w:lang w:val="en-US"/>
                      </w:rPr>
                    </w:rPrChange>
                  </w:rPr>
                  <w:delText>”</w:delText>
                </w:r>
              </w:del>
              <w:r w:rsidRPr="000245EB">
                <w:rPr>
                  <w:rPrChange w:id="2682" w:author="Tran Huan" w:date="2018-11-25T16:08:00Z">
                    <w:rPr>
                      <w:lang w:val="en-US"/>
                    </w:rPr>
                  </w:rPrChange>
                </w:rPr>
                <w:t xml:space="preserve"> để giúp thêm quần áo nhanh chóng. Khi người dùng chọn một </w:t>
              </w:r>
              <w:del w:id="2683" w:author="Tran Huan" w:date="2018-11-25T20:40:00Z">
                <w:r w:rsidRPr="000245EB" w:rsidDel="00EF4F28">
                  <w:rPr>
                    <w:rPrChange w:id="2684" w:author="Tran Huan" w:date="2018-11-25T16:08:00Z">
                      <w:rPr>
                        <w:lang w:val="en-US"/>
                      </w:rPr>
                    </w:rPrChange>
                  </w:rPr>
                  <w:delText>quần áo</w:delText>
                </w:r>
              </w:del>
            </w:ins>
            <w:ins w:id="2685" w:author="Tran Huan" w:date="2018-11-25T20:40:00Z">
              <w:r w:rsidR="00EF4F28" w:rsidRPr="00EF4F28">
                <w:rPr>
                  <w:rPrChange w:id="2686" w:author="Tran Huan" w:date="2018-11-25T20:40:00Z">
                    <w:rPr>
                      <w:lang w:val="en-US"/>
                    </w:rPr>
                  </w:rPrChange>
                </w:rPr>
                <w:t>loại đồ</w:t>
              </w:r>
            </w:ins>
            <w:ins w:id="2687" w:author="phuong vu" w:date="2018-11-22T13:51:00Z">
              <w:r w:rsidRPr="000245EB">
                <w:rPr>
                  <w:rPrChange w:id="2688" w:author="Tran Huan" w:date="2018-11-25T16:08:00Z">
                    <w:rPr>
                      <w:lang w:val="en-US"/>
                    </w:rPr>
                  </w:rPrChange>
                </w:rPr>
                <w:t xml:space="preserve">, thông tin về </w:t>
              </w:r>
              <w:del w:id="2689" w:author="Tran Huan" w:date="2018-11-25T20:31:00Z">
                <w:r w:rsidRPr="000245EB" w:rsidDel="00000446">
                  <w:rPr>
                    <w:rPrChange w:id="2690" w:author="Tran Huan" w:date="2018-11-25T16:08:00Z">
                      <w:rPr>
                        <w:lang w:val="en-US"/>
                      </w:rPr>
                    </w:rPrChange>
                  </w:rPr>
                  <w:delText>số lượng</w:delText>
                </w:r>
              </w:del>
            </w:ins>
            <w:ins w:id="2691" w:author="Tran Huan" w:date="2018-11-25T20:31:00Z">
              <w:r w:rsidR="00000446" w:rsidRPr="00000446">
                <w:rPr>
                  <w:rPrChange w:id="2692" w:author="Tran Huan" w:date="2018-11-25T20:31:00Z">
                    <w:rPr>
                      <w:lang w:val="en-US"/>
                    </w:rPr>
                  </w:rPrChange>
                </w:rPr>
                <w:t>đơn vị tính</w:t>
              </w:r>
            </w:ins>
            <w:ins w:id="2693" w:author="phuong vu" w:date="2018-11-22T13:51:00Z">
              <w:r w:rsidRPr="000245EB">
                <w:rPr>
                  <w:rPrChange w:id="2694" w:author="Tran Huan" w:date="2018-11-25T16:08:00Z">
                    <w:rPr>
                      <w:lang w:val="en-US"/>
                    </w:rPr>
                  </w:rPrChange>
                </w:rPr>
                <w:t xml:space="preserve"> là bắt buộc</w:t>
              </w:r>
            </w:ins>
            <w:ins w:id="2695" w:author="Tran Huan" w:date="2018-11-25T20:38:00Z">
              <w:r w:rsidR="00EF4F28" w:rsidRPr="00EF4F28">
                <w:rPr>
                  <w:rPrChange w:id="2696" w:author="Tran Huan" w:date="2018-11-25T20:38:00Z">
                    <w:rPr>
                      <w:lang w:val="en-US"/>
                    </w:rPr>
                  </w:rPrChange>
                </w:rPr>
                <w:t xml:space="preserve">, </w:t>
              </w:r>
            </w:ins>
            <w:ins w:id="2697" w:author="Tran Huan" w:date="2018-11-25T20:40:00Z">
              <w:r w:rsidR="00EF4F28" w:rsidRPr="00EF4F28">
                <w:rPr>
                  <w:rPrChange w:id="2698" w:author="Tran Huan" w:date="2018-11-25T20:40:00Z">
                    <w:rPr>
                      <w:lang w:val="en-US"/>
                    </w:rPr>
                  </w:rPrChange>
                </w:rPr>
                <w:t xml:space="preserve">số lượng bắt buộc </w:t>
              </w:r>
              <w:r w:rsidR="00EF4F28" w:rsidRPr="00EF4F28">
                <w:rPr>
                  <w:rPrChange w:id="2699" w:author="Tran Huan" w:date="2018-11-25T20:41:00Z">
                    <w:rPr>
                      <w:lang w:val="en-US"/>
                    </w:rPr>
                  </w:rPrChange>
                </w:rPr>
                <w:t>khi đơn vị tính là c</w:t>
              </w:r>
            </w:ins>
            <w:ins w:id="2700" w:author="Tran Huan" w:date="2018-11-25T20:41:00Z">
              <w:r w:rsidR="00EF4F28" w:rsidRPr="00EF4F28">
                <w:rPr>
                  <w:rPrChange w:id="2701" w:author="Tran Huan" w:date="2018-11-25T20:41:00Z">
                    <w:rPr>
                      <w:lang w:val="en-US"/>
                    </w:rPr>
                  </w:rPrChange>
                </w:rPr>
                <w:t>ái</w:t>
              </w:r>
            </w:ins>
            <w:ins w:id="2702" w:author="Tran Huan" w:date="2018-11-25T20:31:00Z">
              <w:r w:rsidR="00000446" w:rsidRPr="00000446">
                <w:rPr>
                  <w:rPrChange w:id="2703" w:author="Tran Huan" w:date="2018-11-25T20:31:00Z">
                    <w:rPr>
                      <w:lang w:val="en-US"/>
                    </w:rPr>
                  </w:rPrChange>
                </w:rPr>
                <w:t xml:space="preserve">, các thông tin: </w:t>
              </w:r>
              <w:r w:rsidR="00000446" w:rsidRPr="00000446">
                <w:rPr>
                  <w:rPrChange w:id="2704" w:author="Tran Huan" w:date="2018-11-25T20:32:00Z">
                    <w:rPr>
                      <w:lang w:val="en-US"/>
                    </w:rPr>
                  </w:rPrChange>
                </w:rPr>
                <w:t>màu s</w:t>
              </w:r>
            </w:ins>
            <w:ins w:id="2705" w:author="Tran Huan" w:date="2018-11-25T20:32:00Z">
              <w:r w:rsidR="00000446" w:rsidRPr="00000446">
                <w:rPr>
                  <w:rPrChange w:id="2706" w:author="Tran Huan" w:date="2018-11-25T20:32:00Z">
                    <w:rPr>
                      <w:lang w:val="en-US"/>
                    </w:rPr>
                  </w:rPrChange>
                </w:rPr>
                <w:t xml:space="preserve">ắc, chất liệu, </w:t>
              </w:r>
            </w:ins>
            <w:ins w:id="2707" w:author="Tran Huan" w:date="2018-11-25T20:33:00Z">
              <w:r w:rsidR="00000446" w:rsidRPr="00000446">
                <w:rPr>
                  <w:rPrChange w:id="2708" w:author="Tran Huan" w:date="2018-11-25T20:34:00Z">
                    <w:rPr>
                      <w:lang w:val="en-US"/>
                    </w:rPr>
                  </w:rPrChange>
                </w:rPr>
                <w:t>nhãn hiệu</w:t>
              </w:r>
            </w:ins>
            <w:ins w:id="2709" w:author="phuong vu" w:date="2018-11-22T13:51:00Z">
              <w:r w:rsidRPr="000245EB">
                <w:rPr>
                  <w:rPrChange w:id="2710" w:author="Tran Huan" w:date="2018-11-25T16:08:00Z">
                    <w:rPr>
                      <w:lang w:val="en-US"/>
                    </w:rPr>
                  </w:rPrChange>
                </w:rPr>
                <w:t xml:space="preserve">. Mọi thông tin đơn hàng được giữ tạm thời vào trong giỏ </w:t>
              </w:r>
              <w:del w:id="2711" w:author="Tran Huan" w:date="2018-11-25T20:38:00Z">
                <w:r w:rsidRPr="000245EB" w:rsidDel="00EF4F28">
                  <w:rPr>
                    <w:rPrChange w:id="2712" w:author="Tran Huan" w:date="2018-11-25T16:08:00Z">
                      <w:rPr>
                        <w:lang w:val="en-US"/>
                      </w:rPr>
                    </w:rPrChange>
                  </w:rPr>
                  <w:delText>hàng</w:delText>
                </w:r>
              </w:del>
            </w:ins>
            <w:ins w:id="2713" w:author="Tran Huan" w:date="2018-11-25T20:38:00Z">
              <w:r w:rsidR="00EF4F28" w:rsidRPr="00EF4F28">
                <w:rPr>
                  <w:rPrChange w:id="2714" w:author="Tran Huan" w:date="2018-11-25T20:38:00Z">
                    <w:rPr>
                      <w:lang w:val="en-US"/>
                    </w:rPr>
                  </w:rPrChange>
                </w:rPr>
                <w:t>đồ</w:t>
              </w:r>
            </w:ins>
            <w:ins w:id="2715" w:author="phuong vu" w:date="2018-11-22T13:51:00Z">
              <w:r w:rsidRPr="000245EB">
                <w:rPr>
                  <w:rPrChange w:id="2716" w:author="Tran Huan" w:date="2018-11-25T16:08:00Z">
                    <w:rPr>
                      <w:lang w:val="en-US"/>
                    </w:rPr>
                  </w:rPrChange>
                </w:rPr>
                <w:t>.</w:t>
              </w:r>
            </w:ins>
          </w:p>
          <w:p w14:paraId="0BC1084A" w14:textId="21034BA7" w:rsidR="00C774DC" w:rsidRPr="000245EB" w:rsidRDefault="00C774DC">
            <w:pPr>
              <w:spacing w:line="276" w:lineRule="auto"/>
              <w:ind w:left="516"/>
              <w:rPr>
                <w:ins w:id="2717" w:author="phuong vu" w:date="2018-11-22T13:51:00Z"/>
                <w:rPrChange w:id="2718" w:author="Tran Huan" w:date="2018-11-25T16:08:00Z">
                  <w:rPr>
                    <w:ins w:id="2719" w:author="phuong vu" w:date="2018-11-22T13:51:00Z"/>
                    <w:lang w:val="en-US"/>
                  </w:rPr>
                </w:rPrChange>
              </w:rPr>
            </w:pPr>
            <w:ins w:id="2720" w:author="phuong vu" w:date="2018-11-22T13:51:00Z">
              <w:r w:rsidRPr="000245EB">
                <w:rPr>
                  <w:rPrChange w:id="2721" w:author="Tran Huan" w:date="2018-11-25T16:08:00Z">
                    <w:rPr>
                      <w:lang w:val="en-US"/>
                    </w:rPr>
                  </w:rPrChange>
                </w:rPr>
                <w:t>Bước 3: Nếu người dùng có nhu cầu đặt thêm dịch vụ,</w:t>
              </w:r>
            </w:ins>
            <w:ins w:id="2722" w:author="Tran Huan" w:date="2018-11-25T20:41:00Z">
              <w:r w:rsidR="00EF4F28" w:rsidRPr="00EF4F28">
                <w:rPr>
                  <w:rPrChange w:id="2723" w:author="Tran Huan" w:date="2018-11-25T20:41:00Z">
                    <w:rPr>
                      <w:lang w:val="en-US"/>
                    </w:rPr>
                  </w:rPrChange>
                </w:rPr>
                <w:t xml:space="preserve"> nhấn vào “DỊCH VỤ KHÁC” trên menu</w:t>
              </w:r>
            </w:ins>
            <w:ins w:id="2724" w:author="Tran Huan" w:date="2018-11-25T20:42:00Z">
              <w:r w:rsidR="00EF4F28" w:rsidRPr="00EF4F28">
                <w:rPr>
                  <w:rPrChange w:id="2725" w:author="Tran Huan" w:date="2018-11-25T20:42:00Z">
                    <w:rPr>
                      <w:lang w:val="en-US"/>
                    </w:rPr>
                  </w:rPrChange>
                </w:rPr>
                <w:t xml:space="preserve"> và</w:t>
              </w:r>
            </w:ins>
            <w:ins w:id="2726" w:author="phuong vu" w:date="2018-11-22T13:51:00Z">
              <w:r w:rsidRPr="000245EB">
                <w:rPr>
                  <w:rPrChange w:id="2727" w:author="Tran Huan" w:date="2018-11-25T16:08:00Z">
                    <w:rPr>
                      <w:lang w:val="en-US"/>
                    </w:rPr>
                  </w:rPrChange>
                </w:rPr>
                <w:t xml:space="preserve"> quay lại trang chọn dịch vụ và thực lại tuần tự các bước 1, 2. </w:t>
              </w:r>
            </w:ins>
          </w:p>
          <w:p w14:paraId="5C4995BF" w14:textId="77777777" w:rsidR="00EF4F28" w:rsidRDefault="00C774DC">
            <w:pPr>
              <w:spacing w:line="276" w:lineRule="auto"/>
              <w:ind w:left="516"/>
              <w:rPr>
                <w:ins w:id="2728" w:author="Tran Huan" w:date="2018-11-25T20:47:00Z"/>
              </w:rPr>
            </w:pPr>
            <w:ins w:id="2729" w:author="phuong vu" w:date="2018-11-22T13:51:00Z">
              <w:r w:rsidRPr="000245EB">
                <w:rPr>
                  <w:rPrChange w:id="2730" w:author="Tran Huan" w:date="2018-11-25T16:08:00Z">
                    <w:rPr>
                      <w:lang w:val="en-US"/>
                    </w:rPr>
                  </w:rPrChange>
                </w:rPr>
                <w:t xml:space="preserve">Bước 4: Người dùng truy cập vào màn hình giỏ hàng </w:t>
              </w:r>
            </w:ins>
            <w:ins w:id="2731" w:author="Tran Huan" w:date="2018-11-25T20:42:00Z">
              <w:r w:rsidR="00EF4F28" w:rsidRPr="00EF4F28">
                <w:rPr>
                  <w:rPrChange w:id="2732" w:author="Tran Huan" w:date="2018-11-25T20:42:00Z">
                    <w:rPr>
                      <w:lang w:val="en-US"/>
                    </w:rPr>
                  </w:rPrChange>
                </w:rPr>
                <w:t>có thể sửa và xóa c</w:t>
              </w:r>
              <w:r w:rsidR="00EF4F28">
                <w:t xml:space="preserve">ác loại đồ </w:t>
              </w:r>
              <w:r w:rsidR="00EF4F28" w:rsidRPr="00EF4F28">
                <w:rPr>
                  <w:rPrChange w:id="2733" w:author="Tran Huan" w:date="2018-11-25T20:42:00Z">
                    <w:rPr>
                      <w:lang w:val="en-US"/>
                    </w:rPr>
                  </w:rPrChange>
                </w:rPr>
                <w:t xml:space="preserve">tại đây </w:t>
              </w:r>
            </w:ins>
            <w:ins w:id="2734" w:author="phuong vu" w:date="2018-11-22T13:51:00Z">
              <w:r w:rsidRPr="000245EB">
                <w:rPr>
                  <w:rPrChange w:id="2735" w:author="Tran Huan" w:date="2018-11-25T16:08:00Z">
                    <w:rPr>
                      <w:lang w:val="en-US"/>
                    </w:rPr>
                  </w:rPrChange>
                </w:rPr>
                <w:t>và</w:t>
              </w:r>
            </w:ins>
            <w:ins w:id="2736" w:author="Tran Huan" w:date="2018-11-25T20:42:00Z">
              <w:r w:rsidR="00EF4F28" w:rsidRPr="00EF4F28">
                <w:rPr>
                  <w:rPrChange w:id="2737" w:author="Tran Huan" w:date="2018-11-25T20:42:00Z">
                    <w:rPr>
                      <w:lang w:val="en-US"/>
                    </w:rPr>
                  </w:rPrChange>
                </w:rPr>
                <w:t xml:space="preserve"> cuối cùng </w:t>
              </w:r>
            </w:ins>
            <w:ins w:id="2738" w:author="phuong vu" w:date="2018-11-22T13:51:00Z">
              <w:del w:id="2739" w:author="Tran Huan" w:date="2018-11-25T20:42:00Z">
                <w:r w:rsidRPr="000245EB" w:rsidDel="00EF4F28">
                  <w:rPr>
                    <w:rPrChange w:id="2740" w:author="Tran Huan" w:date="2018-11-25T16:08:00Z">
                      <w:rPr>
                        <w:lang w:val="en-US"/>
                      </w:rPr>
                    </w:rPrChange>
                  </w:rPr>
                  <w:delText xml:space="preserve"> </w:delText>
                </w:r>
              </w:del>
              <w:r w:rsidRPr="000245EB">
                <w:rPr>
                  <w:rPrChange w:id="2741" w:author="Tran Huan" w:date="2018-11-25T16:08:00Z">
                    <w:rPr>
                      <w:lang w:val="en-US"/>
                    </w:rPr>
                  </w:rPrChange>
                </w:rPr>
                <w:t>xác nhận đặt đơn hàng</w:t>
              </w:r>
            </w:ins>
            <w:ins w:id="2742" w:author="phuong vu" w:date="2018-11-23T09:25:00Z">
              <w:r w:rsidR="00E66EEE" w:rsidRPr="000245EB">
                <w:rPr>
                  <w:rPrChange w:id="2743" w:author="Tran Huan" w:date="2018-11-25T16:08:00Z">
                    <w:rPr>
                      <w:lang w:val="en-US"/>
                    </w:rPr>
                  </w:rPrChange>
                </w:rPr>
                <w:t xml:space="preserve">. </w:t>
              </w:r>
            </w:ins>
          </w:p>
          <w:p w14:paraId="0767A999" w14:textId="6FA00374" w:rsidR="00C774DC" w:rsidRPr="000245EB" w:rsidRDefault="00EF4F28">
            <w:pPr>
              <w:spacing w:line="276" w:lineRule="auto"/>
              <w:ind w:left="516"/>
              <w:rPr>
                <w:ins w:id="2744" w:author="phuong vu" w:date="2018-11-22T13:51:00Z"/>
                <w:rPrChange w:id="2745" w:author="Tran Huan" w:date="2018-11-25T16:08:00Z">
                  <w:rPr>
                    <w:ins w:id="2746" w:author="phuong vu" w:date="2018-11-22T13:51:00Z"/>
                    <w:lang w:val="en-US"/>
                  </w:rPr>
                </w:rPrChange>
              </w:rPr>
            </w:pPr>
            <w:ins w:id="2747" w:author="Tran Huan" w:date="2018-11-25T20:47:00Z">
              <w:r w:rsidRPr="00EF4F28">
                <w:rPr>
                  <w:rPrChange w:id="2748" w:author="Tran Huan" w:date="2018-11-25T20:47:00Z">
                    <w:rPr>
                      <w:lang w:val="en-US"/>
                    </w:rPr>
                  </w:rPrChange>
                </w:rPr>
                <w:t>Bước 5: Nhập địa chỉ nhận và giao đơn hàng</w:t>
              </w:r>
              <w:r>
                <w:t xml:space="preserve"> (</w:t>
              </w:r>
            </w:ins>
            <w:ins w:id="2749" w:author="Tran Huan" w:date="2018-11-25T20:48:00Z">
              <w:r w:rsidRPr="00EF4F28">
                <w:rPr>
                  <w:rPrChange w:id="2750" w:author="Tran Huan" w:date="2018-11-25T20:48:00Z">
                    <w:rPr>
                      <w:lang w:val="en-US"/>
                    </w:rPr>
                  </w:rPrChange>
                </w:rPr>
                <w:t xml:space="preserve">mặc định </w:t>
              </w:r>
              <w:r w:rsidR="000C0D61" w:rsidRPr="000C0D61">
                <w:rPr>
                  <w:rPrChange w:id="2751" w:author="Tran Huan" w:date="2018-11-25T20:48:00Z">
                    <w:rPr>
                      <w:lang w:val="en-US"/>
                    </w:rPr>
                  </w:rPrChange>
                </w:rPr>
                <w:t xml:space="preserve">địa chỉ khách hàng). </w:t>
              </w:r>
              <w:r w:rsidR="000C0D61" w:rsidRPr="000C0D61">
                <w:rPr>
                  <w:rPrChange w:id="2752" w:author="Tran Huan" w:date="2018-11-25T20:50:00Z">
                    <w:rPr>
                      <w:lang w:val="en-US"/>
                    </w:rPr>
                  </w:rPrChange>
                </w:rPr>
                <w:t xml:space="preserve">Chọn chi nhánh </w:t>
              </w:r>
            </w:ins>
            <w:ins w:id="2753" w:author="Tran Huan" w:date="2018-11-25T20:50:00Z">
              <w:r w:rsidR="000C0D61" w:rsidRPr="000C0D61">
                <w:rPr>
                  <w:rPrChange w:id="2754" w:author="Tran Huan" w:date="2018-11-25T20:50:00Z">
                    <w:rPr>
                      <w:lang w:val="en-US"/>
                    </w:rPr>
                  </w:rPrChange>
                </w:rPr>
                <w:t>trên bản đồ</w:t>
              </w:r>
            </w:ins>
            <w:ins w:id="2755" w:author="phuong vu" w:date="2018-11-22T13:51:00Z">
              <w:del w:id="2756" w:author="Tran Huan" w:date="2018-11-25T20:42:00Z">
                <w:r w:rsidR="00C774DC" w:rsidRPr="000245EB" w:rsidDel="00EF4F28">
                  <w:rPr>
                    <w:rPrChange w:id="2757" w:author="Tran Huan" w:date="2018-11-25T16:08:00Z">
                      <w:rPr>
                        <w:lang w:val="en-US"/>
                      </w:rPr>
                    </w:rPrChange>
                  </w:rPr>
                  <w:delText xml:space="preserve">Người dùng chọn chi nhánh mong muốn. </w:delText>
                </w:r>
              </w:del>
            </w:ins>
          </w:p>
          <w:p w14:paraId="2EE1F43A" w14:textId="6B825913" w:rsidR="00C774DC" w:rsidRPr="000245EB" w:rsidRDefault="00C774DC">
            <w:pPr>
              <w:spacing w:line="276" w:lineRule="auto"/>
              <w:ind w:left="516"/>
              <w:rPr>
                <w:ins w:id="2758" w:author="phuong vu" w:date="2018-11-22T13:51:00Z"/>
                <w:rPrChange w:id="2759" w:author="Tran Huan" w:date="2018-11-25T16:08:00Z">
                  <w:rPr>
                    <w:ins w:id="2760" w:author="phuong vu" w:date="2018-11-22T13:51:00Z"/>
                    <w:lang w:val="en-US"/>
                  </w:rPr>
                </w:rPrChange>
              </w:rPr>
            </w:pPr>
            <w:ins w:id="2761" w:author="phuong vu" w:date="2018-11-22T13:51:00Z">
              <w:r w:rsidRPr="000245EB">
                <w:rPr>
                  <w:rPrChange w:id="2762" w:author="Tran Huan" w:date="2018-11-25T16:08:00Z">
                    <w:rPr>
                      <w:lang w:val="en-US"/>
                    </w:rPr>
                  </w:rPrChange>
                </w:rPr>
                <w:t xml:space="preserve">Bước </w:t>
              </w:r>
            </w:ins>
            <w:ins w:id="2763" w:author="Tran Huan" w:date="2018-11-25T20:50:00Z">
              <w:r w:rsidR="000C0D61" w:rsidRPr="000C0D61">
                <w:rPr>
                  <w:rPrChange w:id="2764" w:author="Tran Huan" w:date="2018-11-25T20:50:00Z">
                    <w:rPr>
                      <w:lang w:val="en-US"/>
                    </w:rPr>
                  </w:rPrChange>
                </w:rPr>
                <w:t>6</w:t>
              </w:r>
            </w:ins>
            <w:ins w:id="2765" w:author="phuong vu" w:date="2018-11-22T13:51:00Z">
              <w:del w:id="2766" w:author="Tran Huan" w:date="2018-11-25T20:50:00Z">
                <w:r w:rsidRPr="000245EB" w:rsidDel="000C0D61">
                  <w:rPr>
                    <w:rPrChange w:id="2767" w:author="Tran Huan" w:date="2018-11-25T16:08:00Z">
                      <w:rPr>
                        <w:lang w:val="en-US"/>
                      </w:rPr>
                    </w:rPrChange>
                  </w:rPr>
                  <w:delText>5</w:delText>
                </w:r>
              </w:del>
              <w:r w:rsidRPr="000245EB">
                <w:rPr>
                  <w:rPrChange w:id="2768" w:author="Tran Huan" w:date="2018-11-25T16:08:00Z">
                    <w:rPr>
                      <w:lang w:val="en-US"/>
                    </w:rPr>
                  </w:rPrChange>
                </w:rPr>
                <w:t>: Chuyển sang màn hình xác nhận đặt hàng, người dùng xem được thông tin đơn hàng của mình và phí phải trả cho đơn hàng này. Người dùng nhập ngày lấy và trả đồ cho khách, chọn khung giờ lấy và trả đồ</w:t>
              </w:r>
            </w:ins>
            <w:ins w:id="2769" w:author="Tran Huan" w:date="2018-11-25T20:57:00Z">
              <w:r w:rsidR="000C0D61" w:rsidRPr="000C0D61">
                <w:rPr>
                  <w:rPrChange w:id="2770" w:author="Tran Huan" w:date="2018-11-25T20:57:00Z">
                    <w:rPr>
                      <w:lang w:val="en-US"/>
                    </w:rPr>
                  </w:rPrChange>
                </w:rPr>
                <w:t>, chọn khuyến mãi muốn áp dụng (không bắt buộc)</w:t>
              </w:r>
            </w:ins>
            <w:ins w:id="2771" w:author="phuong vu" w:date="2018-11-22T13:51:00Z">
              <w:r w:rsidRPr="000245EB">
                <w:rPr>
                  <w:rPrChange w:id="2772" w:author="Tran Huan" w:date="2018-11-25T16:08:00Z">
                    <w:rPr>
                      <w:lang w:val="en-US"/>
                    </w:rPr>
                  </w:rPrChange>
                </w:rPr>
                <w:t xml:space="preserve">. </w:t>
              </w:r>
            </w:ins>
          </w:p>
          <w:p w14:paraId="1CCAE0E9" w14:textId="77777777" w:rsidR="000C0D61" w:rsidRDefault="00C774DC">
            <w:pPr>
              <w:spacing w:line="276" w:lineRule="auto"/>
              <w:ind w:left="516"/>
              <w:rPr>
                <w:ins w:id="2773" w:author="Tran Huan" w:date="2018-11-25T20:51:00Z"/>
              </w:rPr>
            </w:pPr>
            <w:ins w:id="2774" w:author="phuong vu" w:date="2018-11-22T13:51:00Z">
              <w:r w:rsidRPr="000245EB">
                <w:rPr>
                  <w:rPrChange w:id="2775" w:author="Tran Huan" w:date="2018-11-25T16:08:00Z">
                    <w:rPr>
                      <w:lang w:val="en-US"/>
                    </w:rPr>
                  </w:rPrChange>
                </w:rPr>
                <w:t xml:space="preserve">Bước </w:t>
              </w:r>
            </w:ins>
            <w:ins w:id="2776" w:author="Tran Huan" w:date="2018-11-25T20:51:00Z">
              <w:r w:rsidR="000C0D61" w:rsidRPr="000C0D61">
                <w:rPr>
                  <w:rPrChange w:id="2777" w:author="Tran Huan" w:date="2018-11-25T20:51:00Z">
                    <w:rPr>
                      <w:lang w:val="en-US"/>
                    </w:rPr>
                  </w:rPrChange>
                </w:rPr>
                <w:t>7</w:t>
              </w:r>
            </w:ins>
            <w:ins w:id="2778" w:author="phuong vu" w:date="2018-11-22T13:51:00Z">
              <w:del w:id="2779" w:author="Tran Huan" w:date="2018-11-25T20:51:00Z">
                <w:r w:rsidRPr="000245EB" w:rsidDel="000C0D61">
                  <w:rPr>
                    <w:rPrChange w:id="2780" w:author="Tran Huan" w:date="2018-11-25T16:08:00Z">
                      <w:rPr>
                        <w:lang w:val="en-US"/>
                      </w:rPr>
                    </w:rPrChange>
                  </w:rPr>
                  <w:delText>6</w:delText>
                </w:r>
              </w:del>
              <w:r w:rsidRPr="000245EB">
                <w:rPr>
                  <w:rPrChange w:id="2781" w:author="Tran Huan" w:date="2018-11-25T16:08:00Z">
                    <w:rPr>
                      <w:lang w:val="en-US"/>
                    </w:rPr>
                  </w:rPrChange>
                </w:rPr>
                <w:t xml:space="preserve">: Người dùng nhấn </w:t>
              </w:r>
              <w:r w:rsidRPr="000245EB">
                <w:rPr>
                  <w:i/>
                  <w:rPrChange w:id="2782" w:author="Tran Huan" w:date="2018-11-25T16:08:00Z">
                    <w:rPr>
                      <w:i/>
                      <w:lang w:val="en-US"/>
                    </w:rPr>
                  </w:rPrChange>
                </w:rPr>
                <w:t xml:space="preserve">“xác nhận” </w:t>
              </w:r>
              <w:r w:rsidRPr="000245EB">
                <w:rPr>
                  <w:rPrChange w:id="2783" w:author="Tran Huan" w:date="2018-11-25T16:08:00Z">
                    <w:rPr>
                      <w:lang w:val="en-US"/>
                    </w:rPr>
                  </w:rPrChange>
                </w:rPr>
                <w:t xml:space="preserve">lần cuối. Đơn hàng được gửi lên server và lưu lại vào cơ sở dữ liệu với trạng thái </w:t>
              </w:r>
              <w:r w:rsidRPr="000245EB">
                <w:rPr>
                  <w:i/>
                  <w:rPrChange w:id="2784" w:author="Tran Huan" w:date="2018-11-25T16:08:00Z">
                    <w:rPr>
                      <w:i/>
                      <w:lang w:val="en-US"/>
                    </w:rPr>
                  </w:rPrChange>
                </w:rPr>
                <w:t>“đang chờ”.</w:t>
              </w:r>
              <w:r w:rsidRPr="000245EB">
                <w:rPr>
                  <w:rPrChange w:id="2785" w:author="Tran Huan" w:date="2018-11-25T16:08:00Z">
                    <w:rPr>
                      <w:lang w:val="en-US"/>
                    </w:rPr>
                  </w:rPrChange>
                </w:rPr>
                <w:t xml:space="preserve"> </w:t>
              </w:r>
            </w:ins>
          </w:p>
          <w:p w14:paraId="2D631DE7" w14:textId="71426FE0" w:rsidR="00C774DC" w:rsidRPr="000245EB" w:rsidDel="000C0D61" w:rsidRDefault="00C774DC">
            <w:pPr>
              <w:spacing w:line="276" w:lineRule="auto"/>
              <w:ind w:left="516"/>
              <w:rPr>
                <w:ins w:id="2786" w:author="phuong vu" w:date="2018-11-22T13:51:00Z"/>
                <w:del w:id="2787" w:author="Tran Huan" w:date="2018-11-25T20:51:00Z"/>
                <w:i/>
                <w:rPrChange w:id="2788" w:author="Tran Huan" w:date="2018-11-25T16:08:00Z">
                  <w:rPr>
                    <w:ins w:id="2789" w:author="phuong vu" w:date="2018-11-22T13:51:00Z"/>
                    <w:del w:id="2790" w:author="Tran Huan" w:date="2018-11-25T20:51:00Z"/>
                    <w:i/>
                    <w:lang w:val="en-US"/>
                  </w:rPr>
                </w:rPrChange>
              </w:rPr>
            </w:pPr>
            <w:ins w:id="2791" w:author="phuong vu" w:date="2018-11-22T13:51:00Z">
              <w:del w:id="2792" w:author="Tran Huan" w:date="2018-11-25T20:51:00Z">
                <w:r w:rsidRPr="000245EB" w:rsidDel="000C0D61">
                  <w:rPr>
                    <w:rPrChange w:id="2793" w:author="Tran Huan" w:date="2018-11-25T16:08:00Z">
                      <w:rPr>
                        <w:lang w:val="en-US"/>
                      </w:rPr>
                    </w:rPrChange>
                  </w:rPr>
                  <w:delText xml:space="preserve">Không lưu trạng thái là </w:delText>
                </w:r>
                <w:r w:rsidRPr="000245EB" w:rsidDel="000C0D61">
                  <w:rPr>
                    <w:i/>
                    <w:rPrChange w:id="2794" w:author="Tran Huan" w:date="2018-11-25T16:08:00Z">
                      <w:rPr>
                        <w:i/>
                        <w:lang w:val="en-US"/>
                      </w:rPr>
                    </w:rPrChange>
                  </w:rPr>
                  <w:delText>“nháp”.</w:delText>
                </w:r>
              </w:del>
            </w:ins>
          </w:p>
          <w:p w14:paraId="4E7EEFAC" w14:textId="69B176AA" w:rsidR="00C774DC" w:rsidRPr="000245EB" w:rsidRDefault="00C774DC">
            <w:pPr>
              <w:spacing w:line="276" w:lineRule="auto"/>
              <w:ind w:left="516"/>
              <w:rPr>
                <w:ins w:id="2795" w:author="phuong vu" w:date="2018-11-22T13:51:00Z"/>
                <w:rPrChange w:id="2796" w:author="Tran Huan" w:date="2018-11-25T16:08:00Z">
                  <w:rPr>
                    <w:ins w:id="2797" w:author="phuong vu" w:date="2018-11-22T13:51:00Z"/>
                    <w:lang w:val="en-US"/>
                  </w:rPr>
                </w:rPrChange>
              </w:rPr>
            </w:pPr>
            <w:ins w:id="2798" w:author="phuong vu" w:date="2018-11-22T13:51:00Z">
              <w:r w:rsidRPr="000245EB">
                <w:rPr>
                  <w:rPrChange w:id="2799" w:author="Tran Huan" w:date="2018-11-25T16:08:00Z">
                    <w:rPr>
                      <w:lang w:val="en-US"/>
                    </w:rPr>
                  </w:rPrChange>
                </w:rPr>
                <w:t xml:space="preserve">Bước </w:t>
              </w:r>
            </w:ins>
            <w:ins w:id="2800" w:author="Tran Huan" w:date="2018-11-25T20:51:00Z">
              <w:r w:rsidR="000C0D61" w:rsidRPr="000C0D61">
                <w:rPr>
                  <w:rPrChange w:id="2801" w:author="Tran Huan" w:date="2018-11-25T20:51:00Z">
                    <w:rPr>
                      <w:lang w:val="en-US"/>
                    </w:rPr>
                  </w:rPrChange>
                </w:rPr>
                <w:t>8</w:t>
              </w:r>
            </w:ins>
            <w:ins w:id="2802" w:author="phuong vu" w:date="2018-11-22T13:51:00Z">
              <w:del w:id="2803" w:author="Tran Huan" w:date="2018-11-25T20:51:00Z">
                <w:r w:rsidRPr="000245EB" w:rsidDel="000C0D61">
                  <w:rPr>
                    <w:rPrChange w:id="2804" w:author="Tran Huan" w:date="2018-11-25T16:08:00Z">
                      <w:rPr>
                        <w:lang w:val="en-US"/>
                      </w:rPr>
                    </w:rPrChange>
                  </w:rPr>
                  <w:delText>7</w:delText>
                </w:r>
              </w:del>
              <w:r w:rsidRPr="000245EB">
                <w:rPr>
                  <w:rPrChange w:id="2805" w:author="Tran Huan" w:date="2018-11-25T16:08:00Z">
                    <w:rPr>
                      <w:lang w:val="en-US"/>
                    </w:rPr>
                  </w:rPrChange>
                </w:rPr>
                <w:t>: Người dùng sẽ được chuyển sang màn hình cảm ơn cùng với mã QR Code ứng với đơn hàng.</w:t>
              </w:r>
            </w:ins>
          </w:p>
        </w:tc>
      </w:tr>
      <w:tr w:rsidR="00000446" w14:paraId="11550AD3" w14:textId="77777777" w:rsidTr="00C774DC">
        <w:trPr>
          <w:ins w:id="2806" w:author="phuong vu" w:date="2018-11-22T13:51:00Z"/>
        </w:trPr>
        <w:tc>
          <w:tcPr>
            <w:tcW w:w="2425" w:type="dxa"/>
          </w:tcPr>
          <w:p w14:paraId="5F23101F" w14:textId="77777777" w:rsidR="00C774DC" w:rsidRPr="00B808BD" w:rsidRDefault="00C774DC">
            <w:pPr>
              <w:spacing w:line="276" w:lineRule="auto"/>
              <w:rPr>
                <w:ins w:id="2807" w:author="phuong vu" w:date="2018-11-22T13:51:00Z"/>
                <w:b/>
              </w:rPr>
            </w:pPr>
            <w:ins w:id="2808" w:author="phuong vu" w:date="2018-11-22T13:51:00Z">
              <w:r w:rsidRPr="00B808BD">
                <w:rPr>
                  <w:b/>
                </w:rPr>
                <w:lastRenderedPageBreak/>
                <w:t>Kết quả</w:t>
              </w:r>
            </w:ins>
          </w:p>
        </w:tc>
        <w:tc>
          <w:tcPr>
            <w:tcW w:w="6686" w:type="dxa"/>
          </w:tcPr>
          <w:p w14:paraId="5F2E613B" w14:textId="77777777" w:rsidR="00C774DC" w:rsidRPr="000245EB" w:rsidRDefault="00C774DC">
            <w:pPr>
              <w:spacing w:line="276" w:lineRule="auto"/>
              <w:rPr>
                <w:ins w:id="2809" w:author="phuong vu" w:date="2018-11-22T13:51:00Z"/>
                <w:i/>
                <w:rPrChange w:id="2810" w:author="Tran Huan" w:date="2018-11-25T16:08:00Z">
                  <w:rPr>
                    <w:ins w:id="2811" w:author="phuong vu" w:date="2018-11-22T13:51:00Z"/>
                    <w:i/>
                    <w:lang w:val="en-US"/>
                  </w:rPr>
                </w:rPrChange>
              </w:rPr>
            </w:pPr>
            <w:ins w:id="2812" w:author="phuong vu" w:date="2018-11-22T13:51:00Z">
              <w:r w:rsidRPr="000245EB">
                <w:rPr>
                  <w:rPrChange w:id="2813" w:author="Tran Huan" w:date="2018-11-25T16:08:00Z">
                    <w:rPr>
                      <w:lang w:val="en-US"/>
                    </w:rPr>
                  </w:rPrChange>
                </w:rPr>
                <w:t xml:space="preserve">Lưu đơn hàng vào cơ sở dữ liệu với trạng thái </w:t>
              </w:r>
              <w:r w:rsidRPr="000245EB">
                <w:rPr>
                  <w:i/>
                  <w:rPrChange w:id="2814" w:author="Tran Huan" w:date="2018-11-25T16:08:00Z">
                    <w:rPr>
                      <w:i/>
                      <w:lang w:val="en-US"/>
                    </w:rPr>
                  </w:rPrChange>
                </w:rPr>
                <w:t>“đang chờ”.</w:t>
              </w:r>
            </w:ins>
          </w:p>
        </w:tc>
      </w:tr>
      <w:tr w:rsidR="00000446" w14:paraId="41BD872A" w14:textId="77777777" w:rsidTr="00C774DC">
        <w:trPr>
          <w:ins w:id="2815" w:author="phuong vu" w:date="2018-11-22T13:51:00Z"/>
        </w:trPr>
        <w:tc>
          <w:tcPr>
            <w:tcW w:w="2425" w:type="dxa"/>
          </w:tcPr>
          <w:p w14:paraId="068CF3D5" w14:textId="77777777" w:rsidR="00C774DC" w:rsidRPr="00B808BD" w:rsidRDefault="00C774DC">
            <w:pPr>
              <w:spacing w:line="276" w:lineRule="auto"/>
              <w:rPr>
                <w:ins w:id="2816" w:author="phuong vu" w:date="2018-11-22T13:51:00Z"/>
                <w:b/>
              </w:rPr>
            </w:pPr>
            <w:ins w:id="2817" w:author="phuong vu" w:date="2018-11-22T13:51:00Z">
              <w:r w:rsidRPr="00B808BD">
                <w:rPr>
                  <w:b/>
                </w:rPr>
                <w:t>Ghi chú</w:t>
              </w:r>
            </w:ins>
          </w:p>
        </w:tc>
        <w:tc>
          <w:tcPr>
            <w:tcW w:w="6686" w:type="dxa"/>
          </w:tcPr>
          <w:p w14:paraId="6872E82D" w14:textId="1D05AFFC" w:rsidR="00C774DC" w:rsidRPr="000245EB" w:rsidDel="000C0D61" w:rsidRDefault="00C774DC">
            <w:pPr>
              <w:keepNext/>
              <w:spacing w:line="276" w:lineRule="auto"/>
              <w:rPr>
                <w:ins w:id="2818" w:author="phuong vu" w:date="2018-11-22T13:51:00Z"/>
                <w:del w:id="2819" w:author="Tran Huan" w:date="2018-11-25T20:57:00Z"/>
                <w:rPrChange w:id="2820" w:author="Tran Huan" w:date="2018-11-25T16:08:00Z">
                  <w:rPr>
                    <w:ins w:id="2821" w:author="phuong vu" w:date="2018-11-22T13:51:00Z"/>
                    <w:del w:id="2822" w:author="Tran Huan" w:date="2018-11-25T20:57:00Z"/>
                    <w:lang w:val="en-US"/>
                  </w:rPr>
                </w:rPrChange>
              </w:rPr>
            </w:pPr>
            <w:ins w:id="2823" w:author="phuong vu" w:date="2018-11-22T13:51:00Z">
              <w:del w:id="2824" w:author="Tran Huan" w:date="2018-11-25T20:57:00Z">
                <w:r w:rsidRPr="000245EB" w:rsidDel="000C0D61">
                  <w:rPr>
                    <w:rPrChange w:id="2825" w:author="Tran Huan" w:date="2018-11-25T16:08:00Z">
                      <w:rPr>
                        <w:lang w:val="en-US"/>
                      </w:rPr>
                    </w:rPrChange>
                  </w:rPr>
                  <w:delText>Toàn bộ thông tin ở chức năng tạo đơn hàng là bắt buộc. Nếu không được nhập sẽ báo lỗi.</w:delText>
                </w:r>
              </w:del>
            </w:ins>
          </w:p>
          <w:p w14:paraId="1B41F039" w14:textId="77777777" w:rsidR="00C774DC" w:rsidRPr="000245EB" w:rsidRDefault="00C774DC">
            <w:pPr>
              <w:keepNext/>
              <w:spacing w:line="276" w:lineRule="auto"/>
              <w:rPr>
                <w:ins w:id="2826" w:author="phuong vu" w:date="2018-11-22T13:51:00Z"/>
                <w:rPrChange w:id="2827" w:author="Tran Huan" w:date="2018-11-25T16:08:00Z">
                  <w:rPr>
                    <w:ins w:id="2828" w:author="phuong vu" w:date="2018-11-22T13:51:00Z"/>
                    <w:lang w:val="en-US"/>
                  </w:rPr>
                </w:rPrChange>
              </w:rPr>
            </w:pPr>
            <w:ins w:id="2829" w:author="phuong vu" w:date="2018-11-22T13:51:00Z">
              <w:r w:rsidRPr="000245EB">
                <w:rPr>
                  <w:rPrChange w:id="2830" w:author="Tran Huan" w:date="2018-11-25T16:08:00Z">
                    <w:rPr>
                      <w:lang w:val="en-US"/>
                    </w:rPr>
                  </w:rPrChange>
                </w:rPr>
                <w:t>Thông tin đơn hàng sẽ được lưu lại trong SharePreferences của ứng dụng khi chưa được người dùng đặt đơn hàng.</w:t>
              </w:r>
            </w:ins>
          </w:p>
          <w:p w14:paraId="4BA9876F" w14:textId="3A93ADBE" w:rsidR="00C774DC" w:rsidRPr="000245EB" w:rsidRDefault="00C774DC" w:rsidP="000D1FDC">
            <w:pPr>
              <w:keepNext/>
              <w:spacing w:line="276" w:lineRule="auto"/>
              <w:rPr>
                <w:ins w:id="2831" w:author="phuong vu" w:date="2018-11-22T13:51:00Z"/>
                <w:rPrChange w:id="2832" w:author="Tran Huan" w:date="2018-11-25T16:08:00Z">
                  <w:rPr>
                    <w:ins w:id="2833" w:author="phuong vu" w:date="2018-11-22T13:51:00Z"/>
                    <w:lang w:val="en-US"/>
                  </w:rPr>
                </w:rPrChange>
              </w:rPr>
              <w:pPrChange w:id="2834" w:author="Tran Huan" w:date="2018-11-25T23:30:00Z">
                <w:pPr>
                  <w:keepNext/>
                  <w:spacing w:line="276" w:lineRule="auto"/>
                </w:pPr>
              </w:pPrChange>
            </w:pPr>
            <w:ins w:id="2835" w:author="phuong vu" w:date="2018-11-22T13:51:00Z">
              <w:r w:rsidRPr="000245EB">
                <w:rPr>
                  <w:rPrChange w:id="2836" w:author="Tran Huan" w:date="2018-11-25T16:08:00Z">
                    <w:rPr>
                      <w:lang w:val="en-US"/>
                    </w:rPr>
                  </w:rPrChange>
                </w:rPr>
                <w:t>Mã QR Code được tạo ra bởi ID đơn hàng</w:t>
              </w:r>
            </w:ins>
            <w:ins w:id="2837" w:author="Tran Huan" w:date="2018-11-25T20:52:00Z">
              <w:r w:rsidR="000C0D61" w:rsidRPr="000C0D61">
                <w:rPr>
                  <w:rPrChange w:id="2838" w:author="Tran Huan" w:date="2018-11-25T20:52:00Z">
                    <w:rPr>
                      <w:lang w:val="en-US"/>
                    </w:rPr>
                  </w:rPrChange>
                </w:rPr>
                <w:t>.</w:t>
              </w:r>
            </w:ins>
            <w:ins w:id="2839" w:author="phuong vu" w:date="2018-11-22T13:51:00Z">
              <w:del w:id="2840" w:author="Tran Huan" w:date="2018-11-25T20:52:00Z">
                <w:r w:rsidRPr="000245EB" w:rsidDel="000C0D61">
                  <w:rPr>
                    <w:rPrChange w:id="2841" w:author="Tran Huan" w:date="2018-11-25T16:08:00Z">
                      <w:rPr>
                        <w:lang w:val="en-US"/>
                      </w:rPr>
                    </w:rPrChange>
                  </w:rPr>
                  <w:delText xml:space="preserve"> + ngày đặt đơn hàng + tên khách hàng.</w:delText>
                </w:r>
              </w:del>
            </w:ins>
          </w:p>
        </w:tc>
      </w:tr>
    </w:tbl>
    <w:p w14:paraId="1EF727EF" w14:textId="52B812C9" w:rsidR="00C774DC" w:rsidRDefault="007E73AD">
      <w:pPr>
        <w:pStyle w:val="Heading3"/>
        <w:spacing w:line="276" w:lineRule="auto"/>
        <w:rPr>
          <w:ins w:id="2842" w:author="phuong vu" w:date="2018-11-23T08:51:00Z"/>
        </w:rPr>
        <w:pPrChange w:id="2843" w:author="phuong vu" w:date="2018-11-23T13:48:00Z">
          <w:pPr>
            <w:pStyle w:val="Heading3"/>
          </w:pPr>
        </w:pPrChange>
      </w:pPr>
      <w:ins w:id="2844" w:author="phuong vu" w:date="2018-11-23T08:51:00Z">
        <w:r>
          <w:t>Cập nhật đơn hàng</w:t>
        </w:r>
      </w:ins>
    </w:p>
    <w:tbl>
      <w:tblPr>
        <w:tblStyle w:val="TableGrid"/>
        <w:tblW w:w="0" w:type="auto"/>
        <w:tblLook w:val="04A0" w:firstRow="1" w:lastRow="0" w:firstColumn="1" w:lastColumn="0" w:noHBand="0" w:noVBand="1"/>
      </w:tblPr>
      <w:tblGrid>
        <w:gridCol w:w="2351"/>
        <w:gridCol w:w="6426"/>
      </w:tblGrid>
      <w:tr w:rsidR="007E73AD" w14:paraId="22B2A75E" w14:textId="77777777" w:rsidTr="005D03AE">
        <w:trPr>
          <w:ins w:id="2845" w:author="phuong vu" w:date="2018-11-23T08:52:00Z"/>
        </w:trPr>
        <w:tc>
          <w:tcPr>
            <w:tcW w:w="2425" w:type="dxa"/>
          </w:tcPr>
          <w:p w14:paraId="4E96FAA0" w14:textId="77777777" w:rsidR="007E73AD" w:rsidRPr="00B808BD" w:rsidRDefault="007E73AD">
            <w:pPr>
              <w:spacing w:line="276" w:lineRule="auto"/>
              <w:rPr>
                <w:ins w:id="2846" w:author="phuong vu" w:date="2018-11-23T08:52:00Z"/>
                <w:b/>
              </w:rPr>
            </w:pPr>
            <w:ins w:id="2847" w:author="phuong vu" w:date="2018-11-23T08:52:00Z">
              <w:r w:rsidRPr="00B808BD">
                <w:rPr>
                  <w:b/>
                </w:rPr>
                <w:t>Mã yêu cầu</w:t>
              </w:r>
            </w:ins>
          </w:p>
        </w:tc>
        <w:tc>
          <w:tcPr>
            <w:tcW w:w="6686" w:type="dxa"/>
          </w:tcPr>
          <w:p w14:paraId="1119B7F3" w14:textId="77777777" w:rsidR="007E73AD" w:rsidRPr="002947C2" w:rsidRDefault="007E73AD">
            <w:pPr>
              <w:spacing w:line="276" w:lineRule="auto"/>
              <w:rPr>
                <w:ins w:id="2848" w:author="phuong vu" w:date="2018-11-23T08:52:00Z"/>
                <w:lang w:val="en-US"/>
              </w:rPr>
            </w:pPr>
            <w:ins w:id="2849" w:author="phuong vu" w:date="2018-11-23T08:52:00Z">
              <w:r>
                <w:rPr>
                  <w:lang w:val="en-US"/>
                </w:rPr>
                <w:t>GU_05</w:t>
              </w:r>
            </w:ins>
          </w:p>
        </w:tc>
      </w:tr>
      <w:tr w:rsidR="007E73AD" w14:paraId="013516EA" w14:textId="77777777" w:rsidTr="005D03AE">
        <w:trPr>
          <w:ins w:id="2850" w:author="phuong vu" w:date="2018-11-23T08:52:00Z"/>
        </w:trPr>
        <w:tc>
          <w:tcPr>
            <w:tcW w:w="2425" w:type="dxa"/>
          </w:tcPr>
          <w:p w14:paraId="3ACB7C91" w14:textId="77777777" w:rsidR="007E73AD" w:rsidRPr="00B808BD" w:rsidRDefault="007E73AD">
            <w:pPr>
              <w:spacing w:line="276" w:lineRule="auto"/>
              <w:rPr>
                <w:ins w:id="2851" w:author="phuong vu" w:date="2018-11-23T08:52:00Z"/>
                <w:b/>
              </w:rPr>
            </w:pPr>
            <w:ins w:id="2852" w:author="phuong vu" w:date="2018-11-23T08:52:00Z">
              <w:r w:rsidRPr="00B808BD">
                <w:rPr>
                  <w:b/>
                </w:rPr>
                <w:t>Tên chức năng</w:t>
              </w:r>
            </w:ins>
          </w:p>
        </w:tc>
        <w:tc>
          <w:tcPr>
            <w:tcW w:w="6686" w:type="dxa"/>
          </w:tcPr>
          <w:p w14:paraId="2B76A217" w14:textId="7A973723" w:rsidR="007E73AD" w:rsidRPr="00656E09" w:rsidRDefault="00163170">
            <w:pPr>
              <w:spacing w:line="276" w:lineRule="auto"/>
              <w:rPr>
                <w:ins w:id="2853" w:author="phuong vu" w:date="2018-11-23T08:52:00Z"/>
                <w:lang w:val="en-US"/>
              </w:rPr>
            </w:pPr>
            <w:ins w:id="2854" w:author="phuong vu" w:date="2018-11-23T08:57:00Z">
              <w:r>
                <w:rPr>
                  <w:lang w:val="en-US"/>
                </w:rPr>
                <w:t>Cập nhật đơn hàng</w:t>
              </w:r>
            </w:ins>
          </w:p>
        </w:tc>
      </w:tr>
      <w:tr w:rsidR="007E73AD" w14:paraId="14742CD4" w14:textId="77777777" w:rsidTr="005D03AE">
        <w:trPr>
          <w:ins w:id="2855" w:author="phuong vu" w:date="2018-11-23T08:52:00Z"/>
        </w:trPr>
        <w:tc>
          <w:tcPr>
            <w:tcW w:w="2425" w:type="dxa"/>
          </w:tcPr>
          <w:p w14:paraId="6CBCB837" w14:textId="77777777" w:rsidR="007E73AD" w:rsidRPr="00B808BD" w:rsidRDefault="007E73AD">
            <w:pPr>
              <w:spacing w:line="276" w:lineRule="auto"/>
              <w:rPr>
                <w:ins w:id="2856" w:author="phuong vu" w:date="2018-11-23T08:52:00Z"/>
                <w:b/>
              </w:rPr>
            </w:pPr>
            <w:ins w:id="2857" w:author="phuong vu" w:date="2018-11-23T08:52:00Z">
              <w:r w:rsidRPr="00B808BD">
                <w:rPr>
                  <w:b/>
                </w:rPr>
                <w:t>Đối tượng sử dụng</w:t>
              </w:r>
            </w:ins>
          </w:p>
        </w:tc>
        <w:tc>
          <w:tcPr>
            <w:tcW w:w="6686" w:type="dxa"/>
          </w:tcPr>
          <w:p w14:paraId="1EF41271" w14:textId="31FC7902" w:rsidR="007E73AD" w:rsidRPr="002947C2" w:rsidRDefault="00163170">
            <w:pPr>
              <w:spacing w:line="276" w:lineRule="auto"/>
              <w:rPr>
                <w:ins w:id="2858" w:author="phuong vu" w:date="2018-11-23T08:52:00Z"/>
                <w:lang w:val="en-US"/>
              </w:rPr>
            </w:pPr>
            <w:ins w:id="2859" w:author="phuong vu" w:date="2018-11-23T08:58:00Z">
              <w:r>
                <w:rPr>
                  <w:lang w:val="en-US"/>
                </w:rPr>
                <w:t>Khách hàng</w:t>
              </w:r>
            </w:ins>
          </w:p>
        </w:tc>
      </w:tr>
      <w:tr w:rsidR="007E73AD" w14:paraId="13B1D30D" w14:textId="77777777" w:rsidTr="005D03AE">
        <w:trPr>
          <w:ins w:id="2860" w:author="phuong vu" w:date="2018-11-23T08:52:00Z"/>
        </w:trPr>
        <w:tc>
          <w:tcPr>
            <w:tcW w:w="2425" w:type="dxa"/>
          </w:tcPr>
          <w:p w14:paraId="47E88833" w14:textId="77777777" w:rsidR="007E73AD" w:rsidRPr="00B808BD" w:rsidRDefault="007E73AD">
            <w:pPr>
              <w:spacing w:line="276" w:lineRule="auto"/>
              <w:rPr>
                <w:ins w:id="2861" w:author="phuong vu" w:date="2018-11-23T08:52:00Z"/>
                <w:b/>
              </w:rPr>
            </w:pPr>
            <w:ins w:id="2862" w:author="phuong vu" w:date="2018-11-23T08:52:00Z">
              <w:r w:rsidRPr="00B808BD">
                <w:rPr>
                  <w:b/>
                </w:rPr>
                <w:t>Tiền điều kiện</w:t>
              </w:r>
            </w:ins>
          </w:p>
        </w:tc>
        <w:tc>
          <w:tcPr>
            <w:tcW w:w="6686" w:type="dxa"/>
          </w:tcPr>
          <w:p w14:paraId="3EBDD56F" w14:textId="70FDB56E" w:rsidR="007E73AD" w:rsidRPr="000C0D61" w:rsidRDefault="00163170">
            <w:pPr>
              <w:spacing w:line="276" w:lineRule="auto"/>
              <w:rPr>
                <w:ins w:id="2863" w:author="phuong vu" w:date="2018-11-23T08:52:00Z"/>
                <w:rPrChange w:id="2864" w:author="Tran Huan" w:date="2018-11-25T20:54:00Z">
                  <w:rPr>
                    <w:ins w:id="2865" w:author="phuong vu" w:date="2018-11-23T08:52:00Z"/>
                    <w:lang w:val="en-US"/>
                  </w:rPr>
                </w:rPrChange>
              </w:rPr>
            </w:pPr>
            <w:ins w:id="2866" w:author="phuong vu" w:date="2018-11-23T09:00:00Z">
              <w:r w:rsidRPr="000245EB">
                <w:rPr>
                  <w:rPrChange w:id="2867" w:author="Tran Huan" w:date="2018-11-25T16:08:00Z">
                    <w:rPr>
                      <w:lang w:val="en-US"/>
                    </w:rPr>
                  </w:rPrChange>
                </w:rPr>
                <w:t>Đăng nhập thành công vào hệ thống thông qua ứng dụng điện thoại.</w:t>
              </w:r>
            </w:ins>
            <w:ins w:id="2868" w:author="Tran Huan" w:date="2018-11-25T20:52:00Z">
              <w:r w:rsidR="000C0D61" w:rsidRPr="000C0D61">
                <w:rPr>
                  <w:rPrChange w:id="2869" w:author="Tran Huan" w:date="2018-11-25T20:53:00Z">
                    <w:rPr>
                      <w:lang w:val="en-US"/>
                    </w:rPr>
                  </w:rPrChange>
                </w:rPr>
                <w:t xml:space="preserve"> </w:t>
              </w:r>
            </w:ins>
            <w:ins w:id="2870" w:author="Tran Huan" w:date="2018-11-25T20:53:00Z">
              <w:r w:rsidR="000C0D61" w:rsidRPr="000C0D61">
                <w:rPr>
                  <w:rPrChange w:id="2871" w:author="Tran Huan" w:date="2018-11-25T20:54:00Z">
                    <w:rPr>
                      <w:lang w:val="en-US"/>
                    </w:rPr>
                  </w:rPrChange>
                </w:rPr>
                <w:t xml:space="preserve">Đơn hàng cần sửa phải là trạng thái </w:t>
              </w:r>
            </w:ins>
            <w:ins w:id="2872" w:author="Tran Huan" w:date="2018-11-25T20:54:00Z">
              <w:r w:rsidR="000C0D61" w:rsidRPr="000C0D61">
                <w:rPr>
                  <w:rPrChange w:id="2873" w:author="Tran Huan" w:date="2018-11-25T20:54:00Z">
                    <w:rPr>
                      <w:lang w:val="en-US"/>
                    </w:rPr>
                  </w:rPrChange>
                </w:rPr>
                <w:t>“</w:t>
              </w:r>
              <w:r w:rsidR="000C0D61" w:rsidRPr="006816B7">
                <w:rPr>
                  <w:i/>
                  <w:rPrChange w:id="2874" w:author="Tran Huan" w:date="2018-11-25T21:00:00Z">
                    <w:rPr>
                      <w:lang w:val="en-US"/>
                    </w:rPr>
                  </w:rPrChange>
                </w:rPr>
                <w:t>đang chờ</w:t>
              </w:r>
              <w:r w:rsidR="000C0D61" w:rsidRPr="000C0D61">
                <w:rPr>
                  <w:rPrChange w:id="2875" w:author="Tran Huan" w:date="2018-11-25T20:54:00Z">
                    <w:rPr>
                      <w:lang w:val="en-US"/>
                    </w:rPr>
                  </w:rPrChange>
                </w:rPr>
                <w:t>”</w:t>
              </w:r>
            </w:ins>
          </w:p>
        </w:tc>
      </w:tr>
      <w:tr w:rsidR="007E73AD" w14:paraId="6FF4312B" w14:textId="77777777" w:rsidTr="005D03AE">
        <w:trPr>
          <w:ins w:id="2876" w:author="phuong vu" w:date="2018-11-23T08:52:00Z"/>
        </w:trPr>
        <w:tc>
          <w:tcPr>
            <w:tcW w:w="2425" w:type="dxa"/>
          </w:tcPr>
          <w:p w14:paraId="27FA5764" w14:textId="77777777" w:rsidR="007E73AD" w:rsidRPr="00B808BD" w:rsidRDefault="007E73AD">
            <w:pPr>
              <w:spacing w:line="276" w:lineRule="auto"/>
              <w:rPr>
                <w:ins w:id="2877" w:author="phuong vu" w:date="2018-11-23T08:52:00Z"/>
                <w:b/>
              </w:rPr>
            </w:pPr>
            <w:ins w:id="2878" w:author="phuong vu" w:date="2018-11-23T08:52:00Z">
              <w:r w:rsidRPr="00B808BD">
                <w:rPr>
                  <w:b/>
                </w:rPr>
                <w:t>Cách xử lí</w:t>
              </w:r>
            </w:ins>
          </w:p>
        </w:tc>
        <w:tc>
          <w:tcPr>
            <w:tcW w:w="6686" w:type="dxa"/>
          </w:tcPr>
          <w:p w14:paraId="49F75D9C" w14:textId="227635DF" w:rsidR="007E73AD" w:rsidRPr="000245EB" w:rsidRDefault="007E73AD">
            <w:pPr>
              <w:spacing w:line="276" w:lineRule="auto"/>
              <w:rPr>
                <w:ins w:id="2879" w:author="phuong vu" w:date="2018-11-23T09:01:00Z"/>
                <w:rPrChange w:id="2880" w:author="Tran Huan" w:date="2018-11-25T16:08:00Z">
                  <w:rPr>
                    <w:ins w:id="2881" w:author="phuong vu" w:date="2018-11-23T09:01:00Z"/>
                    <w:lang w:val="en-US"/>
                  </w:rPr>
                </w:rPrChange>
              </w:rPr>
            </w:pPr>
            <w:ins w:id="2882" w:author="phuong vu" w:date="2018-11-23T08:52:00Z">
              <w:r w:rsidRPr="000245EB">
                <w:rPr>
                  <w:rPrChange w:id="2883" w:author="Tran Huan" w:date="2018-11-25T16:08:00Z">
                    <w:rPr>
                      <w:lang w:val="en-US"/>
                    </w:rPr>
                  </w:rPrChange>
                </w:rPr>
                <w:t xml:space="preserve">Bước 1: </w:t>
              </w:r>
            </w:ins>
            <w:ins w:id="2884" w:author="phuong vu" w:date="2018-11-23T09:00:00Z">
              <w:r w:rsidR="00163170" w:rsidRPr="000245EB">
                <w:rPr>
                  <w:rPrChange w:id="2885" w:author="Tran Huan" w:date="2018-11-25T16:08:00Z">
                    <w:rPr>
                      <w:lang w:val="en-US"/>
                    </w:rPr>
                  </w:rPrChange>
                </w:rPr>
                <w:t>Chọn “</w:t>
              </w:r>
            </w:ins>
            <w:ins w:id="2886" w:author="phuong vu" w:date="2018-11-23T09:01:00Z">
              <w:r w:rsidR="00163170" w:rsidRPr="000245EB">
                <w:rPr>
                  <w:i/>
                  <w:rPrChange w:id="2887" w:author="Tran Huan" w:date="2018-11-25T16:08:00Z">
                    <w:rPr>
                      <w:lang w:val="en-US"/>
                    </w:rPr>
                  </w:rPrChange>
                </w:rPr>
                <w:t>đơn hàng của bạn</w:t>
              </w:r>
            </w:ins>
            <w:ins w:id="2888" w:author="phuong vu" w:date="2018-11-23T09:00:00Z">
              <w:r w:rsidR="00163170" w:rsidRPr="000245EB">
                <w:rPr>
                  <w:rPrChange w:id="2889" w:author="Tran Huan" w:date="2018-11-25T16:08:00Z">
                    <w:rPr>
                      <w:lang w:val="en-US"/>
                    </w:rPr>
                  </w:rPrChange>
                </w:rPr>
                <w:t>”</w:t>
              </w:r>
            </w:ins>
            <w:ins w:id="2890" w:author="phuong vu" w:date="2018-11-23T09:01:00Z">
              <w:r w:rsidR="00163170" w:rsidRPr="000245EB">
                <w:rPr>
                  <w:rPrChange w:id="2891" w:author="Tran Huan" w:date="2018-11-25T16:08:00Z">
                    <w:rPr>
                      <w:lang w:val="en-US"/>
                    </w:rPr>
                  </w:rPrChange>
                </w:rPr>
                <w:t>.</w:t>
              </w:r>
            </w:ins>
          </w:p>
          <w:p w14:paraId="2BFD6B07" w14:textId="216F8590" w:rsidR="00163170" w:rsidRPr="000245EB" w:rsidRDefault="00163170">
            <w:pPr>
              <w:spacing w:line="276" w:lineRule="auto"/>
              <w:rPr>
                <w:ins w:id="2892" w:author="phuong vu" w:date="2018-11-23T09:22:00Z"/>
                <w:rPrChange w:id="2893" w:author="Tran Huan" w:date="2018-11-25T16:08:00Z">
                  <w:rPr>
                    <w:ins w:id="2894" w:author="phuong vu" w:date="2018-11-23T09:22:00Z"/>
                    <w:lang w:val="en-US"/>
                  </w:rPr>
                </w:rPrChange>
              </w:rPr>
            </w:pPr>
            <w:ins w:id="2895" w:author="phuong vu" w:date="2018-11-23T09:01:00Z">
              <w:r w:rsidRPr="000245EB">
                <w:rPr>
                  <w:rPrChange w:id="2896" w:author="Tran Huan" w:date="2018-11-25T16:08:00Z">
                    <w:rPr>
                      <w:lang w:val="en-US"/>
                    </w:rPr>
                  </w:rPrChange>
                </w:rPr>
                <w:t xml:space="preserve">Bước 2: </w:t>
              </w:r>
            </w:ins>
            <w:ins w:id="2897" w:author="phuong vu" w:date="2018-11-23T09:02:00Z">
              <w:r w:rsidRPr="000245EB">
                <w:rPr>
                  <w:rPrChange w:id="2898" w:author="Tran Huan" w:date="2018-11-25T16:08:00Z">
                    <w:rPr>
                      <w:lang w:val="en-US"/>
                    </w:rPr>
                  </w:rPrChange>
                </w:rPr>
                <w:t xml:space="preserve">Chọn đơn hàng có </w:t>
              </w:r>
            </w:ins>
            <w:ins w:id="2899" w:author="phuong vu" w:date="2018-11-23T09:03:00Z">
              <w:r w:rsidRPr="000245EB">
                <w:rPr>
                  <w:rPrChange w:id="2900" w:author="Tran Huan" w:date="2018-11-25T16:08:00Z">
                    <w:rPr>
                      <w:lang w:val="en-US"/>
                    </w:rPr>
                  </w:rPrChange>
                </w:rPr>
                <w:t>trạng thái “</w:t>
              </w:r>
              <w:r w:rsidRPr="000245EB">
                <w:rPr>
                  <w:i/>
                  <w:rPrChange w:id="2901" w:author="Tran Huan" w:date="2018-11-25T16:08:00Z">
                    <w:rPr>
                      <w:lang w:val="en-US"/>
                    </w:rPr>
                  </w:rPrChange>
                </w:rPr>
                <w:t>đang chờ</w:t>
              </w:r>
              <w:r w:rsidRPr="000245EB">
                <w:rPr>
                  <w:rPrChange w:id="2902" w:author="Tran Huan" w:date="2018-11-25T16:08:00Z">
                    <w:rPr>
                      <w:lang w:val="en-US"/>
                    </w:rPr>
                  </w:rPrChange>
                </w:rPr>
                <w:t>”.</w:t>
              </w:r>
            </w:ins>
          </w:p>
          <w:p w14:paraId="4E63A5E6" w14:textId="1766FB7F" w:rsidR="00E66EEE" w:rsidRPr="00C024D2" w:rsidRDefault="00E66EEE">
            <w:pPr>
              <w:spacing w:line="276" w:lineRule="auto"/>
              <w:rPr>
                <w:ins w:id="2903" w:author="phuong vu" w:date="2018-11-23T08:52:00Z"/>
                <w:rPrChange w:id="2904" w:author="Tran Huan" w:date="2018-11-26T01:13:00Z">
                  <w:rPr>
                    <w:ins w:id="2905" w:author="phuong vu" w:date="2018-11-23T08:52:00Z"/>
                    <w:lang w:val="en-US"/>
                  </w:rPr>
                </w:rPrChange>
              </w:rPr>
            </w:pPr>
            <w:ins w:id="2906" w:author="phuong vu" w:date="2018-11-23T09:22:00Z">
              <w:r w:rsidRPr="000245EB">
                <w:rPr>
                  <w:rPrChange w:id="2907" w:author="Tran Huan" w:date="2018-11-25T16:08:00Z">
                    <w:rPr>
                      <w:lang w:val="en-US"/>
                    </w:rPr>
                  </w:rPrChange>
                </w:rPr>
                <w:t xml:space="preserve">Bước 3: </w:t>
              </w:r>
              <w:del w:id="2908" w:author="Tran Huan" w:date="2018-11-25T20:53:00Z">
                <w:r w:rsidRPr="000245EB" w:rsidDel="000C0D61">
                  <w:rPr>
                    <w:rPrChange w:id="2909" w:author="Tran Huan" w:date="2018-11-25T16:08:00Z">
                      <w:rPr>
                        <w:lang w:val="en-US"/>
                      </w:rPr>
                    </w:rPrChange>
                  </w:rPr>
                  <w:delText>Chọn hủy đơn hàng hoặc</w:delText>
                </w:r>
              </w:del>
            </w:ins>
            <w:ins w:id="2910" w:author="phuong vu" w:date="2018-11-23T09:23:00Z">
              <w:del w:id="2911" w:author="Tran Huan" w:date="2018-11-25T20:53:00Z">
                <w:r w:rsidRPr="000245EB" w:rsidDel="000C0D61">
                  <w:rPr>
                    <w:rPrChange w:id="2912" w:author="Tran Huan" w:date="2018-11-25T16:08:00Z">
                      <w:rPr>
                        <w:lang w:val="en-US"/>
                      </w:rPr>
                    </w:rPrChange>
                  </w:rPr>
                  <w:delText xml:space="preserve"> cập nhật</w:delText>
                </w:r>
              </w:del>
            </w:ins>
            <w:ins w:id="2913" w:author="Tran Huan" w:date="2018-11-25T20:53:00Z">
              <w:r w:rsidR="000C0D61" w:rsidRPr="000C0D61">
                <w:rPr>
                  <w:rPrChange w:id="2914" w:author="Tran Huan" w:date="2018-11-25T20:56:00Z">
                    <w:rPr>
                      <w:lang w:val="en-US"/>
                    </w:rPr>
                  </w:rPrChange>
                </w:rPr>
                <w:t>Chọn Sửa</w:t>
              </w:r>
            </w:ins>
            <w:ins w:id="2915" w:author="Tran Huan" w:date="2018-11-26T01:13:00Z">
              <w:r w:rsidR="00C024D2" w:rsidRPr="00C024D2">
                <w:rPr>
                  <w:rPrChange w:id="2916" w:author="Tran Huan" w:date="2018-11-26T01:13:00Z">
                    <w:rPr>
                      <w:lang w:val="en-US"/>
                    </w:rPr>
                  </w:rPrChange>
                </w:rPr>
                <w:t xml:space="preserve"> đơn</w:t>
              </w:r>
            </w:ins>
            <w:ins w:id="2917" w:author="phuong vu" w:date="2018-11-23T09:23:00Z">
              <w:del w:id="2918" w:author="Tran Huan" w:date="2018-11-26T01:13:00Z">
                <w:r w:rsidRPr="000245EB" w:rsidDel="00C024D2">
                  <w:rPr>
                    <w:rPrChange w:id="2919" w:author="Tran Huan" w:date="2018-11-25T16:08:00Z">
                      <w:rPr>
                        <w:lang w:val="en-US"/>
                      </w:rPr>
                    </w:rPrChange>
                  </w:rPr>
                  <w:delText>.</w:delText>
                </w:r>
              </w:del>
            </w:ins>
            <w:ins w:id="2920" w:author="Tran Huan" w:date="2018-11-25T20:59:00Z">
              <w:r w:rsidR="006816B7" w:rsidRPr="006816B7">
                <w:rPr>
                  <w:rPrChange w:id="2921" w:author="Tran Huan" w:date="2018-11-25T20:59:00Z">
                    <w:rPr>
                      <w:lang w:val="en-US"/>
                    </w:rPr>
                  </w:rPrChange>
                </w:rPr>
                <w:t xml:space="preserve"> hàng đ</w:t>
              </w:r>
              <w:r w:rsidR="006816B7">
                <w:t>ổi sang trạng thái đang c</w:t>
              </w:r>
              <w:r w:rsidR="006816B7" w:rsidRPr="006816B7">
                <w:rPr>
                  <w:rPrChange w:id="2922" w:author="Tran Huan" w:date="2018-11-25T20:59:00Z">
                    <w:rPr>
                      <w:lang w:val="en-US"/>
                    </w:rPr>
                  </w:rPrChange>
                </w:rPr>
                <w:t>ập nhật.</w:t>
              </w:r>
            </w:ins>
            <w:ins w:id="2923" w:author="Tran Huan" w:date="2018-11-26T01:13:00Z">
              <w:r w:rsidR="00C024D2" w:rsidRPr="00C024D2">
                <w:rPr>
                  <w:rPrChange w:id="2924" w:author="Tran Huan" w:date="2018-11-26T01:13:00Z">
                    <w:rPr>
                      <w:lang w:val="en-US"/>
                    </w:rPr>
                  </w:rPrChange>
                </w:rPr>
                <w:t xml:space="preserve"> </w:t>
              </w:r>
              <w:r w:rsidR="00C024D2" w:rsidRPr="00C024D2">
                <w:rPr>
                  <w:rPrChange w:id="2925" w:author="Tran Huan" w:date="2018-11-26T01:13:00Z">
                    <w:rPr/>
                  </w:rPrChange>
                </w:rPr>
                <w:t>H</w:t>
              </w:r>
              <w:r w:rsidR="00C024D2" w:rsidRPr="00C024D2">
                <w:rPr>
                  <w:rPrChange w:id="2926" w:author="Tran Huan" w:date="2018-11-26T01:13:00Z">
                    <w:rPr>
                      <w:lang w:val="en-US"/>
                    </w:rPr>
                  </w:rPrChange>
                </w:rPr>
                <w:t>oặc hủy đơn hàng đơn hàng chuyển sang trạng thái “nháp”.</w:t>
              </w:r>
            </w:ins>
          </w:p>
          <w:p w14:paraId="549B3921" w14:textId="2F4AE7F5" w:rsidR="00E66EEE" w:rsidRPr="000245EB" w:rsidRDefault="007E73AD">
            <w:pPr>
              <w:spacing w:line="276" w:lineRule="auto"/>
              <w:rPr>
                <w:ins w:id="2927" w:author="phuong vu" w:date="2018-11-23T09:05:00Z"/>
                <w:rPrChange w:id="2928" w:author="Tran Huan" w:date="2018-11-25T16:08:00Z">
                  <w:rPr>
                    <w:ins w:id="2929" w:author="phuong vu" w:date="2018-11-23T09:05:00Z"/>
                    <w:lang w:val="en-US"/>
                  </w:rPr>
                </w:rPrChange>
              </w:rPr>
            </w:pPr>
            <w:ins w:id="2930" w:author="phuong vu" w:date="2018-11-23T08:52:00Z">
              <w:r w:rsidRPr="000245EB">
                <w:rPr>
                  <w:rPrChange w:id="2931" w:author="Tran Huan" w:date="2018-11-25T16:08:00Z">
                    <w:rPr>
                      <w:lang w:val="en-US"/>
                    </w:rPr>
                  </w:rPrChange>
                </w:rPr>
                <w:t xml:space="preserve">Bước </w:t>
              </w:r>
            </w:ins>
            <w:ins w:id="2932" w:author="Tran Huan" w:date="2018-11-25T20:56:00Z">
              <w:r w:rsidR="000C0D61" w:rsidRPr="000C0D61">
                <w:rPr>
                  <w:rPrChange w:id="2933" w:author="Tran Huan" w:date="2018-11-25T20:56:00Z">
                    <w:rPr>
                      <w:lang w:val="en-US"/>
                    </w:rPr>
                  </w:rPrChange>
                </w:rPr>
                <w:t>4</w:t>
              </w:r>
            </w:ins>
            <w:ins w:id="2934" w:author="phuong vu" w:date="2018-11-23T09:06:00Z">
              <w:del w:id="2935" w:author="Tran Huan" w:date="2018-11-25T20:56:00Z">
                <w:r w:rsidR="00163170" w:rsidRPr="000245EB" w:rsidDel="000C0D61">
                  <w:rPr>
                    <w:rPrChange w:id="2936" w:author="Tran Huan" w:date="2018-11-25T16:08:00Z">
                      <w:rPr>
                        <w:lang w:val="en-US"/>
                      </w:rPr>
                    </w:rPrChange>
                  </w:rPr>
                  <w:delText>3</w:delText>
                </w:r>
              </w:del>
            </w:ins>
            <w:ins w:id="2937" w:author="phuong vu" w:date="2018-11-23T08:52:00Z">
              <w:r w:rsidRPr="000245EB">
                <w:rPr>
                  <w:rPrChange w:id="2938" w:author="Tran Huan" w:date="2018-11-25T16:08:00Z">
                    <w:rPr>
                      <w:lang w:val="en-US"/>
                    </w:rPr>
                  </w:rPrChange>
                </w:rPr>
                <w:t xml:space="preserve">: </w:t>
              </w:r>
            </w:ins>
            <w:ins w:id="2939" w:author="Tran Huan" w:date="2018-11-25T20:56:00Z">
              <w:r w:rsidR="000C0D61" w:rsidRPr="006816B7">
                <w:rPr>
                  <w:rPrChange w:id="2940" w:author="Tran Huan" w:date="2018-11-25T20:58:00Z">
                    <w:rPr>
                      <w:lang w:val="en-US"/>
                    </w:rPr>
                  </w:rPrChange>
                </w:rPr>
                <w:t>Cập nhật lại</w:t>
              </w:r>
            </w:ins>
            <w:ins w:id="2941" w:author="Tran Huan" w:date="2018-11-25T20:58:00Z">
              <w:r w:rsidR="000C0D61" w:rsidRPr="006816B7">
                <w:rPr>
                  <w:rPrChange w:id="2942" w:author="Tran Huan" w:date="2018-11-25T20:58:00Z">
                    <w:rPr>
                      <w:lang w:val="en-US"/>
                    </w:rPr>
                  </w:rPrChange>
                </w:rPr>
                <w:t xml:space="preserve"> thông tin </w:t>
              </w:r>
              <w:r w:rsidR="006816B7" w:rsidRPr="006816B7">
                <w:rPr>
                  <w:rPrChange w:id="2943" w:author="Tran Huan" w:date="2018-11-25T20:58:00Z">
                    <w:rPr>
                      <w:lang w:val="en-US"/>
                    </w:rPr>
                  </w:rPrChange>
                </w:rPr>
                <w:t xml:space="preserve">ngày giờ nhận và lấy đồ. </w:t>
              </w:r>
              <w:r w:rsidR="006816B7" w:rsidRPr="006816B7">
                <w:rPr>
                  <w:rPrChange w:id="2944" w:author="Tran Huan" w:date="2018-11-25T20:59:00Z">
                    <w:rPr>
                      <w:lang w:val="en-US"/>
                    </w:rPr>
                  </w:rPrChange>
                </w:rPr>
                <w:t>Cập nhật thông tin đồ</w:t>
              </w:r>
            </w:ins>
            <w:ins w:id="2945" w:author="Tran Huan" w:date="2018-11-25T21:05:00Z">
              <w:r w:rsidR="006816B7" w:rsidRPr="006816B7">
                <w:rPr>
                  <w:rPrChange w:id="2946" w:author="Tran Huan" w:date="2018-11-25T21:05:00Z">
                    <w:rPr>
                      <w:lang w:val="en-US"/>
                    </w:rPr>
                  </w:rPrChange>
                </w:rPr>
                <w:t xml:space="preserve"> (tương tự như việc chọn ngày giờ</w:t>
              </w:r>
              <w:r w:rsidR="006816B7">
                <w:t xml:space="preserve"> và sửa thông tin đồ</w:t>
              </w:r>
            </w:ins>
            <w:ins w:id="2947" w:author="Tran Huan" w:date="2018-11-25T21:23:00Z">
              <w:r w:rsidR="00DF51BB" w:rsidRPr="00DF51BB">
                <w:rPr>
                  <w:rPrChange w:id="2948" w:author="Tran Huan" w:date="2018-11-25T21:23:00Z">
                    <w:rPr>
                      <w:lang w:val="en-US"/>
                    </w:rPr>
                  </w:rPrChange>
                </w:rPr>
                <w:t xml:space="preserve"> ở chức năng (GU_04</w:t>
              </w:r>
            </w:ins>
            <w:ins w:id="2949" w:author="Tran Huan" w:date="2018-11-25T21:05:00Z">
              <w:r w:rsidR="006816B7" w:rsidRPr="006816B7">
                <w:rPr>
                  <w:rPrChange w:id="2950" w:author="Tran Huan" w:date="2018-11-25T21:05:00Z">
                    <w:rPr>
                      <w:lang w:val="en-US"/>
                    </w:rPr>
                  </w:rPrChange>
                </w:rPr>
                <w:t>)</w:t>
              </w:r>
            </w:ins>
            <w:ins w:id="2951" w:author="Tran Huan" w:date="2018-11-25T20:59:00Z">
              <w:r w:rsidR="006816B7" w:rsidRPr="006816B7">
                <w:rPr>
                  <w:rPrChange w:id="2952" w:author="Tran Huan" w:date="2018-11-25T20:59:00Z">
                    <w:rPr>
                      <w:lang w:val="en-US"/>
                    </w:rPr>
                  </w:rPrChange>
                </w:rPr>
                <w:t>.</w:t>
              </w:r>
            </w:ins>
            <w:ins w:id="2953" w:author="Tran Huan" w:date="2018-11-25T20:56:00Z">
              <w:r w:rsidR="000C0D61" w:rsidRPr="006816B7">
                <w:rPr>
                  <w:rPrChange w:id="2954" w:author="Tran Huan" w:date="2018-11-25T20:58:00Z">
                    <w:rPr>
                      <w:lang w:val="en-US"/>
                    </w:rPr>
                  </w:rPrChange>
                </w:rPr>
                <w:t xml:space="preserve"> </w:t>
              </w:r>
            </w:ins>
            <w:ins w:id="2955" w:author="phuong vu" w:date="2018-11-23T09:03:00Z">
              <w:del w:id="2956" w:author="Tran Huan" w:date="2018-11-25T20:56:00Z">
                <w:r w:rsidR="00163170" w:rsidRPr="000245EB" w:rsidDel="000C0D61">
                  <w:rPr>
                    <w:rPrChange w:id="2957" w:author="Tran Huan" w:date="2018-11-25T16:08:00Z">
                      <w:rPr>
                        <w:lang w:val="en-US"/>
                      </w:rPr>
                    </w:rPrChange>
                  </w:rPr>
                  <w:delText>Cập nhật lại thông tin tương tự chức năng</w:delText>
                </w:r>
              </w:del>
            </w:ins>
            <w:ins w:id="2958" w:author="phuong vu" w:date="2018-11-23T09:04:00Z">
              <w:del w:id="2959" w:author="Tran Huan" w:date="2018-11-25T20:56:00Z">
                <w:r w:rsidR="00163170" w:rsidRPr="000245EB" w:rsidDel="000C0D61">
                  <w:rPr>
                    <w:rPrChange w:id="2960" w:author="Tran Huan" w:date="2018-11-25T16:08:00Z">
                      <w:rPr>
                        <w:lang w:val="en-US"/>
                      </w:rPr>
                    </w:rPrChange>
                  </w:rPr>
                  <w:delText xml:space="preserve"> tạo đơn hàng (GU_05)</w:delText>
                </w:r>
              </w:del>
            </w:ins>
            <w:ins w:id="2961" w:author="phuong vu" w:date="2018-11-23T09:21:00Z">
              <w:del w:id="2962" w:author="Tran Huan" w:date="2018-11-25T20:56:00Z">
                <w:r w:rsidR="00E66EEE" w:rsidRPr="000245EB" w:rsidDel="000C0D61">
                  <w:rPr>
                    <w:rPrChange w:id="2963" w:author="Tran Huan" w:date="2018-11-25T16:08:00Z">
                      <w:rPr>
                        <w:lang w:val="en-US"/>
                      </w:rPr>
                    </w:rPrChange>
                  </w:rPr>
                  <w:delText>.</w:delText>
                </w:r>
              </w:del>
            </w:ins>
          </w:p>
          <w:p w14:paraId="31CF120C" w14:textId="03434A09" w:rsidR="00163170" w:rsidRPr="006816B7" w:rsidRDefault="00163170">
            <w:pPr>
              <w:spacing w:line="276" w:lineRule="auto"/>
              <w:rPr>
                <w:ins w:id="2964" w:author="phuong vu" w:date="2018-11-23T08:52:00Z"/>
                <w:rPrChange w:id="2965" w:author="Tran Huan" w:date="2018-11-25T21:00:00Z">
                  <w:rPr>
                    <w:ins w:id="2966" w:author="phuong vu" w:date="2018-11-23T08:52:00Z"/>
                    <w:lang w:val="en-US"/>
                  </w:rPr>
                </w:rPrChange>
              </w:rPr>
            </w:pPr>
            <w:ins w:id="2967" w:author="phuong vu" w:date="2018-11-23T09:05:00Z">
              <w:r w:rsidRPr="006816B7">
                <w:rPr>
                  <w:rPrChange w:id="2968" w:author="Tran Huan" w:date="2018-11-25T20:58:00Z">
                    <w:rPr>
                      <w:lang w:val="en-US"/>
                    </w:rPr>
                  </w:rPrChange>
                </w:rPr>
                <w:t>B</w:t>
              </w:r>
            </w:ins>
            <w:ins w:id="2969" w:author="phuong vu" w:date="2018-11-23T09:06:00Z">
              <w:r w:rsidRPr="006816B7">
                <w:rPr>
                  <w:rPrChange w:id="2970" w:author="Tran Huan" w:date="2018-11-25T20:58:00Z">
                    <w:rPr>
                      <w:lang w:val="en-US"/>
                    </w:rPr>
                  </w:rPrChange>
                </w:rPr>
                <w:t xml:space="preserve">ước </w:t>
              </w:r>
            </w:ins>
            <w:ins w:id="2971" w:author="Tran Huan" w:date="2018-11-25T20:59:00Z">
              <w:r w:rsidR="006816B7" w:rsidRPr="006816B7">
                <w:rPr>
                  <w:rPrChange w:id="2972" w:author="Tran Huan" w:date="2018-11-25T20:59:00Z">
                    <w:rPr>
                      <w:lang w:val="en-US"/>
                    </w:rPr>
                  </w:rPrChange>
                </w:rPr>
                <w:t>5</w:t>
              </w:r>
            </w:ins>
            <w:ins w:id="2973" w:author="phuong vu" w:date="2018-11-23T09:06:00Z">
              <w:del w:id="2974" w:author="Tran Huan" w:date="2018-11-25T20:59:00Z">
                <w:r w:rsidRPr="006816B7" w:rsidDel="006816B7">
                  <w:rPr>
                    <w:rPrChange w:id="2975" w:author="Tran Huan" w:date="2018-11-25T20:58:00Z">
                      <w:rPr>
                        <w:lang w:val="en-US"/>
                      </w:rPr>
                    </w:rPrChange>
                  </w:rPr>
                  <w:delText>4</w:delText>
                </w:r>
              </w:del>
              <w:r w:rsidRPr="006816B7">
                <w:rPr>
                  <w:rPrChange w:id="2976" w:author="Tran Huan" w:date="2018-11-25T20:58:00Z">
                    <w:rPr>
                      <w:lang w:val="en-US"/>
                    </w:rPr>
                  </w:rPrChange>
                </w:rPr>
                <w:t>: Xác nhậ</w:t>
              </w:r>
            </w:ins>
            <w:ins w:id="2977" w:author="phuong vu" w:date="2018-11-23T09:23:00Z">
              <w:r w:rsidR="00E66EEE" w:rsidRPr="006816B7">
                <w:rPr>
                  <w:rPrChange w:id="2978" w:author="Tran Huan" w:date="2018-11-25T20:58:00Z">
                    <w:rPr>
                      <w:lang w:val="en-US"/>
                    </w:rPr>
                  </w:rPrChange>
                </w:rPr>
                <w:t>n</w:t>
              </w:r>
            </w:ins>
            <w:ins w:id="2979" w:author="phuong vu" w:date="2018-11-23T09:06:00Z">
              <w:r w:rsidRPr="006816B7">
                <w:rPr>
                  <w:rPrChange w:id="2980" w:author="Tran Huan" w:date="2018-11-25T20:58:00Z">
                    <w:rPr>
                      <w:lang w:val="en-US"/>
                    </w:rPr>
                  </w:rPrChange>
                </w:rPr>
                <w:t>.</w:t>
              </w:r>
            </w:ins>
            <w:ins w:id="2981" w:author="Tran Huan" w:date="2018-11-25T20:59:00Z">
              <w:r w:rsidR="006816B7" w:rsidRPr="006816B7">
                <w:rPr>
                  <w:rPrChange w:id="2982" w:author="Tran Huan" w:date="2018-11-25T20:59:00Z">
                    <w:rPr>
                      <w:lang w:val="en-US"/>
                    </w:rPr>
                  </w:rPrChange>
                </w:rPr>
                <w:t xml:space="preserve"> Đơn hàng </w:t>
              </w:r>
              <w:r w:rsidR="006816B7" w:rsidRPr="006816B7">
                <w:rPr>
                  <w:rPrChange w:id="2983" w:author="Tran Huan" w:date="2018-11-25T21:00:00Z">
                    <w:rPr>
                      <w:lang w:val="en-US"/>
                    </w:rPr>
                  </w:rPrChange>
                </w:rPr>
                <w:t>chuyển sang trạng thái trước khi cập nhật</w:t>
              </w:r>
            </w:ins>
            <w:ins w:id="2984" w:author="Tran Huan" w:date="2018-11-25T21:00:00Z">
              <w:r w:rsidR="006816B7" w:rsidRPr="006816B7">
                <w:rPr>
                  <w:rPrChange w:id="2985" w:author="Tran Huan" w:date="2018-11-25T21:00:00Z">
                    <w:rPr>
                      <w:lang w:val="en-US"/>
                    </w:rPr>
                  </w:rPrChange>
                </w:rPr>
                <w:t>.</w:t>
              </w:r>
            </w:ins>
          </w:p>
        </w:tc>
      </w:tr>
      <w:tr w:rsidR="007E73AD" w14:paraId="72658705" w14:textId="77777777" w:rsidTr="005D03AE">
        <w:trPr>
          <w:ins w:id="2986" w:author="phuong vu" w:date="2018-11-23T08:52:00Z"/>
        </w:trPr>
        <w:tc>
          <w:tcPr>
            <w:tcW w:w="2425" w:type="dxa"/>
          </w:tcPr>
          <w:p w14:paraId="060F4486" w14:textId="77777777" w:rsidR="007E73AD" w:rsidRPr="00B808BD" w:rsidRDefault="007E73AD">
            <w:pPr>
              <w:spacing w:line="276" w:lineRule="auto"/>
              <w:rPr>
                <w:ins w:id="2987" w:author="phuong vu" w:date="2018-11-23T08:52:00Z"/>
                <w:b/>
              </w:rPr>
            </w:pPr>
            <w:ins w:id="2988" w:author="phuong vu" w:date="2018-11-23T08:52:00Z">
              <w:r w:rsidRPr="00B808BD">
                <w:rPr>
                  <w:b/>
                </w:rPr>
                <w:t>Kết quả</w:t>
              </w:r>
            </w:ins>
          </w:p>
        </w:tc>
        <w:tc>
          <w:tcPr>
            <w:tcW w:w="6686" w:type="dxa"/>
          </w:tcPr>
          <w:p w14:paraId="1485F71B" w14:textId="58A96C9E" w:rsidR="007E73AD" w:rsidRPr="000245EB" w:rsidRDefault="0002418D">
            <w:pPr>
              <w:spacing w:line="276" w:lineRule="auto"/>
              <w:rPr>
                <w:ins w:id="2989" w:author="phuong vu" w:date="2018-11-23T08:52:00Z"/>
                <w:rPrChange w:id="2990" w:author="Tran Huan" w:date="2018-11-25T16:08:00Z">
                  <w:rPr>
                    <w:ins w:id="2991" w:author="phuong vu" w:date="2018-11-23T08:52:00Z"/>
                    <w:lang w:val="en-US"/>
                  </w:rPr>
                </w:rPrChange>
              </w:rPr>
            </w:pPr>
            <w:ins w:id="2992" w:author="phuong vu" w:date="2018-11-23T09:06:00Z">
              <w:r w:rsidRPr="000245EB">
                <w:rPr>
                  <w:rPrChange w:id="2993" w:author="Tran Huan" w:date="2018-11-25T16:08:00Z">
                    <w:rPr>
                      <w:lang w:val="en-US"/>
                    </w:rPr>
                  </w:rPrChange>
                </w:rPr>
                <w:t>Thông báo thành công</w:t>
              </w:r>
            </w:ins>
            <w:ins w:id="2994" w:author="phuong vu" w:date="2018-11-23T09:07:00Z">
              <w:r w:rsidRPr="000245EB">
                <w:rPr>
                  <w:rPrChange w:id="2995" w:author="Tran Huan" w:date="2018-11-25T16:08:00Z">
                    <w:rPr>
                      <w:lang w:val="en-US"/>
                    </w:rPr>
                  </w:rPrChange>
                </w:rPr>
                <w:t>. Nếu lỗi thông báo lỗi</w:t>
              </w:r>
            </w:ins>
            <w:ins w:id="2996" w:author="phuong vu" w:date="2018-11-23T09:24:00Z">
              <w:r w:rsidR="00E66EEE" w:rsidRPr="000245EB">
                <w:rPr>
                  <w:rPrChange w:id="2997" w:author="Tran Huan" w:date="2018-11-25T16:08:00Z">
                    <w:rPr>
                      <w:lang w:val="en-US"/>
                    </w:rPr>
                  </w:rPrChange>
                </w:rPr>
                <w:t>.</w:t>
              </w:r>
            </w:ins>
          </w:p>
        </w:tc>
      </w:tr>
      <w:tr w:rsidR="007E73AD" w14:paraId="4089E97F" w14:textId="77777777" w:rsidTr="005D03AE">
        <w:trPr>
          <w:ins w:id="2998" w:author="phuong vu" w:date="2018-11-23T08:52:00Z"/>
        </w:trPr>
        <w:tc>
          <w:tcPr>
            <w:tcW w:w="2425" w:type="dxa"/>
          </w:tcPr>
          <w:p w14:paraId="3BF9BE35" w14:textId="77777777" w:rsidR="007E73AD" w:rsidRPr="00B808BD" w:rsidRDefault="007E73AD">
            <w:pPr>
              <w:spacing w:line="276" w:lineRule="auto"/>
              <w:rPr>
                <w:ins w:id="2999" w:author="phuong vu" w:date="2018-11-23T08:52:00Z"/>
                <w:b/>
              </w:rPr>
            </w:pPr>
            <w:ins w:id="3000" w:author="phuong vu" w:date="2018-11-23T08:52:00Z">
              <w:r w:rsidRPr="00B808BD">
                <w:rPr>
                  <w:b/>
                </w:rPr>
                <w:t>Ghi chú</w:t>
              </w:r>
            </w:ins>
          </w:p>
        </w:tc>
        <w:tc>
          <w:tcPr>
            <w:tcW w:w="6686" w:type="dxa"/>
          </w:tcPr>
          <w:p w14:paraId="7702C69A" w14:textId="53F0476B" w:rsidR="007E73AD" w:rsidRPr="000245EB" w:rsidRDefault="0002418D">
            <w:pPr>
              <w:keepNext/>
              <w:spacing w:line="276" w:lineRule="auto"/>
              <w:rPr>
                <w:ins w:id="3001" w:author="phuong vu" w:date="2018-11-23T08:52:00Z"/>
                <w:rPrChange w:id="3002" w:author="Tran Huan" w:date="2018-11-25T16:08:00Z">
                  <w:rPr>
                    <w:ins w:id="3003" w:author="phuong vu" w:date="2018-11-23T08:52:00Z"/>
                    <w:lang w:val="en-US"/>
                  </w:rPr>
                </w:rPrChange>
              </w:rPr>
            </w:pPr>
            <w:ins w:id="3004" w:author="phuong vu" w:date="2018-11-23T09:07:00Z">
              <w:r w:rsidRPr="000245EB">
                <w:rPr>
                  <w:rPrChange w:id="3005" w:author="Tran Huan" w:date="2018-11-25T16:08:00Z">
                    <w:rPr>
                      <w:lang w:val="en-US"/>
                    </w:rPr>
                  </w:rPrChange>
                </w:rPr>
                <w:t xml:space="preserve">Chỉ áp dụng cho đơn hàng có trạng thái </w:t>
              </w:r>
            </w:ins>
            <w:ins w:id="3006" w:author="phuong vu" w:date="2018-11-23T09:08:00Z">
              <w:r w:rsidRPr="000245EB">
                <w:rPr>
                  <w:rPrChange w:id="3007" w:author="Tran Huan" w:date="2018-11-25T16:08:00Z">
                    <w:rPr>
                      <w:lang w:val="en-US"/>
                    </w:rPr>
                  </w:rPrChange>
                </w:rPr>
                <w:t>“</w:t>
              </w:r>
              <w:r w:rsidRPr="000245EB">
                <w:rPr>
                  <w:i/>
                  <w:rPrChange w:id="3008" w:author="Tran Huan" w:date="2018-11-25T16:08:00Z">
                    <w:rPr>
                      <w:lang w:val="en-US"/>
                    </w:rPr>
                  </w:rPrChange>
                </w:rPr>
                <w:t>đang chờ</w:t>
              </w:r>
              <w:r w:rsidRPr="000245EB">
                <w:rPr>
                  <w:rPrChange w:id="3009" w:author="Tran Huan" w:date="2018-11-25T16:08:00Z">
                    <w:rPr>
                      <w:lang w:val="en-US"/>
                    </w:rPr>
                  </w:rPrChange>
                </w:rPr>
                <w:t>”.</w:t>
              </w:r>
            </w:ins>
          </w:p>
        </w:tc>
      </w:tr>
    </w:tbl>
    <w:p w14:paraId="7AB59B95" w14:textId="77777777" w:rsidR="007E73AD" w:rsidRPr="000245EB" w:rsidRDefault="007E73AD">
      <w:pPr>
        <w:spacing w:line="276" w:lineRule="auto"/>
        <w:rPr>
          <w:ins w:id="3010" w:author="phuong vu" w:date="2018-11-22T13:51:00Z"/>
        </w:rPr>
        <w:pPrChange w:id="3011" w:author="phuong vu" w:date="2018-11-23T13:48:00Z">
          <w:pPr/>
        </w:pPrChange>
      </w:pPr>
    </w:p>
    <w:p w14:paraId="0AC3AEDB" w14:textId="2AEC9B29" w:rsidR="00C774DC" w:rsidRPr="00760245" w:rsidDel="00DF51BB" w:rsidRDefault="00C774DC">
      <w:pPr>
        <w:pStyle w:val="Heading3"/>
        <w:spacing w:line="276" w:lineRule="auto"/>
        <w:rPr>
          <w:ins w:id="3012" w:author="phuong vu" w:date="2018-11-22T13:51:00Z"/>
          <w:del w:id="3013" w:author="Tran Huan" w:date="2018-11-25T21:30:00Z"/>
          <w:lang w:val="vi-VN"/>
          <w:rPrChange w:id="3014" w:author="Tran Huan" w:date="2018-11-25T22:20:00Z">
            <w:rPr>
              <w:ins w:id="3015" w:author="phuong vu" w:date="2018-11-22T13:51:00Z"/>
              <w:del w:id="3016" w:author="Tran Huan" w:date="2018-11-25T21:30:00Z"/>
            </w:rPr>
          </w:rPrChange>
        </w:rPr>
        <w:pPrChange w:id="3017" w:author="phuong vu" w:date="2018-11-23T13:48:00Z">
          <w:pPr>
            <w:pStyle w:val="Heading4"/>
          </w:pPr>
        </w:pPrChange>
      </w:pPr>
      <w:bookmarkStart w:id="3018" w:name="_Toc530662491"/>
      <w:ins w:id="3019" w:author="phuong vu" w:date="2018-11-22T13:51:00Z">
        <w:del w:id="3020" w:author="Tran Huan" w:date="2018-11-25T21:30:00Z">
          <w:r w:rsidRPr="00760245" w:rsidDel="00DF51BB">
            <w:rPr>
              <w:b w:val="0"/>
              <w:lang w:val="vi-VN"/>
              <w:rPrChange w:id="3021" w:author="Tran Huan" w:date="2018-11-25T22:20:00Z">
                <w:rPr>
                  <w:b w:val="0"/>
                  <w:iCs w:val="0"/>
                </w:rPr>
              </w:rPrChange>
            </w:rPr>
            <w:delText>Quản lí trạng thái máy giặt</w:delText>
          </w:r>
          <w:bookmarkEnd w:id="3018"/>
        </w:del>
      </w:ins>
    </w:p>
    <w:tbl>
      <w:tblPr>
        <w:tblStyle w:val="TableGrid"/>
        <w:tblW w:w="0" w:type="auto"/>
        <w:tblLook w:val="04A0" w:firstRow="1" w:lastRow="0" w:firstColumn="1" w:lastColumn="0" w:noHBand="0" w:noVBand="1"/>
      </w:tblPr>
      <w:tblGrid>
        <w:gridCol w:w="2353"/>
        <w:gridCol w:w="6424"/>
      </w:tblGrid>
      <w:tr w:rsidR="00C774DC" w:rsidRPr="00BA6170" w:rsidDel="00DF51BB" w14:paraId="71A0EEE2" w14:textId="4C3A6291" w:rsidTr="00C774DC">
        <w:trPr>
          <w:ins w:id="3022" w:author="phuong vu" w:date="2018-11-22T13:51:00Z"/>
          <w:del w:id="3023" w:author="Tran Huan" w:date="2018-11-25T21:30:00Z"/>
        </w:trPr>
        <w:tc>
          <w:tcPr>
            <w:tcW w:w="2425" w:type="dxa"/>
          </w:tcPr>
          <w:p w14:paraId="1017AF6C" w14:textId="5B2B1FF8" w:rsidR="00C774DC" w:rsidRPr="00BA6170" w:rsidDel="00DF51BB" w:rsidRDefault="00C774DC">
            <w:pPr>
              <w:spacing w:line="276" w:lineRule="auto"/>
              <w:rPr>
                <w:ins w:id="3024" w:author="phuong vu" w:date="2018-11-22T13:51:00Z"/>
                <w:del w:id="3025" w:author="Tran Huan" w:date="2018-11-25T21:30:00Z"/>
                <w:b/>
                <w:rPrChange w:id="3026" w:author="Tran Huan" w:date="2018-11-26T01:42:00Z">
                  <w:rPr>
                    <w:ins w:id="3027" w:author="phuong vu" w:date="2018-11-22T13:51:00Z"/>
                    <w:del w:id="3028" w:author="Tran Huan" w:date="2018-11-25T21:30:00Z"/>
                    <w:b/>
                  </w:rPr>
                </w:rPrChange>
              </w:rPr>
            </w:pPr>
            <w:ins w:id="3029" w:author="phuong vu" w:date="2018-11-22T13:51:00Z">
              <w:del w:id="3030" w:author="Tran Huan" w:date="2018-11-25T21:30:00Z">
                <w:r w:rsidRPr="00BA6170" w:rsidDel="00DF51BB">
                  <w:rPr>
                    <w:b/>
                    <w:rPrChange w:id="3031" w:author="Tran Huan" w:date="2018-11-26T01:42:00Z">
                      <w:rPr>
                        <w:b/>
                      </w:rPr>
                    </w:rPrChange>
                  </w:rPr>
                  <w:delText>Mã yêu cầu</w:delText>
                </w:r>
              </w:del>
            </w:ins>
          </w:p>
        </w:tc>
        <w:tc>
          <w:tcPr>
            <w:tcW w:w="6686" w:type="dxa"/>
          </w:tcPr>
          <w:p w14:paraId="77B18DFC" w14:textId="0D27D59B" w:rsidR="00C774DC" w:rsidRPr="00760245" w:rsidDel="00DF51BB" w:rsidRDefault="00C774DC">
            <w:pPr>
              <w:spacing w:line="276" w:lineRule="auto"/>
              <w:rPr>
                <w:ins w:id="3032" w:author="phuong vu" w:date="2018-11-22T13:51:00Z"/>
                <w:del w:id="3033" w:author="Tran Huan" w:date="2018-11-25T21:30:00Z"/>
                <w:rPrChange w:id="3034" w:author="Tran Huan" w:date="2018-11-25T22:20:00Z">
                  <w:rPr>
                    <w:ins w:id="3035" w:author="phuong vu" w:date="2018-11-22T13:51:00Z"/>
                    <w:del w:id="3036" w:author="Tran Huan" w:date="2018-11-25T21:30:00Z"/>
                    <w:lang w:val="en-US"/>
                  </w:rPr>
                </w:rPrChange>
              </w:rPr>
            </w:pPr>
            <w:ins w:id="3037" w:author="phuong vu" w:date="2018-11-22T13:51:00Z">
              <w:del w:id="3038" w:author="Tran Huan" w:date="2018-11-25T21:30:00Z">
                <w:r w:rsidRPr="00760245" w:rsidDel="00DF51BB">
                  <w:rPr>
                    <w:rPrChange w:id="3039" w:author="Tran Huan" w:date="2018-11-25T22:20:00Z">
                      <w:rPr>
                        <w:lang w:val="en-US"/>
                      </w:rPr>
                    </w:rPrChange>
                  </w:rPr>
                  <w:delText>GU_0</w:delText>
                </w:r>
              </w:del>
            </w:ins>
            <w:ins w:id="3040" w:author="phuong vu" w:date="2018-11-23T08:52:00Z">
              <w:del w:id="3041" w:author="Tran Huan" w:date="2018-11-25T21:30:00Z">
                <w:r w:rsidR="007E73AD" w:rsidRPr="00760245" w:rsidDel="00DF51BB">
                  <w:rPr>
                    <w:rPrChange w:id="3042" w:author="Tran Huan" w:date="2018-11-25T22:20:00Z">
                      <w:rPr>
                        <w:lang w:val="en-US"/>
                      </w:rPr>
                    </w:rPrChange>
                  </w:rPr>
                  <w:delText>6</w:delText>
                </w:r>
              </w:del>
            </w:ins>
          </w:p>
        </w:tc>
      </w:tr>
      <w:tr w:rsidR="00C774DC" w:rsidRPr="00BA6170" w:rsidDel="00DF51BB" w14:paraId="2071E97E" w14:textId="7AB301B1" w:rsidTr="00C774DC">
        <w:trPr>
          <w:ins w:id="3043" w:author="phuong vu" w:date="2018-11-22T13:51:00Z"/>
          <w:del w:id="3044" w:author="Tran Huan" w:date="2018-11-25T21:30:00Z"/>
        </w:trPr>
        <w:tc>
          <w:tcPr>
            <w:tcW w:w="2425" w:type="dxa"/>
          </w:tcPr>
          <w:p w14:paraId="45F95B7F" w14:textId="233B8322" w:rsidR="00C774DC" w:rsidRPr="00BA6170" w:rsidDel="00DF51BB" w:rsidRDefault="00C774DC">
            <w:pPr>
              <w:spacing w:line="276" w:lineRule="auto"/>
              <w:rPr>
                <w:ins w:id="3045" w:author="phuong vu" w:date="2018-11-22T13:51:00Z"/>
                <w:del w:id="3046" w:author="Tran Huan" w:date="2018-11-25T21:30:00Z"/>
                <w:b/>
                <w:rPrChange w:id="3047" w:author="Tran Huan" w:date="2018-11-26T01:42:00Z">
                  <w:rPr>
                    <w:ins w:id="3048" w:author="phuong vu" w:date="2018-11-22T13:51:00Z"/>
                    <w:del w:id="3049" w:author="Tran Huan" w:date="2018-11-25T21:30:00Z"/>
                    <w:b/>
                  </w:rPr>
                </w:rPrChange>
              </w:rPr>
            </w:pPr>
            <w:ins w:id="3050" w:author="phuong vu" w:date="2018-11-22T13:51:00Z">
              <w:del w:id="3051" w:author="Tran Huan" w:date="2018-11-25T21:30:00Z">
                <w:r w:rsidRPr="00BA6170" w:rsidDel="00DF51BB">
                  <w:rPr>
                    <w:b/>
                    <w:rPrChange w:id="3052" w:author="Tran Huan" w:date="2018-11-26T01:42:00Z">
                      <w:rPr>
                        <w:b/>
                      </w:rPr>
                    </w:rPrChange>
                  </w:rPr>
                  <w:delText>Tên chức năng</w:delText>
                </w:r>
              </w:del>
            </w:ins>
          </w:p>
        </w:tc>
        <w:tc>
          <w:tcPr>
            <w:tcW w:w="6686" w:type="dxa"/>
          </w:tcPr>
          <w:p w14:paraId="0A37F9AC" w14:textId="2E4A7D3B" w:rsidR="00C774DC" w:rsidRPr="000245EB" w:rsidDel="00DF51BB" w:rsidRDefault="00C774DC">
            <w:pPr>
              <w:spacing w:line="276" w:lineRule="auto"/>
              <w:rPr>
                <w:ins w:id="3053" w:author="phuong vu" w:date="2018-11-22T13:51:00Z"/>
                <w:del w:id="3054" w:author="Tran Huan" w:date="2018-11-25T21:30:00Z"/>
                <w:rPrChange w:id="3055" w:author="Tran Huan" w:date="2018-11-25T16:08:00Z">
                  <w:rPr>
                    <w:ins w:id="3056" w:author="phuong vu" w:date="2018-11-22T13:51:00Z"/>
                    <w:del w:id="3057" w:author="Tran Huan" w:date="2018-11-25T21:30:00Z"/>
                    <w:lang w:val="en-US"/>
                  </w:rPr>
                </w:rPrChange>
              </w:rPr>
            </w:pPr>
            <w:ins w:id="3058" w:author="phuong vu" w:date="2018-11-22T13:51:00Z">
              <w:del w:id="3059" w:author="Tran Huan" w:date="2018-11-25T21:30:00Z">
                <w:r w:rsidRPr="000245EB" w:rsidDel="00DF51BB">
                  <w:rPr>
                    <w:rPrChange w:id="3060" w:author="Tran Huan" w:date="2018-11-25T16:08:00Z">
                      <w:rPr>
                        <w:lang w:val="en-US"/>
                      </w:rPr>
                    </w:rPrChange>
                  </w:rPr>
                  <w:delText>Quản lí trạng thái máy giặt</w:delText>
                </w:r>
              </w:del>
            </w:ins>
          </w:p>
        </w:tc>
      </w:tr>
      <w:tr w:rsidR="00C774DC" w:rsidRPr="00BA6170" w:rsidDel="00DF51BB" w14:paraId="0716379B" w14:textId="3B3B047C" w:rsidTr="00C774DC">
        <w:trPr>
          <w:ins w:id="3061" w:author="phuong vu" w:date="2018-11-22T13:51:00Z"/>
          <w:del w:id="3062" w:author="Tran Huan" w:date="2018-11-25T21:30:00Z"/>
        </w:trPr>
        <w:tc>
          <w:tcPr>
            <w:tcW w:w="2425" w:type="dxa"/>
          </w:tcPr>
          <w:p w14:paraId="4D174E7B" w14:textId="7F34D694" w:rsidR="00C774DC" w:rsidRPr="00BA6170" w:rsidDel="00DF51BB" w:rsidRDefault="00C774DC">
            <w:pPr>
              <w:spacing w:line="276" w:lineRule="auto"/>
              <w:rPr>
                <w:ins w:id="3063" w:author="phuong vu" w:date="2018-11-22T13:51:00Z"/>
                <w:del w:id="3064" w:author="Tran Huan" w:date="2018-11-25T21:30:00Z"/>
                <w:b/>
                <w:rPrChange w:id="3065" w:author="Tran Huan" w:date="2018-11-26T01:42:00Z">
                  <w:rPr>
                    <w:ins w:id="3066" w:author="phuong vu" w:date="2018-11-22T13:51:00Z"/>
                    <w:del w:id="3067" w:author="Tran Huan" w:date="2018-11-25T21:30:00Z"/>
                    <w:b/>
                  </w:rPr>
                </w:rPrChange>
              </w:rPr>
            </w:pPr>
            <w:ins w:id="3068" w:author="phuong vu" w:date="2018-11-22T13:51:00Z">
              <w:del w:id="3069" w:author="Tran Huan" w:date="2018-11-25T21:30:00Z">
                <w:r w:rsidRPr="00BA6170" w:rsidDel="00DF51BB">
                  <w:rPr>
                    <w:b/>
                    <w:rPrChange w:id="3070" w:author="Tran Huan" w:date="2018-11-26T01:42:00Z">
                      <w:rPr>
                        <w:b/>
                      </w:rPr>
                    </w:rPrChange>
                  </w:rPr>
                  <w:delText>Đối tượng sử dụng</w:delText>
                </w:r>
              </w:del>
            </w:ins>
          </w:p>
        </w:tc>
        <w:tc>
          <w:tcPr>
            <w:tcW w:w="6686" w:type="dxa"/>
          </w:tcPr>
          <w:p w14:paraId="122A9802" w14:textId="376F130F" w:rsidR="00C774DC" w:rsidRPr="000245EB" w:rsidDel="00DF51BB" w:rsidRDefault="00C774DC">
            <w:pPr>
              <w:spacing w:line="276" w:lineRule="auto"/>
              <w:rPr>
                <w:ins w:id="3071" w:author="phuong vu" w:date="2018-11-22T13:51:00Z"/>
                <w:del w:id="3072" w:author="Tran Huan" w:date="2018-11-25T21:30:00Z"/>
                <w:rPrChange w:id="3073" w:author="Tran Huan" w:date="2018-11-25T16:08:00Z">
                  <w:rPr>
                    <w:ins w:id="3074" w:author="phuong vu" w:date="2018-11-22T13:51:00Z"/>
                    <w:del w:id="3075" w:author="Tran Huan" w:date="2018-11-25T21:30:00Z"/>
                    <w:lang w:val="en-US"/>
                  </w:rPr>
                </w:rPrChange>
              </w:rPr>
            </w:pPr>
            <w:ins w:id="3076" w:author="phuong vu" w:date="2018-11-22T13:51:00Z">
              <w:del w:id="3077" w:author="Tran Huan" w:date="2018-11-25T21:30:00Z">
                <w:r w:rsidRPr="000245EB" w:rsidDel="00DF51BB">
                  <w:rPr>
                    <w:rPrChange w:id="3078" w:author="Tran Huan" w:date="2018-11-25T16:08:00Z">
                      <w:rPr>
                        <w:lang w:val="en-US"/>
                      </w:rPr>
                    </w:rPrChange>
                  </w:rPr>
                  <w:delText>Nhân viên cửa hàng (Nhân viên quản lí đơn hàng, nhân viên xử lí đơn hàng).</w:delText>
                </w:r>
              </w:del>
            </w:ins>
          </w:p>
        </w:tc>
      </w:tr>
      <w:tr w:rsidR="00C774DC" w:rsidRPr="00BA6170" w:rsidDel="00DF51BB" w14:paraId="7DFE7311" w14:textId="281988DB" w:rsidTr="00C774DC">
        <w:trPr>
          <w:ins w:id="3079" w:author="phuong vu" w:date="2018-11-22T13:51:00Z"/>
          <w:del w:id="3080" w:author="Tran Huan" w:date="2018-11-25T21:30:00Z"/>
        </w:trPr>
        <w:tc>
          <w:tcPr>
            <w:tcW w:w="2425" w:type="dxa"/>
          </w:tcPr>
          <w:p w14:paraId="7A5FF598" w14:textId="554BDD2B" w:rsidR="00C774DC" w:rsidRPr="00BA6170" w:rsidDel="00DF51BB" w:rsidRDefault="00C774DC">
            <w:pPr>
              <w:spacing w:line="276" w:lineRule="auto"/>
              <w:rPr>
                <w:ins w:id="3081" w:author="phuong vu" w:date="2018-11-22T13:51:00Z"/>
                <w:del w:id="3082" w:author="Tran Huan" w:date="2018-11-25T21:30:00Z"/>
                <w:b/>
                <w:rPrChange w:id="3083" w:author="Tran Huan" w:date="2018-11-26T01:42:00Z">
                  <w:rPr>
                    <w:ins w:id="3084" w:author="phuong vu" w:date="2018-11-22T13:51:00Z"/>
                    <w:del w:id="3085" w:author="Tran Huan" w:date="2018-11-25T21:30:00Z"/>
                    <w:b/>
                  </w:rPr>
                </w:rPrChange>
              </w:rPr>
            </w:pPr>
            <w:ins w:id="3086" w:author="phuong vu" w:date="2018-11-22T13:51:00Z">
              <w:del w:id="3087" w:author="Tran Huan" w:date="2018-11-25T21:30:00Z">
                <w:r w:rsidRPr="00BA6170" w:rsidDel="00DF51BB">
                  <w:rPr>
                    <w:b/>
                    <w:rPrChange w:id="3088" w:author="Tran Huan" w:date="2018-11-26T01:42:00Z">
                      <w:rPr>
                        <w:b/>
                      </w:rPr>
                    </w:rPrChange>
                  </w:rPr>
                  <w:delText>Tiền điều kiện</w:delText>
                </w:r>
              </w:del>
            </w:ins>
          </w:p>
        </w:tc>
        <w:tc>
          <w:tcPr>
            <w:tcW w:w="6686" w:type="dxa"/>
          </w:tcPr>
          <w:p w14:paraId="4E5DC293" w14:textId="0DA90460" w:rsidR="00C774DC" w:rsidRPr="000245EB" w:rsidDel="00DF51BB" w:rsidRDefault="00C774DC">
            <w:pPr>
              <w:spacing w:line="276" w:lineRule="auto"/>
              <w:rPr>
                <w:ins w:id="3089" w:author="phuong vu" w:date="2018-11-22T13:51:00Z"/>
                <w:del w:id="3090" w:author="Tran Huan" w:date="2018-11-25T21:30:00Z"/>
                <w:rPrChange w:id="3091" w:author="Tran Huan" w:date="2018-11-25T16:08:00Z">
                  <w:rPr>
                    <w:ins w:id="3092" w:author="phuong vu" w:date="2018-11-22T13:51:00Z"/>
                    <w:del w:id="3093" w:author="Tran Huan" w:date="2018-11-25T21:30:00Z"/>
                    <w:lang w:val="en-US"/>
                  </w:rPr>
                </w:rPrChange>
              </w:rPr>
            </w:pPr>
            <w:ins w:id="3094" w:author="phuong vu" w:date="2018-11-22T13:51:00Z">
              <w:del w:id="3095" w:author="Tran Huan" w:date="2018-11-25T21:30:00Z">
                <w:r w:rsidRPr="000245EB" w:rsidDel="00DF51BB">
                  <w:rPr>
                    <w:rPrChange w:id="3096" w:author="Tran Huan" w:date="2018-11-25T16:08:00Z">
                      <w:rPr>
                        <w:lang w:val="en-US"/>
                      </w:rPr>
                    </w:rPrChange>
                  </w:rPr>
                  <w:delText>Truy cập được trang web quản lí đối với nhân viên cửa hàng và đăng nhập thành công.</w:delText>
                </w:r>
              </w:del>
            </w:ins>
          </w:p>
        </w:tc>
      </w:tr>
      <w:tr w:rsidR="00C774DC" w:rsidRPr="00BA6170" w:rsidDel="00DF51BB" w14:paraId="663E45A7" w14:textId="46DF1A11" w:rsidTr="00C774DC">
        <w:trPr>
          <w:ins w:id="3097" w:author="phuong vu" w:date="2018-11-22T13:51:00Z"/>
          <w:del w:id="3098" w:author="Tran Huan" w:date="2018-11-25T21:30:00Z"/>
        </w:trPr>
        <w:tc>
          <w:tcPr>
            <w:tcW w:w="2425" w:type="dxa"/>
          </w:tcPr>
          <w:p w14:paraId="25914212" w14:textId="10FAFB61" w:rsidR="00C774DC" w:rsidRPr="00BA6170" w:rsidDel="00DF51BB" w:rsidRDefault="00C774DC">
            <w:pPr>
              <w:spacing w:line="276" w:lineRule="auto"/>
              <w:rPr>
                <w:ins w:id="3099" w:author="phuong vu" w:date="2018-11-22T13:51:00Z"/>
                <w:del w:id="3100" w:author="Tran Huan" w:date="2018-11-25T21:30:00Z"/>
                <w:b/>
                <w:rPrChange w:id="3101" w:author="Tran Huan" w:date="2018-11-26T01:42:00Z">
                  <w:rPr>
                    <w:ins w:id="3102" w:author="phuong vu" w:date="2018-11-22T13:51:00Z"/>
                    <w:del w:id="3103" w:author="Tran Huan" w:date="2018-11-25T21:30:00Z"/>
                    <w:b/>
                  </w:rPr>
                </w:rPrChange>
              </w:rPr>
            </w:pPr>
            <w:ins w:id="3104" w:author="phuong vu" w:date="2018-11-22T13:51:00Z">
              <w:del w:id="3105" w:author="Tran Huan" w:date="2018-11-25T21:30:00Z">
                <w:r w:rsidRPr="00BA6170" w:rsidDel="00DF51BB">
                  <w:rPr>
                    <w:b/>
                    <w:rPrChange w:id="3106" w:author="Tran Huan" w:date="2018-11-26T01:42:00Z">
                      <w:rPr>
                        <w:b/>
                      </w:rPr>
                    </w:rPrChange>
                  </w:rPr>
                  <w:delText>Cách xử lí</w:delText>
                </w:r>
              </w:del>
            </w:ins>
          </w:p>
        </w:tc>
        <w:tc>
          <w:tcPr>
            <w:tcW w:w="6686" w:type="dxa"/>
          </w:tcPr>
          <w:p w14:paraId="50A07FC9" w14:textId="1C1AF4F1" w:rsidR="00C774DC" w:rsidRPr="000245EB" w:rsidDel="00DF51BB" w:rsidRDefault="00C774DC">
            <w:pPr>
              <w:spacing w:line="276" w:lineRule="auto"/>
              <w:rPr>
                <w:ins w:id="3107" w:author="phuong vu" w:date="2018-11-22T13:51:00Z"/>
                <w:del w:id="3108" w:author="Tran Huan" w:date="2018-11-25T21:30:00Z"/>
                <w:rPrChange w:id="3109" w:author="Tran Huan" w:date="2018-11-25T16:08:00Z">
                  <w:rPr>
                    <w:ins w:id="3110" w:author="phuong vu" w:date="2018-11-22T13:51:00Z"/>
                    <w:del w:id="3111" w:author="Tran Huan" w:date="2018-11-25T21:30:00Z"/>
                    <w:lang w:val="en-US"/>
                  </w:rPr>
                </w:rPrChange>
              </w:rPr>
            </w:pPr>
            <w:ins w:id="3112" w:author="phuong vu" w:date="2018-11-22T13:51:00Z">
              <w:del w:id="3113" w:author="Tran Huan" w:date="2018-11-25T21:30:00Z">
                <w:r w:rsidRPr="000245EB" w:rsidDel="00DF51BB">
                  <w:rPr>
                    <w:rPrChange w:id="3114" w:author="Tran Huan" w:date="2018-11-25T16:08:00Z">
                      <w:rPr>
                        <w:lang w:val="en-US"/>
                      </w:rPr>
                    </w:rPrChange>
                  </w:rPr>
                  <w:delText>Bước 1: Try cập vào trang quản lí trạng thái máy giặt.</w:delText>
                </w:r>
              </w:del>
            </w:ins>
          </w:p>
          <w:p w14:paraId="3853144B" w14:textId="0C662D28" w:rsidR="00C774DC" w:rsidRPr="000245EB" w:rsidDel="00DF51BB" w:rsidRDefault="00C774DC">
            <w:pPr>
              <w:spacing w:line="276" w:lineRule="auto"/>
              <w:rPr>
                <w:ins w:id="3115" w:author="phuong vu" w:date="2018-11-22T13:51:00Z"/>
                <w:del w:id="3116" w:author="Tran Huan" w:date="2018-11-25T21:30:00Z"/>
                <w:rPrChange w:id="3117" w:author="Tran Huan" w:date="2018-11-25T16:08:00Z">
                  <w:rPr>
                    <w:ins w:id="3118" w:author="phuong vu" w:date="2018-11-22T13:51:00Z"/>
                    <w:del w:id="3119" w:author="Tran Huan" w:date="2018-11-25T21:30:00Z"/>
                    <w:lang w:val="en-US"/>
                  </w:rPr>
                </w:rPrChange>
              </w:rPr>
            </w:pPr>
            <w:ins w:id="3120" w:author="phuong vu" w:date="2018-11-22T13:51:00Z">
              <w:del w:id="3121" w:author="Tran Huan" w:date="2018-11-25T21:30:00Z">
                <w:r w:rsidRPr="000245EB" w:rsidDel="00DF51BB">
                  <w:rPr>
                    <w:rPrChange w:id="3122" w:author="Tran Huan" w:date="2018-11-25T16:08:00Z">
                      <w:rPr>
                        <w:lang w:val="en-US"/>
                      </w:rPr>
                    </w:rPrChange>
                  </w:rPr>
                  <w:delText>Bước 2: Thay đổi trạng thái máy giặt thông qua nút bật tắt.</w:delText>
                </w:r>
              </w:del>
            </w:ins>
          </w:p>
        </w:tc>
      </w:tr>
      <w:tr w:rsidR="00C774DC" w:rsidRPr="00BA6170" w:rsidDel="00DF51BB" w14:paraId="45F4C9FF" w14:textId="4182A9D1" w:rsidTr="00C774DC">
        <w:trPr>
          <w:ins w:id="3123" w:author="phuong vu" w:date="2018-11-22T13:51:00Z"/>
          <w:del w:id="3124" w:author="Tran Huan" w:date="2018-11-25T21:30:00Z"/>
        </w:trPr>
        <w:tc>
          <w:tcPr>
            <w:tcW w:w="2425" w:type="dxa"/>
          </w:tcPr>
          <w:p w14:paraId="7E0311A6" w14:textId="7824D9B3" w:rsidR="00C774DC" w:rsidRPr="00BA6170" w:rsidDel="00DF51BB" w:rsidRDefault="00C774DC">
            <w:pPr>
              <w:spacing w:line="276" w:lineRule="auto"/>
              <w:rPr>
                <w:ins w:id="3125" w:author="phuong vu" w:date="2018-11-22T13:51:00Z"/>
                <w:del w:id="3126" w:author="Tran Huan" w:date="2018-11-25T21:30:00Z"/>
                <w:b/>
                <w:rPrChange w:id="3127" w:author="Tran Huan" w:date="2018-11-26T01:42:00Z">
                  <w:rPr>
                    <w:ins w:id="3128" w:author="phuong vu" w:date="2018-11-22T13:51:00Z"/>
                    <w:del w:id="3129" w:author="Tran Huan" w:date="2018-11-25T21:30:00Z"/>
                    <w:b/>
                  </w:rPr>
                </w:rPrChange>
              </w:rPr>
            </w:pPr>
            <w:ins w:id="3130" w:author="phuong vu" w:date="2018-11-22T13:51:00Z">
              <w:del w:id="3131" w:author="Tran Huan" w:date="2018-11-25T21:30:00Z">
                <w:r w:rsidRPr="00BA6170" w:rsidDel="00DF51BB">
                  <w:rPr>
                    <w:b/>
                    <w:rPrChange w:id="3132" w:author="Tran Huan" w:date="2018-11-26T01:42:00Z">
                      <w:rPr>
                        <w:b/>
                      </w:rPr>
                    </w:rPrChange>
                  </w:rPr>
                  <w:delText>Kết quả</w:delText>
                </w:r>
              </w:del>
            </w:ins>
          </w:p>
        </w:tc>
        <w:tc>
          <w:tcPr>
            <w:tcW w:w="6686" w:type="dxa"/>
          </w:tcPr>
          <w:p w14:paraId="56C9026B" w14:textId="0B8E0D71" w:rsidR="00C774DC" w:rsidRPr="000245EB" w:rsidDel="00DF51BB" w:rsidRDefault="00C774DC">
            <w:pPr>
              <w:spacing w:line="276" w:lineRule="auto"/>
              <w:rPr>
                <w:ins w:id="3133" w:author="phuong vu" w:date="2018-11-22T13:51:00Z"/>
                <w:del w:id="3134" w:author="Tran Huan" w:date="2018-11-25T21:30:00Z"/>
                <w:rPrChange w:id="3135" w:author="Tran Huan" w:date="2018-11-25T16:08:00Z">
                  <w:rPr>
                    <w:ins w:id="3136" w:author="phuong vu" w:date="2018-11-22T13:51:00Z"/>
                    <w:del w:id="3137" w:author="Tran Huan" w:date="2018-11-25T21:30:00Z"/>
                    <w:lang w:val="en-US"/>
                  </w:rPr>
                </w:rPrChange>
              </w:rPr>
            </w:pPr>
            <w:ins w:id="3138" w:author="phuong vu" w:date="2018-11-22T13:51:00Z">
              <w:del w:id="3139" w:author="Tran Huan" w:date="2018-11-25T21:30:00Z">
                <w:r w:rsidRPr="000245EB" w:rsidDel="00DF51BB">
                  <w:rPr>
                    <w:rPrChange w:id="3140" w:author="Tran Huan" w:date="2018-11-25T16:08:00Z">
                      <w:rPr>
                        <w:lang w:val="en-US"/>
                      </w:rPr>
                    </w:rPrChange>
                  </w:rPr>
                  <w:delText>Thay đổi trạng thái máy giặt từ “</w:delText>
                </w:r>
                <w:r w:rsidRPr="000245EB" w:rsidDel="00DF51BB">
                  <w:rPr>
                    <w:i/>
                    <w:rPrChange w:id="3141" w:author="Tran Huan" w:date="2018-11-25T16:08:00Z">
                      <w:rPr>
                        <w:i/>
                        <w:lang w:val="en-US"/>
                      </w:rPr>
                    </w:rPrChange>
                  </w:rPr>
                  <w:delText>Đang hoạt động</w:delText>
                </w:r>
                <w:r w:rsidRPr="000245EB" w:rsidDel="00DF51BB">
                  <w:rPr>
                    <w:rPrChange w:id="3142" w:author="Tran Huan" w:date="2018-11-25T16:08:00Z">
                      <w:rPr>
                        <w:lang w:val="en-US"/>
                      </w:rPr>
                    </w:rPrChange>
                  </w:rPr>
                  <w:delText>” thành “</w:delText>
                </w:r>
                <w:r w:rsidRPr="000245EB" w:rsidDel="00DF51BB">
                  <w:rPr>
                    <w:i/>
                    <w:rPrChange w:id="3143" w:author="Tran Huan" w:date="2018-11-25T16:08:00Z">
                      <w:rPr>
                        <w:i/>
                        <w:lang w:val="en-US"/>
                      </w:rPr>
                    </w:rPrChange>
                  </w:rPr>
                  <w:delText>Ngưng hoạt động</w:delText>
                </w:r>
                <w:r w:rsidRPr="000245EB" w:rsidDel="00DF51BB">
                  <w:rPr>
                    <w:rPrChange w:id="3144" w:author="Tran Huan" w:date="2018-11-25T16:08:00Z">
                      <w:rPr>
                        <w:lang w:val="en-US"/>
                      </w:rPr>
                    </w:rPrChange>
                  </w:rPr>
                  <w:delText xml:space="preserve">”. </w:delText>
                </w:r>
              </w:del>
            </w:ins>
          </w:p>
          <w:p w14:paraId="786E991C" w14:textId="42869EB0" w:rsidR="00C774DC" w:rsidRPr="000245EB" w:rsidDel="00DF51BB" w:rsidRDefault="00C774DC">
            <w:pPr>
              <w:spacing w:line="276" w:lineRule="auto"/>
              <w:rPr>
                <w:ins w:id="3145" w:author="phuong vu" w:date="2018-11-22T13:51:00Z"/>
                <w:del w:id="3146" w:author="Tran Huan" w:date="2018-11-25T21:30:00Z"/>
                <w:rPrChange w:id="3147" w:author="Tran Huan" w:date="2018-11-25T16:08:00Z">
                  <w:rPr>
                    <w:ins w:id="3148" w:author="phuong vu" w:date="2018-11-22T13:51:00Z"/>
                    <w:del w:id="3149" w:author="Tran Huan" w:date="2018-11-25T21:30:00Z"/>
                    <w:lang w:val="en-US"/>
                  </w:rPr>
                </w:rPrChange>
              </w:rPr>
            </w:pPr>
            <w:ins w:id="3150" w:author="phuong vu" w:date="2018-11-22T13:51:00Z">
              <w:del w:id="3151" w:author="Tran Huan" w:date="2018-11-25T21:30:00Z">
                <w:r w:rsidRPr="000245EB" w:rsidDel="00DF51BB">
                  <w:rPr>
                    <w:rPrChange w:id="3152" w:author="Tran Huan" w:date="2018-11-25T16:08:00Z">
                      <w:rPr>
                        <w:lang w:val="en-US"/>
                      </w:rPr>
                    </w:rPrChange>
                  </w:rPr>
                  <w:delText>Phân công lại tất cả đơn hàng trong hệ thống.</w:delText>
                </w:r>
              </w:del>
            </w:ins>
          </w:p>
        </w:tc>
      </w:tr>
      <w:tr w:rsidR="00C774DC" w:rsidRPr="00BA6170" w:rsidDel="00DF51BB" w14:paraId="13D3EB5B" w14:textId="6984CDA8" w:rsidTr="00C774DC">
        <w:trPr>
          <w:ins w:id="3153" w:author="phuong vu" w:date="2018-11-22T13:51:00Z"/>
          <w:del w:id="3154" w:author="Tran Huan" w:date="2018-11-25T21:30:00Z"/>
        </w:trPr>
        <w:tc>
          <w:tcPr>
            <w:tcW w:w="2425" w:type="dxa"/>
          </w:tcPr>
          <w:p w14:paraId="5AF61B2B" w14:textId="4CB995A2" w:rsidR="00C774DC" w:rsidRPr="00BA6170" w:rsidDel="00DF51BB" w:rsidRDefault="00C774DC">
            <w:pPr>
              <w:spacing w:line="276" w:lineRule="auto"/>
              <w:rPr>
                <w:ins w:id="3155" w:author="phuong vu" w:date="2018-11-22T13:51:00Z"/>
                <w:del w:id="3156" w:author="Tran Huan" w:date="2018-11-25T21:30:00Z"/>
                <w:b/>
                <w:rPrChange w:id="3157" w:author="Tran Huan" w:date="2018-11-26T01:42:00Z">
                  <w:rPr>
                    <w:ins w:id="3158" w:author="phuong vu" w:date="2018-11-22T13:51:00Z"/>
                    <w:del w:id="3159" w:author="Tran Huan" w:date="2018-11-25T21:30:00Z"/>
                    <w:b/>
                  </w:rPr>
                </w:rPrChange>
              </w:rPr>
            </w:pPr>
            <w:ins w:id="3160" w:author="phuong vu" w:date="2018-11-22T13:51:00Z">
              <w:del w:id="3161" w:author="Tran Huan" w:date="2018-11-25T21:30:00Z">
                <w:r w:rsidRPr="00BA6170" w:rsidDel="00DF51BB">
                  <w:rPr>
                    <w:b/>
                    <w:rPrChange w:id="3162" w:author="Tran Huan" w:date="2018-11-26T01:42:00Z">
                      <w:rPr>
                        <w:b/>
                      </w:rPr>
                    </w:rPrChange>
                  </w:rPr>
                  <w:delText>Ghi chú</w:delText>
                </w:r>
              </w:del>
            </w:ins>
          </w:p>
        </w:tc>
        <w:tc>
          <w:tcPr>
            <w:tcW w:w="6686" w:type="dxa"/>
          </w:tcPr>
          <w:p w14:paraId="2E7D312A" w14:textId="06AE5879" w:rsidR="00C774DC" w:rsidRPr="00760245" w:rsidDel="00DF51BB" w:rsidRDefault="00C774DC">
            <w:pPr>
              <w:keepNext/>
              <w:spacing w:line="276" w:lineRule="auto"/>
              <w:rPr>
                <w:ins w:id="3163" w:author="phuong vu" w:date="2018-11-22T13:51:00Z"/>
                <w:del w:id="3164" w:author="Tran Huan" w:date="2018-11-25T21:30:00Z"/>
                <w:rPrChange w:id="3165" w:author="Tran Huan" w:date="2018-11-25T22:20:00Z">
                  <w:rPr>
                    <w:ins w:id="3166" w:author="phuong vu" w:date="2018-11-22T13:51:00Z"/>
                    <w:del w:id="3167" w:author="Tran Huan" w:date="2018-11-25T21:30:00Z"/>
                    <w:lang w:val="en-US"/>
                  </w:rPr>
                </w:rPrChange>
              </w:rPr>
            </w:pPr>
          </w:p>
        </w:tc>
      </w:tr>
    </w:tbl>
    <w:p w14:paraId="43F8C665" w14:textId="26D28C9C" w:rsidR="00C774DC" w:rsidRPr="007F2609" w:rsidDel="00DF51BB" w:rsidRDefault="00C774DC">
      <w:pPr>
        <w:spacing w:line="276" w:lineRule="auto"/>
        <w:rPr>
          <w:ins w:id="3168" w:author="phuong vu" w:date="2018-11-22T13:51:00Z"/>
          <w:del w:id="3169" w:author="Tran Huan" w:date="2018-11-25T21:30:00Z"/>
          <w:lang w:val="en-US"/>
        </w:rPr>
        <w:pPrChange w:id="3170" w:author="phuong vu" w:date="2018-11-23T13:48:00Z">
          <w:pPr/>
        </w:pPrChange>
      </w:pPr>
    </w:p>
    <w:p w14:paraId="39DFDD58" w14:textId="77777777" w:rsidR="00C774DC" w:rsidRDefault="00C774DC">
      <w:pPr>
        <w:pStyle w:val="Heading3"/>
        <w:spacing w:line="276" w:lineRule="auto"/>
        <w:rPr>
          <w:ins w:id="3171" w:author="phuong vu" w:date="2018-11-22T13:51:00Z"/>
        </w:rPr>
        <w:pPrChange w:id="3172" w:author="phuong vu" w:date="2018-11-23T13:48:00Z">
          <w:pPr>
            <w:pStyle w:val="Heading4"/>
          </w:pPr>
        </w:pPrChange>
      </w:pPr>
      <w:bookmarkStart w:id="3173" w:name="_Toc530662492"/>
      <w:ins w:id="3174" w:author="phuong vu" w:date="2018-11-22T13:51:00Z">
        <w:r>
          <w:t>Tìm kiếm và lọc quần áo theo loại có sẵn</w:t>
        </w:r>
        <w:bookmarkEnd w:id="3173"/>
      </w:ins>
    </w:p>
    <w:tbl>
      <w:tblPr>
        <w:tblStyle w:val="TableGrid"/>
        <w:tblW w:w="0" w:type="auto"/>
        <w:tblLook w:val="04A0" w:firstRow="1" w:lastRow="0" w:firstColumn="1" w:lastColumn="0" w:noHBand="0" w:noVBand="1"/>
      </w:tblPr>
      <w:tblGrid>
        <w:gridCol w:w="2354"/>
        <w:gridCol w:w="6423"/>
      </w:tblGrid>
      <w:tr w:rsidR="00C774DC" w14:paraId="5067EC92" w14:textId="77777777" w:rsidTr="00C774DC">
        <w:trPr>
          <w:ins w:id="3175" w:author="phuong vu" w:date="2018-11-22T13:51:00Z"/>
        </w:trPr>
        <w:tc>
          <w:tcPr>
            <w:tcW w:w="2425" w:type="dxa"/>
          </w:tcPr>
          <w:p w14:paraId="5C3B4BD7" w14:textId="77777777" w:rsidR="00C774DC" w:rsidRPr="00B808BD" w:rsidRDefault="00C774DC">
            <w:pPr>
              <w:spacing w:line="276" w:lineRule="auto"/>
              <w:rPr>
                <w:ins w:id="3176" w:author="phuong vu" w:date="2018-11-22T13:51:00Z"/>
                <w:b/>
              </w:rPr>
            </w:pPr>
            <w:ins w:id="3177" w:author="phuong vu" w:date="2018-11-22T13:51:00Z">
              <w:r w:rsidRPr="00B808BD">
                <w:rPr>
                  <w:b/>
                </w:rPr>
                <w:t>Mã yêu cầu</w:t>
              </w:r>
            </w:ins>
          </w:p>
        </w:tc>
        <w:tc>
          <w:tcPr>
            <w:tcW w:w="6686" w:type="dxa"/>
          </w:tcPr>
          <w:p w14:paraId="69D94CE5" w14:textId="418131BA" w:rsidR="00C774DC" w:rsidRPr="002947C2" w:rsidRDefault="00C774DC">
            <w:pPr>
              <w:spacing w:line="276" w:lineRule="auto"/>
              <w:rPr>
                <w:ins w:id="3178" w:author="phuong vu" w:date="2018-11-22T13:51:00Z"/>
                <w:lang w:val="en-US"/>
              </w:rPr>
            </w:pPr>
            <w:ins w:id="3179" w:author="phuong vu" w:date="2018-11-22T13:51:00Z">
              <w:r>
                <w:rPr>
                  <w:lang w:val="en-US"/>
                </w:rPr>
                <w:t>GU_0</w:t>
              </w:r>
            </w:ins>
            <w:ins w:id="3180" w:author="phuong vu" w:date="2018-11-23T08:52:00Z">
              <w:r w:rsidR="007E73AD">
                <w:rPr>
                  <w:lang w:val="en-US"/>
                </w:rPr>
                <w:t>7</w:t>
              </w:r>
            </w:ins>
          </w:p>
        </w:tc>
      </w:tr>
      <w:tr w:rsidR="00C774DC" w14:paraId="5BA35457" w14:textId="77777777" w:rsidTr="00C774DC">
        <w:trPr>
          <w:ins w:id="3181" w:author="phuong vu" w:date="2018-11-22T13:51:00Z"/>
        </w:trPr>
        <w:tc>
          <w:tcPr>
            <w:tcW w:w="2425" w:type="dxa"/>
          </w:tcPr>
          <w:p w14:paraId="3DEB6EC9" w14:textId="77777777" w:rsidR="00C774DC" w:rsidRPr="00B808BD" w:rsidRDefault="00C774DC">
            <w:pPr>
              <w:spacing w:line="276" w:lineRule="auto"/>
              <w:rPr>
                <w:ins w:id="3182" w:author="phuong vu" w:date="2018-11-22T13:51:00Z"/>
                <w:b/>
              </w:rPr>
            </w:pPr>
            <w:ins w:id="3183" w:author="phuong vu" w:date="2018-11-22T13:51:00Z">
              <w:r w:rsidRPr="00B808BD">
                <w:rPr>
                  <w:b/>
                </w:rPr>
                <w:t>Tên chức năng</w:t>
              </w:r>
            </w:ins>
          </w:p>
        </w:tc>
        <w:tc>
          <w:tcPr>
            <w:tcW w:w="6686" w:type="dxa"/>
          </w:tcPr>
          <w:p w14:paraId="0C05F561" w14:textId="77777777" w:rsidR="00C774DC" w:rsidRPr="000245EB" w:rsidRDefault="00C774DC">
            <w:pPr>
              <w:spacing w:line="276" w:lineRule="auto"/>
              <w:rPr>
                <w:ins w:id="3184" w:author="phuong vu" w:date="2018-11-22T13:51:00Z"/>
                <w:rPrChange w:id="3185" w:author="Tran Huan" w:date="2018-11-25T16:08:00Z">
                  <w:rPr>
                    <w:ins w:id="3186" w:author="phuong vu" w:date="2018-11-22T13:51:00Z"/>
                    <w:lang w:val="en-US"/>
                  </w:rPr>
                </w:rPrChange>
              </w:rPr>
            </w:pPr>
            <w:ins w:id="3187" w:author="phuong vu" w:date="2018-11-22T13:51:00Z">
              <w:r>
                <w:t>Tìm kiếm và lọc quần áo theo loại có sẵn</w:t>
              </w:r>
            </w:ins>
          </w:p>
        </w:tc>
      </w:tr>
      <w:tr w:rsidR="00C774DC" w14:paraId="7E700568" w14:textId="77777777" w:rsidTr="00C774DC">
        <w:trPr>
          <w:ins w:id="3188" w:author="phuong vu" w:date="2018-11-22T13:51:00Z"/>
        </w:trPr>
        <w:tc>
          <w:tcPr>
            <w:tcW w:w="2425" w:type="dxa"/>
          </w:tcPr>
          <w:p w14:paraId="23E78019" w14:textId="77777777" w:rsidR="00C774DC" w:rsidRPr="00B808BD" w:rsidRDefault="00C774DC">
            <w:pPr>
              <w:spacing w:line="276" w:lineRule="auto"/>
              <w:rPr>
                <w:ins w:id="3189" w:author="phuong vu" w:date="2018-11-22T13:51:00Z"/>
                <w:b/>
              </w:rPr>
            </w:pPr>
            <w:ins w:id="3190" w:author="phuong vu" w:date="2018-11-22T13:51:00Z">
              <w:r w:rsidRPr="00B808BD">
                <w:rPr>
                  <w:b/>
                </w:rPr>
                <w:t>Đối tượng sử dụng</w:t>
              </w:r>
            </w:ins>
          </w:p>
        </w:tc>
        <w:tc>
          <w:tcPr>
            <w:tcW w:w="6686" w:type="dxa"/>
          </w:tcPr>
          <w:p w14:paraId="032A078B" w14:textId="77777777" w:rsidR="00C774DC" w:rsidRPr="002947C2" w:rsidRDefault="00C774DC">
            <w:pPr>
              <w:spacing w:line="276" w:lineRule="auto"/>
              <w:rPr>
                <w:ins w:id="3191" w:author="phuong vu" w:date="2018-11-22T13:51:00Z"/>
                <w:lang w:val="en-US"/>
              </w:rPr>
            </w:pPr>
            <w:ins w:id="3192" w:author="phuong vu" w:date="2018-11-22T13:51:00Z">
              <w:r>
                <w:rPr>
                  <w:lang w:val="en-US"/>
                </w:rPr>
                <w:t>Khách hàng</w:t>
              </w:r>
            </w:ins>
          </w:p>
        </w:tc>
      </w:tr>
      <w:tr w:rsidR="00C774DC" w14:paraId="5AE8E60F" w14:textId="77777777" w:rsidTr="00C774DC">
        <w:trPr>
          <w:ins w:id="3193" w:author="phuong vu" w:date="2018-11-22T13:51:00Z"/>
        </w:trPr>
        <w:tc>
          <w:tcPr>
            <w:tcW w:w="2425" w:type="dxa"/>
          </w:tcPr>
          <w:p w14:paraId="2A8C638A" w14:textId="77777777" w:rsidR="00C774DC" w:rsidRPr="00B808BD" w:rsidRDefault="00C774DC">
            <w:pPr>
              <w:spacing w:line="276" w:lineRule="auto"/>
              <w:rPr>
                <w:ins w:id="3194" w:author="phuong vu" w:date="2018-11-22T13:51:00Z"/>
                <w:b/>
              </w:rPr>
            </w:pPr>
            <w:ins w:id="3195" w:author="phuong vu" w:date="2018-11-22T13:51:00Z">
              <w:r w:rsidRPr="00B808BD">
                <w:rPr>
                  <w:b/>
                </w:rPr>
                <w:t>Tiền điều kiện</w:t>
              </w:r>
            </w:ins>
          </w:p>
        </w:tc>
        <w:tc>
          <w:tcPr>
            <w:tcW w:w="6686" w:type="dxa"/>
          </w:tcPr>
          <w:p w14:paraId="66D3802B" w14:textId="77777777" w:rsidR="00C774DC" w:rsidRPr="002947C2" w:rsidRDefault="00C774DC">
            <w:pPr>
              <w:spacing w:line="276" w:lineRule="auto"/>
              <w:rPr>
                <w:ins w:id="3196" w:author="phuong vu" w:date="2018-11-22T13:51:00Z"/>
                <w:lang w:val="en-US"/>
              </w:rPr>
            </w:pPr>
            <w:ins w:id="3197" w:author="phuong vu" w:date="2018-11-22T13:51:00Z">
              <w:r w:rsidRPr="000245EB">
                <w:rPr>
                  <w:rPrChange w:id="3198" w:author="Tran Huan" w:date="2018-11-25T16:08:00Z">
                    <w:rPr>
                      <w:lang w:val="en-US"/>
                    </w:rPr>
                  </w:rPrChange>
                </w:rPr>
                <w:t xml:space="preserve">Truy cập được ứng dụng điện thoại và đăng nhập thành công vào hệ thống. </w:t>
              </w:r>
              <w:r>
                <w:rPr>
                  <w:lang w:val="en-US"/>
                </w:rPr>
                <w:t>Đang ở bước chọn quần áo thêm vào giỏ.</w:t>
              </w:r>
            </w:ins>
          </w:p>
        </w:tc>
      </w:tr>
      <w:tr w:rsidR="00C774DC" w14:paraId="6D098C06" w14:textId="77777777" w:rsidTr="00C774DC">
        <w:trPr>
          <w:ins w:id="3199" w:author="phuong vu" w:date="2018-11-22T13:51:00Z"/>
        </w:trPr>
        <w:tc>
          <w:tcPr>
            <w:tcW w:w="2425" w:type="dxa"/>
          </w:tcPr>
          <w:p w14:paraId="33CEB1A1" w14:textId="77777777" w:rsidR="00C774DC" w:rsidRPr="00B808BD" w:rsidRDefault="00C774DC">
            <w:pPr>
              <w:spacing w:line="276" w:lineRule="auto"/>
              <w:rPr>
                <w:ins w:id="3200" w:author="phuong vu" w:date="2018-11-22T13:51:00Z"/>
                <w:b/>
              </w:rPr>
            </w:pPr>
            <w:ins w:id="3201" w:author="phuong vu" w:date="2018-11-22T13:51:00Z">
              <w:r w:rsidRPr="00B808BD">
                <w:rPr>
                  <w:b/>
                </w:rPr>
                <w:t>Cách xử lí</w:t>
              </w:r>
            </w:ins>
          </w:p>
        </w:tc>
        <w:tc>
          <w:tcPr>
            <w:tcW w:w="6686" w:type="dxa"/>
          </w:tcPr>
          <w:p w14:paraId="1B8141B6" w14:textId="77777777" w:rsidR="00C774DC" w:rsidRPr="000245EB" w:rsidRDefault="00C774DC">
            <w:pPr>
              <w:spacing w:line="276" w:lineRule="auto"/>
              <w:rPr>
                <w:ins w:id="3202" w:author="phuong vu" w:date="2018-11-22T13:51:00Z"/>
                <w:rPrChange w:id="3203" w:author="Tran Huan" w:date="2018-11-25T16:08:00Z">
                  <w:rPr>
                    <w:ins w:id="3204" w:author="phuong vu" w:date="2018-11-22T13:51:00Z"/>
                    <w:lang w:val="en-US"/>
                  </w:rPr>
                </w:rPrChange>
              </w:rPr>
            </w:pPr>
            <w:ins w:id="3205" w:author="phuong vu" w:date="2018-11-22T13:51:00Z">
              <w:r w:rsidRPr="000245EB">
                <w:rPr>
                  <w:rPrChange w:id="3206" w:author="Tran Huan" w:date="2018-11-25T16:08:00Z">
                    <w:rPr>
                      <w:lang w:val="en-US"/>
                    </w:rPr>
                  </w:rPrChange>
                </w:rPr>
                <w:t>Bước 1: Người dùng nhấn vào</w:t>
              </w:r>
              <w:r w:rsidRPr="000245EB">
                <w:rPr>
                  <w:i/>
                  <w:rPrChange w:id="3207" w:author="Tran Huan" w:date="2018-11-25T16:08:00Z">
                    <w:rPr>
                      <w:i/>
                      <w:lang w:val="en-US"/>
                    </w:rPr>
                  </w:rPrChange>
                </w:rPr>
                <w:t xml:space="preserve"> “loại quần áo”. </w:t>
              </w:r>
              <w:r w:rsidRPr="000245EB">
                <w:rPr>
                  <w:rPrChange w:id="3208" w:author="Tran Huan" w:date="2018-11-25T16:08:00Z">
                    <w:rPr>
                      <w:lang w:val="en-US"/>
                    </w:rPr>
                  </w:rPrChange>
                </w:rPr>
                <w:t>Và chọn một loại quần áo muốn lọc. Hoặc nhấn vào biểu tượng tìm kiếm và nhập tên quần áo tìm kiếm.</w:t>
              </w:r>
            </w:ins>
          </w:p>
          <w:p w14:paraId="48C29CE3" w14:textId="77777777" w:rsidR="00C774DC" w:rsidRPr="000245EB" w:rsidRDefault="00C774DC">
            <w:pPr>
              <w:spacing w:line="276" w:lineRule="auto"/>
              <w:rPr>
                <w:ins w:id="3209" w:author="phuong vu" w:date="2018-11-22T13:51:00Z"/>
                <w:rPrChange w:id="3210" w:author="Tran Huan" w:date="2018-11-25T16:08:00Z">
                  <w:rPr>
                    <w:ins w:id="3211" w:author="phuong vu" w:date="2018-11-22T13:51:00Z"/>
                    <w:lang w:val="en-US"/>
                  </w:rPr>
                </w:rPrChange>
              </w:rPr>
            </w:pPr>
            <w:ins w:id="3212" w:author="phuong vu" w:date="2018-11-22T13:51:00Z">
              <w:r w:rsidRPr="000245EB">
                <w:rPr>
                  <w:rPrChange w:id="3213" w:author="Tran Huan" w:date="2018-11-25T16:08:00Z">
                    <w:rPr>
                      <w:lang w:val="en-US"/>
                    </w:rPr>
                  </w:rPrChange>
                </w:rPr>
                <w:t>Bước 2: Ứng dụng dựa trên thông tin người dùng chọn hoặc nhập vào để lọc các quần áo và hiển thị lại cho người dùng chọn.</w:t>
              </w:r>
            </w:ins>
          </w:p>
        </w:tc>
      </w:tr>
      <w:tr w:rsidR="00C774DC" w14:paraId="433D5DC1" w14:textId="77777777" w:rsidTr="00C774DC">
        <w:trPr>
          <w:ins w:id="3214" w:author="phuong vu" w:date="2018-11-22T13:51:00Z"/>
        </w:trPr>
        <w:tc>
          <w:tcPr>
            <w:tcW w:w="2425" w:type="dxa"/>
          </w:tcPr>
          <w:p w14:paraId="224DC109" w14:textId="77777777" w:rsidR="00C774DC" w:rsidRPr="00B808BD" w:rsidRDefault="00C774DC">
            <w:pPr>
              <w:spacing w:line="276" w:lineRule="auto"/>
              <w:rPr>
                <w:ins w:id="3215" w:author="phuong vu" w:date="2018-11-22T13:51:00Z"/>
                <w:b/>
              </w:rPr>
            </w:pPr>
            <w:ins w:id="3216" w:author="phuong vu" w:date="2018-11-22T13:51:00Z">
              <w:r w:rsidRPr="00B808BD">
                <w:rPr>
                  <w:b/>
                </w:rPr>
                <w:t>Kết quả</w:t>
              </w:r>
            </w:ins>
          </w:p>
        </w:tc>
        <w:tc>
          <w:tcPr>
            <w:tcW w:w="6686" w:type="dxa"/>
          </w:tcPr>
          <w:p w14:paraId="1BF33DAE" w14:textId="77777777" w:rsidR="00C774DC" w:rsidRPr="000245EB" w:rsidRDefault="00C774DC">
            <w:pPr>
              <w:spacing w:line="276" w:lineRule="auto"/>
              <w:rPr>
                <w:ins w:id="3217" w:author="phuong vu" w:date="2018-11-22T13:51:00Z"/>
                <w:rPrChange w:id="3218" w:author="Tran Huan" w:date="2018-11-25T16:08:00Z">
                  <w:rPr>
                    <w:ins w:id="3219" w:author="phuong vu" w:date="2018-11-22T13:51:00Z"/>
                    <w:lang w:val="en-US"/>
                  </w:rPr>
                </w:rPrChange>
              </w:rPr>
            </w:pPr>
            <w:ins w:id="3220" w:author="phuong vu" w:date="2018-11-22T13:51:00Z">
              <w:r w:rsidRPr="000245EB">
                <w:rPr>
                  <w:rPrChange w:id="3221" w:author="Tran Huan" w:date="2018-11-25T16:08:00Z">
                    <w:rPr>
                      <w:lang w:val="en-US"/>
                    </w:rPr>
                  </w:rPrChange>
                </w:rPr>
                <w:t>Nếu tồn tại có kết quả sẽ hiển thị theo dạng danh sách cho người dùng.</w:t>
              </w:r>
            </w:ins>
          </w:p>
          <w:p w14:paraId="5D91F3A8" w14:textId="77777777" w:rsidR="00C774DC" w:rsidRPr="000245EB" w:rsidRDefault="00C774DC">
            <w:pPr>
              <w:spacing w:line="276" w:lineRule="auto"/>
              <w:rPr>
                <w:ins w:id="3222" w:author="phuong vu" w:date="2018-11-22T13:51:00Z"/>
                <w:rPrChange w:id="3223" w:author="Tran Huan" w:date="2018-11-25T16:08:00Z">
                  <w:rPr>
                    <w:ins w:id="3224" w:author="phuong vu" w:date="2018-11-22T13:51:00Z"/>
                    <w:lang w:val="en-US"/>
                  </w:rPr>
                </w:rPrChange>
              </w:rPr>
            </w:pPr>
            <w:ins w:id="3225" w:author="phuong vu" w:date="2018-11-22T13:51:00Z">
              <w:r w:rsidRPr="000245EB">
                <w:rPr>
                  <w:rPrChange w:id="3226" w:author="Tran Huan" w:date="2018-11-25T16:08:00Z">
                    <w:rPr>
                      <w:lang w:val="en-US"/>
                    </w:rPr>
                  </w:rPrChange>
                </w:rPr>
                <w:t>Nếu không có kết quả sẽ hiển thị rỗng.</w:t>
              </w:r>
            </w:ins>
          </w:p>
        </w:tc>
      </w:tr>
      <w:tr w:rsidR="00C774DC" w14:paraId="693563F1" w14:textId="77777777" w:rsidTr="00C774DC">
        <w:trPr>
          <w:ins w:id="3227" w:author="phuong vu" w:date="2018-11-22T13:51:00Z"/>
        </w:trPr>
        <w:tc>
          <w:tcPr>
            <w:tcW w:w="2425" w:type="dxa"/>
          </w:tcPr>
          <w:p w14:paraId="24429A45" w14:textId="77777777" w:rsidR="00C774DC" w:rsidRPr="00B808BD" w:rsidRDefault="00C774DC">
            <w:pPr>
              <w:spacing w:line="276" w:lineRule="auto"/>
              <w:rPr>
                <w:ins w:id="3228" w:author="phuong vu" w:date="2018-11-22T13:51:00Z"/>
                <w:b/>
              </w:rPr>
            </w:pPr>
            <w:ins w:id="3229" w:author="phuong vu" w:date="2018-11-22T13:51:00Z">
              <w:r w:rsidRPr="00B808BD">
                <w:rPr>
                  <w:b/>
                </w:rPr>
                <w:t>Ghi chú</w:t>
              </w:r>
            </w:ins>
          </w:p>
        </w:tc>
        <w:tc>
          <w:tcPr>
            <w:tcW w:w="6686" w:type="dxa"/>
          </w:tcPr>
          <w:p w14:paraId="2A2504C9" w14:textId="77777777" w:rsidR="00C774DC" w:rsidRPr="000245EB" w:rsidRDefault="00C774DC">
            <w:pPr>
              <w:keepNext/>
              <w:spacing w:line="276" w:lineRule="auto"/>
              <w:rPr>
                <w:ins w:id="3230" w:author="phuong vu" w:date="2018-11-22T13:51:00Z"/>
                <w:rPrChange w:id="3231" w:author="Tran Huan" w:date="2018-11-25T16:08:00Z">
                  <w:rPr>
                    <w:ins w:id="3232" w:author="phuong vu" w:date="2018-11-22T13:51:00Z"/>
                    <w:lang w:val="en-US"/>
                  </w:rPr>
                </w:rPrChange>
              </w:rPr>
            </w:pPr>
            <w:ins w:id="3233" w:author="phuong vu" w:date="2018-11-22T13:51:00Z">
              <w:r w:rsidRPr="000245EB">
                <w:rPr>
                  <w:rPrChange w:id="3234" w:author="Tran Huan" w:date="2018-11-25T16:08:00Z">
                    <w:rPr>
                      <w:lang w:val="en-US"/>
                    </w:rPr>
                  </w:rPrChange>
                </w:rPr>
                <w:t>Để tìm kiếm hay lọc, người dùng bắt buộc phải chọn hoặc nhập thông tin tìm kiếm.</w:t>
              </w:r>
            </w:ins>
          </w:p>
        </w:tc>
      </w:tr>
    </w:tbl>
    <w:p w14:paraId="4047F4FC" w14:textId="77777777" w:rsidR="00C774DC" w:rsidRPr="007C127C" w:rsidRDefault="00C774DC">
      <w:pPr>
        <w:spacing w:line="276" w:lineRule="auto"/>
        <w:rPr>
          <w:ins w:id="3235" w:author="phuong vu" w:date="2018-11-22T13:51:00Z"/>
        </w:rPr>
        <w:pPrChange w:id="3236" w:author="phuong vu" w:date="2018-11-23T13:48:00Z">
          <w:pPr/>
        </w:pPrChange>
      </w:pPr>
    </w:p>
    <w:p w14:paraId="238E389F" w14:textId="2BE9EF70" w:rsidR="00C774DC" w:rsidRPr="00760245" w:rsidDel="00817FAF" w:rsidRDefault="00C774DC">
      <w:pPr>
        <w:pStyle w:val="Heading3"/>
        <w:spacing w:line="276" w:lineRule="auto"/>
        <w:rPr>
          <w:ins w:id="3237" w:author="phuong vu" w:date="2018-11-22T13:51:00Z"/>
          <w:del w:id="3238" w:author="Tran Huan" w:date="2018-11-25T21:34:00Z"/>
          <w:lang w:val="vi-VN"/>
          <w:rPrChange w:id="3239" w:author="Tran Huan" w:date="2018-11-25T22:20:00Z">
            <w:rPr>
              <w:ins w:id="3240" w:author="phuong vu" w:date="2018-11-22T13:51:00Z"/>
              <w:del w:id="3241" w:author="Tran Huan" w:date="2018-11-25T21:34:00Z"/>
            </w:rPr>
          </w:rPrChange>
        </w:rPr>
        <w:pPrChange w:id="3242" w:author="phuong vu" w:date="2018-11-23T13:48:00Z">
          <w:pPr>
            <w:pStyle w:val="Heading4"/>
          </w:pPr>
        </w:pPrChange>
      </w:pPr>
      <w:bookmarkStart w:id="3243" w:name="_Toc530662493"/>
      <w:ins w:id="3244" w:author="phuong vu" w:date="2018-11-22T13:51:00Z">
        <w:del w:id="3245" w:author="Tran Huan" w:date="2018-11-25T21:34:00Z">
          <w:r w:rsidRPr="00760245" w:rsidDel="00817FAF">
            <w:rPr>
              <w:lang w:val="vi-VN"/>
              <w:rPrChange w:id="3246" w:author="Tran Huan" w:date="2018-11-25T22:20:00Z">
                <w:rPr/>
              </w:rPrChange>
            </w:rPr>
            <w:delText>Tìm kiếm đơn hàng</w:delText>
          </w:r>
          <w:bookmarkEnd w:id="3243"/>
        </w:del>
      </w:ins>
    </w:p>
    <w:tbl>
      <w:tblPr>
        <w:tblStyle w:val="TableGrid"/>
        <w:tblW w:w="0" w:type="auto"/>
        <w:tblLook w:val="04A0" w:firstRow="1" w:lastRow="0" w:firstColumn="1" w:lastColumn="0" w:noHBand="0" w:noVBand="1"/>
      </w:tblPr>
      <w:tblGrid>
        <w:gridCol w:w="2347"/>
        <w:gridCol w:w="6430"/>
      </w:tblGrid>
      <w:tr w:rsidR="00C774DC" w:rsidRPr="00BA6170" w:rsidDel="00817FAF" w14:paraId="31C232D0" w14:textId="16E3EB19" w:rsidTr="00C774DC">
        <w:trPr>
          <w:ins w:id="3247" w:author="phuong vu" w:date="2018-11-22T13:51:00Z"/>
          <w:del w:id="3248" w:author="Tran Huan" w:date="2018-11-25T21:34:00Z"/>
        </w:trPr>
        <w:tc>
          <w:tcPr>
            <w:tcW w:w="2425" w:type="dxa"/>
          </w:tcPr>
          <w:p w14:paraId="221EF3C5" w14:textId="761DA177" w:rsidR="00C774DC" w:rsidRPr="00BA6170" w:rsidDel="00817FAF" w:rsidRDefault="00C774DC">
            <w:pPr>
              <w:spacing w:line="276" w:lineRule="auto"/>
              <w:rPr>
                <w:ins w:id="3249" w:author="phuong vu" w:date="2018-11-22T13:51:00Z"/>
                <w:del w:id="3250" w:author="Tran Huan" w:date="2018-11-25T21:34:00Z"/>
                <w:b/>
                <w:rPrChange w:id="3251" w:author="Tran Huan" w:date="2018-11-26T01:42:00Z">
                  <w:rPr>
                    <w:ins w:id="3252" w:author="phuong vu" w:date="2018-11-22T13:51:00Z"/>
                    <w:del w:id="3253" w:author="Tran Huan" w:date="2018-11-25T21:34:00Z"/>
                    <w:b/>
                  </w:rPr>
                </w:rPrChange>
              </w:rPr>
            </w:pPr>
            <w:ins w:id="3254" w:author="phuong vu" w:date="2018-11-22T13:51:00Z">
              <w:del w:id="3255" w:author="Tran Huan" w:date="2018-11-25T21:34:00Z">
                <w:r w:rsidRPr="00BA6170" w:rsidDel="00817FAF">
                  <w:rPr>
                    <w:b/>
                    <w:rPrChange w:id="3256" w:author="Tran Huan" w:date="2018-11-26T01:42:00Z">
                      <w:rPr>
                        <w:b/>
                      </w:rPr>
                    </w:rPrChange>
                  </w:rPr>
                  <w:delText>Mã yêu cầu</w:delText>
                </w:r>
              </w:del>
            </w:ins>
          </w:p>
        </w:tc>
        <w:tc>
          <w:tcPr>
            <w:tcW w:w="6686" w:type="dxa"/>
          </w:tcPr>
          <w:p w14:paraId="187A9566" w14:textId="0074AB80" w:rsidR="00C774DC" w:rsidRPr="00760245" w:rsidDel="00817FAF" w:rsidRDefault="00C774DC">
            <w:pPr>
              <w:spacing w:line="276" w:lineRule="auto"/>
              <w:rPr>
                <w:ins w:id="3257" w:author="phuong vu" w:date="2018-11-22T13:51:00Z"/>
                <w:del w:id="3258" w:author="Tran Huan" w:date="2018-11-25T21:34:00Z"/>
                <w:rPrChange w:id="3259" w:author="Tran Huan" w:date="2018-11-25T22:20:00Z">
                  <w:rPr>
                    <w:ins w:id="3260" w:author="phuong vu" w:date="2018-11-22T13:51:00Z"/>
                    <w:del w:id="3261" w:author="Tran Huan" w:date="2018-11-25T21:34:00Z"/>
                    <w:lang w:val="en-US"/>
                  </w:rPr>
                </w:rPrChange>
              </w:rPr>
            </w:pPr>
            <w:ins w:id="3262" w:author="phuong vu" w:date="2018-11-22T13:51:00Z">
              <w:del w:id="3263" w:author="Tran Huan" w:date="2018-11-25T21:34:00Z">
                <w:r w:rsidRPr="00760245" w:rsidDel="00817FAF">
                  <w:rPr>
                    <w:rPrChange w:id="3264" w:author="Tran Huan" w:date="2018-11-25T22:20:00Z">
                      <w:rPr>
                        <w:lang w:val="en-US"/>
                      </w:rPr>
                    </w:rPrChange>
                  </w:rPr>
                  <w:delText>GU_0</w:delText>
                </w:r>
              </w:del>
            </w:ins>
            <w:ins w:id="3265" w:author="phuong vu" w:date="2018-11-23T08:52:00Z">
              <w:del w:id="3266" w:author="Tran Huan" w:date="2018-11-25T21:34:00Z">
                <w:r w:rsidR="007E73AD" w:rsidRPr="00760245" w:rsidDel="00817FAF">
                  <w:rPr>
                    <w:rPrChange w:id="3267" w:author="Tran Huan" w:date="2018-11-25T22:20:00Z">
                      <w:rPr>
                        <w:lang w:val="en-US"/>
                      </w:rPr>
                    </w:rPrChange>
                  </w:rPr>
                  <w:delText>8</w:delText>
                </w:r>
              </w:del>
            </w:ins>
          </w:p>
        </w:tc>
      </w:tr>
      <w:tr w:rsidR="00C774DC" w:rsidRPr="00BA6170" w:rsidDel="00817FAF" w14:paraId="55CB08D8" w14:textId="785D6DB7" w:rsidTr="00C774DC">
        <w:trPr>
          <w:ins w:id="3268" w:author="phuong vu" w:date="2018-11-22T13:51:00Z"/>
          <w:del w:id="3269" w:author="Tran Huan" w:date="2018-11-25T21:34:00Z"/>
        </w:trPr>
        <w:tc>
          <w:tcPr>
            <w:tcW w:w="2425" w:type="dxa"/>
          </w:tcPr>
          <w:p w14:paraId="0224175B" w14:textId="2E205176" w:rsidR="00C774DC" w:rsidRPr="00BA6170" w:rsidDel="00817FAF" w:rsidRDefault="00C774DC">
            <w:pPr>
              <w:spacing w:line="276" w:lineRule="auto"/>
              <w:rPr>
                <w:ins w:id="3270" w:author="phuong vu" w:date="2018-11-22T13:51:00Z"/>
                <w:del w:id="3271" w:author="Tran Huan" w:date="2018-11-25T21:34:00Z"/>
                <w:b/>
                <w:rPrChange w:id="3272" w:author="Tran Huan" w:date="2018-11-26T01:42:00Z">
                  <w:rPr>
                    <w:ins w:id="3273" w:author="phuong vu" w:date="2018-11-22T13:51:00Z"/>
                    <w:del w:id="3274" w:author="Tran Huan" w:date="2018-11-25T21:34:00Z"/>
                    <w:b/>
                  </w:rPr>
                </w:rPrChange>
              </w:rPr>
            </w:pPr>
            <w:ins w:id="3275" w:author="phuong vu" w:date="2018-11-22T13:51:00Z">
              <w:del w:id="3276" w:author="Tran Huan" w:date="2018-11-25T21:34:00Z">
                <w:r w:rsidRPr="00BA6170" w:rsidDel="00817FAF">
                  <w:rPr>
                    <w:b/>
                    <w:rPrChange w:id="3277" w:author="Tran Huan" w:date="2018-11-26T01:42:00Z">
                      <w:rPr>
                        <w:b/>
                      </w:rPr>
                    </w:rPrChange>
                  </w:rPr>
                  <w:delText>Tên chức năng</w:delText>
                </w:r>
              </w:del>
            </w:ins>
          </w:p>
        </w:tc>
        <w:tc>
          <w:tcPr>
            <w:tcW w:w="6686" w:type="dxa"/>
          </w:tcPr>
          <w:p w14:paraId="3DA09D9B" w14:textId="6CB1B443" w:rsidR="00C774DC" w:rsidRPr="00760245" w:rsidDel="00817FAF" w:rsidRDefault="00C774DC">
            <w:pPr>
              <w:spacing w:line="276" w:lineRule="auto"/>
              <w:rPr>
                <w:ins w:id="3278" w:author="phuong vu" w:date="2018-11-22T13:51:00Z"/>
                <w:del w:id="3279" w:author="Tran Huan" w:date="2018-11-25T21:34:00Z"/>
                <w:rPrChange w:id="3280" w:author="Tran Huan" w:date="2018-11-25T22:20:00Z">
                  <w:rPr>
                    <w:ins w:id="3281" w:author="phuong vu" w:date="2018-11-22T13:51:00Z"/>
                    <w:del w:id="3282" w:author="Tran Huan" w:date="2018-11-25T21:34:00Z"/>
                    <w:lang w:val="en-US"/>
                  </w:rPr>
                </w:rPrChange>
              </w:rPr>
            </w:pPr>
            <w:ins w:id="3283" w:author="phuong vu" w:date="2018-11-22T13:51:00Z">
              <w:del w:id="3284" w:author="Tran Huan" w:date="2018-11-25T21:34:00Z">
                <w:r w:rsidRPr="00BA6170" w:rsidDel="00817FAF">
                  <w:rPr>
                    <w:rPrChange w:id="3285" w:author="Tran Huan" w:date="2018-11-26T01:42:00Z">
                      <w:rPr/>
                    </w:rPrChange>
                  </w:rPr>
                  <w:delText>Tìm kiếm đơn hàng</w:delText>
                </w:r>
              </w:del>
            </w:ins>
          </w:p>
        </w:tc>
      </w:tr>
      <w:tr w:rsidR="00C774DC" w:rsidRPr="00BA6170" w:rsidDel="00817FAF" w14:paraId="40E492D4" w14:textId="2FAF28F8" w:rsidTr="00C774DC">
        <w:trPr>
          <w:ins w:id="3286" w:author="phuong vu" w:date="2018-11-22T13:51:00Z"/>
          <w:del w:id="3287" w:author="Tran Huan" w:date="2018-11-25T21:34:00Z"/>
        </w:trPr>
        <w:tc>
          <w:tcPr>
            <w:tcW w:w="2425" w:type="dxa"/>
          </w:tcPr>
          <w:p w14:paraId="691F2686" w14:textId="4936BA3E" w:rsidR="00C774DC" w:rsidRPr="00BA6170" w:rsidDel="00817FAF" w:rsidRDefault="00C774DC">
            <w:pPr>
              <w:spacing w:line="276" w:lineRule="auto"/>
              <w:rPr>
                <w:ins w:id="3288" w:author="phuong vu" w:date="2018-11-22T13:51:00Z"/>
                <w:del w:id="3289" w:author="Tran Huan" w:date="2018-11-25T21:34:00Z"/>
                <w:b/>
                <w:rPrChange w:id="3290" w:author="Tran Huan" w:date="2018-11-26T01:42:00Z">
                  <w:rPr>
                    <w:ins w:id="3291" w:author="phuong vu" w:date="2018-11-22T13:51:00Z"/>
                    <w:del w:id="3292" w:author="Tran Huan" w:date="2018-11-25T21:34:00Z"/>
                    <w:b/>
                  </w:rPr>
                </w:rPrChange>
              </w:rPr>
            </w:pPr>
            <w:ins w:id="3293" w:author="phuong vu" w:date="2018-11-22T13:51:00Z">
              <w:del w:id="3294" w:author="Tran Huan" w:date="2018-11-25T21:34:00Z">
                <w:r w:rsidRPr="00BA6170" w:rsidDel="00817FAF">
                  <w:rPr>
                    <w:b/>
                    <w:rPrChange w:id="3295" w:author="Tran Huan" w:date="2018-11-26T01:42:00Z">
                      <w:rPr>
                        <w:b/>
                      </w:rPr>
                    </w:rPrChange>
                  </w:rPr>
                  <w:delText>Đối tượng sử dụng</w:delText>
                </w:r>
              </w:del>
            </w:ins>
          </w:p>
        </w:tc>
        <w:tc>
          <w:tcPr>
            <w:tcW w:w="6686" w:type="dxa"/>
          </w:tcPr>
          <w:p w14:paraId="6B15DDA2" w14:textId="26694600" w:rsidR="00C774DC" w:rsidRPr="00760245" w:rsidDel="00817FAF" w:rsidRDefault="00C774DC">
            <w:pPr>
              <w:spacing w:line="276" w:lineRule="auto"/>
              <w:rPr>
                <w:ins w:id="3296" w:author="phuong vu" w:date="2018-11-22T13:51:00Z"/>
                <w:del w:id="3297" w:author="Tran Huan" w:date="2018-11-25T21:34:00Z"/>
                <w:rPrChange w:id="3298" w:author="Tran Huan" w:date="2018-11-25T22:20:00Z">
                  <w:rPr>
                    <w:ins w:id="3299" w:author="phuong vu" w:date="2018-11-22T13:51:00Z"/>
                    <w:del w:id="3300" w:author="Tran Huan" w:date="2018-11-25T21:34:00Z"/>
                    <w:lang w:val="en-US"/>
                  </w:rPr>
                </w:rPrChange>
              </w:rPr>
            </w:pPr>
            <w:ins w:id="3301" w:author="phuong vu" w:date="2018-11-22T13:51:00Z">
              <w:del w:id="3302" w:author="Tran Huan" w:date="2018-11-25T21:34:00Z">
                <w:r w:rsidRPr="00760245" w:rsidDel="00817FAF">
                  <w:rPr>
                    <w:rPrChange w:id="3303" w:author="Tran Huan" w:date="2018-11-25T22:20:00Z">
                      <w:rPr>
                        <w:lang w:val="en-US"/>
                      </w:rPr>
                    </w:rPrChange>
                  </w:rPr>
                  <w:delText>Nhân viên cửa hàng</w:delText>
                </w:r>
              </w:del>
            </w:ins>
          </w:p>
        </w:tc>
      </w:tr>
      <w:tr w:rsidR="00C774DC" w:rsidRPr="00BA6170" w:rsidDel="00817FAF" w14:paraId="08C09361" w14:textId="092B26C8" w:rsidTr="00C774DC">
        <w:trPr>
          <w:ins w:id="3304" w:author="phuong vu" w:date="2018-11-22T13:51:00Z"/>
          <w:del w:id="3305" w:author="Tran Huan" w:date="2018-11-25T21:34:00Z"/>
        </w:trPr>
        <w:tc>
          <w:tcPr>
            <w:tcW w:w="2425" w:type="dxa"/>
          </w:tcPr>
          <w:p w14:paraId="1BE195FA" w14:textId="0D9FC41F" w:rsidR="00C774DC" w:rsidRPr="00BA6170" w:rsidDel="00817FAF" w:rsidRDefault="00C774DC">
            <w:pPr>
              <w:spacing w:line="276" w:lineRule="auto"/>
              <w:rPr>
                <w:ins w:id="3306" w:author="phuong vu" w:date="2018-11-22T13:51:00Z"/>
                <w:del w:id="3307" w:author="Tran Huan" w:date="2018-11-25T21:34:00Z"/>
                <w:b/>
                <w:rPrChange w:id="3308" w:author="Tran Huan" w:date="2018-11-26T01:42:00Z">
                  <w:rPr>
                    <w:ins w:id="3309" w:author="phuong vu" w:date="2018-11-22T13:51:00Z"/>
                    <w:del w:id="3310" w:author="Tran Huan" w:date="2018-11-25T21:34:00Z"/>
                    <w:b/>
                  </w:rPr>
                </w:rPrChange>
              </w:rPr>
            </w:pPr>
            <w:ins w:id="3311" w:author="phuong vu" w:date="2018-11-22T13:51:00Z">
              <w:del w:id="3312" w:author="Tran Huan" w:date="2018-11-25T21:34:00Z">
                <w:r w:rsidRPr="00BA6170" w:rsidDel="00817FAF">
                  <w:rPr>
                    <w:b/>
                    <w:rPrChange w:id="3313" w:author="Tran Huan" w:date="2018-11-26T01:42:00Z">
                      <w:rPr>
                        <w:b/>
                      </w:rPr>
                    </w:rPrChange>
                  </w:rPr>
                  <w:delText>Tiền điều kiện</w:delText>
                </w:r>
              </w:del>
            </w:ins>
          </w:p>
        </w:tc>
        <w:tc>
          <w:tcPr>
            <w:tcW w:w="6686" w:type="dxa"/>
          </w:tcPr>
          <w:p w14:paraId="38434BD2" w14:textId="6AB6FD95" w:rsidR="00C774DC" w:rsidRPr="000245EB" w:rsidDel="00817FAF" w:rsidRDefault="00C774DC">
            <w:pPr>
              <w:spacing w:line="276" w:lineRule="auto"/>
              <w:rPr>
                <w:ins w:id="3314" w:author="phuong vu" w:date="2018-11-22T13:51:00Z"/>
                <w:del w:id="3315" w:author="Tran Huan" w:date="2018-11-25T21:34:00Z"/>
                <w:rPrChange w:id="3316" w:author="Tran Huan" w:date="2018-11-25T16:08:00Z">
                  <w:rPr>
                    <w:ins w:id="3317" w:author="phuong vu" w:date="2018-11-22T13:51:00Z"/>
                    <w:del w:id="3318" w:author="Tran Huan" w:date="2018-11-25T21:34:00Z"/>
                    <w:lang w:val="en-US"/>
                  </w:rPr>
                </w:rPrChange>
              </w:rPr>
            </w:pPr>
            <w:ins w:id="3319" w:author="phuong vu" w:date="2018-11-22T13:51:00Z">
              <w:del w:id="3320" w:author="Tran Huan" w:date="2018-11-25T21:34:00Z">
                <w:r w:rsidRPr="000245EB" w:rsidDel="00817FAF">
                  <w:rPr>
                    <w:rPrChange w:id="3321" w:author="Tran Huan" w:date="2018-11-25T16:08:00Z">
                      <w:rPr>
                        <w:lang w:val="en-US"/>
                      </w:rPr>
                    </w:rPrChange>
                  </w:rPr>
                  <w:delText>Truy cập được trang web quản lí và đăng nhập thành công vào hệ thống.</w:delText>
                </w:r>
              </w:del>
            </w:ins>
          </w:p>
        </w:tc>
      </w:tr>
      <w:tr w:rsidR="00C774DC" w:rsidRPr="00BA6170" w:rsidDel="00817FAF" w14:paraId="63A063BF" w14:textId="3FA129DE" w:rsidTr="00C774DC">
        <w:trPr>
          <w:ins w:id="3322" w:author="phuong vu" w:date="2018-11-22T13:51:00Z"/>
          <w:del w:id="3323" w:author="Tran Huan" w:date="2018-11-25T21:34:00Z"/>
        </w:trPr>
        <w:tc>
          <w:tcPr>
            <w:tcW w:w="2425" w:type="dxa"/>
          </w:tcPr>
          <w:p w14:paraId="5EE2ACC7" w14:textId="7444893A" w:rsidR="00C774DC" w:rsidRPr="00BA6170" w:rsidDel="00817FAF" w:rsidRDefault="00C774DC">
            <w:pPr>
              <w:spacing w:line="276" w:lineRule="auto"/>
              <w:rPr>
                <w:ins w:id="3324" w:author="phuong vu" w:date="2018-11-22T13:51:00Z"/>
                <w:del w:id="3325" w:author="Tran Huan" w:date="2018-11-25T21:34:00Z"/>
                <w:b/>
                <w:rPrChange w:id="3326" w:author="Tran Huan" w:date="2018-11-26T01:42:00Z">
                  <w:rPr>
                    <w:ins w:id="3327" w:author="phuong vu" w:date="2018-11-22T13:51:00Z"/>
                    <w:del w:id="3328" w:author="Tran Huan" w:date="2018-11-25T21:34:00Z"/>
                    <w:b/>
                  </w:rPr>
                </w:rPrChange>
              </w:rPr>
            </w:pPr>
            <w:ins w:id="3329" w:author="phuong vu" w:date="2018-11-22T13:51:00Z">
              <w:del w:id="3330" w:author="Tran Huan" w:date="2018-11-25T21:34:00Z">
                <w:r w:rsidRPr="00BA6170" w:rsidDel="00817FAF">
                  <w:rPr>
                    <w:b/>
                    <w:rPrChange w:id="3331" w:author="Tran Huan" w:date="2018-11-26T01:42:00Z">
                      <w:rPr>
                        <w:b/>
                      </w:rPr>
                    </w:rPrChange>
                  </w:rPr>
                  <w:delText>Cách xử lí</w:delText>
                </w:r>
              </w:del>
            </w:ins>
          </w:p>
        </w:tc>
        <w:tc>
          <w:tcPr>
            <w:tcW w:w="6686" w:type="dxa"/>
          </w:tcPr>
          <w:p w14:paraId="390B4581" w14:textId="7E3DE62F" w:rsidR="00C774DC" w:rsidRPr="000245EB" w:rsidDel="00817FAF" w:rsidRDefault="00C774DC">
            <w:pPr>
              <w:spacing w:line="276" w:lineRule="auto"/>
              <w:rPr>
                <w:ins w:id="3332" w:author="phuong vu" w:date="2018-11-22T13:51:00Z"/>
                <w:del w:id="3333" w:author="Tran Huan" w:date="2018-11-25T21:34:00Z"/>
                <w:rPrChange w:id="3334" w:author="Tran Huan" w:date="2018-11-25T16:08:00Z">
                  <w:rPr>
                    <w:ins w:id="3335" w:author="phuong vu" w:date="2018-11-22T13:51:00Z"/>
                    <w:del w:id="3336" w:author="Tran Huan" w:date="2018-11-25T21:34:00Z"/>
                    <w:lang w:val="en-US"/>
                  </w:rPr>
                </w:rPrChange>
              </w:rPr>
            </w:pPr>
            <w:ins w:id="3337" w:author="phuong vu" w:date="2018-11-22T13:51:00Z">
              <w:del w:id="3338" w:author="Tran Huan" w:date="2018-11-25T21:34:00Z">
                <w:r w:rsidRPr="000245EB" w:rsidDel="00817FAF">
                  <w:rPr>
                    <w:rPrChange w:id="3339" w:author="Tran Huan" w:date="2018-11-25T16:08:00Z">
                      <w:rPr>
                        <w:lang w:val="en-US"/>
                      </w:rPr>
                    </w:rPrChange>
                  </w:rPr>
                  <w:delText xml:space="preserve">Bước 1: Chọn một trong ba hình thức để tìm kiếm: Quét mã QR – Code, tên khách hàng hoặc mã đơn hàng. </w:delText>
                </w:r>
              </w:del>
            </w:ins>
          </w:p>
          <w:p w14:paraId="00763F55" w14:textId="099549FA" w:rsidR="00C774DC" w:rsidRPr="000245EB" w:rsidDel="00817FAF" w:rsidRDefault="00C774DC">
            <w:pPr>
              <w:spacing w:line="276" w:lineRule="auto"/>
              <w:rPr>
                <w:ins w:id="3340" w:author="phuong vu" w:date="2018-11-22T13:51:00Z"/>
                <w:del w:id="3341" w:author="Tran Huan" w:date="2018-11-25T21:34:00Z"/>
                <w:rPrChange w:id="3342" w:author="Tran Huan" w:date="2018-11-25T16:08:00Z">
                  <w:rPr>
                    <w:ins w:id="3343" w:author="phuong vu" w:date="2018-11-22T13:51:00Z"/>
                    <w:del w:id="3344" w:author="Tran Huan" w:date="2018-11-25T21:34:00Z"/>
                    <w:lang w:val="en-US"/>
                  </w:rPr>
                </w:rPrChange>
              </w:rPr>
            </w:pPr>
            <w:ins w:id="3345" w:author="phuong vu" w:date="2018-11-22T13:51:00Z">
              <w:del w:id="3346" w:author="Tran Huan" w:date="2018-11-25T21:34:00Z">
                <w:r w:rsidRPr="000245EB" w:rsidDel="00817FAF">
                  <w:rPr>
                    <w:rPrChange w:id="3347" w:author="Tran Huan" w:date="2018-11-25T16:08:00Z">
                      <w:rPr>
                        <w:lang w:val="en-US"/>
                      </w:rPr>
                    </w:rPrChange>
                  </w:rPr>
                  <w:delText>Bước 2: Nhập các thông tin yêu cầu.</w:delText>
                </w:r>
              </w:del>
            </w:ins>
          </w:p>
          <w:p w14:paraId="53684EB5" w14:textId="4EAC3604" w:rsidR="00C774DC" w:rsidRPr="000245EB" w:rsidDel="00817FAF" w:rsidRDefault="00C774DC">
            <w:pPr>
              <w:spacing w:line="276" w:lineRule="auto"/>
              <w:rPr>
                <w:ins w:id="3348" w:author="phuong vu" w:date="2018-11-22T13:51:00Z"/>
                <w:del w:id="3349" w:author="Tran Huan" w:date="2018-11-25T21:34:00Z"/>
                <w:rPrChange w:id="3350" w:author="Tran Huan" w:date="2018-11-25T16:08:00Z">
                  <w:rPr>
                    <w:ins w:id="3351" w:author="phuong vu" w:date="2018-11-22T13:51:00Z"/>
                    <w:del w:id="3352" w:author="Tran Huan" w:date="2018-11-25T21:34:00Z"/>
                    <w:lang w:val="en-US"/>
                  </w:rPr>
                </w:rPrChange>
              </w:rPr>
            </w:pPr>
            <w:ins w:id="3353" w:author="phuong vu" w:date="2018-11-22T13:51:00Z">
              <w:del w:id="3354" w:author="Tran Huan" w:date="2018-11-25T21:34:00Z">
                <w:r w:rsidRPr="000245EB" w:rsidDel="00817FAF">
                  <w:rPr>
                    <w:rPrChange w:id="3355" w:author="Tran Huan" w:date="2018-11-25T16:08:00Z">
                      <w:rPr>
                        <w:lang w:val="en-US"/>
                      </w:rPr>
                    </w:rPrChange>
                  </w:rPr>
                  <w:delText xml:space="preserve">Bước 3: Nhấn nút </w:delText>
                </w:r>
                <w:r w:rsidRPr="000245EB" w:rsidDel="00817FAF">
                  <w:rPr>
                    <w:i/>
                    <w:rPrChange w:id="3356" w:author="Tran Huan" w:date="2018-11-25T16:08:00Z">
                      <w:rPr>
                        <w:i/>
                        <w:lang w:val="en-US"/>
                      </w:rPr>
                    </w:rPrChange>
                  </w:rPr>
                  <w:delText>“tìm kiếm”.</w:delText>
                </w:r>
              </w:del>
            </w:ins>
          </w:p>
        </w:tc>
      </w:tr>
      <w:tr w:rsidR="00C774DC" w:rsidRPr="00BA6170" w:rsidDel="00817FAF" w14:paraId="118628D3" w14:textId="75EC7AA0" w:rsidTr="00C774DC">
        <w:trPr>
          <w:ins w:id="3357" w:author="phuong vu" w:date="2018-11-22T13:51:00Z"/>
          <w:del w:id="3358" w:author="Tran Huan" w:date="2018-11-25T21:34:00Z"/>
        </w:trPr>
        <w:tc>
          <w:tcPr>
            <w:tcW w:w="2425" w:type="dxa"/>
          </w:tcPr>
          <w:p w14:paraId="1B1F9492" w14:textId="1D2BC4C1" w:rsidR="00C774DC" w:rsidRPr="00BA6170" w:rsidDel="00817FAF" w:rsidRDefault="00C774DC">
            <w:pPr>
              <w:spacing w:line="276" w:lineRule="auto"/>
              <w:rPr>
                <w:ins w:id="3359" w:author="phuong vu" w:date="2018-11-22T13:51:00Z"/>
                <w:del w:id="3360" w:author="Tran Huan" w:date="2018-11-25T21:34:00Z"/>
                <w:b/>
                <w:rPrChange w:id="3361" w:author="Tran Huan" w:date="2018-11-26T01:42:00Z">
                  <w:rPr>
                    <w:ins w:id="3362" w:author="phuong vu" w:date="2018-11-22T13:51:00Z"/>
                    <w:del w:id="3363" w:author="Tran Huan" w:date="2018-11-25T21:34:00Z"/>
                    <w:b/>
                  </w:rPr>
                </w:rPrChange>
              </w:rPr>
            </w:pPr>
            <w:ins w:id="3364" w:author="phuong vu" w:date="2018-11-22T13:51:00Z">
              <w:del w:id="3365" w:author="Tran Huan" w:date="2018-11-25T21:34:00Z">
                <w:r w:rsidRPr="00BA6170" w:rsidDel="00817FAF">
                  <w:rPr>
                    <w:b/>
                    <w:rPrChange w:id="3366" w:author="Tran Huan" w:date="2018-11-26T01:42:00Z">
                      <w:rPr>
                        <w:b/>
                      </w:rPr>
                    </w:rPrChange>
                  </w:rPr>
                  <w:delText>Kết quả</w:delText>
                </w:r>
              </w:del>
            </w:ins>
          </w:p>
        </w:tc>
        <w:tc>
          <w:tcPr>
            <w:tcW w:w="6686" w:type="dxa"/>
          </w:tcPr>
          <w:p w14:paraId="25935405" w14:textId="14CE2A0D" w:rsidR="00C774DC" w:rsidRPr="000245EB" w:rsidDel="00817FAF" w:rsidRDefault="00C774DC">
            <w:pPr>
              <w:spacing w:line="276" w:lineRule="auto"/>
              <w:rPr>
                <w:ins w:id="3367" w:author="phuong vu" w:date="2018-11-22T13:51:00Z"/>
                <w:del w:id="3368" w:author="Tran Huan" w:date="2018-11-25T21:34:00Z"/>
                <w:rPrChange w:id="3369" w:author="Tran Huan" w:date="2018-11-25T16:08:00Z">
                  <w:rPr>
                    <w:ins w:id="3370" w:author="phuong vu" w:date="2018-11-22T13:51:00Z"/>
                    <w:del w:id="3371" w:author="Tran Huan" w:date="2018-11-25T21:34:00Z"/>
                    <w:lang w:val="en-US"/>
                  </w:rPr>
                </w:rPrChange>
              </w:rPr>
            </w:pPr>
            <w:ins w:id="3372" w:author="phuong vu" w:date="2018-11-22T13:51:00Z">
              <w:del w:id="3373" w:author="Tran Huan" w:date="2018-11-25T21:34:00Z">
                <w:r w:rsidRPr="000245EB" w:rsidDel="00817FAF">
                  <w:rPr>
                    <w:rPrChange w:id="3374" w:author="Tran Huan" w:date="2018-11-25T16:08:00Z">
                      <w:rPr>
                        <w:lang w:val="en-US"/>
                      </w:rPr>
                    </w:rPrChange>
                  </w:rPr>
                  <w:delText>Hiển thị kết quả mởi khung kế bên khung tìm kiếm.</w:delText>
                </w:r>
              </w:del>
            </w:ins>
          </w:p>
          <w:p w14:paraId="200B1963" w14:textId="62341A82" w:rsidR="00C774DC" w:rsidRPr="000245EB" w:rsidDel="00817FAF" w:rsidRDefault="00C774DC">
            <w:pPr>
              <w:spacing w:line="276" w:lineRule="auto"/>
              <w:rPr>
                <w:ins w:id="3375" w:author="phuong vu" w:date="2018-11-22T13:51:00Z"/>
                <w:del w:id="3376" w:author="Tran Huan" w:date="2018-11-25T21:34:00Z"/>
                <w:rPrChange w:id="3377" w:author="Tran Huan" w:date="2018-11-25T16:08:00Z">
                  <w:rPr>
                    <w:ins w:id="3378" w:author="phuong vu" w:date="2018-11-22T13:51:00Z"/>
                    <w:del w:id="3379" w:author="Tran Huan" w:date="2018-11-25T21:34:00Z"/>
                    <w:lang w:val="en-US"/>
                  </w:rPr>
                </w:rPrChange>
              </w:rPr>
            </w:pPr>
            <w:ins w:id="3380" w:author="phuong vu" w:date="2018-11-22T13:51:00Z">
              <w:del w:id="3381" w:author="Tran Huan" w:date="2018-11-25T21:34:00Z">
                <w:r w:rsidRPr="000245EB" w:rsidDel="00817FAF">
                  <w:rPr>
                    <w:rPrChange w:id="3382" w:author="Tran Huan" w:date="2018-11-25T16:08:00Z">
                      <w:rPr>
                        <w:lang w:val="en-US"/>
                      </w:rPr>
                    </w:rPrChange>
                  </w:rPr>
                  <w:delText>Kết quả tìm kiếm bao gồm:</w:delText>
                </w:r>
              </w:del>
            </w:ins>
          </w:p>
          <w:p w14:paraId="64D9AF13" w14:textId="2DE55B1B" w:rsidR="00C774DC" w:rsidRPr="000245EB" w:rsidDel="00817FAF" w:rsidRDefault="00C774DC">
            <w:pPr>
              <w:pStyle w:val="ListParagraph"/>
              <w:numPr>
                <w:ilvl w:val="0"/>
                <w:numId w:val="31"/>
              </w:numPr>
              <w:spacing w:line="276" w:lineRule="auto"/>
              <w:rPr>
                <w:ins w:id="3383" w:author="phuong vu" w:date="2018-11-22T13:51:00Z"/>
                <w:del w:id="3384" w:author="Tran Huan" w:date="2018-11-25T21:34:00Z"/>
                <w:rPrChange w:id="3385" w:author="Tran Huan" w:date="2018-11-25T16:08:00Z">
                  <w:rPr>
                    <w:ins w:id="3386" w:author="phuong vu" w:date="2018-11-22T13:51:00Z"/>
                    <w:del w:id="3387" w:author="Tran Huan" w:date="2018-11-25T21:34:00Z"/>
                    <w:lang w:val="en-US"/>
                  </w:rPr>
                </w:rPrChange>
              </w:rPr>
            </w:pPr>
            <w:ins w:id="3388" w:author="phuong vu" w:date="2018-11-22T13:51:00Z">
              <w:del w:id="3389" w:author="Tran Huan" w:date="2018-11-25T21:34:00Z">
                <w:r w:rsidRPr="000245EB" w:rsidDel="00817FAF">
                  <w:rPr>
                    <w:rPrChange w:id="3390" w:author="Tran Huan" w:date="2018-11-25T16:08:00Z">
                      <w:rPr>
                        <w:lang w:val="en-US"/>
                      </w:rPr>
                    </w:rPrChange>
                  </w:rPr>
                  <w:delText>Tên khách hàng (liên kết với trang xem thông tin chi tiết đơn hàng).</w:delText>
                </w:r>
              </w:del>
            </w:ins>
          </w:p>
          <w:p w14:paraId="0E1E4A04" w14:textId="70748E34" w:rsidR="00C774DC" w:rsidRPr="00760245" w:rsidDel="00817FAF" w:rsidRDefault="00C774DC">
            <w:pPr>
              <w:pStyle w:val="ListParagraph"/>
              <w:numPr>
                <w:ilvl w:val="0"/>
                <w:numId w:val="31"/>
              </w:numPr>
              <w:spacing w:line="276" w:lineRule="auto"/>
              <w:rPr>
                <w:ins w:id="3391" w:author="phuong vu" w:date="2018-11-22T13:51:00Z"/>
                <w:del w:id="3392" w:author="Tran Huan" w:date="2018-11-25T21:34:00Z"/>
                <w:rPrChange w:id="3393" w:author="Tran Huan" w:date="2018-11-25T22:20:00Z">
                  <w:rPr>
                    <w:ins w:id="3394" w:author="phuong vu" w:date="2018-11-22T13:51:00Z"/>
                    <w:del w:id="3395" w:author="Tran Huan" w:date="2018-11-25T21:34:00Z"/>
                    <w:lang w:val="en-US"/>
                  </w:rPr>
                </w:rPrChange>
              </w:rPr>
            </w:pPr>
            <w:ins w:id="3396" w:author="phuong vu" w:date="2018-11-22T13:51:00Z">
              <w:del w:id="3397" w:author="Tran Huan" w:date="2018-11-25T21:34:00Z">
                <w:r w:rsidRPr="00760245" w:rsidDel="00817FAF">
                  <w:rPr>
                    <w:rPrChange w:id="3398" w:author="Tran Huan" w:date="2018-11-25T22:20:00Z">
                      <w:rPr>
                        <w:lang w:val="en-US"/>
                      </w:rPr>
                    </w:rPrChange>
                  </w:rPr>
                  <w:delText>Số điện thoại, email</w:delText>
                </w:r>
              </w:del>
            </w:ins>
          </w:p>
          <w:p w14:paraId="3B0A3453" w14:textId="3F212746" w:rsidR="00C774DC" w:rsidRPr="00760245" w:rsidDel="00817FAF" w:rsidRDefault="00C774DC">
            <w:pPr>
              <w:pStyle w:val="ListParagraph"/>
              <w:numPr>
                <w:ilvl w:val="0"/>
                <w:numId w:val="31"/>
              </w:numPr>
              <w:spacing w:line="276" w:lineRule="auto"/>
              <w:rPr>
                <w:ins w:id="3399" w:author="phuong vu" w:date="2018-11-22T13:51:00Z"/>
                <w:del w:id="3400" w:author="Tran Huan" w:date="2018-11-25T21:34:00Z"/>
                <w:rPrChange w:id="3401" w:author="Tran Huan" w:date="2018-11-25T22:20:00Z">
                  <w:rPr>
                    <w:ins w:id="3402" w:author="phuong vu" w:date="2018-11-22T13:51:00Z"/>
                    <w:del w:id="3403" w:author="Tran Huan" w:date="2018-11-25T21:34:00Z"/>
                    <w:lang w:val="en-US"/>
                  </w:rPr>
                </w:rPrChange>
              </w:rPr>
            </w:pPr>
            <w:ins w:id="3404" w:author="phuong vu" w:date="2018-11-22T13:51:00Z">
              <w:del w:id="3405" w:author="Tran Huan" w:date="2018-11-25T21:34:00Z">
                <w:r w:rsidRPr="00760245" w:rsidDel="00817FAF">
                  <w:rPr>
                    <w:rPrChange w:id="3406" w:author="Tran Huan" w:date="2018-11-25T22:20:00Z">
                      <w:rPr>
                        <w:lang w:val="en-US"/>
                      </w:rPr>
                    </w:rPrChange>
                  </w:rPr>
                  <w:delText>Trạng thái đơn hàng</w:delText>
                </w:r>
              </w:del>
            </w:ins>
          </w:p>
        </w:tc>
      </w:tr>
      <w:tr w:rsidR="00C774DC" w:rsidRPr="00BA6170" w:rsidDel="00817FAF" w14:paraId="30C7009B" w14:textId="5F6A8F34" w:rsidTr="00C774DC">
        <w:trPr>
          <w:ins w:id="3407" w:author="phuong vu" w:date="2018-11-22T13:51:00Z"/>
          <w:del w:id="3408" w:author="Tran Huan" w:date="2018-11-25T21:34:00Z"/>
        </w:trPr>
        <w:tc>
          <w:tcPr>
            <w:tcW w:w="2425" w:type="dxa"/>
          </w:tcPr>
          <w:p w14:paraId="62D8E3DE" w14:textId="0C292FEF" w:rsidR="00C774DC" w:rsidRPr="00BA6170" w:rsidDel="00817FAF" w:rsidRDefault="00C774DC">
            <w:pPr>
              <w:spacing w:line="276" w:lineRule="auto"/>
              <w:rPr>
                <w:ins w:id="3409" w:author="phuong vu" w:date="2018-11-22T13:51:00Z"/>
                <w:del w:id="3410" w:author="Tran Huan" w:date="2018-11-25T21:34:00Z"/>
                <w:b/>
                <w:rPrChange w:id="3411" w:author="Tran Huan" w:date="2018-11-26T01:42:00Z">
                  <w:rPr>
                    <w:ins w:id="3412" w:author="phuong vu" w:date="2018-11-22T13:51:00Z"/>
                    <w:del w:id="3413" w:author="Tran Huan" w:date="2018-11-25T21:34:00Z"/>
                    <w:b/>
                  </w:rPr>
                </w:rPrChange>
              </w:rPr>
            </w:pPr>
            <w:ins w:id="3414" w:author="phuong vu" w:date="2018-11-22T13:51:00Z">
              <w:del w:id="3415" w:author="Tran Huan" w:date="2018-11-25T21:34:00Z">
                <w:r w:rsidRPr="00BA6170" w:rsidDel="00817FAF">
                  <w:rPr>
                    <w:b/>
                    <w:rPrChange w:id="3416" w:author="Tran Huan" w:date="2018-11-26T01:42:00Z">
                      <w:rPr>
                        <w:b/>
                      </w:rPr>
                    </w:rPrChange>
                  </w:rPr>
                  <w:delText>Ghi chú</w:delText>
                </w:r>
              </w:del>
            </w:ins>
          </w:p>
        </w:tc>
        <w:tc>
          <w:tcPr>
            <w:tcW w:w="6686" w:type="dxa"/>
          </w:tcPr>
          <w:p w14:paraId="35AAA4D9" w14:textId="58FE503D" w:rsidR="00C774DC" w:rsidRPr="000245EB" w:rsidDel="00817FAF" w:rsidRDefault="00C774DC">
            <w:pPr>
              <w:keepNext/>
              <w:spacing w:line="276" w:lineRule="auto"/>
              <w:rPr>
                <w:ins w:id="3417" w:author="phuong vu" w:date="2018-11-22T13:51:00Z"/>
                <w:del w:id="3418" w:author="Tran Huan" w:date="2018-11-25T21:34:00Z"/>
                <w:rPrChange w:id="3419" w:author="Tran Huan" w:date="2018-11-25T16:08:00Z">
                  <w:rPr>
                    <w:ins w:id="3420" w:author="phuong vu" w:date="2018-11-22T13:51:00Z"/>
                    <w:del w:id="3421" w:author="Tran Huan" w:date="2018-11-25T21:34:00Z"/>
                    <w:lang w:val="en-US"/>
                  </w:rPr>
                </w:rPrChange>
              </w:rPr>
            </w:pPr>
            <w:ins w:id="3422" w:author="phuong vu" w:date="2018-11-22T13:51:00Z">
              <w:del w:id="3423" w:author="Tran Huan" w:date="2018-11-25T21:34:00Z">
                <w:r w:rsidRPr="000245EB" w:rsidDel="00817FAF">
                  <w:rPr>
                    <w:rPrChange w:id="3424" w:author="Tran Huan" w:date="2018-11-25T16:08:00Z">
                      <w:rPr>
                        <w:lang w:val="en-US"/>
                      </w:rPr>
                    </w:rPrChange>
                  </w:rPr>
                  <w:delText>Nếu không có thông tin nào nhập, Khi người dùng nhấn tìm kiếm, kết quả sẽ hiển thị tất cả.</w:delText>
                </w:r>
              </w:del>
            </w:ins>
          </w:p>
          <w:p w14:paraId="6E82F391" w14:textId="42E17C4E" w:rsidR="00C774DC" w:rsidRPr="000245EB" w:rsidDel="00817FAF" w:rsidRDefault="00C774DC">
            <w:pPr>
              <w:keepNext/>
              <w:spacing w:line="276" w:lineRule="auto"/>
              <w:rPr>
                <w:ins w:id="3425" w:author="phuong vu" w:date="2018-11-22T13:51:00Z"/>
                <w:del w:id="3426" w:author="Tran Huan" w:date="2018-11-25T21:34:00Z"/>
                <w:i/>
                <w:rPrChange w:id="3427" w:author="Tran Huan" w:date="2018-11-25T16:08:00Z">
                  <w:rPr>
                    <w:ins w:id="3428" w:author="phuong vu" w:date="2018-11-22T13:51:00Z"/>
                    <w:del w:id="3429" w:author="Tran Huan" w:date="2018-11-25T21:34:00Z"/>
                    <w:i/>
                    <w:lang w:val="en-US"/>
                  </w:rPr>
                </w:rPrChange>
              </w:rPr>
            </w:pPr>
            <w:ins w:id="3430" w:author="phuong vu" w:date="2018-11-22T13:51:00Z">
              <w:del w:id="3431" w:author="Tran Huan" w:date="2018-11-25T21:34:00Z">
                <w:r w:rsidRPr="000245EB" w:rsidDel="00817FAF">
                  <w:rPr>
                    <w:rPrChange w:id="3432" w:author="Tran Huan" w:date="2018-11-25T16:08:00Z">
                      <w:rPr>
                        <w:lang w:val="en-US"/>
                      </w:rPr>
                    </w:rPrChange>
                  </w:rPr>
                  <w:delText xml:space="preserve">Mặc định và nếu không có kết quả sẽ hiển thị </w:delText>
                </w:r>
                <w:r w:rsidRPr="000245EB" w:rsidDel="00817FAF">
                  <w:rPr>
                    <w:i/>
                    <w:rPrChange w:id="3433" w:author="Tran Huan" w:date="2018-11-25T16:08:00Z">
                      <w:rPr>
                        <w:i/>
                        <w:lang w:val="en-US"/>
                      </w:rPr>
                    </w:rPrChange>
                  </w:rPr>
                  <w:delText>“không có kết quả nào”.</w:delText>
                </w:r>
              </w:del>
            </w:ins>
          </w:p>
        </w:tc>
      </w:tr>
    </w:tbl>
    <w:p w14:paraId="5D6F08C2" w14:textId="1604BA0D" w:rsidR="00C774DC" w:rsidRPr="007C127C" w:rsidDel="00817FAF" w:rsidRDefault="00C774DC">
      <w:pPr>
        <w:spacing w:line="276" w:lineRule="auto"/>
        <w:rPr>
          <w:ins w:id="3434" w:author="phuong vu" w:date="2018-11-22T13:51:00Z"/>
          <w:del w:id="3435" w:author="Tran Huan" w:date="2018-11-25T21:34:00Z"/>
        </w:rPr>
        <w:pPrChange w:id="3436" w:author="phuong vu" w:date="2018-11-23T13:48:00Z">
          <w:pPr/>
        </w:pPrChange>
      </w:pPr>
    </w:p>
    <w:p w14:paraId="07AFDB23" w14:textId="77777777" w:rsidR="00C774DC" w:rsidRDefault="00C774DC">
      <w:pPr>
        <w:pStyle w:val="Heading3"/>
        <w:spacing w:line="276" w:lineRule="auto"/>
        <w:rPr>
          <w:ins w:id="3437" w:author="phuong vu" w:date="2018-11-22T13:51:00Z"/>
        </w:rPr>
        <w:pPrChange w:id="3438" w:author="phuong vu" w:date="2018-11-23T13:48:00Z">
          <w:pPr>
            <w:pStyle w:val="Heading4"/>
          </w:pPr>
        </w:pPrChange>
      </w:pPr>
      <w:bookmarkStart w:id="3439" w:name="_Toc530662494"/>
      <w:ins w:id="3440" w:author="phuong vu" w:date="2018-11-22T13:51:00Z">
        <w:r>
          <w:t>Đăng nhập hệ thống</w:t>
        </w:r>
        <w:bookmarkEnd w:id="3439"/>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3441" w:author="phuong vu" w:date="2018-11-22T13:51:00Z"/>
        </w:trPr>
        <w:tc>
          <w:tcPr>
            <w:tcW w:w="2425" w:type="dxa"/>
          </w:tcPr>
          <w:p w14:paraId="00768D55" w14:textId="77777777" w:rsidR="00C774DC" w:rsidRPr="00B808BD" w:rsidRDefault="00C774DC">
            <w:pPr>
              <w:spacing w:line="276" w:lineRule="auto"/>
              <w:rPr>
                <w:ins w:id="3442" w:author="phuong vu" w:date="2018-11-22T13:51:00Z"/>
                <w:b/>
              </w:rPr>
            </w:pPr>
            <w:ins w:id="3443" w:author="phuong vu" w:date="2018-11-22T13:51:00Z">
              <w:r w:rsidRPr="00B808BD">
                <w:rPr>
                  <w:b/>
                </w:rPr>
                <w:t>Mã yêu cầu</w:t>
              </w:r>
            </w:ins>
          </w:p>
        </w:tc>
        <w:tc>
          <w:tcPr>
            <w:tcW w:w="6686" w:type="dxa"/>
          </w:tcPr>
          <w:p w14:paraId="5F18B185" w14:textId="169834B0" w:rsidR="00C774DC" w:rsidRPr="002947C2" w:rsidRDefault="00C774DC">
            <w:pPr>
              <w:spacing w:line="276" w:lineRule="auto"/>
              <w:rPr>
                <w:ins w:id="3444" w:author="phuong vu" w:date="2018-11-22T13:51:00Z"/>
                <w:lang w:val="en-US"/>
              </w:rPr>
            </w:pPr>
            <w:ins w:id="3445" w:author="phuong vu" w:date="2018-11-22T13:51:00Z">
              <w:r>
                <w:rPr>
                  <w:lang w:val="en-US"/>
                </w:rPr>
                <w:t>GU_0</w:t>
              </w:r>
            </w:ins>
            <w:ins w:id="3446" w:author="phuong vu" w:date="2018-11-23T08:52:00Z">
              <w:r w:rsidR="007E73AD">
                <w:rPr>
                  <w:lang w:val="en-US"/>
                </w:rPr>
                <w:t>9</w:t>
              </w:r>
            </w:ins>
          </w:p>
        </w:tc>
      </w:tr>
      <w:tr w:rsidR="00C774DC" w14:paraId="4B0B2B7C" w14:textId="77777777" w:rsidTr="00C774DC">
        <w:trPr>
          <w:ins w:id="3447" w:author="phuong vu" w:date="2018-11-22T13:51:00Z"/>
        </w:trPr>
        <w:tc>
          <w:tcPr>
            <w:tcW w:w="2425" w:type="dxa"/>
          </w:tcPr>
          <w:p w14:paraId="4B19D5DE" w14:textId="77777777" w:rsidR="00C774DC" w:rsidRPr="00B808BD" w:rsidRDefault="00C774DC">
            <w:pPr>
              <w:spacing w:line="276" w:lineRule="auto"/>
              <w:rPr>
                <w:ins w:id="3448" w:author="phuong vu" w:date="2018-11-22T13:51:00Z"/>
                <w:b/>
              </w:rPr>
            </w:pPr>
            <w:ins w:id="3449" w:author="phuong vu" w:date="2018-11-22T13:51:00Z">
              <w:r w:rsidRPr="00B808BD">
                <w:rPr>
                  <w:b/>
                </w:rPr>
                <w:t>Tên chức năng</w:t>
              </w:r>
            </w:ins>
          </w:p>
        </w:tc>
        <w:tc>
          <w:tcPr>
            <w:tcW w:w="6686" w:type="dxa"/>
          </w:tcPr>
          <w:p w14:paraId="392E94B1" w14:textId="77777777" w:rsidR="00C774DC" w:rsidRPr="00A06DD8" w:rsidRDefault="00C774DC">
            <w:pPr>
              <w:spacing w:line="276" w:lineRule="auto"/>
              <w:rPr>
                <w:ins w:id="3450" w:author="phuong vu" w:date="2018-11-22T13:51:00Z"/>
                <w:lang w:val="en-US"/>
              </w:rPr>
            </w:pPr>
            <w:ins w:id="3451" w:author="phuong vu" w:date="2018-11-22T13:51:00Z">
              <w:r>
                <w:rPr>
                  <w:lang w:val="en-US"/>
                </w:rPr>
                <w:t>Đăng nhập hệ thống</w:t>
              </w:r>
            </w:ins>
          </w:p>
        </w:tc>
      </w:tr>
      <w:tr w:rsidR="00C774DC" w14:paraId="3E83C42D" w14:textId="77777777" w:rsidTr="00C774DC">
        <w:trPr>
          <w:ins w:id="3452" w:author="phuong vu" w:date="2018-11-22T13:51:00Z"/>
        </w:trPr>
        <w:tc>
          <w:tcPr>
            <w:tcW w:w="2425" w:type="dxa"/>
          </w:tcPr>
          <w:p w14:paraId="068FFE14" w14:textId="77777777" w:rsidR="00C774DC" w:rsidRPr="00B808BD" w:rsidRDefault="00C774DC">
            <w:pPr>
              <w:spacing w:line="276" w:lineRule="auto"/>
              <w:rPr>
                <w:ins w:id="3453" w:author="phuong vu" w:date="2018-11-22T13:51:00Z"/>
                <w:b/>
              </w:rPr>
            </w:pPr>
            <w:ins w:id="3454" w:author="phuong vu" w:date="2018-11-22T13:51:00Z">
              <w:r w:rsidRPr="00B808BD">
                <w:rPr>
                  <w:b/>
                </w:rPr>
                <w:t>Đối tượng sử dụng</w:t>
              </w:r>
            </w:ins>
          </w:p>
        </w:tc>
        <w:tc>
          <w:tcPr>
            <w:tcW w:w="6686" w:type="dxa"/>
          </w:tcPr>
          <w:p w14:paraId="5D130A6C" w14:textId="0B879146" w:rsidR="00C774DC" w:rsidRPr="000245EB" w:rsidRDefault="00C774DC">
            <w:pPr>
              <w:spacing w:line="276" w:lineRule="auto"/>
              <w:rPr>
                <w:ins w:id="3455" w:author="phuong vu" w:date="2018-11-22T13:51:00Z"/>
                <w:rPrChange w:id="3456" w:author="Tran Huan" w:date="2018-11-25T16:08:00Z">
                  <w:rPr>
                    <w:ins w:id="3457" w:author="phuong vu" w:date="2018-11-22T13:51:00Z"/>
                    <w:lang w:val="en-US"/>
                  </w:rPr>
                </w:rPrChange>
              </w:rPr>
            </w:pPr>
            <w:ins w:id="3458" w:author="phuong vu" w:date="2018-11-22T13:51:00Z">
              <w:del w:id="3459" w:author="Tran Huan" w:date="2018-11-25T21:34:00Z">
                <w:r w:rsidRPr="000245EB" w:rsidDel="00817FAF">
                  <w:rPr>
                    <w:rPrChange w:id="3460" w:author="Tran Huan" w:date="2018-11-25T16:08:00Z">
                      <w:rPr>
                        <w:lang w:val="en-US"/>
                      </w:rPr>
                    </w:rPrChange>
                  </w:rPr>
                  <w:delText xml:space="preserve">Nhân viên cửa hàng, </w:delText>
                </w:r>
              </w:del>
              <w:r w:rsidRPr="000245EB">
                <w:rPr>
                  <w:rPrChange w:id="3461" w:author="Tran Huan" w:date="2018-11-25T16:08:00Z">
                    <w:rPr>
                      <w:lang w:val="en-US"/>
                    </w:rPr>
                  </w:rPrChange>
                </w:rPr>
                <w:t>khách hàng</w:t>
              </w:r>
            </w:ins>
          </w:p>
        </w:tc>
      </w:tr>
      <w:tr w:rsidR="00C774DC" w14:paraId="21EC5EE6" w14:textId="77777777" w:rsidTr="00C774DC">
        <w:trPr>
          <w:ins w:id="3462" w:author="phuong vu" w:date="2018-11-22T13:51:00Z"/>
        </w:trPr>
        <w:tc>
          <w:tcPr>
            <w:tcW w:w="2425" w:type="dxa"/>
          </w:tcPr>
          <w:p w14:paraId="6009BE40" w14:textId="77777777" w:rsidR="00C774DC" w:rsidRPr="00B808BD" w:rsidRDefault="00C774DC">
            <w:pPr>
              <w:spacing w:line="276" w:lineRule="auto"/>
              <w:rPr>
                <w:ins w:id="3463" w:author="phuong vu" w:date="2018-11-22T13:51:00Z"/>
                <w:b/>
              </w:rPr>
            </w:pPr>
            <w:ins w:id="3464" w:author="phuong vu" w:date="2018-11-22T13:51:00Z">
              <w:r w:rsidRPr="00B808BD">
                <w:rPr>
                  <w:b/>
                </w:rPr>
                <w:t>Tiền điều kiện</w:t>
              </w:r>
            </w:ins>
          </w:p>
        </w:tc>
        <w:tc>
          <w:tcPr>
            <w:tcW w:w="6686" w:type="dxa"/>
          </w:tcPr>
          <w:p w14:paraId="70D47729" w14:textId="1EEF1F8A" w:rsidR="00C774DC" w:rsidRPr="00817FAF" w:rsidRDefault="00C774DC">
            <w:pPr>
              <w:spacing w:line="276" w:lineRule="auto"/>
              <w:rPr>
                <w:ins w:id="3465" w:author="phuong vu" w:date="2018-11-22T13:51:00Z"/>
                <w:lang w:val="en-US"/>
              </w:rPr>
            </w:pPr>
            <w:ins w:id="3466" w:author="phuong vu" w:date="2018-11-22T13:51:00Z">
              <w:del w:id="3467" w:author="Tran Huan" w:date="2018-11-25T21:35:00Z">
                <w:r w:rsidRPr="000245EB" w:rsidDel="00817FAF">
                  <w:rPr>
                    <w:rPrChange w:id="3468" w:author="Tran Huan" w:date="2018-11-25T16:08:00Z">
                      <w:rPr>
                        <w:lang w:val="en-US"/>
                      </w:rPr>
                    </w:rPrChange>
                  </w:rPr>
                  <w:delText>Truy cập được trang web quản lí đối với nhân viên cửa hàng và ứng dụng điện thoại đối với khách hàng.</w:delText>
                </w:r>
              </w:del>
            </w:ins>
            <w:ins w:id="3469" w:author="Tran Huan" w:date="2018-11-25T21:35:00Z">
              <w:r w:rsidR="00817FAF">
                <w:rPr>
                  <w:lang w:val="en-US"/>
                </w:rPr>
                <w:t>Không có</w:t>
              </w:r>
            </w:ins>
          </w:p>
        </w:tc>
      </w:tr>
      <w:tr w:rsidR="00C774DC" w14:paraId="05FDF105" w14:textId="77777777" w:rsidTr="00C774DC">
        <w:trPr>
          <w:ins w:id="3470" w:author="phuong vu" w:date="2018-11-22T13:51:00Z"/>
        </w:trPr>
        <w:tc>
          <w:tcPr>
            <w:tcW w:w="2425" w:type="dxa"/>
          </w:tcPr>
          <w:p w14:paraId="040172E7" w14:textId="77777777" w:rsidR="00C774DC" w:rsidRPr="00B808BD" w:rsidRDefault="00C774DC">
            <w:pPr>
              <w:spacing w:line="276" w:lineRule="auto"/>
              <w:rPr>
                <w:ins w:id="3471" w:author="phuong vu" w:date="2018-11-22T13:51:00Z"/>
                <w:b/>
              </w:rPr>
            </w:pPr>
            <w:ins w:id="3472" w:author="phuong vu" w:date="2018-11-22T13:51:00Z">
              <w:r w:rsidRPr="00B808BD">
                <w:rPr>
                  <w:b/>
                </w:rPr>
                <w:t>Cách xử lí</w:t>
              </w:r>
            </w:ins>
          </w:p>
        </w:tc>
        <w:tc>
          <w:tcPr>
            <w:tcW w:w="6686" w:type="dxa"/>
          </w:tcPr>
          <w:p w14:paraId="46A1B71F" w14:textId="77777777" w:rsidR="00C774DC" w:rsidRPr="000245EB" w:rsidRDefault="00C774DC">
            <w:pPr>
              <w:spacing w:line="276" w:lineRule="auto"/>
              <w:rPr>
                <w:ins w:id="3473" w:author="phuong vu" w:date="2018-11-22T13:51:00Z"/>
                <w:rPrChange w:id="3474" w:author="Tran Huan" w:date="2018-11-25T16:08:00Z">
                  <w:rPr>
                    <w:ins w:id="3475" w:author="phuong vu" w:date="2018-11-22T13:51:00Z"/>
                    <w:lang w:val="en-US"/>
                  </w:rPr>
                </w:rPrChange>
              </w:rPr>
            </w:pPr>
            <w:ins w:id="3476" w:author="phuong vu" w:date="2018-11-22T13:51:00Z">
              <w:r w:rsidRPr="000245EB">
                <w:rPr>
                  <w:rPrChange w:id="3477" w:author="Tran Huan" w:date="2018-11-25T16:08:00Z">
                    <w:rPr>
                      <w:lang w:val="en-US"/>
                    </w:rPr>
                  </w:rPrChange>
                </w:rPr>
                <w:t>Bước 1: Người dùng cần nhập email và mật khẩu.</w:t>
              </w:r>
            </w:ins>
          </w:p>
          <w:p w14:paraId="44FB0ABC" w14:textId="77777777" w:rsidR="00C774DC" w:rsidRPr="000245EB" w:rsidRDefault="00C774DC">
            <w:pPr>
              <w:spacing w:line="276" w:lineRule="auto"/>
              <w:rPr>
                <w:ins w:id="3478" w:author="phuong vu" w:date="2018-11-22T13:51:00Z"/>
                <w:i/>
                <w:rPrChange w:id="3479" w:author="Tran Huan" w:date="2018-11-25T16:08:00Z">
                  <w:rPr>
                    <w:ins w:id="3480" w:author="phuong vu" w:date="2018-11-22T13:51:00Z"/>
                    <w:i/>
                    <w:lang w:val="en-US"/>
                  </w:rPr>
                </w:rPrChange>
              </w:rPr>
            </w:pPr>
            <w:ins w:id="3481" w:author="phuong vu" w:date="2018-11-22T13:51:00Z">
              <w:r w:rsidRPr="000245EB">
                <w:rPr>
                  <w:rPrChange w:id="3482" w:author="Tran Huan" w:date="2018-11-25T16:08:00Z">
                    <w:rPr>
                      <w:lang w:val="en-US"/>
                    </w:rPr>
                  </w:rPrChange>
                </w:rPr>
                <w:t xml:space="preserve">Bước 2: Nhấn nút </w:t>
              </w:r>
              <w:r w:rsidRPr="000245EB">
                <w:rPr>
                  <w:i/>
                  <w:rPrChange w:id="3483" w:author="Tran Huan" w:date="2018-11-25T16:08:00Z">
                    <w:rPr>
                      <w:i/>
                      <w:lang w:val="en-US"/>
                    </w:rPr>
                  </w:rPrChange>
                </w:rPr>
                <w:t>“Đăng nhập”.</w:t>
              </w:r>
            </w:ins>
          </w:p>
          <w:p w14:paraId="6DD7AC68" w14:textId="7740AE59" w:rsidR="00C774DC" w:rsidRPr="00817FAF" w:rsidRDefault="00C774DC">
            <w:pPr>
              <w:spacing w:line="276" w:lineRule="auto"/>
              <w:rPr>
                <w:ins w:id="3484" w:author="phuong vu" w:date="2018-11-22T13:51:00Z"/>
                <w:rPrChange w:id="3485" w:author="Tran Huan" w:date="2018-11-25T21:36:00Z">
                  <w:rPr>
                    <w:ins w:id="3486" w:author="phuong vu" w:date="2018-11-22T13:51:00Z"/>
                    <w:lang w:val="en-US"/>
                  </w:rPr>
                </w:rPrChange>
              </w:rPr>
            </w:pPr>
            <w:ins w:id="3487" w:author="phuong vu" w:date="2018-11-22T13:51:00Z">
              <w:r w:rsidRPr="000245EB">
                <w:rPr>
                  <w:rPrChange w:id="3488" w:author="Tran Huan" w:date="2018-11-25T16:08:00Z">
                    <w:rPr>
                      <w:lang w:val="en-US"/>
                    </w:rPr>
                  </w:rPrChange>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w:t>
              </w:r>
              <w:del w:id="3489" w:author="Tran Huan" w:date="2018-11-25T21:36:00Z">
                <w:r w:rsidRPr="000245EB" w:rsidDel="00817FAF">
                  <w:rPr>
                    <w:rPrChange w:id="3490" w:author="Tran Huan" w:date="2018-11-25T16:08:00Z">
                      <w:rPr>
                        <w:lang w:val="en-US"/>
                      </w:rPr>
                    </w:rPrChange>
                  </w:rPr>
                  <w:delText xml:space="preserve"> và Local Storage đối với trang web</w:delText>
                </w:r>
              </w:del>
            </w:ins>
            <w:ins w:id="3491" w:author="Tran Huan" w:date="2018-11-25T21:38:00Z">
              <w:r w:rsidR="00817FAF" w:rsidRPr="00817FAF">
                <w:rPr>
                  <w:rPrChange w:id="3492" w:author="Tran Huan" w:date="2018-11-25T21:38:00Z">
                    <w:rPr>
                      <w:lang w:val="en-US"/>
                    </w:rPr>
                  </w:rPrChange>
                </w:rPr>
                <w:t xml:space="preserve">. </w:t>
              </w:r>
            </w:ins>
            <w:ins w:id="3493" w:author="phuong vu" w:date="2018-11-22T13:51:00Z">
              <w:del w:id="3494" w:author="Tran Huan" w:date="2018-11-25T21:38:00Z">
                <w:r w:rsidRPr="000245EB" w:rsidDel="00817FAF">
                  <w:rPr>
                    <w:rPrChange w:id="3495" w:author="Tran Huan" w:date="2018-11-25T16:08:00Z">
                      <w:rPr>
                        <w:lang w:val="en-US"/>
                      </w:rPr>
                    </w:rPrChange>
                  </w:rPr>
                  <w:delText xml:space="preserve">. </w:delText>
                </w:r>
              </w:del>
              <w:r w:rsidRPr="00817FAF">
                <w:rPr>
                  <w:rPrChange w:id="3496" w:author="Tran Huan" w:date="2018-11-25T21:36:00Z">
                    <w:rPr>
                      <w:lang w:val="en-US"/>
                    </w:rPr>
                  </w:rPrChange>
                </w:rPr>
                <w:t>Ngược lại, thông báo lỗi.</w:t>
              </w:r>
            </w:ins>
          </w:p>
        </w:tc>
      </w:tr>
      <w:tr w:rsidR="00C774DC" w14:paraId="58010658" w14:textId="77777777" w:rsidTr="00C774DC">
        <w:trPr>
          <w:ins w:id="3497" w:author="phuong vu" w:date="2018-11-22T13:51:00Z"/>
        </w:trPr>
        <w:tc>
          <w:tcPr>
            <w:tcW w:w="2425" w:type="dxa"/>
          </w:tcPr>
          <w:p w14:paraId="7A13FB32" w14:textId="77777777" w:rsidR="00C774DC" w:rsidRPr="00B808BD" w:rsidRDefault="00C774DC">
            <w:pPr>
              <w:spacing w:line="276" w:lineRule="auto"/>
              <w:rPr>
                <w:ins w:id="3498" w:author="phuong vu" w:date="2018-11-22T13:51:00Z"/>
                <w:b/>
              </w:rPr>
            </w:pPr>
            <w:ins w:id="3499" w:author="phuong vu" w:date="2018-11-22T13:51:00Z">
              <w:r w:rsidRPr="00B808BD">
                <w:rPr>
                  <w:b/>
                </w:rPr>
                <w:t>Kết quả</w:t>
              </w:r>
            </w:ins>
          </w:p>
        </w:tc>
        <w:tc>
          <w:tcPr>
            <w:tcW w:w="6686" w:type="dxa"/>
          </w:tcPr>
          <w:p w14:paraId="6B9897B6" w14:textId="65D818A5" w:rsidR="00C774DC" w:rsidRPr="00817FAF" w:rsidRDefault="00C774DC">
            <w:pPr>
              <w:spacing w:line="276" w:lineRule="auto"/>
              <w:rPr>
                <w:ins w:id="3500" w:author="phuong vu" w:date="2018-11-22T13:51:00Z"/>
                <w:rPrChange w:id="3501" w:author="Tran Huan" w:date="2018-11-25T21:38:00Z">
                  <w:rPr>
                    <w:ins w:id="3502" w:author="phuong vu" w:date="2018-11-22T13:51:00Z"/>
                    <w:lang w:val="en-US"/>
                  </w:rPr>
                </w:rPrChange>
              </w:rPr>
            </w:pPr>
            <w:ins w:id="3503" w:author="phuong vu" w:date="2018-11-22T13:51:00Z">
              <w:del w:id="3504" w:author="Tran Huan" w:date="2018-11-25T21:35:00Z">
                <w:r w:rsidRPr="000245EB" w:rsidDel="00817FAF">
                  <w:rPr>
                    <w:rPrChange w:id="3505"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del>
              <w:r w:rsidRPr="000245EB">
                <w:rPr>
                  <w:rPrChange w:id="3506" w:author="Tran Huan" w:date="2018-11-25T16:08:00Z">
                    <w:rPr>
                      <w:lang w:val="en-US"/>
                    </w:rPr>
                  </w:rPrChange>
                </w:rPr>
                <w:t>.</w:t>
              </w:r>
            </w:ins>
            <w:ins w:id="3507" w:author="Tran Huan" w:date="2018-11-25T21:38:00Z">
              <w:r w:rsidR="00817FAF" w:rsidRPr="00817FAF">
                <w:rPr>
                  <w:rPrChange w:id="3508" w:author="Tran Huan" w:date="2018-11-25T21:38:00Z">
                    <w:rPr>
                      <w:lang w:val="en-US"/>
                    </w:rPr>
                  </w:rPrChange>
                </w:rPr>
                <w:t>Đăng nhập thành công hoặc thất bại</w:t>
              </w:r>
            </w:ins>
          </w:p>
        </w:tc>
      </w:tr>
      <w:tr w:rsidR="00C774DC" w14:paraId="2205F402" w14:textId="77777777" w:rsidTr="00C774DC">
        <w:trPr>
          <w:ins w:id="3509" w:author="phuong vu" w:date="2018-11-22T13:51:00Z"/>
        </w:trPr>
        <w:tc>
          <w:tcPr>
            <w:tcW w:w="2425" w:type="dxa"/>
          </w:tcPr>
          <w:p w14:paraId="3A5D4718" w14:textId="77777777" w:rsidR="00C774DC" w:rsidRPr="00B808BD" w:rsidRDefault="00C774DC">
            <w:pPr>
              <w:spacing w:line="276" w:lineRule="auto"/>
              <w:rPr>
                <w:ins w:id="3510" w:author="phuong vu" w:date="2018-11-22T13:51:00Z"/>
                <w:b/>
              </w:rPr>
            </w:pPr>
            <w:ins w:id="3511" w:author="phuong vu" w:date="2018-11-22T13:51:00Z">
              <w:r w:rsidRPr="00B808BD">
                <w:rPr>
                  <w:b/>
                </w:rPr>
                <w:t>Ghi chú</w:t>
              </w:r>
            </w:ins>
          </w:p>
        </w:tc>
        <w:tc>
          <w:tcPr>
            <w:tcW w:w="6686" w:type="dxa"/>
          </w:tcPr>
          <w:p w14:paraId="277D377E" w14:textId="77777777" w:rsidR="00C774DC" w:rsidRPr="000245EB" w:rsidRDefault="00C774DC">
            <w:pPr>
              <w:keepNext/>
              <w:spacing w:line="276" w:lineRule="auto"/>
              <w:rPr>
                <w:ins w:id="3512" w:author="phuong vu" w:date="2018-11-22T13:51:00Z"/>
                <w:rPrChange w:id="3513" w:author="Tran Huan" w:date="2018-11-25T16:08:00Z">
                  <w:rPr>
                    <w:ins w:id="3514" w:author="phuong vu" w:date="2018-11-22T13:51:00Z"/>
                    <w:lang w:val="en-US"/>
                  </w:rPr>
                </w:rPrChange>
              </w:rPr>
            </w:pPr>
            <w:ins w:id="3515" w:author="phuong vu" w:date="2018-11-22T13:51:00Z">
              <w:r w:rsidRPr="000245EB">
                <w:rPr>
                  <w:rPrChange w:id="3516" w:author="Tran Huan" w:date="2018-11-25T16:08:00Z">
                    <w:rPr>
                      <w:lang w:val="en-US"/>
                    </w:rPr>
                  </w:rPrChange>
                </w:rPr>
                <w:t>Các thông tin email và mật khẩu là yêu cầu bắt buộc.</w:t>
              </w:r>
            </w:ins>
          </w:p>
          <w:p w14:paraId="09C6931A" w14:textId="77777777" w:rsidR="00C774DC" w:rsidRPr="000245EB" w:rsidRDefault="00C774DC">
            <w:pPr>
              <w:keepNext/>
              <w:spacing w:line="276" w:lineRule="auto"/>
              <w:rPr>
                <w:ins w:id="3517" w:author="phuong vu" w:date="2018-11-22T13:51:00Z"/>
                <w:rPrChange w:id="3518" w:author="Tran Huan" w:date="2018-11-25T16:08:00Z">
                  <w:rPr>
                    <w:ins w:id="3519" w:author="phuong vu" w:date="2018-11-22T13:51:00Z"/>
                    <w:lang w:val="en-US"/>
                  </w:rPr>
                </w:rPrChange>
              </w:rPr>
            </w:pPr>
            <w:ins w:id="3520" w:author="phuong vu" w:date="2018-11-22T13:51:00Z">
              <w:r w:rsidRPr="000245EB">
                <w:rPr>
                  <w:rPrChange w:id="3521" w:author="Tran Huan" w:date="2018-11-25T16:08:00Z">
                    <w:rPr>
                      <w:lang w:val="en-US"/>
                    </w:rPr>
                  </w:rPrChange>
                </w:rPr>
                <w:t xml:space="preserve">Nếu đường truyền mạng lỗi, thì thông báo lỗi cho người dùng. </w:t>
              </w:r>
            </w:ins>
          </w:p>
        </w:tc>
      </w:tr>
    </w:tbl>
    <w:p w14:paraId="596EC6F8" w14:textId="77777777" w:rsidR="00C774DC" w:rsidRPr="000245EB" w:rsidRDefault="00C774DC">
      <w:pPr>
        <w:spacing w:line="276" w:lineRule="auto"/>
        <w:rPr>
          <w:ins w:id="3522" w:author="phuong vu" w:date="2018-11-22T13:51:00Z"/>
          <w:rPrChange w:id="3523" w:author="Tran Huan" w:date="2018-11-25T16:08:00Z">
            <w:rPr>
              <w:ins w:id="3524" w:author="phuong vu" w:date="2018-11-22T13:51:00Z"/>
              <w:lang w:val="en-US"/>
            </w:rPr>
          </w:rPrChange>
        </w:rPr>
        <w:pPrChange w:id="3525" w:author="phuong vu" w:date="2018-11-23T13:48:00Z">
          <w:pPr/>
        </w:pPrChange>
      </w:pPr>
    </w:p>
    <w:p w14:paraId="09D3F48F" w14:textId="77777777" w:rsidR="00C774DC" w:rsidRDefault="00C774DC">
      <w:pPr>
        <w:pStyle w:val="Heading3"/>
        <w:spacing w:line="276" w:lineRule="auto"/>
        <w:rPr>
          <w:ins w:id="3526" w:author="phuong vu" w:date="2018-11-22T13:51:00Z"/>
        </w:rPr>
        <w:pPrChange w:id="3527" w:author="phuong vu" w:date="2018-11-23T13:48:00Z">
          <w:pPr>
            <w:pStyle w:val="Heading4"/>
          </w:pPr>
        </w:pPrChange>
      </w:pPr>
      <w:bookmarkStart w:id="3528" w:name="_Toc530662495"/>
      <w:ins w:id="3529" w:author="phuong vu" w:date="2018-11-22T13:51:00Z">
        <w:r>
          <w:t>Đăng xuất hệ thống</w:t>
        </w:r>
        <w:bookmarkEnd w:id="3528"/>
      </w:ins>
    </w:p>
    <w:tbl>
      <w:tblPr>
        <w:tblStyle w:val="TableGrid"/>
        <w:tblW w:w="0" w:type="auto"/>
        <w:tblLook w:val="04A0" w:firstRow="1" w:lastRow="0" w:firstColumn="1" w:lastColumn="0" w:noHBand="0" w:noVBand="1"/>
      </w:tblPr>
      <w:tblGrid>
        <w:gridCol w:w="2342"/>
        <w:gridCol w:w="6435"/>
      </w:tblGrid>
      <w:tr w:rsidR="00C774DC" w14:paraId="2BBFA45E" w14:textId="77777777" w:rsidTr="00C774DC">
        <w:trPr>
          <w:ins w:id="3530" w:author="phuong vu" w:date="2018-11-22T13:51:00Z"/>
        </w:trPr>
        <w:tc>
          <w:tcPr>
            <w:tcW w:w="2425" w:type="dxa"/>
          </w:tcPr>
          <w:p w14:paraId="2359CAF9" w14:textId="77777777" w:rsidR="00C774DC" w:rsidRPr="00B808BD" w:rsidRDefault="00C774DC">
            <w:pPr>
              <w:spacing w:line="276" w:lineRule="auto"/>
              <w:rPr>
                <w:ins w:id="3531" w:author="phuong vu" w:date="2018-11-22T13:51:00Z"/>
                <w:b/>
              </w:rPr>
            </w:pPr>
            <w:ins w:id="3532" w:author="phuong vu" w:date="2018-11-22T13:51:00Z">
              <w:r w:rsidRPr="00B808BD">
                <w:rPr>
                  <w:b/>
                </w:rPr>
                <w:t>Mã yêu cầu</w:t>
              </w:r>
            </w:ins>
          </w:p>
        </w:tc>
        <w:tc>
          <w:tcPr>
            <w:tcW w:w="6686" w:type="dxa"/>
          </w:tcPr>
          <w:p w14:paraId="46CC6EB3" w14:textId="08BB5890" w:rsidR="00C774DC" w:rsidRPr="002947C2" w:rsidRDefault="00C774DC">
            <w:pPr>
              <w:spacing w:line="276" w:lineRule="auto"/>
              <w:rPr>
                <w:ins w:id="3533" w:author="phuong vu" w:date="2018-11-22T13:51:00Z"/>
                <w:lang w:val="en-US"/>
              </w:rPr>
            </w:pPr>
            <w:ins w:id="3534" w:author="phuong vu" w:date="2018-11-22T13:51:00Z">
              <w:r>
                <w:rPr>
                  <w:lang w:val="en-US"/>
                </w:rPr>
                <w:t>GU_</w:t>
              </w:r>
            </w:ins>
            <w:ins w:id="3535" w:author="phuong vu" w:date="2018-11-23T08:52:00Z">
              <w:r w:rsidR="007E73AD">
                <w:rPr>
                  <w:lang w:val="en-US"/>
                </w:rPr>
                <w:t>10</w:t>
              </w:r>
            </w:ins>
          </w:p>
        </w:tc>
      </w:tr>
      <w:tr w:rsidR="00C774DC" w14:paraId="4F191E11" w14:textId="77777777" w:rsidTr="00C774DC">
        <w:trPr>
          <w:ins w:id="3536" w:author="phuong vu" w:date="2018-11-22T13:51:00Z"/>
        </w:trPr>
        <w:tc>
          <w:tcPr>
            <w:tcW w:w="2425" w:type="dxa"/>
          </w:tcPr>
          <w:p w14:paraId="72116DBB" w14:textId="77777777" w:rsidR="00C774DC" w:rsidRPr="00B808BD" w:rsidRDefault="00C774DC">
            <w:pPr>
              <w:spacing w:line="276" w:lineRule="auto"/>
              <w:rPr>
                <w:ins w:id="3537" w:author="phuong vu" w:date="2018-11-22T13:51:00Z"/>
                <w:b/>
              </w:rPr>
            </w:pPr>
            <w:ins w:id="3538" w:author="phuong vu" w:date="2018-11-22T13:51:00Z">
              <w:r w:rsidRPr="00B808BD">
                <w:rPr>
                  <w:b/>
                </w:rPr>
                <w:t>Tên chức năng</w:t>
              </w:r>
            </w:ins>
          </w:p>
        </w:tc>
        <w:tc>
          <w:tcPr>
            <w:tcW w:w="6686" w:type="dxa"/>
          </w:tcPr>
          <w:p w14:paraId="21AB98FE" w14:textId="77777777" w:rsidR="00C774DC" w:rsidRPr="002947C2" w:rsidRDefault="00C774DC">
            <w:pPr>
              <w:spacing w:line="276" w:lineRule="auto"/>
              <w:rPr>
                <w:ins w:id="3539" w:author="phuong vu" w:date="2018-11-22T13:51:00Z"/>
                <w:lang w:val="en-US"/>
              </w:rPr>
            </w:pPr>
            <w:ins w:id="3540" w:author="phuong vu" w:date="2018-11-22T13:51:00Z">
              <w:r>
                <w:rPr>
                  <w:lang w:val="en-US"/>
                </w:rPr>
                <w:t>Đăng xuất hệ thống</w:t>
              </w:r>
            </w:ins>
          </w:p>
        </w:tc>
      </w:tr>
      <w:tr w:rsidR="00C774DC" w14:paraId="4C1FA337" w14:textId="77777777" w:rsidTr="00C774DC">
        <w:trPr>
          <w:ins w:id="3541" w:author="phuong vu" w:date="2018-11-22T13:51:00Z"/>
        </w:trPr>
        <w:tc>
          <w:tcPr>
            <w:tcW w:w="2425" w:type="dxa"/>
          </w:tcPr>
          <w:p w14:paraId="11A34B32" w14:textId="77777777" w:rsidR="00C774DC" w:rsidRPr="00B808BD" w:rsidRDefault="00C774DC">
            <w:pPr>
              <w:spacing w:line="276" w:lineRule="auto"/>
              <w:rPr>
                <w:ins w:id="3542" w:author="phuong vu" w:date="2018-11-22T13:51:00Z"/>
                <w:b/>
              </w:rPr>
            </w:pPr>
            <w:ins w:id="3543" w:author="phuong vu" w:date="2018-11-22T13:51:00Z">
              <w:r w:rsidRPr="00B808BD">
                <w:rPr>
                  <w:b/>
                </w:rPr>
                <w:t>Đối tượng sử dụng</w:t>
              </w:r>
            </w:ins>
          </w:p>
        </w:tc>
        <w:tc>
          <w:tcPr>
            <w:tcW w:w="6686" w:type="dxa"/>
          </w:tcPr>
          <w:p w14:paraId="4088688C" w14:textId="1C761F42" w:rsidR="00C774DC" w:rsidRPr="000245EB" w:rsidRDefault="00C774DC">
            <w:pPr>
              <w:spacing w:line="276" w:lineRule="auto"/>
              <w:rPr>
                <w:ins w:id="3544" w:author="phuong vu" w:date="2018-11-22T13:51:00Z"/>
                <w:rPrChange w:id="3545" w:author="Tran Huan" w:date="2018-11-25T16:08:00Z">
                  <w:rPr>
                    <w:ins w:id="3546" w:author="phuong vu" w:date="2018-11-22T13:51:00Z"/>
                    <w:lang w:val="en-US"/>
                  </w:rPr>
                </w:rPrChange>
              </w:rPr>
            </w:pPr>
            <w:ins w:id="3547" w:author="phuong vu" w:date="2018-11-22T13:51:00Z">
              <w:del w:id="3548" w:author="Tran Huan" w:date="2018-11-25T21:38:00Z">
                <w:r w:rsidRPr="000245EB" w:rsidDel="00817FAF">
                  <w:rPr>
                    <w:rPrChange w:id="3549" w:author="Tran Huan" w:date="2018-11-25T16:08:00Z">
                      <w:rPr>
                        <w:lang w:val="en-US"/>
                      </w:rPr>
                    </w:rPrChange>
                  </w:rPr>
                  <w:delText xml:space="preserve">Nhân viên cửa hàng, </w:delText>
                </w:r>
              </w:del>
              <w:r w:rsidRPr="000245EB">
                <w:rPr>
                  <w:rPrChange w:id="3550" w:author="Tran Huan" w:date="2018-11-25T16:08:00Z">
                    <w:rPr>
                      <w:lang w:val="en-US"/>
                    </w:rPr>
                  </w:rPrChange>
                </w:rPr>
                <w:t>khách hàng</w:t>
              </w:r>
            </w:ins>
          </w:p>
        </w:tc>
      </w:tr>
      <w:tr w:rsidR="00C774DC" w14:paraId="2FAF64BD" w14:textId="77777777" w:rsidTr="00C774DC">
        <w:trPr>
          <w:ins w:id="3551" w:author="phuong vu" w:date="2018-11-22T13:51:00Z"/>
        </w:trPr>
        <w:tc>
          <w:tcPr>
            <w:tcW w:w="2425" w:type="dxa"/>
          </w:tcPr>
          <w:p w14:paraId="74C56572" w14:textId="77777777" w:rsidR="00C774DC" w:rsidRPr="00B808BD" w:rsidRDefault="00C774DC">
            <w:pPr>
              <w:spacing w:line="276" w:lineRule="auto"/>
              <w:rPr>
                <w:ins w:id="3552" w:author="phuong vu" w:date="2018-11-22T13:51:00Z"/>
                <w:b/>
              </w:rPr>
            </w:pPr>
            <w:ins w:id="3553" w:author="phuong vu" w:date="2018-11-22T13:51:00Z">
              <w:r w:rsidRPr="00B808BD">
                <w:rPr>
                  <w:b/>
                </w:rPr>
                <w:t>Tiền điều kiện</w:t>
              </w:r>
            </w:ins>
          </w:p>
        </w:tc>
        <w:tc>
          <w:tcPr>
            <w:tcW w:w="6686" w:type="dxa"/>
          </w:tcPr>
          <w:p w14:paraId="53D1B8E7" w14:textId="2FA00059" w:rsidR="00C774DC" w:rsidRPr="000245EB" w:rsidRDefault="00C774DC">
            <w:pPr>
              <w:spacing w:line="276" w:lineRule="auto"/>
              <w:rPr>
                <w:ins w:id="3554" w:author="phuong vu" w:date="2018-11-22T13:51:00Z"/>
                <w:rPrChange w:id="3555" w:author="Tran Huan" w:date="2018-11-25T16:08:00Z">
                  <w:rPr>
                    <w:ins w:id="3556" w:author="phuong vu" w:date="2018-11-22T13:51:00Z"/>
                    <w:lang w:val="en-US"/>
                  </w:rPr>
                </w:rPrChange>
              </w:rPr>
            </w:pPr>
            <w:ins w:id="3557" w:author="phuong vu" w:date="2018-11-22T13:51:00Z">
              <w:del w:id="3558" w:author="Tran Huan" w:date="2018-11-25T21:38:00Z">
                <w:r w:rsidRPr="000245EB" w:rsidDel="00817FAF">
                  <w:rPr>
                    <w:rPrChange w:id="3559" w:author="Tran Huan" w:date="2018-11-25T16:08:00Z">
                      <w:rPr>
                        <w:lang w:val="en-US"/>
                      </w:rPr>
                    </w:rPrChange>
                  </w:rPr>
                  <w:delText xml:space="preserve">Truy cập được trang web quản lí đối với nhân viên cửa hàng và </w:delText>
                </w:r>
              </w:del>
              <w:del w:id="3560" w:author="Tran Huan" w:date="2018-11-25T21:39:00Z">
                <w:r w:rsidRPr="000245EB" w:rsidDel="00817FAF">
                  <w:rPr>
                    <w:rPrChange w:id="3561" w:author="Tran Huan" w:date="2018-11-25T16:08:00Z">
                      <w:rPr>
                        <w:lang w:val="en-US"/>
                      </w:rPr>
                    </w:rPrChange>
                  </w:rPr>
                  <w:delText xml:space="preserve">ứng dụng điện thoại đối với khách hàng và </w:delText>
                </w:r>
              </w:del>
            </w:ins>
            <w:ins w:id="3562" w:author="Tran Huan" w:date="2018-11-25T21:39:00Z">
              <w:r w:rsidR="00817FAF">
                <w:rPr>
                  <w:lang w:val="en-US"/>
                </w:rPr>
                <w:t>Đ</w:t>
              </w:r>
            </w:ins>
            <w:ins w:id="3563" w:author="phuong vu" w:date="2018-11-22T13:51:00Z">
              <w:del w:id="3564" w:author="Tran Huan" w:date="2018-11-25T21:39:00Z">
                <w:r w:rsidRPr="000245EB" w:rsidDel="00817FAF">
                  <w:rPr>
                    <w:rPrChange w:id="3565" w:author="Tran Huan" w:date="2018-11-25T16:08:00Z">
                      <w:rPr>
                        <w:lang w:val="en-US"/>
                      </w:rPr>
                    </w:rPrChange>
                  </w:rPr>
                  <w:delText>đ</w:delText>
                </w:r>
              </w:del>
              <w:r w:rsidRPr="000245EB">
                <w:rPr>
                  <w:rPrChange w:id="3566" w:author="Tran Huan" w:date="2018-11-25T16:08:00Z">
                    <w:rPr>
                      <w:lang w:val="en-US"/>
                    </w:rPr>
                  </w:rPrChange>
                </w:rPr>
                <w:t>ăng nhập thành công</w:t>
              </w:r>
            </w:ins>
          </w:p>
        </w:tc>
      </w:tr>
      <w:tr w:rsidR="00C774DC" w14:paraId="5736DB4D" w14:textId="77777777" w:rsidTr="00C774DC">
        <w:trPr>
          <w:ins w:id="3567" w:author="phuong vu" w:date="2018-11-22T13:51:00Z"/>
        </w:trPr>
        <w:tc>
          <w:tcPr>
            <w:tcW w:w="2425" w:type="dxa"/>
          </w:tcPr>
          <w:p w14:paraId="76B872EF" w14:textId="77777777" w:rsidR="00C774DC" w:rsidRPr="00B808BD" w:rsidRDefault="00C774DC">
            <w:pPr>
              <w:spacing w:line="276" w:lineRule="auto"/>
              <w:rPr>
                <w:ins w:id="3568" w:author="phuong vu" w:date="2018-11-22T13:51:00Z"/>
                <w:b/>
              </w:rPr>
            </w:pPr>
            <w:ins w:id="3569" w:author="phuong vu" w:date="2018-11-22T13:51:00Z">
              <w:r w:rsidRPr="00B808BD">
                <w:rPr>
                  <w:b/>
                </w:rPr>
                <w:t>Cách xử lí</w:t>
              </w:r>
            </w:ins>
          </w:p>
        </w:tc>
        <w:tc>
          <w:tcPr>
            <w:tcW w:w="6686" w:type="dxa"/>
          </w:tcPr>
          <w:p w14:paraId="1D1E3795" w14:textId="0FB581BD" w:rsidR="00C774DC" w:rsidRPr="000245EB" w:rsidRDefault="00C774DC">
            <w:pPr>
              <w:spacing w:line="276" w:lineRule="auto"/>
              <w:rPr>
                <w:ins w:id="3570" w:author="phuong vu" w:date="2018-11-22T13:51:00Z"/>
                <w:rPrChange w:id="3571" w:author="Tran Huan" w:date="2018-11-25T16:08:00Z">
                  <w:rPr>
                    <w:ins w:id="3572" w:author="phuong vu" w:date="2018-11-22T13:51:00Z"/>
                    <w:lang w:val="en-US"/>
                  </w:rPr>
                </w:rPrChange>
              </w:rPr>
            </w:pPr>
            <w:ins w:id="3573" w:author="phuong vu" w:date="2018-11-22T13:51:00Z">
              <w:r w:rsidRPr="000245EB">
                <w:rPr>
                  <w:rPrChange w:id="3574" w:author="Tran Huan" w:date="2018-11-25T16:08:00Z">
                    <w:rPr>
                      <w:lang w:val="en-US"/>
                    </w:rPr>
                  </w:rPrChange>
                </w:rPr>
                <w:t>Bước 1:</w:t>
              </w:r>
            </w:ins>
            <w:ins w:id="3575" w:author="Tran Huan" w:date="2018-11-25T21:49:00Z">
              <w:r w:rsidR="00CE1A4A" w:rsidRPr="00CE1A4A">
                <w:rPr>
                  <w:rPrChange w:id="3576" w:author="Tran Huan" w:date="2018-11-25T21:49:00Z">
                    <w:rPr>
                      <w:lang w:val="en-US"/>
                    </w:rPr>
                  </w:rPrChange>
                </w:rPr>
                <w:t xml:space="preserve"> Chọn </w:t>
              </w:r>
            </w:ins>
            <w:ins w:id="3577" w:author="phuong vu" w:date="2018-11-22T13:51:00Z">
              <w:del w:id="3578" w:author="Tran Huan" w:date="2018-11-25T21:49:00Z">
                <w:r w:rsidRPr="000245EB" w:rsidDel="00CE1A4A">
                  <w:rPr>
                    <w:rPrChange w:id="3579" w:author="Tran Huan" w:date="2018-11-25T16:08:00Z">
                      <w:rPr>
                        <w:lang w:val="en-US"/>
                      </w:rPr>
                    </w:rPrChange>
                  </w:rPr>
                  <w:delText xml:space="preserve"> </w:delText>
                </w:r>
              </w:del>
              <w:del w:id="3580" w:author="Tran Huan" w:date="2018-11-25T21:47:00Z">
                <w:r w:rsidRPr="000245EB" w:rsidDel="00CE1A4A">
                  <w:rPr>
                    <w:rPrChange w:id="3581" w:author="Tran Huan" w:date="2018-11-25T16:08:00Z">
                      <w:rPr>
                        <w:lang w:val="en-US"/>
                      </w:rPr>
                    </w:rPrChange>
                  </w:rPr>
                  <w:delText xml:space="preserve">Click vào Đăng xuất ở góc phải trên đối với trang web và </w:delText>
                </w:r>
              </w:del>
            </w:ins>
            <w:ins w:id="3582" w:author="Tran Huan" w:date="2018-11-25T21:49:00Z">
              <w:r w:rsidR="00CE1A4A" w:rsidRPr="00CE1A4A">
                <w:rPr>
                  <w:rPrChange w:id="3583" w:author="Tran Huan" w:date="2018-11-25T21:49:00Z">
                    <w:rPr>
                      <w:lang w:val="en-US"/>
                    </w:rPr>
                  </w:rPrChange>
                </w:rPr>
                <w:t>t</w:t>
              </w:r>
            </w:ins>
            <w:ins w:id="3584" w:author="phuong vu" w:date="2018-11-22T13:51:00Z">
              <w:del w:id="3585" w:author="Tran Huan" w:date="2018-11-25T21:49:00Z">
                <w:r w:rsidRPr="000245EB" w:rsidDel="00CE1A4A">
                  <w:rPr>
                    <w:rPrChange w:id="3586" w:author="Tran Huan" w:date="2018-11-25T16:08:00Z">
                      <w:rPr>
                        <w:lang w:val="en-US"/>
                      </w:rPr>
                    </w:rPrChange>
                  </w:rPr>
                  <w:delText>T</w:delText>
                </w:r>
              </w:del>
              <w:r w:rsidRPr="000245EB">
                <w:rPr>
                  <w:rPrChange w:id="3587" w:author="Tran Huan" w:date="2018-11-25T16:08:00Z">
                    <w:rPr>
                      <w:lang w:val="en-US"/>
                    </w:rPr>
                  </w:rPrChange>
                </w:rPr>
                <w:t>ài khoản</w:t>
              </w:r>
            </w:ins>
            <w:ins w:id="3588" w:author="Tran Huan" w:date="2018-11-25T21:49:00Z">
              <w:r w:rsidR="00CE1A4A" w:rsidRPr="00CE1A4A">
                <w:rPr>
                  <w:rPrChange w:id="3589" w:author="Tran Huan" w:date="2018-11-25T21:49:00Z">
                    <w:rPr>
                      <w:lang w:val="en-US"/>
                    </w:rPr>
                  </w:rPrChange>
                </w:rPr>
                <w:t xml:space="preserve"> của tôi</w:t>
              </w:r>
            </w:ins>
            <w:ins w:id="3590" w:author="phuong vu" w:date="2018-11-22T13:51:00Z">
              <w:r w:rsidRPr="000245EB">
                <w:rPr>
                  <w:rPrChange w:id="3591" w:author="Tran Huan" w:date="2018-11-25T16:08:00Z">
                    <w:rPr>
                      <w:lang w:val="en-US"/>
                    </w:rPr>
                  </w:rPrChange>
                </w:rPr>
                <w:t xml:space="preserve"> -&gt; Đăng xuất </w:t>
              </w:r>
              <w:del w:id="3592" w:author="Tran Huan" w:date="2018-11-25T21:49:00Z">
                <w:r w:rsidRPr="000245EB" w:rsidDel="00CE1A4A">
                  <w:rPr>
                    <w:rPrChange w:id="3593" w:author="Tran Huan" w:date="2018-11-25T16:08:00Z">
                      <w:rPr>
                        <w:lang w:val="en-US"/>
                      </w:rPr>
                    </w:rPrChange>
                  </w:rPr>
                  <w:delText>đối với ứng dụng điện thoại</w:delText>
                </w:r>
              </w:del>
            </w:ins>
          </w:p>
          <w:p w14:paraId="57FC5598" w14:textId="77777777" w:rsidR="00CE1A4A" w:rsidRDefault="00C774DC">
            <w:pPr>
              <w:spacing w:line="276" w:lineRule="auto"/>
              <w:rPr>
                <w:ins w:id="3594" w:author="Tran Huan" w:date="2018-11-25T21:51:00Z"/>
              </w:rPr>
            </w:pPr>
            <w:ins w:id="3595" w:author="phuong vu" w:date="2018-11-22T13:51:00Z">
              <w:r w:rsidRPr="000245EB">
                <w:rPr>
                  <w:rPrChange w:id="3596" w:author="Tran Huan" w:date="2018-11-25T16:08:00Z">
                    <w:rPr>
                      <w:lang w:val="en-US"/>
                    </w:rPr>
                  </w:rPrChange>
                </w:rPr>
                <w:t xml:space="preserve">Bước 2: Ứng dụng </w:t>
              </w:r>
              <w:del w:id="3597" w:author="Tran Huan" w:date="2018-11-25T21:49:00Z">
                <w:r w:rsidRPr="000245EB" w:rsidDel="00CE1A4A">
                  <w:rPr>
                    <w:rPrChange w:id="3598" w:author="Tran Huan" w:date="2018-11-25T16:08:00Z">
                      <w:rPr>
                        <w:lang w:val="en-US"/>
                      </w:rPr>
                    </w:rPrChange>
                  </w:rPr>
                  <w:delText xml:space="preserve">cũng như trang web </w:delText>
                </w:r>
              </w:del>
              <w:r w:rsidRPr="000245EB">
                <w:rPr>
                  <w:rPrChange w:id="3599" w:author="Tran Huan" w:date="2018-11-25T16:08:00Z">
                    <w:rPr>
                      <w:lang w:val="en-US"/>
                    </w:rPr>
                  </w:rPrChange>
                </w:rPr>
                <w:t>sẽ xóa toàn bộ thông tin để đăng nhập và thông tin lưu tạm thời ra khỏi SharePreferences</w:t>
              </w:r>
            </w:ins>
          </w:p>
          <w:p w14:paraId="2B47133E" w14:textId="3946461B" w:rsidR="00C774DC" w:rsidRPr="000245EB" w:rsidDel="00CE1A4A" w:rsidRDefault="00C774DC">
            <w:pPr>
              <w:spacing w:line="276" w:lineRule="auto"/>
              <w:rPr>
                <w:ins w:id="3600" w:author="phuong vu" w:date="2018-11-22T13:51:00Z"/>
                <w:del w:id="3601" w:author="Tran Huan" w:date="2018-11-25T21:49:00Z"/>
                <w:rPrChange w:id="3602" w:author="Tran Huan" w:date="2018-11-25T16:08:00Z">
                  <w:rPr>
                    <w:ins w:id="3603" w:author="phuong vu" w:date="2018-11-22T13:51:00Z"/>
                    <w:del w:id="3604" w:author="Tran Huan" w:date="2018-11-25T21:49:00Z"/>
                    <w:lang w:val="en-US"/>
                  </w:rPr>
                </w:rPrChange>
              </w:rPr>
            </w:pPr>
            <w:ins w:id="3605" w:author="phuong vu" w:date="2018-11-22T13:51:00Z">
              <w:del w:id="3606" w:author="Tran Huan" w:date="2018-11-25T21:49:00Z">
                <w:r w:rsidRPr="000245EB" w:rsidDel="00CE1A4A">
                  <w:rPr>
                    <w:rPrChange w:id="3607" w:author="Tran Huan" w:date="2018-11-25T16:08:00Z">
                      <w:rPr>
                        <w:lang w:val="en-US"/>
                      </w:rPr>
                    </w:rPrChange>
                  </w:rPr>
                  <w:delText>, Local Storage.</w:delText>
                </w:r>
              </w:del>
            </w:ins>
          </w:p>
          <w:p w14:paraId="60B9E945" w14:textId="77777777" w:rsidR="00C774DC" w:rsidRPr="000245EB" w:rsidRDefault="00C774DC">
            <w:pPr>
              <w:spacing w:line="276" w:lineRule="auto"/>
              <w:rPr>
                <w:ins w:id="3608" w:author="phuong vu" w:date="2018-11-22T13:51:00Z"/>
                <w:rPrChange w:id="3609" w:author="Tran Huan" w:date="2018-11-25T16:08:00Z">
                  <w:rPr>
                    <w:ins w:id="3610" w:author="phuong vu" w:date="2018-11-22T13:51:00Z"/>
                    <w:lang w:val="en-US"/>
                  </w:rPr>
                </w:rPrChange>
              </w:rPr>
            </w:pPr>
            <w:ins w:id="3611" w:author="phuong vu" w:date="2018-11-22T13:51:00Z">
              <w:r w:rsidRPr="000245EB">
                <w:rPr>
                  <w:rPrChange w:id="3612" w:author="Tran Huan" w:date="2018-11-25T16:08:00Z">
                    <w:rPr>
                      <w:lang w:val="en-US"/>
                    </w:rPr>
                  </w:rPrChange>
                </w:rPr>
                <w:t>Bước 3: Tự động chuyển về trang đăng nhập.</w:t>
              </w:r>
            </w:ins>
          </w:p>
        </w:tc>
      </w:tr>
      <w:tr w:rsidR="00C774DC" w14:paraId="7D0B37CD" w14:textId="77777777" w:rsidTr="00C774DC">
        <w:trPr>
          <w:ins w:id="3613" w:author="phuong vu" w:date="2018-11-22T13:51:00Z"/>
        </w:trPr>
        <w:tc>
          <w:tcPr>
            <w:tcW w:w="2425" w:type="dxa"/>
          </w:tcPr>
          <w:p w14:paraId="6E87EDA4" w14:textId="77777777" w:rsidR="00C774DC" w:rsidRPr="00B808BD" w:rsidRDefault="00C774DC">
            <w:pPr>
              <w:spacing w:line="276" w:lineRule="auto"/>
              <w:rPr>
                <w:ins w:id="3614" w:author="phuong vu" w:date="2018-11-22T13:51:00Z"/>
                <w:b/>
              </w:rPr>
            </w:pPr>
            <w:ins w:id="3615" w:author="phuong vu" w:date="2018-11-22T13:51:00Z">
              <w:r w:rsidRPr="00B808BD">
                <w:rPr>
                  <w:b/>
                </w:rPr>
                <w:t>Kết quả</w:t>
              </w:r>
            </w:ins>
          </w:p>
        </w:tc>
        <w:tc>
          <w:tcPr>
            <w:tcW w:w="6686" w:type="dxa"/>
          </w:tcPr>
          <w:p w14:paraId="6FB49028" w14:textId="77777777" w:rsidR="00C774DC" w:rsidRPr="000245EB" w:rsidRDefault="00C774DC">
            <w:pPr>
              <w:spacing w:line="276" w:lineRule="auto"/>
              <w:rPr>
                <w:ins w:id="3616" w:author="phuong vu" w:date="2018-11-22T13:51:00Z"/>
                <w:rPrChange w:id="3617" w:author="Tran Huan" w:date="2018-11-25T16:08:00Z">
                  <w:rPr>
                    <w:ins w:id="3618" w:author="phuong vu" w:date="2018-11-22T13:51:00Z"/>
                    <w:lang w:val="en-US"/>
                  </w:rPr>
                </w:rPrChange>
              </w:rPr>
            </w:pPr>
            <w:ins w:id="3619" w:author="phuong vu" w:date="2018-11-22T13:51:00Z">
              <w:r w:rsidRPr="000245EB">
                <w:rPr>
                  <w:rPrChange w:id="3620" w:author="Tran Huan" w:date="2018-11-25T16:08:00Z">
                    <w:rPr>
                      <w:lang w:val="en-US"/>
                    </w:rPr>
                  </w:rPrChange>
                </w:rPr>
                <w:t>Người dùng quay lại trang đăng nhập</w:t>
              </w:r>
            </w:ins>
          </w:p>
        </w:tc>
      </w:tr>
      <w:tr w:rsidR="00C774DC" w14:paraId="4EEE10FC" w14:textId="77777777" w:rsidTr="00C774DC">
        <w:trPr>
          <w:ins w:id="3621" w:author="phuong vu" w:date="2018-11-22T13:51:00Z"/>
        </w:trPr>
        <w:tc>
          <w:tcPr>
            <w:tcW w:w="2425" w:type="dxa"/>
          </w:tcPr>
          <w:p w14:paraId="3268BB9E" w14:textId="77777777" w:rsidR="00C774DC" w:rsidRPr="00B808BD" w:rsidRDefault="00C774DC">
            <w:pPr>
              <w:spacing w:line="276" w:lineRule="auto"/>
              <w:rPr>
                <w:ins w:id="3622" w:author="phuong vu" w:date="2018-11-22T13:51:00Z"/>
                <w:b/>
              </w:rPr>
            </w:pPr>
            <w:ins w:id="3623" w:author="phuong vu" w:date="2018-11-22T13:51:00Z">
              <w:r w:rsidRPr="00B808BD">
                <w:rPr>
                  <w:b/>
                </w:rPr>
                <w:t>Ghi chú</w:t>
              </w:r>
            </w:ins>
          </w:p>
        </w:tc>
        <w:tc>
          <w:tcPr>
            <w:tcW w:w="6686" w:type="dxa"/>
          </w:tcPr>
          <w:p w14:paraId="76F277E2" w14:textId="18816C15" w:rsidR="00C774DC" w:rsidRPr="000245EB" w:rsidRDefault="00C774DC">
            <w:pPr>
              <w:keepNext/>
              <w:spacing w:line="276" w:lineRule="auto"/>
              <w:rPr>
                <w:ins w:id="3624" w:author="phuong vu" w:date="2018-11-22T13:51:00Z"/>
                <w:rPrChange w:id="3625" w:author="Tran Huan" w:date="2018-11-25T16:08:00Z">
                  <w:rPr>
                    <w:ins w:id="3626" w:author="phuong vu" w:date="2018-11-22T13:51:00Z"/>
                    <w:lang w:val="en-US"/>
                  </w:rPr>
                </w:rPrChange>
              </w:rPr>
            </w:pPr>
            <w:ins w:id="3627" w:author="phuong vu" w:date="2018-11-22T13:51:00Z">
              <w:r w:rsidRPr="000245EB">
                <w:rPr>
                  <w:rPrChange w:id="3628" w:author="Tran Huan" w:date="2018-11-25T16:08:00Z">
                    <w:rPr>
                      <w:lang w:val="en-US"/>
                    </w:rPr>
                  </w:rPrChange>
                </w:rPr>
                <w:t xml:space="preserve">Bắt buộc mọi thông tin, dữ liệu lưu tạm thời phải được xóa </w:t>
              </w:r>
              <w:del w:id="3629" w:author="Tran Huan" w:date="2018-11-25T21:40:00Z">
                <w:r w:rsidRPr="000245EB" w:rsidDel="00817FAF">
                  <w:rPr>
                    <w:rPrChange w:id="3630" w:author="Tran Huan" w:date="2018-11-25T16:08:00Z">
                      <w:rPr>
                        <w:lang w:val="en-US"/>
                      </w:rPr>
                    </w:rPrChange>
                  </w:rPr>
                  <w:delText>sạch</w:delText>
                </w:r>
              </w:del>
            </w:ins>
            <w:ins w:id="3631" w:author="Tran Huan" w:date="2018-11-25T21:40:00Z">
              <w:r w:rsidR="00817FAF" w:rsidRPr="00817FAF">
                <w:rPr>
                  <w:rPrChange w:id="3632" w:author="Tran Huan" w:date="2018-11-25T21:40:00Z">
                    <w:rPr>
                      <w:lang w:val="en-US"/>
                    </w:rPr>
                  </w:rPrChange>
                </w:rPr>
                <w:t>khỏi bộ nhớ ứng dụng</w:t>
              </w:r>
            </w:ins>
            <w:ins w:id="3633" w:author="phuong vu" w:date="2018-11-22T13:51:00Z">
              <w:r w:rsidRPr="000245EB">
                <w:rPr>
                  <w:rPrChange w:id="3634" w:author="Tran Huan" w:date="2018-11-25T16:08:00Z">
                    <w:rPr>
                      <w:lang w:val="en-US"/>
                    </w:rPr>
                  </w:rPrChange>
                </w:rPr>
                <w:t xml:space="preserve">. </w:t>
              </w:r>
            </w:ins>
          </w:p>
        </w:tc>
      </w:tr>
    </w:tbl>
    <w:p w14:paraId="1E0E855E" w14:textId="77777777" w:rsidR="00C774DC" w:rsidRPr="00A06DD8" w:rsidRDefault="00C774DC">
      <w:pPr>
        <w:spacing w:line="276" w:lineRule="auto"/>
        <w:rPr>
          <w:ins w:id="3635" w:author="phuong vu" w:date="2018-11-22T13:51:00Z"/>
        </w:rPr>
        <w:pPrChange w:id="3636" w:author="phuong vu" w:date="2018-11-23T13:48:00Z">
          <w:pPr/>
        </w:pPrChange>
      </w:pPr>
    </w:p>
    <w:p w14:paraId="2E1F1741" w14:textId="77777777" w:rsidR="00C774DC" w:rsidRPr="00760245" w:rsidRDefault="00C774DC">
      <w:pPr>
        <w:pStyle w:val="Heading3"/>
        <w:spacing w:line="276" w:lineRule="auto"/>
        <w:rPr>
          <w:ins w:id="3637" w:author="phuong vu" w:date="2018-11-22T13:51:00Z"/>
          <w:lang w:val="vi-VN"/>
          <w:rPrChange w:id="3638" w:author="Tran Huan" w:date="2018-11-25T22:20:00Z">
            <w:rPr>
              <w:ins w:id="3639" w:author="phuong vu" w:date="2018-11-22T13:51:00Z"/>
            </w:rPr>
          </w:rPrChange>
        </w:rPr>
        <w:pPrChange w:id="3640" w:author="phuong vu" w:date="2018-11-23T13:48:00Z">
          <w:pPr>
            <w:pStyle w:val="Heading4"/>
          </w:pPr>
        </w:pPrChange>
      </w:pPr>
      <w:ins w:id="3641" w:author="phuong vu" w:date="2018-11-22T13:51:00Z">
        <w:r w:rsidRPr="000245EB">
          <w:rPr>
            <w:lang w:val="vi-VN"/>
            <w:rPrChange w:id="3642" w:author="Tran Huan" w:date="2018-11-25T16:08:00Z">
              <w:rPr>
                <w:iCs w:val="0"/>
              </w:rPr>
            </w:rPrChange>
          </w:rPr>
          <w:t xml:space="preserve"> </w:t>
        </w:r>
        <w:bookmarkStart w:id="3643" w:name="_Toc530662496"/>
        <w:r w:rsidRPr="000245EB">
          <w:rPr>
            <w:lang w:val="vi-VN"/>
            <w:rPrChange w:id="3644" w:author="Tran Huan" w:date="2018-11-25T16:08:00Z">
              <w:rPr>
                <w:iCs w:val="0"/>
              </w:rPr>
            </w:rPrChange>
          </w:rPr>
          <w:t>Đăng kí tài khoản khách hàng</w:t>
        </w:r>
        <w:bookmarkEnd w:id="3643"/>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3645" w:author="phuong vu" w:date="2018-11-22T13:51:00Z"/>
        </w:trPr>
        <w:tc>
          <w:tcPr>
            <w:tcW w:w="2425" w:type="dxa"/>
          </w:tcPr>
          <w:p w14:paraId="79CBE39D" w14:textId="77777777" w:rsidR="00C774DC" w:rsidRPr="00B808BD" w:rsidRDefault="00C774DC">
            <w:pPr>
              <w:spacing w:line="276" w:lineRule="auto"/>
              <w:rPr>
                <w:ins w:id="3646" w:author="phuong vu" w:date="2018-11-22T13:51:00Z"/>
                <w:b/>
              </w:rPr>
            </w:pPr>
            <w:ins w:id="3647" w:author="phuong vu" w:date="2018-11-22T13:51:00Z">
              <w:r w:rsidRPr="00B808BD">
                <w:rPr>
                  <w:b/>
                </w:rPr>
                <w:t>Mã yêu cầu</w:t>
              </w:r>
            </w:ins>
          </w:p>
        </w:tc>
        <w:tc>
          <w:tcPr>
            <w:tcW w:w="6686" w:type="dxa"/>
          </w:tcPr>
          <w:p w14:paraId="1DE7F76C" w14:textId="61F965E1" w:rsidR="00C774DC" w:rsidRPr="002947C2" w:rsidRDefault="00C774DC">
            <w:pPr>
              <w:spacing w:line="276" w:lineRule="auto"/>
              <w:rPr>
                <w:ins w:id="3648" w:author="phuong vu" w:date="2018-11-22T13:51:00Z"/>
                <w:lang w:val="en-US"/>
              </w:rPr>
            </w:pPr>
            <w:ins w:id="3649" w:author="phuong vu" w:date="2018-11-22T13:51:00Z">
              <w:r>
                <w:rPr>
                  <w:lang w:val="en-US"/>
                </w:rPr>
                <w:t>GU_1</w:t>
              </w:r>
            </w:ins>
            <w:ins w:id="3650" w:author="phuong vu" w:date="2018-11-23T08:52:00Z">
              <w:r w:rsidR="007E73AD">
                <w:rPr>
                  <w:lang w:val="en-US"/>
                </w:rPr>
                <w:t>1</w:t>
              </w:r>
            </w:ins>
          </w:p>
        </w:tc>
      </w:tr>
      <w:tr w:rsidR="00C774DC" w14:paraId="24F8DAEC" w14:textId="77777777" w:rsidTr="00C774DC">
        <w:trPr>
          <w:ins w:id="3651" w:author="phuong vu" w:date="2018-11-22T13:51:00Z"/>
        </w:trPr>
        <w:tc>
          <w:tcPr>
            <w:tcW w:w="2425" w:type="dxa"/>
          </w:tcPr>
          <w:p w14:paraId="45298FB8" w14:textId="77777777" w:rsidR="00C774DC" w:rsidRPr="00B808BD" w:rsidRDefault="00C774DC">
            <w:pPr>
              <w:spacing w:line="276" w:lineRule="auto"/>
              <w:rPr>
                <w:ins w:id="3652" w:author="phuong vu" w:date="2018-11-22T13:51:00Z"/>
                <w:b/>
              </w:rPr>
            </w:pPr>
            <w:ins w:id="3653" w:author="phuong vu" w:date="2018-11-22T13:51:00Z">
              <w:r w:rsidRPr="00B808BD">
                <w:rPr>
                  <w:b/>
                </w:rPr>
                <w:t>Tên chức năng</w:t>
              </w:r>
            </w:ins>
          </w:p>
        </w:tc>
        <w:tc>
          <w:tcPr>
            <w:tcW w:w="6686" w:type="dxa"/>
          </w:tcPr>
          <w:p w14:paraId="667B5856" w14:textId="77777777" w:rsidR="00C774DC" w:rsidRPr="000245EB" w:rsidRDefault="00C774DC">
            <w:pPr>
              <w:spacing w:line="276" w:lineRule="auto"/>
              <w:rPr>
                <w:ins w:id="3654" w:author="phuong vu" w:date="2018-11-22T13:51:00Z"/>
                <w:rPrChange w:id="3655" w:author="Tran Huan" w:date="2018-11-25T16:08:00Z">
                  <w:rPr>
                    <w:ins w:id="3656" w:author="phuong vu" w:date="2018-11-22T13:51:00Z"/>
                    <w:lang w:val="en-US"/>
                  </w:rPr>
                </w:rPrChange>
              </w:rPr>
            </w:pPr>
            <w:ins w:id="3657" w:author="phuong vu" w:date="2018-11-22T13:51:00Z">
              <w:r w:rsidRPr="000245EB">
                <w:rPr>
                  <w:rPrChange w:id="3658" w:author="Tran Huan" w:date="2018-11-25T16:08:00Z">
                    <w:rPr>
                      <w:lang w:val="en-US"/>
                    </w:rPr>
                  </w:rPrChange>
                </w:rPr>
                <w:t>Đăng kí tài khoản khách hàng</w:t>
              </w:r>
            </w:ins>
          </w:p>
        </w:tc>
      </w:tr>
      <w:tr w:rsidR="00C774DC" w14:paraId="1A5A638F" w14:textId="77777777" w:rsidTr="00C774DC">
        <w:trPr>
          <w:ins w:id="3659" w:author="phuong vu" w:date="2018-11-22T13:51:00Z"/>
        </w:trPr>
        <w:tc>
          <w:tcPr>
            <w:tcW w:w="2425" w:type="dxa"/>
          </w:tcPr>
          <w:p w14:paraId="79F356FD" w14:textId="77777777" w:rsidR="00C774DC" w:rsidRPr="00B808BD" w:rsidRDefault="00C774DC">
            <w:pPr>
              <w:spacing w:line="276" w:lineRule="auto"/>
              <w:rPr>
                <w:ins w:id="3660" w:author="phuong vu" w:date="2018-11-22T13:51:00Z"/>
                <w:b/>
              </w:rPr>
            </w:pPr>
            <w:ins w:id="3661" w:author="phuong vu" w:date="2018-11-22T13:51:00Z">
              <w:r w:rsidRPr="00B808BD">
                <w:rPr>
                  <w:b/>
                </w:rPr>
                <w:t>Đối tượng sử dụng</w:t>
              </w:r>
            </w:ins>
          </w:p>
        </w:tc>
        <w:tc>
          <w:tcPr>
            <w:tcW w:w="6686" w:type="dxa"/>
          </w:tcPr>
          <w:p w14:paraId="075D1E27" w14:textId="77777777" w:rsidR="00C774DC" w:rsidRPr="002947C2" w:rsidRDefault="00C774DC">
            <w:pPr>
              <w:spacing w:line="276" w:lineRule="auto"/>
              <w:rPr>
                <w:ins w:id="3662" w:author="phuong vu" w:date="2018-11-22T13:51:00Z"/>
                <w:lang w:val="en-US"/>
              </w:rPr>
            </w:pPr>
            <w:ins w:id="3663" w:author="phuong vu" w:date="2018-11-22T13:51:00Z">
              <w:r>
                <w:rPr>
                  <w:lang w:val="en-US"/>
                </w:rPr>
                <w:t>Khách hàng</w:t>
              </w:r>
            </w:ins>
          </w:p>
        </w:tc>
      </w:tr>
      <w:tr w:rsidR="00C774DC" w14:paraId="7DAE75B3" w14:textId="77777777" w:rsidTr="00C774DC">
        <w:trPr>
          <w:ins w:id="3664" w:author="phuong vu" w:date="2018-11-22T13:51:00Z"/>
        </w:trPr>
        <w:tc>
          <w:tcPr>
            <w:tcW w:w="2425" w:type="dxa"/>
          </w:tcPr>
          <w:p w14:paraId="18AA30EE" w14:textId="77777777" w:rsidR="00C774DC" w:rsidRPr="00B808BD" w:rsidRDefault="00C774DC">
            <w:pPr>
              <w:spacing w:line="276" w:lineRule="auto"/>
              <w:rPr>
                <w:ins w:id="3665" w:author="phuong vu" w:date="2018-11-22T13:51:00Z"/>
                <w:b/>
              </w:rPr>
            </w:pPr>
            <w:ins w:id="3666" w:author="phuong vu" w:date="2018-11-22T13:51:00Z">
              <w:r w:rsidRPr="00B808BD">
                <w:rPr>
                  <w:b/>
                </w:rPr>
                <w:t>Tiền điều kiện</w:t>
              </w:r>
            </w:ins>
          </w:p>
        </w:tc>
        <w:tc>
          <w:tcPr>
            <w:tcW w:w="6686" w:type="dxa"/>
          </w:tcPr>
          <w:p w14:paraId="5423D4FB" w14:textId="77777777" w:rsidR="00C774DC" w:rsidRPr="000245EB" w:rsidRDefault="00C774DC">
            <w:pPr>
              <w:spacing w:line="276" w:lineRule="auto"/>
              <w:rPr>
                <w:ins w:id="3667" w:author="phuong vu" w:date="2018-11-22T13:51:00Z"/>
                <w:rPrChange w:id="3668" w:author="Tran Huan" w:date="2018-11-25T16:08:00Z">
                  <w:rPr>
                    <w:ins w:id="3669" w:author="phuong vu" w:date="2018-11-22T13:51:00Z"/>
                    <w:lang w:val="en-US"/>
                  </w:rPr>
                </w:rPrChange>
              </w:rPr>
            </w:pPr>
            <w:ins w:id="3670" w:author="phuong vu" w:date="2018-11-22T13:51:00Z">
              <w:r w:rsidRPr="000245EB">
                <w:rPr>
                  <w:rPrChange w:id="3671" w:author="Tran Huan" w:date="2018-11-25T16:08:00Z">
                    <w:rPr>
                      <w:lang w:val="en-US"/>
                    </w:rPr>
                  </w:rPrChange>
                </w:rPr>
                <w:t>Truy cập ứng dụng điện thoại đối với khách hàng.</w:t>
              </w:r>
            </w:ins>
          </w:p>
        </w:tc>
      </w:tr>
      <w:tr w:rsidR="00C774DC" w14:paraId="71446C56" w14:textId="77777777" w:rsidTr="00C774DC">
        <w:trPr>
          <w:ins w:id="3672" w:author="phuong vu" w:date="2018-11-22T13:51:00Z"/>
        </w:trPr>
        <w:tc>
          <w:tcPr>
            <w:tcW w:w="2425" w:type="dxa"/>
          </w:tcPr>
          <w:p w14:paraId="28E65009" w14:textId="77777777" w:rsidR="00C774DC" w:rsidRPr="00B808BD" w:rsidRDefault="00C774DC">
            <w:pPr>
              <w:spacing w:line="276" w:lineRule="auto"/>
              <w:rPr>
                <w:ins w:id="3673" w:author="phuong vu" w:date="2018-11-22T13:51:00Z"/>
                <w:b/>
              </w:rPr>
            </w:pPr>
            <w:ins w:id="3674" w:author="phuong vu" w:date="2018-11-22T13:51:00Z">
              <w:r w:rsidRPr="00B808BD">
                <w:rPr>
                  <w:b/>
                </w:rPr>
                <w:t>Cách xử lí</w:t>
              </w:r>
            </w:ins>
          </w:p>
        </w:tc>
        <w:tc>
          <w:tcPr>
            <w:tcW w:w="6686" w:type="dxa"/>
          </w:tcPr>
          <w:p w14:paraId="2699346D" w14:textId="77777777" w:rsidR="00C774DC" w:rsidRPr="000245EB" w:rsidRDefault="00C774DC">
            <w:pPr>
              <w:spacing w:line="276" w:lineRule="auto"/>
              <w:rPr>
                <w:ins w:id="3675" w:author="phuong vu" w:date="2018-11-22T13:51:00Z"/>
                <w:i/>
                <w:rPrChange w:id="3676" w:author="Tran Huan" w:date="2018-11-25T16:08:00Z">
                  <w:rPr>
                    <w:ins w:id="3677" w:author="phuong vu" w:date="2018-11-22T13:51:00Z"/>
                    <w:i/>
                    <w:lang w:val="en-US"/>
                  </w:rPr>
                </w:rPrChange>
              </w:rPr>
            </w:pPr>
            <w:ins w:id="3678" w:author="phuong vu" w:date="2018-11-22T13:51:00Z">
              <w:r w:rsidRPr="000245EB">
                <w:rPr>
                  <w:rPrChange w:id="3679" w:author="Tran Huan" w:date="2018-11-25T16:08:00Z">
                    <w:rPr>
                      <w:lang w:val="en-US"/>
                    </w:rPr>
                  </w:rPrChange>
                </w:rPr>
                <w:t xml:space="preserve">Bước 1: Tại màn hình đăng nhập, nhấn vào </w:t>
              </w:r>
              <w:r w:rsidRPr="000245EB">
                <w:rPr>
                  <w:i/>
                  <w:rPrChange w:id="3680" w:author="Tran Huan" w:date="2018-11-25T16:08:00Z">
                    <w:rPr>
                      <w:i/>
                      <w:lang w:val="en-US"/>
                    </w:rPr>
                  </w:rPrChange>
                </w:rPr>
                <w:t>“Tạo tài khoản mới”.</w:t>
              </w:r>
            </w:ins>
          </w:p>
          <w:p w14:paraId="5E7CF431" w14:textId="77777777" w:rsidR="00C774DC" w:rsidRPr="000245EB" w:rsidRDefault="00C774DC">
            <w:pPr>
              <w:spacing w:line="276" w:lineRule="auto"/>
              <w:rPr>
                <w:ins w:id="3681" w:author="phuong vu" w:date="2018-11-22T13:51:00Z"/>
                <w:rPrChange w:id="3682" w:author="Tran Huan" w:date="2018-11-25T16:08:00Z">
                  <w:rPr>
                    <w:ins w:id="3683" w:author="phuong vu" w:date="2018-11-22T13:51:00Z"/>
                    <w:lang w:val="en-US"/>
                  </w:rPr>
                </w:rPrChange>
              </w:rPr>
            </w:pPr>
            <w:ins w:id="3684" w:author="phuong vu" w:date="2018-11-22T13:51:00Z">
              <w:r w:rsidRPr="000245EB">
                <w:rPr>
                  <w:rPrChange w:id="3685" w:author="Tran Huan" w:date="2018-11-25T16:08:00Z">
                    <w:rPr>
                      <w:lang w:val="en-US"/>
                    </w:rPr>
                  </w:rPrChange>
                </w:rPr>
                <w:t>Bước 2: Nhập các thông tin bắt buộc bao gồm: Họ và tên, email và mật khẩu mong muốn. Sau đó, nhấn vào nút “Đăng kí”.</w:t>
              </w:r>
            </w:ins>
          </w:p>
          <w:p w14:paraId="7AB0D749" w14:textId="77777777" w:rsidR="00C774DC" w:rsidRPr="000245EB" w:rsidRDefault="00C774DC">
            <w:pPr>
              <w:spacing w:line="276" w:lineRule="auto"/>
              <w:rPr>
                <w:ins w:id="3686" w:author="phuong vu" w:date="2018-11-22T13:51:00Z"/>
                <w:rPrChange w:id="3687" w:author="Tran Huan" w:date="2018-11-25T16:08:00Z">
                  <w:rPr>
                    <w:ins w:id="3688" w:author="phuong vu" w:date="2018-11-22T13:51:00Z"/>
                    <w:lang w:val="en-US"/>
                  </w:rPr>
                </w:rPrChange>
              </w:rPr>
            </w:pPr>
            <w:ins w:id="3689" w:author="phuong vu" w:date="2018-11-22T13:51:00Z">
              <w:r w:rsidRPr="000245EB">
                <w:rPr>
                  <w:rPrChange w:id="3690" w:author="Tran Huan" w:date="2018-11-25T16:08:00Z">
                    <w:rPr>
                      <w:lang w:val="en-US"/>
                    </w:rPr>
                  </w:rPrChange>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Pr="000245EB" w:rsidRDefault="00C774DC">
            <w:pPr>
              <w:spacing w:line="276" w:lineRule="auto"/>
              <w:rPr>
                <w:ins w:id="3691" w:author="phuong vu" w:date="2018-11-22T13:51:00Z"/>
                <w:rPrChange w:id="3692" w:author="Tran Huan" w:date="2018-11-25T16:08:00Z">
                  <w:rPr>
                    <w:ins w:id="3693" w:author="phuong vu" w:date="2018-11-22T13:51:00Z"/>
                    <w:lang w:val="en-US"/>
                  </w:rPr>
                </w:rPrChange>
              </w:rPr>
            </w:pPr>
            <w:ins w:id="3694" w:author="phuong vu" w:date="2018-11-22T13:51:00Z">
              <w:r w:rsidRPr="000245EB">
                <w:rPr>
                  <w:rPrChange w:id="3695" w:author="Tran Huan" w:date="2018-11-25T16:08:00Z">
                    <w:rPr>
                      <w:lang w:val="en-US"/>
                    </w:rPr>
                  </w:rPrChange>
                </w:rPr>
                <w:t xml:space="preserve">Bước 4: Chuyển về trang đăng nhập. Với email và password đã được điền trước. Nếu người dùng mới nhấn </w:t>
              </w:r>
              <w:r w:rsidRPr="000245EB">
                <w:rPr>
                  <w:i/>
                  <w:rPrChange w:id="3696" w:author="Tran Huan" w:date="2018-11-25T16:08:00Z">
                    <w:rPr>
                      <w:i/>
                      <w:lang w:val="en-US"/>
                    </w:rPr>
                  </w:rPrChange>
                </w:rPr>
                <w:t xml:space="preserve">“đăng nhập”, </w:t>
              </w:r>
              <w:r w:rsidRPr="000245EB">
                <w:rPr>
                  <w:rPrChange w:id="3697" w:author="Tran Huan" w:date="2018-11-25T16:08:00Z">
                    <w:rPr>
                      <w:lang w:val="en-US"/>
                    </w:rPr>
                  </w:rPrChange>
                </w:rPr>
                <w:t>hệ thống thực hiên đăng nhập theo “</w:t>
              </w:r>
              <w:r w:rsidRPr="000245EB">
                <w:rPr>
                  <w:i/>
                  <w:rPrChange w:id="3698" w:author="Tran Huan" w:date="2018-11-25T16:08:00Z">
                    <w:rPr>
                      <w:i/>
                      <w:lang w:val="en-US"/>
                    </w:rPr>
                  </w:rPrChange>
                </w:rPr>
                <w:t>GU_08</w:t>
              </w:r>
              <w:r w:rsidRPr="000245EB">
                <w:rPr>
                  <w:rPrChange w:id="3699" w:author="Tran Huan" w:date="2018-11-25T16:08:00Z">
                    <w:rPr>
                      <w:lang w:val="en-US"/>
                    </w:rPr>
                  </w:rPrChange>
                </w:rPr>
                <w:t>” và chuyển vào màn hình “</w:t>
              </w:r>
              <w:r w:rsidRPr="000245EB">
                <w:rPr>
                  <w:i/>
                  <w:rPrChange w:id="3700" w:author="Tran Huan" w:date="2018-11-25T16:08:00Z">
                    <w:rPr>
                      <w:i/>
                      <w:lang w:val="en-US"/>
                    </w:rPr>
                  </w:rPrChange>
                </w:rPr>
                <w:t>cập nhật thông tin</w:t>
              </w:r>
              <w:r w:rsidRPr="000245EB">
                <w:rPr>
                  <w:rPrChange w:id="3701" w:author="Tran Huan" w:date="2018-11-25T16:08:00Z">
                    <w:rPr>
                      <w:lang w:val="en-US"/>
                    </w:rPr>
                  </w:rPrChange>
                </w:rPr>
                <w:t>”.</w:t>
              </w:r>
            </w:ins>
          </w:p>
          <w:p w14:paraId="4BCF783C" w14:textId="77777777" w:rsidR="00C774DC" w:rsidRPr="000245EB" w:rsidRDefault="00C774DC">
            <w:pPr>
              <w:spacing w:line="276" w:lineRule="auto"/>
              <w:rPr>
                <w:ins w:id="3702" w:author="phuong vu" w:date="2018-11-22T13:51:00Z"/>
                <w:rPrChange w:id="3703" w:author="Tran Huan" w:date="2018-11-25T16:08:00Z">
                  <w:rPr>
                    <w:ins w:id="3704" w:author="phuong vu" w:date="2018-11-22T13:51:00Z"/>
                    <w:lang w:val="en-US"/>
                  </w:rPr>
                </w:rPrChange>
              </w:rPr>
            </w:pPr>
            <w:ins w:id="3705" w:author="phuong vu" w:date="2018-11-22T13:51:00Z">
              <w:r w:rsidRPr="000245EB">
                <w:rPr>
                  <w:rPrChange w:id="3706" w:author="Tran Huan" w:date="2018-11-25T16:08:00Z">
                    <w:rPr>
                      <w:lang w:val="en-US"/>
                    </w:rPr>
                  </w:rPrChange>
                </w:rPr>
                <w:t>Bước 5: Tại màn hình “</w:t>
              </w:r>
              <w:r w:rsidRPr="000245EB">
                <w:rPr>
                  <w:i/>
                  <w:rPrChange w:id="3707" w:author="Tran Huan" w:date="2018-11-25T16:08:00Z">
                    <w:rPr>
                      <w:i/>
                      <w:lang w:val="en-US"/>
                    </w:rPr>
                  </w:rPrChange>
                </w:rPr>
                <w:t>cập nhật thông tin</w:t>
              </w:r>
              <w:r w:rsidRPr="000245EB">
                <w:rPr>
                  <w:rPrChange w:id="3708" w:author="Tran Huan" w:date="2018-11-25T16:08:00Z">
                    <w:rPr>
                      <w:lang w:val="en-US"/>
                    </w:rPr>
                  </w:rPrChange>
                </w:rPr>
                <w:t xml:space="preserve">”, người dùng mới phải nhập đầy đủ các thông tin yêu cầu. Sau đó nhấn </w:t>
              </w:r>
              <w:r w:rsidRPr="000245EB">
                <w:rPr>
                  <w:i/>
                  <w:rPrChange w:id="3709" w:author="Tran Huan" w:date="2018-11-25T16:08:00Z">
                    <w:rPr>
                      <w:i/>
                      <w:lang w:val="en-US"/>
                    </w:rPr>
                  </w:rPrChange>
                </w:rPr>
                <w:t>“cập nhật”.</w:t>
              </w:r>
              <w:r w:rsidRPr="000245EB">
                <w:rPr>
                  <w:rPrChange w:id="3710" w:author="Tran Huan" w:date="2018-11-25T16:08:00Z">
                    <w:rPr>
                      <w:lang w:val="en-US"/>
                    </w:rPr>
                  </w:rPrChange>
                </w:rPr>
                <w:t xml:space="preserve"> Người dùng mới được chuyển sang màn hình chính.</w:t>
              </w:r>
            </w:ins>
          </w:p>
        </w:tc>
      </w:tr>
      <w:tr w:rsidR="00C774DC" w14:paraId="19FBB89B" w14:textId="77777777" w:rsidTr="00C774DC">
        <w:trPr>
          <w:ins w:id="3711" w:author="phuong vu" w:date="2018-11-22T13:51:00Z"/>
        </w:trPr>
        <w:tc>
          <w:tcPr>
            <w:tcW w:w="2425" w:type="dxa"/>
          </w:tcPr>
          <w:p w14:paraId="68FD1793" w14:textId="77777777" w:rsidR="00C774DC" w:rsidRPr="00B808BD" w:rsidRDefault="00C774DC">
            <w:pPr>
              <w:spacing w:line="276" w:lineRule="auto"/>
              <w:rPr>
                <w:ins w:id="3712" w:author="phuong vu" w:date="2018-11-22T13:51:00Z"/>
                <w:b/>
              </w:rPr>
            </w:pPr>
            <w:ins w:id="3713" w:author="phuong vu" w:date="2018-11-22T13:51:00Z">
              <w:r w:rsidRPr="00B808BD">
                <w:rPr>
                  <w:b/>
                </w:rPr>
                <w:t>Kết quả</w:t>
              </w:r>
            </w:ins>
          </w:p>
        </w:tc>
        <w:tc>
          <w:tcPr>
            <w:tcW w:w="6686" w:type="dxa"/>
          </w:tcPr>
          <w:p w14:paraId="507E57D0" w14:textId="77777777" w:rsidR="00C774DC" w:rsidRPr="000245EB" w:rsidRDefault="00C774DC">
            <w:pPr>
              <w:spacing w:line="276" w:lineRule="auto"/>
              <w:rPr>
                <w:ins w:id="3714" w:author="phuong vu" w:date="2018-11-22T13:51:00Z"/>
                <w:rPrChange w:id="3715" w:author="Tran Huan" w:date="2018-11-25T16:08:00Z">
                  <w:rPr>
                    <w:ins w:id="3716" w:author="phuong vu" w:date="2018-11-22T13:51:00Z"/>
                    <w:lang w:val="en-US"/>
                  </w:rPr>
                </w:rPrChange>
              </w:rPr>
            </w:pPr>
            <w:ins w:id="3717" w:author="phuong vu" w:date="2018-11-22T13:51:00Z">
              <w:r w:rsidRPr="000245EB">
                <w:rPr>
                  <w:rPrChange w:id="3718" w:author="Tran Huan" w:date="2018-11-25T16:08:00Z">
                    <w:rPr>
                      <w:lang w:val="en-US"/>
                    </w:rPr>
                  </w:rPrChange>
                </w:rPr>
                <w:t>Người dùng truy cập vào màn hình chính và có đủ các chức năng của người dùng khách hàng</w:t>
              </w:r>
            </w:ins>
          </w:p>
        </w:tc>
      </w:tr>
      <w:tr w:rsidR="00C774DC" w14:paraId="1F96071C" w14:textId="77777777" w:rsidTr="00C774DC">
        <w:trPr>
          <w:ins w:id="3719" w:author="phuong vu" w:date="2018-11-22T13:51:00Z"/>
        </w:trPr>
        <w:tc>
          <w:tcPr>
            <w:tcW w:w="2425" w:type="dxa"/>
          </w:tcPr>
          <w:p w14:paraId="68E5D751" w14:textId="77777777" w:rsidR="00C774DC" w:rsidRPr="00B808BD" w:rsidRDefault="00C774DC">
            <w:pPr>
              <w:spacing w:line="276" w:lineRule="auto"/>
              <w:rPr>
                <w:ins w:id="3720" w:author="phuong vu" w:date="2018-11-22T13:51:00Z"/>
                <w:b/>
              </w:rPr>
            </w:pPr>
            <w:ins w:id="3721" w:author="phuong vu" w:date="2018-11-22T13:51:00Z">
              <w:r w:rsidRPr="00B808BD">
                <w:rPr>
                  <w:b/>
                </w:rPr>
                <w:t>Ghi chú</w:t>
              </w:r>
            </w:ins>
          </w:p>
        </w:tc>
        <w:tc>
          <w:tcPr>
            <w:tcW w:w="6686" w:type="dxa"/>
          </w:tcPr>
          <w:p w14:paraId="5482236E" w14:textId="77777777" w:rsidR="00C774DC" w:rsidRPr="000245EB" w:rsidRDefault="00C774DC">
            <w:pPr>
              <w:keepNext/>
              <w:spacing w:line="276" w:lineRule="auto"/>
              <w:rPr>
                <w:ins w:id="3722" w:author="phuong vu" w:date="2018-11-22T13:51:00Z"/>
                <w:rPrChange w:id="3723" w:author="Tran Huan" w:date="2018-11-25T16:08:00Z">
                  <w:rPr>
                    <w:ins w:id="3724" w:author="phuong vu" w:date="2018-11-22T13:51:00Z"/>
                    <w:lang w:val="en-US"/>
                  </w:rPr>
                </w:rPrChange>
              </w:rPr>
            </w:pPr>
            <w:ins w:id="3725" w:author="phuong vu" w:date="2018-11-22T13:51:00Z">
              <w:r w:rsidRPr="000245EB">
                <w:rPr>
                  <w:rPrChange w:id="3726" w:author="Tran Huan" w:date="2018-11-25T16:08:00Z">
                    <w:rPr>
                      <w:lang w:val="en-US"/>
                    </w:rPr>
                  </w:rPrChange>
                </w:rPr>
                <w:t>Mọi thông tin yêu cầu nhập đều là bắt buộc. Nếu chưa nhập vào sẽ thông báo lỗi yêu cầu nhập.</w:t>
              </w:r>
            </w:ins>
          </w:p>
        </w:tc>
      </w:tr>
    </w:tbl>
    <w:p w14:paraId="599B6FF9" w14:textId="77777777" w:rsidR="00C774DC" w:rsidRPr="000245EB" w:rsidRDefault="00C774DC">
      <w:pPr>
        <w:spacing w:line="276" w:lineRule="auto"/>
        <w:rPr>
          <w:ins w:id="3727" w:author="phuong vu" w:date="2018-11-22T13:51:00Z"/>
          <w:rPrChange w:id="3728" w:author="Tran Huan" w:date="2018-11-25T16:08:00Z">
            <w:rPr>
              <w:ins w:id="3729" w:author="phuong vu" w:date="2018-11-22T13:51:00Z"/>
              <w:lang w:val="en-US"/>
            </w:rPr>
          </w:rPrChange>
        </w:rPr>
        <w:pPrChange w:id="3730" w:author="phuong vu" w:date="2018-11-23T13:48:00Z">
          <w:pPr/>
        </w:pPrChange>
      </w:pPr>
    </w:p>
    <w:p w14:paraId="66BB19D6" w14:textId="27E1B182" w:rsidR="00CE1A4A" w:rsidRDefault="00817FAF">
      <w:pPr>
        <w:pStyle w:val="Heading3"/>
        <w:rPr>
          <w:ins w:id="3731" w:author="Tran Huan" w:date="2018-11-25T21:44:00Z"/>
        </w:rPr>
        <w:pPrChange w:id="3732" w:author="Tran Huan" w:date="2018-11-25T21:43:00Z">
          <w:pPr>
            <w:jc w:val="left"/>
          </w:pPr>
        </w:pPrChange>
      </w:pPr>
      <w:ins w:id="3733" w:author="Tran Huan" w:date="2018-11-25T21:42:00Z">
        <w:r w:rsidRPr="00817FAF">
          <w:rPr>
            <w:rPrChange w:id="3734" w:author="Tran Huan" w:date="2018-11-25T21:42:00Z">
              <w:rPr>
                <w:b/>
              </w:rPr>
            </w:rPrChange>
          </w:rPr>
          <w:t xml:space="preserve">Xem </w:t>
        </w:r>
      </w:ins>
      <w:ins w:id="3735" w:author="Tran Huan" w:date="2018-11-25T21:46:00Z">
        <w:r w:rsidR="00CE1A4A">
          <w:t>biên nhận</w:t>
        </w:r>
      </w:ins>
    </w:p>
    <w:tbl>
      <w:tblPr>
        <w:tblStyle w:val="TableGrid"/>
        <w:tblW w:w="0" w:type="auto"/>
        <w:tblLook w:val="04A0" w:firstRow="1" w:lastRow="0" w:firstColumn="1" w:lastColumn="0" w:noHBand="0" w:noVBand="1"/>
      </w:tblPr>
      <w:tblGrid>
        <w:gridCol w:w="2354"/>
        <w:gridCol w:w="6423"/>
      </w:tblGrid>
      <w:tr w:rsidR="00CE1A4A" w14:paraId="74062F78" w14:textId="77777777" w:rsidTr="00760245">
        <w:trPr>
          <w:ins w:id="3736" w:author="Tran Huan" w:date="2018-11-25T21:44:00Z"/>
        </w:trPr>
        <w:tc>
          <w:tcPr>
            <w:tcW w:w="2425" w:type="dxa"/>
          </w:tcPr>
          <w:p w14:paraId="69B970A1" w14:textId="77777777" w:rsidR="00CE1A4A" w:rsidRPr="00B808BD" w:rsidRDefault="00CE1A4A" w:rsidP="00760245">
            <w:pPr>
              <w:spacing w:line="276" w:lineRule="auto"/>
              <w:rPr>
                <w:ins w:id="3737" w:author="Tran Huan" w:date="2018-11-25T21:44:00Z"/>
                <w:b/>
              </w:rPr>
            </w:pPr>
            <w:ins w:id="3738" w:author="Tran Huan" w:date="2018-11-25T21:44:00Z">
              <w:r w:rsidRPr="00B808BD">
                <w:rPr>
                  <w:b/>
                </w:rPr>
                <w:t>Mã yêu cầu</w:t>
              </w:r>
            </w:ins>
          </w:p>
        </w:tc>
        <w:tc>
          <w:tcPr>
            <w:tcW w:w="6686" w:type="dxa"/>
          </w:tcPr>
          <w:p w14:paraId="0A22CC59" w14:textId="0668E2E9" w:rsidR="00CE1A4A" w:rsidRPr="002947C2" w:rsidRDefault="00CE1A4A" w:rsidP="00760245">
            <w:pPr>
              <w:spacing w:line="276" w:lineRule="auto"/>
              <w:rPr>
                <w:ins w:id="3739" w:author="Tran Huan" w:date="2018-11-25T21:44:00Z"/>
                <w:lang w:val="en-US"/>
              </w:rPr>
            </w:pPr>
            <w:ins w:id="3740" w:author="Tran Huan" w:date="2018-11-25T21:44:00Z">
              <w:r>
                <w:rPr>
                  <w:lang w:val="en-US"/>
                </w:rPr>
                <w:t>GU_12</w:t>
              </w:r>
            </w:ins>
          </w:p>
        </w:tc>
      </w:tr>
      <w:tr w:rsidR="00CE1A4A" w14:paraId="6EE9FAAB" w14:textId="77777777" w:rsidTr="00760245">
        <w:trPr>
          <w:ins w:id="3741" w:author="Tran Huan" w:date="2018-11-25T21:44:00Z"/>
        </w:trPr>
        <w:tc>
          <w:tcPr>
            <w:tcW w:w="2425" w:type="dxa"/>
          </w:tcPr>
          <w:p w14:paraId="2C581731" w14:textId="77777777" w:rsidR="00CE1A4A" w:rsidRPr="00B808BD" w:rsidRDefault="00CE1A4A" w:rsidP="00760245">
            <w:pPr>
              <w:spacing w:line="276" w:lineRule="auto"/>
              <w:rPr>
                <w:ins w:id="3742" w:author="Tran Huan" w:date="2018-11-25T21:44:00Z"/>
                <w:b/>
              </w:rPr>
            </w:pPr>
            <w:ins w:id="3743" w:author="Tran Huan" w:date="2018-11-25T21:44:00Z">
              <w:r w:rsidRPr="00B808BD">
                <w:rPr>
                  <w:b/>
                </w:rPr>
                <w:t>Tên chức năng</w:t>
              </w:r>
            </w:ins>
          </w:p>
        </w:tc>
        <w:tc>
          <w:tcPr>
            <w:tcW w:w="6686" w:type="dxa"/>
          </w:tcPr>
          <w:p w14:paraId="4A7E6B5F" w14:textId="059005C8" w:rsidR="00CE1A4A" w:rsidRPr="00CE1A4A" w:rsidRDefault="00CE1A4A" w:rsidP="00760245">
            <w:pPr>
              <w:spacing w:line="276" w:lineRule="auto"/>
              <w:rPr>
                <w:ins w:id="3744" w:author="Tran Huan" w:date="2018-11-25T21:44:00Z"/>
                <w:lang w:val="en-US"/>
                <w:rPrChange w:id="3745" w:author="Tran Huan" w:date="2018-11-25T21:46:00Z">
                  <w:rPr>
                    <w:ins w:id="3746" w:author="Tran Huan" w:date="2018-11-25T21:44:00Z"/>
                  </w:rPr>
                </w:rPrChange>
              </w:rPr>
            </w:pPr>
            <w:ins w:id="3747" w:author="Tran Huan" w:date="2018-11-25T21:46:00Z">
              <w:r>
                <w:rPr>
                  <w:lang w:val="en-US"/>
                </w:rPr>
                <w:t>Xem biên nhận</w:t>
              </w:r>
            </w:ins>
          </w:p>
        </w:tc>
      </w:tr>
      <w:tr w:rsidR="00CE1A4A" w14:paraId="23C874A1" w14:textId="77777777" w:rsidTr="00760245">
        <w:trPr>
          <w:ins w:id="3748" w:author="Tran Huan" w:date="2018-11-25T21:44:00Z"/>
        </w:trPr>
        <w:tc>
          <w:tcPr>
            <w:tcW w:w="2425" w:type="dxa"/>
          </w:tcPr>
          <w:p w14:paraId="21426630" w14:textId="77777777" w:rsidR="00CE1A4A" w:rsidRPr="00B808BD" w:rsidRDefault="00CE1A4A" w:rsidP="00760245">
            <w:pPr>
              <w:spacing w:line="276" w:lineRule="auto"/>
              <w:rPr>
                <w:ins w:id="3749" w:author="Tran Huan" w:date="2018-11-25T21:44:00Z"/>
                <w:b/>
              </w:rPr>
            </w:pPr>
            <w:ins w:id="3750" w:author="Tran Huan" w:date="2018-11-25T21:44:00Z">
              <w:r w:rsidRPr="00B808BD">
                <w:rPr>
                  <w:b/>
                </w:rPr>
                <w:t>Đối tượng sử dụng</w:t>
              </w:r>
            </w:ins>
          </w:p>
        </w:tc>
        <w:tc>
          <w:tcPr>
            <w:tcW w:w="6686" w:type="dxa"/>
          </w:tcPr>
          <w:p w14:paraId="0B5700DA" w14:textId="77777777" w:rsidR="00CE1A4A" w:rsidRPr="002947C2" w:rsidRDefault="00CE1A4A" w:rsidP="00760245">
            <w:pPr>
              <w:spacing w:line="276" w:lineRule="auto"/>
              <w:rPr>
                <w:ins w:id="3751" w:author="Tran Huan" w:date="2018-11-25T21:44:00Z"/>
                <w:lang w:val="en-US"/>
              </w:rPr>
            </w:pPr>
            <w:ins w:id="3752" w:author="Tran Huan" w:date="2018-11-25T21:44:00Z">
              <w:r>
                <w:rPr>
                  <w:lang w:val="en-US"/>
                </w:rPr>
                <w:t>Khách hàng</w:t>
              </w:r>
            </w:ins>
          </w:p>
        </w:tc>
      </w:tr>
      <w:tr w:rsidR="00CE1A4A" w14:paraId="7129405E" w14:textId="77777777" w:rsidTr="00760245">
        <w:trPr>
          <w:ins w:id="3753" w:author="Tran Huan" w:date="2018-11-25T21:44:00Z"/>
        </w:trPr>
        <w:tc>
          <w:tcPr>
            <w:tcW w:w="2425" w:type="dxa"/>
          </w:tcPr>
          <w:p w14:paraId="5C2EF843" w14:textId="77777777" w:rsidR="00CE1A4A" w:rsidRPr="00B808BD" w:rsidRDefault="00CE1A4A" w:rsidP="00760245">
            <w:pPr>
              <w:spacing w:line="276" w:lineRule="auto"/>
              <w:rPr>
                <w:ins w:id="3754" w:author="Tran Huan" w:date="2018-11-25T21:44:00Z"/>
                <w:b/>
              </w:rPr>
            </w:pPr>
            <w:ins w:id="3755" w:author="Tran Huan" w:date="2018-11-25T21:44:00Z">
              <w:r w:rsidRPr="00B808BD">
                <w:rPr>
                  <w:b/>
                </w:rPr>
                <w:t>Tiền điều kiện</w:t>
              </w:r>
            </w:ins>
          </w:p>
        </w:tc>
        <w:tc>
          <w:tcPr>
            <w:tcW w:w="6686" w:type="dxa"/>
          </w:tcPr>
          <w:p w14:paraId="10F70FE3" w14:textId="4C3FD88C" w:rsidR="00CE1A4A" w:rsidRPr="00CE1A4A" w:rsidRDefault="00CE1A4A" w:rsidP="00760245">
            <w:pPr>
              <w:spacing w:line="276" w:lineRule="auto"/>
              <w:rPr>
                <w:ins w:id="3756" w:author="Tran Huan" w:date="2018-11-25T21:44:00Z"/>
              </w:rPr>
            </w:pPr>
            <w:ins w:id="3757" w:author="Tran Huan" w:date="2018-11-25T21:44:00Z">
              <w:r w:rsidRPr="00CE1A4A">
                <w:rPr>
                  <w:rPrChange w:id="3758" w:author="Tran Huan" w:date="2018-11-25T21:44:00Z">
                    <w:rPr>
                      <w:lang w:val="en-US"/>
                    </w:rPr>
                  </w:rPrChange>
                </w:rPr>
                <w:t>Đăng nhập thành công</w:t>
              </w:r>
              <w:r>
                <w:t>.</w:t>
              </w:r>
            </w:ins>
            <w:ins w:id="3759" w:author="Tran Huan" w:date="2018-11-25T21:46:00Z">
              <w:r w:rsidRPr="00CE1A4A">
                <w:rPr>
                  <w:rPrChange w:id="3760" w:author="Tran Huan" w:date="2018-11-25T21:46:00Z">
                    <w:rPr>
                      <w:lang w:val="en-US"/>
                    </w:rPr>
                  </w:rPrChange>
                </w:rPr>
                <w:t xml:space="preserve"> </w:t>
              </w:r>
            </w:ins>
          </w:p>
        </w:tc>
      </w:tr>
      <w:tr w:rsidR="00CE1A4A" w14:paraId="4394422F" w14:textId="77777777" w:rsidTr="00760245">
        <w:trPr>
          <w:ins w:id="3761" w:author="Tran Huan" w:date="2018-11-25T21:44:00Z"/>
        </w:trPr>
        <w:tc>
          <w:tcPr>
            <w:tcW w:w="2425" w:type="dxa"/>
          </w:tcPr>
          <w:p w14:paraId="56974C3C" w14:textId="77777777" w:rsidR="00CE1A4A" w:rsidRPr="00B808BD" w:rsidRDefault="00CE1A4A" w:rsidP="00760245">
            <w:pPr>
              <w:spacing w:line="276" w:lineRule="auto"/>
              <w:rPr>
                <w:ins w:id="3762" w:author="Tran Huan" w:date="2018-11-25T21:44:00Z"/>
                <w:b/>
              </w:rPr>
            </w:pPr>
            <w:ins w:id="3763" w:author="Tran Huan" w:date="2018-11-25T21:44:00Z">
              <w:r w:rsidRPr="00B808BD">
                <w:rPr>
                  <w:b/>
                </w:rPr>
                <w:t>Cách xử lí</w:t>
              </w:r>
            </w:ins>
          </w:p>
        </w:tc>
        <w:tc>
          <w:tcPr>
            <w:tcW w:w="6686" w:type="dxa"/>
          </w:tcPr>
          <w:p w14:paraId="05547DD4" w14:textId="408A3C78" w:rsidR="00CE1A4A" w:rsidRPr="00CE1A4A" w:rsidRDefault="00CE1A4A" w:rsidP="00760245">
            <w:pPr>
              <w:spacing w:line="276" w:lineRule="auto"/>
              <w:rPr>
                <w:ins w:id="3764" w:author="Tran Huan" w:date="2018-11-25T21:44:00Z"/>
                <w:i/>
              </w:rPr>
            </w:pPr>
            <w:ins w:id="3765" w:author="Tran Huan" w:date="2018-11-25T21:44:00Z">
              <w:r w:rsidRPr="00BD7EF6">
                <w:t xml:space="preserve">Bước 1: </w:t>
              </w:r>
            </w:ins>
            <w:ins w:id="3766" w:author="Tran Huan" w:date="2018-11-25T21:52:00Z">
              <w:r w:rsidRPr="00CE1A4A">
                <w:rPr>
                  <w:rPrChange w:id="3767" w:author="Tran Huan" w:date="2018-11-25T21:52:00Z">
                    <w:rPr>
                      <w:lang w:val="en-US"/>
                    </w:rPr>
                  </w:rPrChange>
                </w:rPr>
                <w:t>Vào “Đơn hàng của tối”</w:t>
              </w:r>
              <w:r>
                <w:t xml:space="preserve"> nhấn vào </w:t>
              </w:r>
              <w:r w:rsidRPr="00CE1A4A">
                <w:rPr>
                  <w:rPrChange w:id="3768" w:author="Tran Huan" w:date="2018-11-25T21:52:00Z">
                    <w:rPr>
                      <w:lang w:val="en-US"/>
                    </w:rPr>
                  </w:rPrChange>
                </w:rPr>
                <w:t>“Xem biên nhận” ở những đơn hàng đã tạo biên nhận.</w:t>
              </w:r>
            </w:ins>
          </w:p>
          <w:p w14:paraId="081FB5F6" w14:textId="72DA08CD" w:rsidR="00CE1A4A" w:rsidRPr="00BD7EF6" w:rsidRDefault="00CE1A4A">
            <w:pPr>
              <w:spacing w:line="276" w:lineRule="auto"/>
              <w:rPr>
                <w:ins w:id="3769" w:author="Tran Huan" w:date="2018-11-25T21:44:00Z"/>
              </w:rPr>
            </w:pPr>
            <w:ins w:id="3770" w:author="Tran Huan" w:date="2018-11-25T21:44:00Z">
              <w:r w:rsidRPr="00BD7EF6">
                <w:t xml:space="preserve">Bước 2: </w:t>
              </w:r>
            </w:ins>
            <w:ins w:id="3771" w:author="Tran Huan" w:date="2018-11-25T21:53:00Z">
              <w:r w:rsidRPr="00CE1A4A">
                <w:rPr>
                  <w:rPrChange w:id="3772" w:author="Tran Huan" w:date="2018-11-25T21:53:00Z">
                    <w:rPr>
                      <w:lang w:val="en-US"/>
                    </w:rPr>
                  </w:rPrChange>
                </w:rPr>
                <w:t>Xem thông tin về biên nhận.</w:t>
              </w:r>
            </w:ins>
            <w:ins w:id="3773" w:author="Tran Huan" w:date="2018-11-25T21:44:00Z">
              <w:r w:rsidRPr="00BD7EF6">
                <w:t xml:space="preserve"> </w:t>
              </w:r>
            </w:ins>
          </w:p>
        </w:tc>
      </w:tr>
      <w:tr w:rsidR="00CE1A4A" w14:paraId="6BBE1A70" w14:textId="77777777" w:rsidTr="00760245">
        <w:trPr>
          <w:ins w:id="3774" w:author="Tran Huan" w:date="2018-11-25T21:44:00Z"/>
        </w:trPr>
        <w:tc>
          <w:tcPr>
            <w:tcW w:w="2425" w:type="dxa"/>
          </w:tcPr>
          <w:p w14:paraId="29BBD82C" w14:textId="77777777" w:rsidR="00CE1A4A" w:rsidRPr="00B808BD" w:rsidRDefault="00CE1A4A" w:rsidP="00760245">
            <w:pPr>
              <w:spacing w:line="276" w:lineRule="auto"/>
              <w:rPr>
                <w:ins w:id="3775" w:author="Tran Huan" w:date="2018-11-25T21:44:00Z"/>
                <w:b/>
              </w:rPr>
            </w:pPr>
            <w:ins w:id="3776" w:author="Tran Huan" w:date="2018-11-25T21:44:00Z">
              <w:r w:rsidRPr="00B808BD">
                <w:rPr>
                  <w:b/>
                </w:rPr>
                <w:t>Kết quả</w:t>
              </w:r>
            </w:ins>
          </w:p>
        </w:tc>
        <w:tc>
          <w:tcPr>
            <w:tcW w:w="6686" w:type="dxa"/>
          </w:tcPr>
          <w:p w14:paraId="2660D452" w14:textId="32E377C1" w:rsidR="00CE1A4A" w:rsidRPr="00CE1A4A" w:rsidRDefault="00CE1A4A" w:rsidP="00760245">
            <w:pPr>
              <w:spacing w:line="276" w:lineRule="auto"/>
              <w:rPr>
                <w:ins w:id="3777" w:author="Tran Huan" w:date="2018-11-25T21:44:00Z"/>
              </w:rPr>
            </w:pPr>
            <w:ins w:id="3778" w:author="Tran Huan" w:date="2018-11-25T21:54:00Z">
              <w:r w:rsidRPr="00CE1A4A">
                <w:rPr>
                  <w:rPrChange w:id="3779" w:author="Tran Huan" w:date="2018-11-25T21:54:00Z">
                    <w:rPr>
                      <w:lang w:val="en-US"/>
                    </w:rPr>
                  </w:rPrChange>
                </w:rPr>
                <w:t>Người dùng xem được thông tin biên nhận tương ứng với đơn hàng.</w:t>
              </w:r>
            </w:ins>
          </w:p>
        </w:tc>
      </w:tr>
      <w:tr w:rsidR="00CE1A4A" w14:paraId="711B65DF" w14:textId="77777777" w:rsidTr="00760245">
        <w:trPr>
          <w:ins w:id="3780" w:author="Tran Huan" w:date="2018-11-25T21:44:00Z"/>
        </w:trPr>
        <w:tc>
          <w:tcPr>
            <w:tcW w:w="2425" w:type="dxa"/>
          </w:tcPr>
          <w:p w14:paraId="770933EB" w14:textId="77777777" w:rsidR="00CE1A4A" w:rsidRPr="00B808BD" w:rsidRDefault="00CE1A4A" w:rsidP="00760245">
            <w:pPr>
              <w:spacing w:line="276" w:lineRule="auto"/>
              <w:rPr>
                <w:ins w:id="3781" w:author="Tran Huan" w:date="2018-11-25T21:44:00Z"/>
                <w:b/>
              </w:rPr>
            </w:pPr>
            <w:ins w:id="3782" w:author="Tran Huan" w:date="2018-11-25T21:44:00Z">
              <w:r w:rsidRPr="00B808BD">
                <w:rPr>
                  <w:b/>
                </w:rPr>
                <w:t>Ghi chú</w:t>
              </w:r>
            </w:ins>
          </w:p>
        </w:tc>
        <w:tc>
          <w:tcPr>
            <w:tcW w:w="6686" w:type="dxa"/>
          </w:tcPr>
          <w:p w14:paraId="3719BAAE" w14:textId="01E1B1E7" w:rsidR="00CE1A4A" w:rsidRPr="00BD7EF6" w:rsidRDefault="00CE1A4A" w:rsidP="00760245">
            <w:pPr>
              <w:keepNext/>
              <w:spacing w:line="276" w:lineRule="auto"/>
              <w:rPr>
                <w:ins w:id="3783" w:author="Tran Huan" w:date="2018-11-25T21:44:00Z"/>
              </w:rPr>
            </w:pPr>
          </w:p>
        </w:tc>
      </w:tr>
    </w:tbl>
    <w:p w14:paraId="3B238324" w14:textId="68AA4237" w:rsidR="00C774DC" w:rsidRPr="00CE1A4A" w:rsidRDefault="00C774DC">
      <w:pPr>
        <w:pStyle w:val="Heading3"/>
        <w:rPr>
          <w:ins w:id="3784" w:author="phuong vu" w:date="2018-11-22T13:51:00Z"/>
          <w:lang w:val="vi-VN"/>
          <w:rPrChange w:id="3785" w:author="Tran Huan" w:date="2018-11-25T21:44:00Z">
            <w:rPr>
              <w:ins w:id="3786" w:author="phuong vu" w:date="2018-11-22T13:51:00Z"/>
              <w:lang w:val="en-US"/>
            </w:rPr>
          </w:rPrChange>
        </w:rPr>
        <w:pPrChange w:id="3787" w:author="Tran Huan" w:date="2018-11-25T21:43:00Z">
          <w:pPr>
            <w:jc w:val="left"/>
          </w:pPr>
        </w:pPrChange>
      </w:pPr>
      <w:ins w:id="3788" w:author="phuong vu" w:date="2018-11-22T13:51:00Z">
        <w:r w:rsidRPr="00CE1A4A">
          <w:rPr>
            <w:lang w:val="vi-VN"/>
            <w:rPrChange w:id="3789" w:author="Tran Huan" w:date="2018-11-25T21:44:00Z">
              <w:rPr>
                <w:b/>
              </w:rPr>
            </w:rPrChange>
          </w:rPr>
          <w:br w:type="page"/>
        </w:r>
      </w:ins>
    </w:p>
    <w:p w14:paraId="2D71C8DA" w14:textId="0718223C" w:rsidR="00096943" w:rsidRPr="00096943" w:rsidRDefault="00C774DC">
      <w:pPr>
        <w:pStyle w:val="Heading2"/>
        <w:spacing w:line="276" w:lineRule="auto"/>
        <w:rPr>
          <w:ins w:id="3790" w:author="phuong vu" w:date="2018-11-22T13:51:00Z"/>
          <w:rPrChange w:id="3791" w:author="Tran Huan" w:date="2018-11-25T21:57:00Z">
            <w:rPr>
              <w:ins w:id="3792" w:author="phuong vu" w:date="2018-11-22T13:51:00Z"/>
            </w:rPr>
          </w:rPrChange>
        </w:rPr>
        <w:pPrChange w:id="3793" w:author="Tran Huan" w:date="2018-11-25T21:56:00Z">
          <w:pPr>
            <w:pStyle w:val="Heading3"/>
          </w:pPr>
        </w:pPrChange>
      </w:pPr>
      <w:bookmarkStart w:id="3794" w:name="_Toc530662497"/>
      <w:ins w:id="3795" w:author="phuong vu" w:date="2018-11-22T13:51:00Z">
        <w:r>
          <w:t>Yêu cầu phi chức năng</w:t>
        </w:r>
        <w:bookmarkEnd w:id="3794"/>
      </w:ins>
    </w:p>
    <w:p w14:paraId="095B4D05" w14:textId="77777777" w:rsidR="00C774DC" w:rsidRDefault="00C774DC">
      <w:pPr>
        <w:pStyle w:val="Heading3"/>
        <w:rPr>
          <w:ins w:id="3796" w:author="phuong vu" w:date="2018-11-22T13:51:00Z"/>
        </w:rPr>
      </w:pPr>
      <w:bookmarkStart w:id="3797" w:name="_Toc530662498"/>
      <w:ins w:id="3798" w:author="phuong vu" w:date="2018-11-22T13:51:00Z">
        <w:r>
          <w:t>Yêu cầu thực thi</w:t>
        </w:r>
        <w:bookmarkEnd w:id="3797"/>
      </w:ins>
    </w:p>
    <w:p w14:paraId="0EA67DE7" w14:textId="22544EB4" w:rsidR="00C774DC" w:rsidRPr="000245EB" w:rsidRDefault="00C774DC">
      <w:pPr>
        <w:spacing w:line="276" w:lineRule="auto"/>
        <w:rPr>
          <w:ins w:id="3799" w:author="phuong vu" w:date="2018-11-22T13:51:00Z"/>
          <w:rPrChange w:id="3800" w:author="Tran Huan" w:date="2018-11-25T16:08:00Z">
            <w:rPr>
              <w:ins w:id="3801" w:author="phuong vu" w:date="2018-11-22T13:51:00Z"/>
              <w:lang w:val="en-US"/>
            </w:rPr>
          </w:rPrChange>
        </w:rPr>
        <w:pPrChange w:id="3802" w:author="phuong vu" w:date="2018-11-23T13:48:00Z">
          <w:pPr/>
        </w:pPrChange>
      </w:pPr>
      <w:ins w:id="3803" w:author="phuong vu" w:date="2018-11-22T13:51:00Z">
        <w:r w:rsidRPr="000245EB">
          <w:rPr>
            <w:rPrChange w:id="3804" w:author="Tran Huan" w:date="2018-11-25T16:08:00Z">
              <w:rPr>
                <w:lang w:val="en-US"/>
              </w:rPr>
            </w:rPrChange>
          </w:rPr>
          <w:tab/>
          <w:t xml:space="preserve">Giao diện đồng nhất đối với cả ứng dụng </w:t>
        </w:r>
      </w:ins>
      <w:ins w:id="3805" w:author="Tran Huan" w:date="2018-11-25T21:54:00Z">
        <w:r w:rsidR="00096943" w:rsidRPr="00096943">
          <w:rPr>
            <w:rPrChange w:id="3806" w:author="Tran Huan" w:date="2018-11-25T21:54:00Z">
              <w:rPr>
                <w:lang w:val="en-US"/>
              </w:rPr>
            </w:rPrChange>
          </w:rPr>
          <w:t>di động</w:t>
        </w:r>
      </w:ins>
      <w:ins w:id="3807" w:author="phuong vu" w:date="2018-11-22T13:51:00Z">
        <w:del w:id="3808" w:author="Tran Huan" w:date="2018-11-25T21:54:00Z">
          <w:r w:rsidRPr="000245EB" w:rsidDel="00096943">
            <w:rPr>
              <w:rPrChange w:id="3809" w:author="Tran Huan" w:date="2018-11-25T16:08:00Z">
                <w:rPr>
                  <w:lang w:val="en-US"/>
                </w:rPr>
              </w:rPrChange>
            </w:rPr>
            <w:delText>điện thoại và trang web</w:delText>
          </w:r>
        </w:del>
        <w:r w:rsidRPr="000245EB">
          <w:rPr>
            <w:rPrChange w:id="3810" w:author="Tran Huan" w:date="2018-11-25T16:08:00Z">
              <w:rPr>
                <w:lang w:val="en-US"/>
              </w:rPr>
            </w:rPrChange>
          </w:rPr>
          <w:t>. Sử dụng tông màu đơn giản hài hòa tạo thiện cảm khi sử dụng.</w:t>
        </w:r>
      </w:ins>
    </w:p>
    <w:p w14:paraId="2438CC87" w14:textId="64835210" w:rsidR="00C774DC" w:rsidRPr="000245EB" w:rsidRDefault="00C774DC">
      <w:pPr>
        <w:spacing w:line="276" w:lineRule="auto"/>
        <w:rPr>
          <w:ins w:id="3811" w:author="phuong vu" w:date="2018-11-22T13:51:00Z"/>
          <w:rPrChange w:id="3812" w:author="Tran Huan" w:date="2018-11-25T16:08:00Z">
            <w:rPr>
              <w:ins w:id="3813" w:author="phuong vu" w:date="2018-11-22T13:51:00Z"/>
              <w:lang w:val="en-US"/>
            </w:rPr>
          </w:rPrChange>
        </w:rPr>
        <w:pPrChange w:id="3814" w:author="phuong vu" w:date="2018-11-23T13:48:00Z">
          <w:pPr/>
        </w:pPrChange>
      </w:pPr>
      <w:ins w:id="3815" w:author="phuong vu" w:date="2018-11-22T13:51:00Z">
        <w:r>
          <w:tab/>
        </w:r>
        <w:r w:rsidRPr="000245EB">
          <w:rPr>
            <w:rPrChange w:id="3816" w:author="Tran Huan" w:date="2018-11-25T16:08:00Z">
              <w:rPr>
                <w:lang w:val="en-US"/>
              </w:rPr>
            </w:rPrChange>
          </w:rPr>
          <w:t xml:space="preserve">Đối với ứng dụng </w:t>
        </w:r>
        <w:del w:id="3817" w:author="Tran Huan" w:date="2018-11-25T21:55:00Z">
          <w:r w:rsidRPr="000245EB" w:rsidDel="00096943">
            <w:rPr>
              <w:rPrChange w:id="3818" w:author="Tran Huan" w:date="2018-11-25T16:08:00Z">
                <w:rPr>
                  <w:lang w:val="en-US"/>
                </w:rPr>
              </w:rPrChange>
            </w:rPr>
            <w:delText>điện thoại</w:delText>
          </w:r>
        </w:del>
      </w:ins>
      <w:ins w:id="3819" w:author="Tran Huan" w:date="2018-11-25T21:55:00Z">
        <w:r w:rsidR="00096943" w:rsidRPr="00096943">
          <w:rPr>
            <w:rPrChange w:id="3820" w:author="Tran Huan" w:date="2018-11-25T21:55:00Z">
              <w:rPr>
                <w:lang w:val="en-US"/>
              </w:rPr>
            </w:rPrChange>
          </w:rPr>
          <w:t>di động</w:t>
        </w:r>
      </w:ins>
      <w:ins w:id="3821" w:author="phuong vu" w:date="2018-11-22T13:51:00Z">
        <w:r w:rsidRPr="000245EB">
          <w:rPr>
            <w:rPrChange w:id="3822" w:author="Tran Huan" w:date="2018-11-25T16:08:00Z">
              <w:rPr>
                <w:lang w:val="en-US"/>
              </w:rPr>
            </w:rPrChange>
          </w:rPr>
          <w:t>, mọi dữ liệu điều được truy xuất lại từ server mỗi lần sử dụng ứng dụng.</w:t>
        </w:r>
      </w:ins>
    </w:p>
    <w:p w14:paraId="320B2711" w14:textId="77777777" w:rsidR="00C774DC" w:rsidRPr="00760245" w:rsidRDefault="00C774DC">
      <w:pPr>
        <w:pStyle w:val="Heading3"/>
        <w:rPr>
          <w:ins w:id="3823" w:author="phuong vu" w:date="2018-11-22T13:51:00Z"/>
          <w:lang w:val="vi-VN"/>
          <w:rPrChange w:id="3824" w:author="Tran Huan" w:date="2018-11-25T22:20:00Z">
            <w:rPr>
              <w:ins w:id="3825" w:author="phuong vu" w:date="2018-11-22T13:51:00Z"/>
            </w:rPr>
          </w:rPrChange>
        </w:rPr>
      </w:pPr>
      <w:bookmarkStart w:id="3826" w:name="_Toc530662499"/>
      <w:ins w:id="3827" w:author="phuong vu" w:date="2018-11-22T13:51:00Z">
        <w:r w:rsidRPr="00760245">
          <w:rPr>
            <w:lang w:val="vi-VN"/>
            <w:rPrChange w:id="3828" w:author="Tran Huan" w:date="2018-11-25T22:20:00Z">
              <w:rPr/>
            </w:rPrChange>
          </w:rPr>
          <w:t>Yêu cầu chất lượng phần mềm</w:t>
        </w:r>
        <w:bookmarkEnd w:id="3826"/>
      </w:ins>
    </w:p>
    <w:p w14:paraId="70E690B6" w14:textId="77777777" w:rsidR="00C774DC" w:rsidRPr="000245EB" w:rsidRDefault="00C774DC">
      <w:pPr>
        <w:spacing w:line="276" w:lineRule="auto"/>
        <w:ind w:firstLine="720"/>
        <w:rPr>
          <w:ins w:id="3829" w:author="phuong vu" w:date="2018-11-22T13:51:00Z"/>
          <w:rPrChange w:id="3830" w:author="Tran Huan" w:date="2018-11-25T16:08:00Z">
            <w:rPr>
              <w:ins w:id="3831" w:author="phuong vu" w:date="2018-11-22T13:51:00Z"/>
              <w:lang w:val="en-US"/>
            </w:rPr>
          </w:rPrChange>
        </w:rPr>
        <w:pPrChange w:id="3832" w:author="phuong vu" w:date="2018-11-23T13:48:00Z">
          <w:pPr>
            <w:ind w:firstLine="720"/>
          </w:pPr>
        </w:pPrChange>
      </w:pPr>
      <w:ins w:id="3833" w:author="phuong vu" w:date="2018-11-22T13:51:00Z">
        <w:r w:rsidRPr="000245EB">
          <w:rPr>
            <w:rPrChange w:id="3834" w:author="Tran Huan" w:date="2018-11-25T16:08:00Z">
              <w:rPr>
                <w:lang w:val="en-US"/>
              </w:rPr>
            </w:rPrChange>
          </w:rPr>
          <w:t xml:space="preserve">Tính đúng đắn: các chức năng của hệ thống hoạt động đúng theo yêu cầu. </w:t>
        </w:r>
      </w:ins>
    </w:p>
    <w:p w14:paraId="584A98A4" w14:textId="77777777" w:rsidR="00C774DC" w:rsidRPr="000245EB" w:rsidRDefault="00C774DC">
      <w:pPr>
        <w:spacing w:line="276" w:lineRule="auto"/>
        <w:ind w:firstLine="720"/>
        <w:rPr>
          <w:ins w:id="3835" w:author="phuong vu" w:date="2018-11-22T13:51:00Z"/>
          <w:rPrChange w:id="3836" w:author="Tran Huan" w:date="2018-11-25T16:08:00Z">
            <w:rPr>
              <w:ins w:id="3837" w:author="phuong vu" w:date="2018-11-22T13:51:00Z"/>
              <w:lang w:val="en-US"/>
            </w:rPr>
          </w:rPrChange>
        </w:rPr>
        <w:pPrChange w:id="3838" w:author="phuong vu" w:date="2018-11-23T13:48:00Z">
          <w:pPr>
            <w:ind w:firstLine="720"/>
          </w:pPr>
        </w:pPrChange>
      </w:pPr>
      <w:ins w:id="3839" w:author="phuong vu" w:date="2018-11-22T13:51:00Z">
        <w:r w:rsidRPr="000245EB">
          <w:rPr>
            <w:rPrChange w:id="3840" w:author="Tran Huan" w:date="2018-11-25T16:08:00Z">
              <w:rPr>
                <w:lang w:val="en-US"/>
              </w:rPr>
            </w:rPrChange>
          </w:rPr>
          <w:t>Tính khả chuyển: ứng dụng dễ dàng cài đặt và chạy tốt trên mọi phiên bản từ 5.0 trở lên và nhiều loại thiết bị Android khác nhau.</w:t>
        </w:r>
      </w:ins>
    </w:p>
    <w:p w14:paraId="40CEB59A" w14:textId="77777777" w:rsidR="00C774DC" w:rsidRPr="000245EB" w:rsidRDefault="00C774DC">
      <w:pPr>
        <w:spacing w:line="276" w:lineRule="auto"/>
        <w:ind w:firstLine="720"/>
        <w:rPr>
          <w:ins w:id="3841" w:author="phuong vu" w:date="2018-11-22T13:51:00Z"/>
          <w:rPrChange w:id="3842" w:author="Tran Huan" w:date="2018-11-25T16:08:00Z">
            <w:rPr>
              <w:ins w:id="3843" w:author="phuong vu" w:date="2018-11-22T13:51:00Z"/>
              <w:lang w:val="en-US"/>
            </w:rPr>
          </w:rPrChange>
        </w:rPr>
        <w:pPrChange w:id="3844" w:author="phuong vu" w:date="2018-11-23T13:48:00Z">
          <w:pPr>
            <w:ind w:firstLine="720"/>
          </w:pPr>
        </w:pPrChange>
      </w:pPr>
      <w:ins w:id="3845" w:author="phuong vu" w:date="2018-11-22T13:51:00Z">
        <w:r w:rsidRPr="000245EB">
          <w:rPr>
            <w:rPrChange w:id="3846" w:author="Tran Huan" w:date="2018-11-25T16:08:00Z">
              <w:rPr>
                <w:lang w:val="en-US"/>
              </w:rPr>
            </w:rPrChange>
          </w:rPr>
          <w:t>Tính có thể bảo trì: mã nguồn được viết rõ ràng, dễ đọc, dễ bảo trì, cung cấp tài liệu cài đặt phần mềm.</w:t>
        </w:r>
      </w:ins>
    </w:p>
    <w:p w14:paraId="5519AF9C" w14:textId="6548E9BB" w:rsidR="000D1228" w:rsidRPr="000245EB" w:rsidRDefault="00C774DC">
      <w:pPr>
        <w:spacing w:line="276" w:lineRule="auto"/>
        <w:ind w:firstLine="720"/>
        <w:rPr>
          <w:ins w:id="3847" w:author="phuong vu" w:date="2018-11-22T14:57:00Z"/>
          <w:rPrChange w:id="3848" w:author="Tran Huan" w:date="2018-11-25T16:08:00Z">
            <w:rPr>
              <w:ins w:id="3849" w:author="phuong vu" w:date="2018-11-22T14:57:00Z"/>
              <w:lang w:val="en-US"/>
            </w:rPr>
          </w:rPrChange>
        </w:rPr>
        <w:pPrChange w:id="3850" w:author="phuong vu" w:date="2018-11-23T13:48:00Z">
          <w:pPr>
            <w:ind w:firstLine="720"/>
          </w:pPr>
        </w:pPrChange>
      </w:pPr>
      <w:ins w:id="3851" w:author="phuong vu" w:date="2018-11-22T13:51:00Z">
        <w:r w:rsidRPr="000245EB">
          <w:rPr>
            <w:rPrChange w:id="3852" w:author="Tran Huan" w:date="2018-11-25T16:08:00Z">
              <w:rPr>
                <w:lang w:val="en-US"/>
              </w:rPr>
            </w:rPrChange>
          </w:rPr>
          <w:t>Khả năng chịu lỗi: ứng dụng có khả năng xử lý lỗi khi gặp sự cố, đưa ra thông báo khi gặp lỗi.</w:t>
        </w:r>
      </w:ins>
    </w:p>
    <w:p w14:paraId="393B8932" w14:textId="77777777" w:rsidR="000D1228" w:rsidRPr="000245EB" w:rsidRDefault="000D1228">
      <w:pPr>
        <w:spacing w:line="276" w:lineRule="auto"/>
        <w:jc w:val="left"/>
        <w:rPr>
          <w:ins w:id="3853" w:author="phuong vu" w:date="2018-11-22T14:57:00Z"/>
          <w:rPrChange w:id="3854" w:author="Tran Huan" w:date="2018-11-25T16:08:00Z">
            <w:rPr>
              <w:ins w:id="3855" w:author="phuong vu" w:date="2018-11-22T14:57:00Z"/>
              <w:lang w:val="en-US"/>
            </w:rPr>
          </w:rPrChange>
        </w:rPr>
        <w:pPrChange w:id="3856" w:author="phuong vu" w:date="2018-11-23T13:48:00Z">
          <w:pPr>
            <w:jc w:val="left"/>
          </w:pPr>
        </w:pPrChange>
      </w:pPr>
      <w:ins w:id="3857" w:author="phuong vu" w:date="2018-11-22T14:57:00Z">
        <w:r w:rsidRPr="000245EB">
          <w:rPr>
            <w:rPrChange w:id="3858" w:author="Tran Huan" w:date="2018-11-25T16:08:00Z">
              <w:rPr>
                <w:lang w:val="en-US"/>
              </w:rPr>
            </w:rPrChange>
          </w:rPr>
          <w:br w:type="page"/>
        </w:r>
      </w:ins>
    </w:p>
    <w:p w14:paraId="0C2167C5" w14:textId="302D1FC2" w:rsidR="00676357" w:rsidRPr="00B04AB8" w:rsidRDefault="00C774DC">
      <w:pPr>
        <w:pStyle w:val="Heading1"/>
        <w:spacing w:line="276" w:lineRule="auto"/>
        <w:ind w:left="450"/>
        <w:pPrChange w:id="3859" w:author="phuong vu" w:date="2018-11-23T13:48:00Z">
          <w:pPr>
            <w:pStyle w:val="Heading1"/>
          </w:pPr>
        </w:pPrChange>
      </w:pPr>
      <w:ins w:id="3860" w:author="phuong vu" w:date="2018-11-22T13:51:00Z">
        <w:r w:rsidRPr="000245EB">
          <w:rPr>
            <w:rStyle w:val="Heading2Char"/>
            <w:b/>
            <w:lang w:val="vi-VN"/>
            <w:rPrChange w:id="3861" w:author="Tran Huan" w:date="2018-11-25T16:08:00Z">
              <w:rPr>
                <w:rStyle w:val="Heading2Char"/>
                <w:b/>
              </w:rPr>
            </w:rPrChange>
          </w:rPr>
          <w:t xml:space="preserve"> </w:t>
        </w:r>
      </w:ins>
      <w:bookmarkStart w:id="3862" w:name="_Toc530662500"/>
      <w:r w:rsidR="00C557CE" w:rsidRPr="00B04AB8">
        <w:rPr>
          <w:rStyle w:val="Heading2Char"/>
          <w:b/>
        </w:rPr>
        <w:t>CƠ SỞ LÝ THUYẾT</w:t>
      </w:r>
      <w:bookmarkEnd w:id="1473"/>
      <w:bookmarkEnd w:id="3862"/>
    </w:p>
    <w:p w14:paraId="789698BA" w14:textId="0305562F" w:rsidR="00997C30" w:rsidRPr="00530384" w:rsidRDefault="00997C30">
      <w:pPr>
        <w:pStyle w:val="Heading2"/>
        <w:spacing w:line="276" w:lineRule="auto"/>
        <w:rPr>
          <w:vertAlign w:val="superscript"/>
        </w:rPr>
        <w:pPrChange w:id="3863" w:author="phuong vu" w:date="2018-11-23T13:48:00Z">
          <w:pPr>
            <w:pStyle w:val="Heading2"/>
          </w:pPr>
        </w:pPrChange>
      </w:pPr>
      <w:bookmarkStart w:id="3864" w:name="_Toc484566611"/>
      <w:bookmarkStart w:id="3865" w:name="_Toc530662501"/>
      <w:r w:rsidRPr="00B04AB8">
        <w:t>Tìm hiểu về nền tảng Android</w:t>
      </w:r>
      <w:bookmarkEnd w:id="3864"/>
      <w:r w:rsidR="00530384">
        <w:rPr>
          <w:vertAlign w:val="superscript"/>
        </w:rPr>
        <w:t>[1]</w:t>
      </w:r>
      <w:bookmarkEnd w:id="3865"/>
    </w:p>
    <w:p w14:paraId="446DFF32" w14:textId="77777777" w:rsidR="004863AF" w:rsidRPr="00B04AB8" w:rsidRDefault="004863AF">
      <w:pPr>
        <w:spacing w:line="276" w:lineRule="auto"/>
        <w:ind w:firstLine="720"/>
        <w:rPr>
          <w:b/>
        </w:rPr>
        <w:pPrChange w:id="3866" w:author="phuong vu" w:date="2018-11-23T13:48:00Z">
          <w:pPr>
            <w:spacing w:line="360" w:lineRule="auto"/>
            <w:ind w:firstLine="720"/>
          </w:pPr>
        </w:pPrChange>
      </w:pPr>
      <w:r w:rsidRPr="00B04AB8">
        <w:rPr>
          <w:b/>
        </w:rPr>
        <w:t xml:space="preserve">Giới thiệu: </w:t>
      </w:r>
    </w:p>
    <w:p w14:paraId="4AE40318" w14:textId="219C783F" w:rsidR="004863AF" w:rsidRPr="000245EB" w:rsidDel="00F60EFE" w:rsidRDefault="004863AF">
      <w:pPr>
        <w:spacing w:line="276" w:lineRule="auto"/>
        <w:ind w:firstLine="720"/>
        <w:rPr>
          <w:del w:id="3867" w:author="phuong vu" w:date="2018-11-22T13:15:00Z"/>
        </w:rPr>
        <w:pPrChange w:id="3868" w:author="phuong vu" w:date="2018-11-23T13:48:00Z">
          <w:pPr>
            <w:spacing w:line="360" w:lineRule="auto"/>
            <w:ind w:firstLine="720"/>
          </w:pPr>
        </w:pPrChange>
      </w:pPr>
      <w:r w:rsidRPr="00B04AB8">
        <w:t xml:space="preserve">Android là một hệ điều hành được thiết kế dành cho các thiết bị di động có màn hình cảm ứng như điện thoại thông minh và máy tính bảng, phát triển bởi Google dựa trên nền tảng Linux. </w:t>
      </w:r>
      <w:ins w:id="3869" w:author="phuong vu" w:date="2018-11-22T13:14:00Z">
        <w:r w:rsidR="00F60EFE" w:rsidRPr="000245EB">
          <w:rPr>
            <w:rPrChange w:id="3870" w:author="Tran Huan" w:date="2018-11-25T16:08:00Z">
              <w:rPr>
                <w:lang w:val="en-US"/>
              </w:rPr>
            </w:rPrChange>
          </w:rPr>
          <w:t xml:space="preserve"> </w:t>
        </w:r>
      </w:ins>
      <w:del w:id="3871"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3872" w:author="phuong vu" w:date="2018-11-22T13:15:00Z">
        <w:r w:rsidR="00F60EFE" w:rsidRPr="000245EB">
          <w:rPr>
            <w:rPrChange w:id="3873" w:author="Tran Huan" w:date="2018-11-25T16:08:00Z">
              <w:rPr>
                <w:lang w:val="en-US"/>
              </w:rPr>
            </w:rPrChange>
          </w:rPr>
          <w:t>, Kotlin, …</w:t>
        </w:r>
      </w:ins>
      <w:r w:rsidRPr="00B04AB8">
        <w:t>.</w:t>
      </w:r>
      <w:ins w:id="3874" w:author="phuong vu" w:date="2018-11-22T13:15:00Z">
        <w:r w:rsidR="00F60EFE" w:rsidRPr="000245EB">
          <w:rPr>
            <w:rPrChange w:id="3875" w:author="Tran Huan" w:date="2018-11-25T16:08:00Z">
              <w:rPr>
                <w:lang w:val="en-US"/>
              </w:rPr>
            </w:rPrChange>
          </w:rPr>
          <w:t xml:space="preserve"> </w:t>
        </w:r>
      </w:ins>
    </w:p>
    <w:p w14:paraId="28579912" w14:textId="4C6E612F" w:rsidR="004863AF" w:rsidRPr="00B04AB8" w:rsidRDefault="004863AF">
      <w:pPr>
        <w:spacing w:line="276" w:lineRule="auto"/>
        <w:ind w:firstLine="720"/>
        <w:pPrChange w:id="3876" w:author="phuong vu" w:date="2018-11-23T13:48:00Z">
          <w:pPr>
            <w:spacing w:line="360" w:lineRule="auto"/>
            <w:ind w:firstLine="720"/>
          </w:pPr>
        </w:pPrChange>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3877"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46C4BFF9" w14:textId="77777777" w:rsidR="000D1FDC" w:rsidRDefault="004863AF" w:rsidP="000D1FDC">
      <w:pPr>
        <w:keepNext/>
        <w:spacing w:line="276" w:lineRule="auto"/>
        <w:ind w:firstLine="720"/>
        <w:jc w:val="center"/>
        <w:rPr>
          <w:ins w:id="3878" w:author="Tran Huan" w:date="2018-11-25T23:31:00Z"/>
        </w:rPr>
        <w:pPrChange w:id="3879" w:author="Tran Huan" w:date="2018-11-25T23:31:00Z">
          <w:pPr>
            <w:keepNext/>
            <w:spacing w:line="276" w:lineRule="auto"/>
            <w:ind w:firstLine="720"/>
            <w:jc w:val="center"/>
          </w:pPr>
        </w:pPrChange>
      </w:pPr>
      <w:r w:rsidRPr="00B04AB8">
        <w:rPr>
          <w:noProof/>
          <w:lang w:val="en-US"/>
        </w:rPr>
        <w:drawing>
          <wp:inline distT="0" distB="0" distL="0" distR="0" wp14:anchorId="6ED4CA09" wp14:editId="2B8226F9">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7">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2C4C2129" w14:textId="7D707514" w:rsidR="00B243D7" w:rsidRPr="000D1FDC" w:rsidRDefault="000D1FDC" w:rsidP="000D1FDC">
      <w:pPr>
        <w:pStyle w:val="Caption"/>
        <w:rPr>
          <w:lang w:val="en-US"/>
          <w:rPrChange w:id="3880" w:author="Tran Huan" w:date="2018-11-25T23:31:00Z">
            <w:rPr/>
          </w:rPrChange>
        </w:rPr>
        <w:pPrChange w:id="3881" w:author="Tran Huan" w:date="2018-11-25T23:36:00Z">
          <w:pPr>
            <w:keepNext/>
            <w:spacing w:line="360" w:lineRule="auto"/>
            <w:ind w:firstLine="720"/>
            <w:jc w:val="center"/>
          </w:pPr>
        </w:pPrChange>
      </w:pPr>
      <w:ins w:id="3882" w:author="Tran Huan" w:date="2018-11-25T23:31:00Z">
        <w:r>
          <w:t xml:space="preserve">Hình </w:t>
        </w:r>
      </w:ins>
      <w:ins w:id="3883" w:author="Tran Huan" w:date="2018-11-26T01:41:00Z">
        <w:r w:rsidR="00BA6170">
          <w:fldChar w:fldCharType="begin"/>
        </w:r>
        <w:r w:rsidR="00BA6170">
          <w:instrText xml:space="preserve"> STYLEREF 1 \s </w:instrText>
        </w:r>
      </w:ins>
      <w:r w:rsidR="00BA6170">
        <w:fldChar w:fldCharType="separate"/>
      </w:r>
      <w:r w:rsidR="00BA6170">
        <w:rPr>
          <w:noProof/>
        </w:rPr>
        <w:t>2</w:t>
      </w:r>
      <w:ins w:id="3884"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3885" w:author="Tran Huan" w:date="2018-11-26T01:41:00Z">
        <w:r w:rsidR="00BA6170">
          <w:rPr>
            <w:noProof/>
          </w:rPr>
          <w:t>1</w:t>
        </w:r>
        <w:r w:rsidR="00BA6170">
          <w:fldChar w:fldCharType="end"/>
        </w:r>
      </w:ins>
      <w:ins w:id="3886" w:author="Tran Huan" w:date="2018-11-25T23:31:00Z">
        <w:r>
          <w:rPr>
            <w:lang w:val="en-US"/>
          </w:rPr>
          <w:t xml:space="preserve"> </w:t>
        </w:r>
        <w:r w:rsidRPr="007C127C">
          <w:t>Giao diện Android 7.0 Nougat</w:t>
        </w:r>
      </w:ins>
    </w:p>
    <w:p w14:paraId="439809DA" w14:textId="56FF318B" w:rsidR="004863AF" w:rsidRPr="007C127C" w:rsidDel="000D1FDC" w:rsidRDefault="00B243D7" w:rsidP="004A3D10">
      <w:pPr>
        <w:pStyle w:val="Caption"/>
        <w:rPr>
          <w:del w:id="3887" w:author="Tran Huan" w:date="2018-11-25T23:31:00Z"/>
          <w:lang w:val="en-US"/>
        </w:rPr>
        <w:pPrChange w:id="3888" w:author="Tran Huan" w:date="2018-11-25T23:24:00Z">
          <w:pPr>
            <w:keepNext/>
            <w:spacing w:line="360" w:lineRule="auto"/>
            <w:ind w:firstLine="720"/>
            <w:jc w:val="center"/>
          </w:pPr>
        </w:pPrChange>
      </w:pPr>
      <w:bookmarkStart w:id="3889" w:name="_Toc530951453"/>
      <w:del w:id="3890" w:author="Tran Huan" w:date="2018-11-25T23:31:00Z">
        <w:r w:rsidRPr="007C127C" w:rsidDel="000D1FDC">
          <w:delText xml:space="preserve">Hình </w:delText>
        </w:r>
      </w:del>
      <w:ins w:id="3891" w:author="phuong vu" w:date="2018-11-22T18:14:00Z">
        <w:del w:id="3892" w:author="Tran Huan" w:date="2018-11-25T23:31:00Z">
          <w:r w:rsidR="00627671" w:rsidDel="000D1FDC">
            <w:fldChar w:fldCharType="begin"/>
          </w:r>
          <w:r w:rsidR="00627671" w:rsidDel="000D1FDC">
            <w:delInstrText xml:space="preserve"> STYLEREF 1 \s </w:delInstrText>
          </w:r>
        </w:del>
      </w:ins>
      <w:del w:id="3893" w:author="Tran Huan" w:date="2018-11-25T23:31:00Z">
        <w:r w:rsidR="00627671" w:rsidDel="000D1FDC">
          <w:fldChar w:fldCharType="separate"/>
        </w:r>
        <w:r w:rsidR="00627671" w:rsidDel="000D1FDC">
          <w:rPr>
            <w:noProof/>
          </w:rPr>
          <w:delText>2</w:delText>
        </w:r>
      </w:del>
      <w:ins w:id="3894" w:author="phuong vu" w:date="2018-11-22T18:14:00Z">
        <w:del w:id="3895" w:author="Tran Huan" w:date="2018-11-25T23:31:00Z">
          <w:r w:rsidR="00627671" w:rsidDel="000D1FDC">
            <w:fldChar w:fldCharType="end"/>
          </w:r>
          <w:r w:rsidR="00627671" w:rsidDel="000D1FDC">
            <w:delText>.</w:delText>
          </w:r>
          <w:r w:rsidR="00627671" w:rsidDel="000D1FDC">
            <w:fldChar w:fldCharType="begin"/>
          </w:r>
          <w:r w:rsidR="00627671" w:rsidDel="000D1FDC">
            <w:delInstrText xml:space="preserve"> SEQ Hình \* ARABIC \s 1 </w:delInstrText>
          </w:r>
        </w:del>
      </w:ins>
      <w:del w:id="3896" w:author="Tran Huan" w:date="2018-11-25T23:31:00Z">
        <w:r w:rsidR="00627671" w:rsidDel="000D1FDC">
          <w:fldChar w:fldCharType="separate"/>
        </w:r>
      </w:del>
      <w:ins w:id="3897" w:author="phuong vu" w:date="2018-11-22T18:14:00Z">
        <w:del w:id="3898" w:author="Tran Huan" w:date="2018-11-25T23:31:00Z">
          <w:r w:rsidR="00627671" w:rsidDel="000D1FDC">
            <w:rPr>
              <w:noProof/>
            </w:rPr>
            <w:delText>1</w:delText>
          </w:r>
          <w:r w:rsidR="00627671" w:rsidDel="000D1FDC">
            <w:fldChar w:fldCharType="end"/>
          </w:r>
        </w:del>
      </w:ins>
      <w:del w:id="3899" w:author="Tran Huan" w:date="2018-11-25T23:31:00Z">
        <w:r w:rsidR="006C103E" w:rsidDel="000D1FDC">
          <w:fldChar w:fldCharType="begin"/>
        </w:r>
        <w:r w:rsidR="006C103E" w:rsidDel="000D1FDC">
          <w:delInstrText xml:space="preserve"> STYLEREF 1 \s </w:delInstrText>
        </w:r>
        <w:r w:rsidR="006C103E" w:rsidDel="000D1FDC">
          <w:fldChar w:fldCharType="separate"/>
        </w:r>
        <w:r w:rsidR="006C103E" w:rsidDel="000D1FDC">
          <w:rPr>
            <w:noProof/>
          </w:rPr>
          <w:delText>2</w:delText>
        </w:r>
        <w:r w:rsidR="006C103E" w:rsidDel="000D1FDC">
          <w:fldChar w:fldCharType="end"/>
        </w:r>
        <w:r w:rsidR="006C103E" w:rsidDel="000D1FDC">
          <w:delText>.</w:delText>
        </w:r>
        <w:r w:rsidR="006C103E" w:rsidDel="000D1FDC">
          <w:fldChar w:fldCharType="begin"/>
        </w:r>
        <w:r w:rsidR="006C103E" w:rsidDel="000D1FDC">
          <w:delInstrText xml:space="preserve"> SEQ Hình \* ARABIC \s 1 </w:delInstrText>
        </w:r>
        <w:r w:rsidR="006C103E" w:rsidDel="000D1FDC">
          <w:fldChar w:fldCharType="separate"/>
        </w:r>
        <w:r w:rsidR="006C103E" w:rsidDel="000D1FDC">
          <w:rPr>
            <w:noProof/>
          </w:rPr>
          <w:delText>1</w:delText>
        </w:r>
        <w:r w:rsidR="006C103E" w:rsidDel="000D1FDC">
          <w:fldChar w:fldCharType="end"/>
        </w:r>
        <w:r w:rsidRPr="007C127C" w:rsidDel="000D1FDC">
          <w:rPr>
            <w:lang w:val="en-US"/>
          </w:rPr>
          <w:delText xml:space="preserve"> </w:delText>
        </w:r>
        <w:r w:rsidRPr="007C127C" w:rsidDel="000D1FDC">
          <w:delText>Giao diện Android 7.0 Nougat</w:delText>
        </w:r>
        <w:bookmarkEnd w:id="3889"/>
      </w:del>
    </w:p>
    <w:p w14:paraId="7FFDBF81" w14:textId="129A0F6A" w:rsidR="00997C30" w:rsidRPr="00530384" w:rsidRDefault="00997C30">
      <w:pPr>
        <w:pStyle w:val="Heading2"/>
        <w:spacing w:line="276" w:lineRule="auto"/>
        <w:rPr>
          <w:vertAlign w:val="superscript"/>
        </w:rPr>
        <w:pPrChange w:id="3900" w:author="phuong vu" w:date="2018-11-23T13:48:00Z">
          <w:pPr>
            <w:pStyle w:val="Heading2"/>
          </w:pPr>
        </w:pPrChange>
      </w:pPr>
      <w:bookmarkStart w:id="3901" w:name="_Toc529231505"/>
      <w:bookmarkStart w:id="3902" w:name="_Toc484566612"/>
      <w:bookmarkStart w:id="3903" w:name="_Toc530662502"/>
      <w:bookmarkEnd w:id="3901"/>
      <w:r w:rsidRPr="00B04AB8">
        <w:t xml:space="preserve">Tìm hiểu về </w:t>
      </w:r>
      <w:bookmarkEnd w:id="3902"/>
      <w:r w:rsidR="001D00CB">
        <w:t>GraphQL</w:t>
      </w:r>
      <w:r w:rsidR="00653696">
        <w:t xml:space="preserve"> </w:t>
      </w:r>
      <w:r w:rsidR="00530384">
        <w:rPr>
          <w:vertAlign w:val="superscript"/>
        </w:rPr>
        <w:t>[2]</w:t>
      </w:r>
      <w:bookmarkEnd w:id="3903"/>
    </w:p>
    <w:p w14:paraId="44A8BDE9" w14:textId="390718EA" w:rsidR="006B44B5" w:rsidRDefault="006B44B5">
      <w:pPr>
        <w:spacing w:line="276" w:lineRule="auto"/>
        <w:ind w:firstLine="720"/>
        <w:rPr>
          <w:b/>
          <w:lang w:val="en-US"/>
        </w:rPr>
        <w:pPrChange w:id="3904" w:author="phuong vu" w:date="2018-11-23T13:48:00Z">
          <w:pPr>
            <w:spacing w:line="360" w:lineRule="auto"/>
            <w:ind w:firstLine="720"/>
          </w:pPr>
        </w:pPrChange>
      </w:pPr>
      <w:r w:rsidRPr="00B04AB8">
        <w:rPr>
          <w:b/>
          <w:lang w:val="en-US"/>
        </w:rPr>
        <w:t>Giới thiệu:</w:t>
      </w:r>
    </w:p>
    <w:p w14:paraId="6ECFF5A3" w14:textId="294CAA9F" w:rsidR="006B44B5" w:rsidRPr="00B04AB8" w:rsidRDefault="001D00CB">
      <w:pPr>
        <w:spacing w:line="276" w:lineRule="auto"/>
        <w:ind w:firstLine="720"/>
        <w:rPr>
          <w:lang w:val="en-US"/>
        </w:rPr>
        <w:pPrChange w:id="3905" w:author="phuong vu" w:date="2018-11-23T13:48:00Z">
          <w:pPr>
            <w:ind w:firstLine="720"/>
          </w:pPr>
        </w:pPrChange>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pPr>
        <w:spacing w:line="276" w:lineRule="auto"/>
        <w:ind w:firstLine="720"/>
        <w:rPr>
          <w:b/>
          <w:lang w:val="da-DK"/>
        </w:rPr>
        <w:pPrChange w:id="3906" w:author="phuong vu" w:date="2018-11-23T13:48:00Z">
          <w:pPr>
            <w:spacing w:line="360" w:lineRule="auto"/>
            <w:ind w:firstLine="720"/>
          </w:pPr>
        </w:pPrChange>
      </w:pPr>
      <w:r w:rsidRPr="00B04AB8">
        <w:rPr>
          <w:b/>
          <w:lang w:val="da-DK"/>
        </w:rPr>
        <w:t>Đặc điểm:</w:t>
      </w:r>
    </w:p>
    <w:p w14:paraId="45961B97" w14:textId="4A356120" w:rsidR="001D00CB" w:rsidRDefault="001D00CB">
      <w:pPr>
        <w:spacing w:line="276" w:lineRule="auto"/>
        <w:ind w:firstLine="720"/>
        <w:rPr>
          <w:lang w:val="da-DK"/>
        </w:rPr>
        <w:pPrChange w:id="3907" w:author="phuong vu" w:date="2018-11-23T13:48:00Z">
          <w:pPr>
            <w:ind w:firstLine="720"/>
          </w:pPr>
        </w:pPrChange>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pPr>
        <w:spacing w:line="276" w:lineRule="auto"/>
        <w:ind w:firstLine="720"/>
        <w:rPr>
          <w:lang w:val="da-DK"/>
        </w:rPr>
        <w:pPrChange w:id="3908" w:author="phuong vu" w:date="2018-11-23T13:48:00Z">
          <w:pPr>
            <w:ind w:firstLine="720"/>
          </w:pPr>
        </w:pPrChange>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pPr>
        <w:spacing w:line="276" w:lineRule="auto"/>
        <w:ind w:left="720" w:firstLine="720"/>
        <w:rPr>
          <w:lang w:val="da-DK"/>
        </w:rPr>
        <w:pPrChange w:id="3909" w:author="phuong vu" w:date="2018-11-23T13:48:00Z">
          <w:pPr>
            <w:ind w:left="720" w:firstLine="720"/>
          </w:pPr>
        </w:pPrChange>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pPr>
        <w:spacing w:line="276" w:lineRule="auto"/>
        <w:ind w:left="720" w:firstLine="720"/>
        <w:rPr>
          <w:lang w:val="da-DK"/>
        </w:rPr>
        <w:pPrChange w:id="3910" w:author="phuong vu" w:date="2018-11-23T13:48:00Z">
          <w:pPr>
            <w:ind w:left="720" w:firstLine="720"/>
          </w:pPr>
        </w:pPrChange>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pPr>
        <w:spacing w:line="276" w:lineRule="auto"/>
        <w:rPr>
          <w:lang w:val="da-DK"/>
        </w:rPr>
        <w:pPrChange w:id="3911" w:author="phuong vu" w:date="2018-11-23T13:48:00Z">
          <w:pPr/>
        </w:pPrChange>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pPr>
        <w:keepNext/>
        <w:spacing w:line="276" w:lineRule="auto"/>
        <w:pPrChange w:id="3912" w:author="phuong vu" w:date="2018-11-23T13:48:00Z">
          <w:pPr>
            <w:keepNext/>
          </w:pPr>
        </w:pPrChange>
      </w:pPr>
      <w:r>
        <w:rPr>
          <w:noProof/>
          <w:lang w:val="en-US"/>
        </w:rPr>
        <w:drawing>
          <wp:inline distT="0" distB="0" distL="0" distR="0" wp14:anchorId="7DAB4CC2" wp14:editId="3B1DE11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979805"/>
                    </a:xfrm>
                    <a:prstGeom prst="rect">
                      <a:avLst/>
                    </a:prstGeom>
                  </pic:spPr>
                </pic:pic>
              </a:graphicData>
            </a:graphic>
          </wp:inline>
        </w:drawing>
      </w:r>
    </w:p>
    <w:p w14:paraId="42CBB7B4" w14:textId="4A90DE9A" w:rsidR="007643F4" w:rsidRPr="007C127C" w:rsidRDefault="00B243D7" w:rsidP="000D1FDC">
      <w:pPr>
        <w:pStyle w:val="Caption"/>
        <w:pPrChange w:id="3913" w:author="Tran Huan" w:date="2018-11-25T23:36:00Z">
          <w:pPr>
            <w:pStyle w:val="Caption"/>
          </w:pPr>
        </w:pPrChange>
      </w:pPr>
      <w:bookmarkStart w:id="3914" w:name="_Toc530951454"/>
      <w:r w:rsidRPr="007C127C">
        <w:t xml:space="preserve">Hình </w:t>
      </w:r>
      <w:ins w:id="3915" w:author="phuong vu" w:date="2018-11-22T18:14:00Z">
        <w:r w:rsidR="00627671">
          <w:fldChar w:fldCharType="begin"/>
        </w:r>
        <w:r w:rsidR="00627671">
          <w:instrText xml:space="preserve"> STYLEREF 1 \s </w:instrText>
        </w:r>
      </w:ins>
      <w:r w:rsidR="00627671">
        <w:fldChar w:fldCharType="separate"/>
      </w:r>
      <w:r w:rsidR="00627671">
        <w:rPr>
          <w:noProof/>
        </w:rPr>
        <w:t>2</w:t>
      </w:r>
      <w:ins w:id="3916"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3917" w:author="phuong vu" w:date="2018-11-22T18:14:00Z">
        <w:r w:rsidR="00627671">
          <w:rPr>
            <w:noProof/>
          </w:rPr>
          <w:t>2</w:t>
        </w:r>
        <w:r w:rsidR="00627671">
          <w:fldChar w:fldCharType="end"/>
        </w:r>
      </w:ins>
      <w:del w:id="3918" w:author="phuong vu" w:date="2018-11-16T11:28:00Z">
        <w:r w:rsidR="006C103E" w:rsidDel="00EC5005">
          <w:fldChar w:fldCharType="begin"/>
        </w:r>
        <w:r w:rsidR="006C103E" w:rsidDel="00EC5005">
          <w:delInstrText xml:space="preserve"> STYLEREF 1 \s </w:delInstrText>
        </w:r>
        <w:r w:rsidR="006C103E" w:rsidDel="00EC5005">
          <w:fldChar w:fldCharType="separate"/>
        </w:r>
        <w:r w:rsidR="006C103E" w:rsidDel="00EC5005">
          <w:rPr>
            <w:noProof/>
          </w:rPr>
          <w:delText>2</w:delText>
        </w:r>
        <w:r w:rsidR="006C103E" w:rsidDel="00EC5005">
          <w:fldChar w:fldCharType="end"/>
        </w:r>
        <w:r w:rsidR="006C103E" w:rsidDel="00EC5005">
          <w:delText>.</w:delText>
        </w:r>
        <w:r w:rsidR="006C103E" w:rsidDel="00EC5005">
          <w:fldChar w:fldCharType="begin"/>
        </w:r>
        <w:r w:rsidR="006C103E" w:rsidDel="00EC5005">
          <w:delInstrText xml:space="preserve"> SEQ Hình \* ARABIC \s 1 </w:delInstrText>
        </w:r>
        <w:r w:rsidR="006C103E" w:rsidDel="00EC5005">
          <w:fldChar w:fldCharType="separate"/>
        </w:r>
        <w:r w:rsidR="006C103E" w:rsidDel="00EC5005">
          <w:rPr>
            <w:noProof/>
          </w:rPr>
          <w:delText>2</w:delText>
        </w:r>
        <w:r w:rsidR="006C103E" w:rsidDel="00EC5005">
          <w:fldChar w:fldCharType="end"/>
        </w:r>
      </w:del>
      <w:r w:rsidRPr="000245EB">
        <w:rPr>
          <w:rPrChange w:id="3919" w:author="Tran Huan" w:date="2018-11-25T16:08:00Z">
            <w:rPr>
              <w:lang w:val="en-US"/>
            </w:rPr>
          </w:rPrChange>
        </w:rPr>
        <w:t xml:space="preserve"> Ví dụ về truy vấn dữ liệu</w:t>
      </w:r>
      <w:bookmarkEnd w:id="3914"/>
    </w:p>
    <w:p w14:paraId="57659471" w14:textId="3D2B6100" w:rsidR="007643F4" w:rsidRPr="007643F4" w:rsidRDefault="007643F4">
      <w:pPr>
        <w:spacing w:line="276" w:lineRule="auto"/>
        <w:jc w:val="center"/>
        <w:rPr>
          <w:i/>
          <w:lang w:val="da-DK"/>
        </w:rPr>
        <w:pPrChange w:id="3920" w:author="phuong vu" w:date="2018-11-23T13:48:00Z">
          <w:pPr>
            <w:jc w:val="center"/>
          </w:pPr>
        </w:pPrChange>
      </w:pPr>
    </w:p>
    <w:p w14:paraId="70E44A36" w14:textId="0E6104D9" w:rsidR="007643F4" w:rsidRDefault="007643F4">
      <w:pPr>
        <w:spacing w:line="276" w:lineRule="auto"/>
        <w:rPr>
          <w:lang w:val="da-DK"/>
        </w:rPr>
        <w:pPrChange w:id="3921" w:author="phuong vu" w:date="2018-11-23T13:48:00Z">
          <w:pPr/>
        </w:pPrChange>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pPr>
        <w:keepNext/>
        <w:spacing w:line="276" w:lineRule="auto"/>
        <w:pPrChange w:id="3922" w:author="phuong vu" w:date="2018-11-23T13:48:00Z">
          <w:pPr>
            <w:keepNext/>
          </w:pPr>
        </w:pPrChange>
      </w:pPr>
      <w:r>
        <w:rPr>
          <w:noProof/>
          <w:lang w:val="en-US"/>
        </w:rPr>
        <w:drawing>
          <wp:inline distT="0" distB="0" distL="0" distR="0" wp14:anchorId="03193D42" wp14:editId="04503560">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646680"/>
                    </a:xfrm>
                    <a:prstGeom prst="rect">
                      <a:avLst/>
                    </a:prstGeom>
                  </pic:spPr>
                </pic:pic>
              </a:graphicData>
            </a:graphic>
          </wp:inline>
        </w:drawing>
      </w:r>
    </w:p>
    <w:p w14:paraId="33B7A50E" w14:textId="2D0134A8" w:rsidR="007643F4" w:rsidRPr="007C127C" w:rsidRDefault="00B243D7" w:rsidP="000D1FDC">
      <w:pPr>
        <w:pStyle w:val="Caption"/>
        <w:pPrChange w:id="3923" w:author="Tran Huan" w:date="2018-11-25T23:36:00Z">
          <w:pPr>
            <w:pStyle w:val="Caption"/>
          </w:pPr>
        </w:pPrChange>
      </w:pPr>
      <w:bookmarkStart w:id="3924" w:name="_Toc530951455"/>
      <w:r w:rsidRPr="007C127C">
        <w:t xml:space="preserve">Hình </w:t>
      </w:r>
      <w:ins w:id="3925" w:author="phuong vu" w:date="2018-11-22T18:14:00Z">
        <w:r w:rsidR="00627671">
          <w:fldChar w:fldCharType="begin"/>
        </w:r>
        <w:r w:rsidR="00627671">
          <w:instrText xml:space="preserve"> STYLEREF 1 \s </w:instrText>
        </w:r>
      </w:ins>
      <w:r w:rsidR="00627671">
        <w:fldChar w:fldCharType="separate"/>
      </w:r>
      <w:r w:rsidR="00627671">
        <w:rPr>
          <w:noProof/>
        </w:rPr>
        <w:t>2</w:t>
      </w:r>
      <w:ins w:id="3926" w:author="phuong vu" w:date="2018-11-22T18:14:00Z">
        <w:r w:rsidR="00627671">
          <w:fldChar w:fldCharType="end"/>
        </w:r>
        <w:r w:rsidR="00627671">
          <w:t>.</w:t>
        </w:r>
        <w:r w:rsidR="00627671">
          <w:fldChar w:fldCharType="begin"/>
        </w:r>
        <w:r w:rsidR="00627671">
          <w:instrText xml:space="preserve"> SEQ Hình \* ARABIC \s 1 </w:instrText>
        </w:r>
      </w:ins>
      <w:r w:rsidR="00627671">
        <w:fldChar w:fldCharType="separate"/>
      </w:r>
      <w:ins w:id="3927" w:author="phuong vu" w:date="2018-11-22T18:14:00Z">
        <w:r w:rsidR="00627671">
          <w:rPr>
            <w:noProof/>
          </w:rPr>
          <w:t>3</w:t>
        </w:r>
        <w:r w:rsidR="00627671">
          <w:fldChar w:fldCharType="end"/>
        </w:r>
      </w:ins>
      <w:del w:id="3928" w:author="phuong vu" w:date="2018-11-16T11:28:00Z">
        <w:r w:rsidR="006C103E" w:rsidDel="00EC5005">
          <w:fldChar w:fldCharType="begin"/>
        </w:r>
        <w:r w:rsidR="006C103E" w:rsidDel="00EC5005">
          <w:delInstrText xml:space="preserve"> STYLEREF 1 \s </w:delInstrText>
        </w:r>
        <w:r w:rsidR="006C103E" w:rsidDel="00EC5005">
          <w:fldChar w:fldCharType="separate"/>
        </w:r>
        <w:r w:rsidR="006C103E" w:rsidDel="00EC5005">
          <w:rPr>
            <w:noProof/>
          </w:rPr>
          <w:delText>2</w:delText>
        </w:r>
        <w:r w:rsidR="006C103E" w:rsidDel="00EC5005">
          <w:fldChar w:fldCharType="end"/>
        </w:r>
        <w:r w:rsidR="006C103E" w:rsidDel="00EC5005">
          <w:delText>.</w:delText>
        </w:r>
        <w:r w:rsidR="006C103E" w:rsidDel="00EC5005">
          <w:fldChar w:fldCharType="begin"/>
        </w:r>
        <w:r w:rsidR="006C103E" w:rsidDel="00EC5005">
          <w:delInstrText xml:space="preserve"> SEQ Hình \* ARABIC \s 1 </w:delInstrText>
        </w:r>
        <w:r w:rsidR="006C103E" w:rsidDel="00EC5005">
          <w:fldChar w:fldCharType="separate"/>
        </w:r>
        <w:r w:rsidR="006C103E" w:rsidDel="00EC5005">
          <w:rPr>
            <w:noProof/>
          </w:rPr>
          <w:delText>3</w:delText>
        </w:r>
        <w:r w:rsidR="006C103E" w:rsidDel="00EC5005">
          <w:fldChar w:fldCharType="end"/>
        </w:r>
      </w:del>
      <w:r w:rsidRPr="000245EB">
        <w:rPr>
          <w:rPrChange w:id="3929" w:author="Tran Huan" w:date="2018-11-25T16:08:00Z">
            <w:rPr>
              <w:lang w:val="en-US"/>
            </w:rPr>
          </w:rPrChange>
        </w:rPr>
        <w:t xml:space="preserve"> Ví dụ về gọi một mutation</w:t>
      </w:r>
      <w:bookmarkEnd w:id="3924"/>
    </w:p>
    <w:p w14:paraId="0E4406B2" w14:textId="0D347FD2" w:rsidR="007643F4" w:rsidRDefault="007643F4">
      <w:pPr>
        <w:spacing w:line="276" w:lineRule="auto"/>
        <w:rPr>
          <w:i/>
          <w:lang w:val="da-DK"/>
        </w:rPr>
        <w:pPrChange w:id="3930" w:author="phuong vu" w:date="2018-11-23T13:48:00Z">
          <w:pPr/>
        </w:pPrChange>
      </w:pPr>
    </w:p>
    <w:p w14:paraId="62E7CFC3" w14:textId="02A3F84D" w:rsidR="0036271B" w:rsidDel="003166DB" w:rsidRDefault="0036271B">
      <w:pPr>
        <w:spacing w:line="276" w:lineRule="auto"/>
        <w:ind w:firstLine="720"/>
        <w:rPr>
          <w:del w:id="3931" w:author="phuong vu" w:date="2018-11-22T13:25:00Z"/>
          <w:lang w:val="da-DK"/>
        </w:rPr>
        <w:pPrChange w:id="3932" w:author="phuong vu" w:date="2018-11-23T13:48:00Z">
          <w:pPr>
            <w:ind w:firstLine="720"/>
          </w:pPr>
        </w:pPrChange>
      </w:pPr>
      <w:r>
        <w:rPr>
          <w:i/>
          <w:lang w:val="da-DK"/>
        </w:rPr>
        <w:t xml:space="preserve">- </w:t>
      </w:r>
      <w:r w:rsidRPr="0036271B">
        <w:rPr>
          <w:i/>
          <w:lang w:val="da-DK"/>
        </w:rPr>
        <w:t>Subscription and Realtime Updates</w:t>
      </w:r>
      <w:r>
        <w:rPr>
          <w:i/>
          <w:lang w:val="da-DK"/>
        </w:rPr>
        <w:t xml:space="preserve">: </w:t>
      </w:r>
      <w:r w:rsidRPr="0036271B">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3933"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36271B" w:rsidRDefault="0036271B">
      <w:pPr>
        <w:spacing w:line="276" w:lineRule="auto"/>
        <w:ind w:firstLine="720"/>
        <w:rPr>
          <w:lang w:val="da-DK"/>
        </w:rPr>
        <w:pPrChange w:id="3934" w:author="phuong vu" w:date="2018-11-23T13:48:00Z">
          <w:pPr>
            <w:ind w:firstLine="720"/>
          </w:pPr>
        </w:pPrChange>
      </w:pPr>
    </w:p>
    <w:p w14:paraId="6AA92B70" w14:textId="2E25578D" w:rsidR="00997C30" w:rsidRDefault="00997C30">
      <w:pPr>
        <w:pStyle w:val="Heading2"/>
        <w:spacing w:line="276" w:lineRule="auto"/>
        <w:rPr>
          <w:vertAlign w:val="superscript"/>
          <w:lang w:val="da-DK"/>
        </w:rPr>
        <w:pPrChange w:id="3935" w:author="phuong vu" w:date="2018-11-23T13:48:00Z">
          <w:pPr>
            <w:pStyle w:val="Heading2"/>
          </w:pPr>
        </w:pPrChange>
      </w:pPr>
      <w:bookmarkStart w:id="3936" w:name="_Toc484566613"/>
      <w:bookmarkStart w:id="3937" w:name="_Toc530662503"/>
      <w:r w:rsidRPr="00B04AB8">
        <w:rPr>
          <w:lang w:val="da-DK"/>
        </w:rPr>
        <w:t xml:space="preserve">Tìm hiểu về </w:t>
      </w:r>
      <w:bookmarkEnd w:id="3936"/>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937"/>
    </w:p>
    <w:p w14:paraId="31833E15" w14:textId="5EB45191" w:rsidR="00DE5517" w:rsidRPr="00DE5517" w:rsidRDefault="00DE5517">
      <w:pPr>
        <w:spacing w:line="276" w:lineRule="auto"/>
        <w:ind w:firstLine="720"/>
        <w:rPr>
          <w:b/>
          <w:lang w:val="en-US"/>
        </w:rPr>
        <w:pPrChange w:id="3938" w:author="phuong vu" w:date="2018-11-23T13:48:00Z">
          <w:pPr>
            <w:spacing w:line="360" w:lineRule="auto"/>
            <w:ind w:firstLine="720"/>
          </w:pPr>
        </w:pPrChange>
      </w:pPr>
      <w:r w:rsidRPr="00B04AB8">
        <w:rPr>
          <w:b/>
          <w:lang w:val="en-US"/>
        </w:rPr>
        <w:t>Giới thiệu:</w:t>
      </w:r>
    </w:p>
    <w:p w14:paraId="122184EB" w14:textId="373AD19A" w:rsidR="0036271B" w:rsidRDefault="00530384">
      <w:pPr>
        <w:spacing w:line="276" w:lineRule="auto"/>
        <w:rPr>
          <w:lang w:val="da-DK"/>
        </w:rPr>
        <w:pPrChange w:id="3939" w:author="phuong vu" w:date="2018-11-23T13:48:00Z">
          <w:pPr/>
        </w:pPrChange>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pPr>
        <w:spacing w:line="276" w:lineRule="auto"/>
        <w:ind w:firstLine="720"/>
        <w:rPr>
          <w:b/>
          <w:lang w:val="da-DK"/>
        </w:rPr>
        <w:pPrChange w:id="3940" w:author="phuong vu" w:date="2018-11-23T13:48:00Z">
          <w:pPr>
            <w:spacing w:line="360" w:lineRule="auto"/>
            <w:ind w:firstLine="720"/>
          </w:pPr>
        </w:pPrChange>
      </w:pPr>
      <w:r w:rsidRPr="00B04AB8">
        <w:rPr>
          <w:b/>
          <w:lang w:val="da-DK"/>
        </w:rPr>
        <w:t>Đặc điểm:</w:t>
      </w:r>
    </w:p>
    <w:p w14:paraId="7EB52DAD" w14:textId="49D08985" w:rsidR="00B76C47" w:rsidRPr="000245EB" w:rsidRDefault="00DE5517">
      <w:pPr>
        <w:spacing w:line="276" w:lineRule="auto"/>
        <w:rPr>
          <w:lang w:val="da-DK"/>
          <w:rPrChange w:id="3941" w:author="Tran Huan" w:date="2018-11-25T16:08:00Z">
            <w:rPr>
              <w:lang w:val="en-US"/>
            </w:rPr>
          </w:rPrChange>
        </w:rPr>
        <w:pPrChange w:id="3942" w:author="phuong vu" w:date="2018-11-23T13:48:00Z">
          <w:pPr/>
        </w:pPrChange>
      </w:pPr>
      <w:r>
        <w:rPr>
          <w:lang w:val="da-DK"/>
        </w:rPr>
        <w:tab/>
        <w:t xml:space="preserve">- </w:t>
      </w:r>
      <w:r w:rsidRPr="00DE5517">
        <w:rPr>
          <w:i/>
          <w:lang w:val="da-DK"/>
        </w:rPr>
        <w:t>User and Session Management</w:t>
      </w:r>
      <w:r>
        <w:rPr>
          <w:i/>
          <w:lang w:val="da-DK"/>
        </w:rPr>
        <w:t xml:space="preserve">: </w:t>
      </w:r>
      <w:r w:rsidR="00982AE8" w:rsidRPr="000245EB">
        <w:rPr>
          <w:lang w:val="da-DK"/>
          <w:rPrChange w:id="3943" w:author="Tran Huan" w:date="2018-11-25T16:08:00Z">
            <w:rPr>
              <w:lang w:val="en-US"/>
            </w:rPr>
          </w:rPrChange>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Pr="000245EB" w:rsidRDefault="00DE28CF">
      <w:pPr>
        <w:spacing w:line="276" w:lineRule="auto"/>
        <w:rPr>
          <w:lang w:val="da-DK"/>
          <w:rPrChange w:id="3944" w:author="Tran Huan" w:date="2018-11-25T16:08:00Z">
            <w:rPr>
              <w:lang w:val="en-US"/>
            </w:rPr>
          </w:rPrChange>
        </w:rPr>
        <w:pPrChange w:id="3945" w:author="phuong vu" w:date="2018-11-23T13:48:00Z">
          <w:pPr/>
        </w:pPrChange>
      </w:pPr>
      <w:r w:rsidRPr="000245EB">
        <w:rPr>
          <w:lang w:val="da-DK"/>
          <w:rPrChange w:id="3946" w:author="Tran Huan" w:date="2018-11-25T16:08:00Z">
            <w:rPr>
              <w:lang w:val="en-US"/>
            </w:rPr>
          </w:rPrChange>
        </w:rPr>
        <w:tab/>
        <w:t>-</w:t>
      </w:r>
      <w:r w:rsidR="000A2D29" w:rsidRPr="000245EB">
        <w:rPr>
          <w:lang w:val="da-DK"/>
          <w:rPrChange w:id="3947" w:author="Tran Huan" w:date="2018-11-25T16:08:00Z">
            <w:rPr>
              <w:lang w:val="en-US"/>
            </w:rPr>
          </w:rPrChange>
        </w:rPr>
        <w:t xml:space="preserve"> </w:t>
      </w:r>
      <w:r w:rsidR="000A2D29" w:rsidRPr="000245EB">
        <w:rPr>
          <w:i/>
          <w:lang w:val="da-DK"/>
          <w:rPrChange w:id="3948" w:author="Tran Huan" w:date="2018-11-25T16:08:00Z">
            <w:rPr>
              <w:i/>
              <w:lang w:val="en-US"/>
            </w:rPr>
          </w:rPrChange>
        </w:rPr>
        <w:t xml:space="preserve">Hiệu năng, kết nối hiệu quả: </w:t>
      </w:r>
      <w:r w:rsidR="000A2D29" w:rsidRPr="000245EB">
        <w:rPr>
          <w:lang w:val="da-DK"/>
          <w:rPrChange w:id="3949" w:author="Tran Huan" w:date="2018-11-25T16:08:00Z">
            <w:rPr>
              <w:lang w:val="en-US"/>
            </w:rPr>
          </w:rPrChange>
        </w:rPr>
        <w:t xml:space="preserve">Postgraphile cung cấp một hiệu năng truy xuất nhanh chóng, không gặp tình trạng N+1 query. Bên cạnh đó, nó còn hỗ trợ người sử dụng </w:t>
      </w:r>
    </w:p>
    <w:p w14:paraId="3CF8A093" w14:textId="1C5F6C1A" w:rsidR="000A2D29" w:rsidRPr="000245EB" w:rsidRDefault="000A2D29">
      <w:pPr>
        <w:spacing w:line="276" w:lineRule="auto"/>
        <w:rPr>
          <w:lang w:val="da-DK"/>
          <w:rPrChange w:id="3950" w:author="Tran Huan" w:date="2018-11-25T16:08:00Z">
            <w:rPr>
              <w:lang w:val="en-US"/>
            </w:rPr>
          </w:rPrChange>
        </w:rPr>
        <w:pPrChange w:id="3951" w:author="phuong vu" w:date="2018-11-23T13:48:00Z">
          <w:pPr/>
        </w:pPrChange>
      </w:pPr>
      <w:r w:rsidRPr="000245EB">
        <w:rPr>
          <w:lang w:val="da-DK"/>
          <w:rPrChange w:id="3952" w:author="Tran Huan" w:date="2018-11-25T16:08:00Z">
            <w:rPr>
              <w:lang w:val="en-US"/>
            </w:rPr>
          </w:rPrChange>
        </w:rPr>
        <w:tab/>
        <w:t xml:space="preserve">- </w:t>
      </w:r>
      <w:r w:rsidRPr="000245EB">
        <w:rPr>
          <w:i/>
          <w:lang w:val="da-DK"/>
          <w:rPrChange w:id="3953" w:author="Tran Huan" w:date="2018-11-25T16:08:00Z">
            <w:rPr>
              <w:i/>
              <w:lang w:val="en-US"/>
            </w:rPr>
          </w:rPrChange>
        </w:rPr>
        <w:t xml:space="preserve">Tự động tìm và tạo các quan hệ dựa trên cơ sở dữ liệu: </w:t>
      </w:r>
      <w:r w:rsidR="003C5421" w:rsidRPr="000245EB">
        <w:rPr>
          <w:lang w:val="da-DK"/>
          <w:rPrChange w:id="3954" w:author="Tran Huan" w:date="2018-11-25T16:08:00Z">
            <w:rPr>
              <w:lang w:val="en-US"/>
            </w:rPr>
          </w:rPrChange>
        </w:rPr>
        <w:t>Postgraphile dựa trên các khóa ngoại tồn tại trong cở sở dữ liệu để sinh các liên kết khi truy xuất dữ liệu.</w:t>
      </w:r>
    </w:p>
    <w:p w14:paraId="13C2D958" w14:textId="53FD6758" w:rsidR="003C5421" w:rsidRPr="000245EB" w:rsidRDefault="003C5421">
      <w:pPr>
        <w:spacing w:line="276" w:lineRule="auto"/>
        <w:rPr>
          <w:lang w:val="da-DK"/>
          <w:rPrChange w:id="3955" w:author="Tran Huan" w:date="2018-11-25T16:08:00Z">
            <w:rPr>
              <w:lang w:val="en-US"/>
            </w:rPr>
          </w:rPrChange>
        </w:rPr>
        <w:pPrChange w:id="3956" w:author="phuong vu" w:date="2018-11-23T13:48:00Z">
          <w:pPr/>
        </w:pPrChange>
      </w:pPr>
      <w:r w:rsidRPr="000245EB">
        <w:rPr>
          <w:i/>
          <w:lang w:val="da-DK"/>
          <w:rPrChange w:id="3957" w:author="Tran Huan" w:date="2018-11-25T16:08:00Z">
            <w:rPr>
              <w:i/>
              <w:lang w:val="en-US"/>
            </w:rPr>
          </w:rPrChange>
        </w:rPr>
        <w:tab/>
        <w:t>- Tạo các tùy biến Query và Mutations:</w:t>
      </w:r>
      <w:r w:rsidRPr="000245EB">
        <w:rPr>
          <w:lang w:val="da-DK"/>
          <w:rPrChange w:id="3958" w:author="Tran Huan" w:date="2018-11-25T16:08:00Z">
            <w:rPr>
              <w:lang w:val="en-US"/>
            </w:rPr>
          </w:rPrChange>
        </w:rPr>
        <w:t xml:space="preserve"> Ta có dễ dàng tạo các query cũng như mutation thông qua việc tạo các function hay procedure trong cơ sở dữ liệu</w:t>
      </w:r>
      <w:r w:rsidR="00653696" w:rsidRPr="000245EB">
        <w:rPr>
          <w:lang w:val="da-DK"/>
          <w:rPrChange w:id="3959" w:author="Tran Huan" w:date="2018-11-25T16:08:00Z">
            <w:rPr>
              <w:lang w:val="en-US"/>
            </w:rPr>
          </w:rPrChange>
        </w:rPr>
        <w:t>.</w:t>
      </w:r>
    </w:p>
    <w:p w14:paraId="00E80F02" w14:textId="36C59A87" w:rsidR="00997C30" w:rsidRPr="00653696" w:rsidRDefault="00653696">
      <w:pPr>
        <w:pStyle w:val="Heading2"/>
        <w:spacing w:line="276" w:lineRule="auto"/>
        <w:rPr>
          <w:vertAlign w:val="superscript"/>
        </w:rPr>
        <w:pPrChange w:id="3960" w:author="phuong vu" w:date="2018-11-23T13:48:00Z">
          <w:pPr>
            <w:pStyle w:val="Heading2"/>
          </w:pPr>
        </w:pPrChange>
      </w:pPr>
      <w:bookmarkStart w:id="3961" w:name="_Toc530662504"/>
      <w:r>
        <w:t xml:space="preserve">Tìm hiểu về PostgreSQL </w:t>
      </w:r>
      <w:r>
        <w:rPr>
          <w:vertAlign w:val="superscript"/>
        </w:rPr>
        <w:t>[5]</w:t>
      </w:r>
      <w:bookmarkEnd w:id="3961"/>
    </w:p>
    <w:p w14:paraId="701FFFC7" w14:textId="428C0DE8" w:rsidR="00653696" w:rsidRDefault="00653696">
      <w:pPr>
        <w:spacing w:line="276" w:lineRule="auto"/>
        <w:ind w:firstLine="720"/>
        <w:rPr>
          <w:b/>
          <w:lang w:val="en-US"/>
        </w:rPr>
        <w:pPrChange w:id="3962" w:author="phuong vu" w:date="2018-11-23T13:48:00Z">
          <w:pPr>
            <w:spacing w:line="360" w:lineRule="auto"/>
            <w:ind w:firstLine="720"/>
          </w:pPr>
        </w:pPrChange>
      </w:pPr>
      <w:bookmarkStart w:id="3963" w:name="_Toc484566616"/>
      <w:r w:rsidRPr="00B04AB8">
        <w:rPr>
          <w:b/>
          <w:lang w:val="en-US"/>
        </w:rPr>
        <w:t>Giới thiệu:</w:t>
      </w:r>
    </w:p>
    <w:p w14:paraId="3775149B" w14:textId="6BD89EE1" w:rsidR="00653696" w:rsidRPr="00653696" w:rsidRDefault="00653696">
      <w:pPr>
        <w:spacing w:line="276" w:lineRule="auto"/>
        <w:ind w:firstLine="720"/>
        <w:rPr>
          <w:shd w:val="clear" w:color="auto" w:fill="FFFFFF"/>
        </w:rPr>
        <w:pPrChange w:id="3964" w:author="phuong vu" w:date="2018-11-23T13:48:00Z">
          <w:pPr>
            <w:ind w:firstLine="720"/>
          </w:pPr>
        </w:pPrChange>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pPr>
        <w:spacing w:line="276" w:lineRule="auto"/>
        <w:ind w:firstLine="720"/>
        <w:rPr>
          <w:b/>
          <w:lang w:val="da-DK"/>
        </w:rPr>
        <w:pPrChange w:id="3965" w:author="phuong vu" w:date="2018-11-23T13:48:00Z">
          <w:pPr>
            <w:spacing w:line="360" w:lineRule="auto"/>
            <w:ind w:firstLine="720"/>
          </w:pPr>
        </w:pPrChange>
      </w:pPr>
      <w:r w:rsidRPr="00B04AB8">
        <w:rPr>
          <w:b/>
          <w:lang w:val="da-DK"/>
        </w:rPr>
        <w:t>Đặc điểm:</w:t>
      </w:r>
    </w:p>
    <w:p w14:paraId="724C762D" w14:textId="523574DB" w:rsidR="00A5343B" w:rsidRDefault="00A5343B">
      <w:pPr>
        <w:spacing w:line="276" w:lineRule="auto"/>
        <w:ind w:left="720"/>
        <w:rPr>
          <w:lang w:val="da-DK"/>
        </w:rPr>
        <w:pPrChange w:id="3966" w:author="phuong vu" w:date="2018-11-23T13:48:00Z">
          <w:pPr>
            <w:ind w:left="720"/>
          </w:pPr>
        </w:pPrChange>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3967"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0245EB" w:rsidRDefault="00A5343B">
      <w:pPr>
        <w:spacing w:line="276" w:lineRule="auto"/>
        <w:ind w:left="720"/>
        <w:rPr>
          <w:lang w:val="da-DK"/>
          <w:rPrChange w:id="3968" w:author="Tran Huan" w:date="2018-11-25T16:08:00Z">
            <w:rPr>
              <w:lang w:val="en-US"/>
            </w:rPr>
          </w:rPrChange>
        </w:rPr>
        <w:pPrChange w:id="3969" w:author="phuong vu" w:date="2018-11-23T13:48:00Z">
          <w:pPr>
            <w:ind w:left="720"/>
          </w:pPr>
        </w:pPrChange>
      </w:pPr>
      <w:r w:rsidRPr="000245EB">
        <w:rPr>
          <w:lang w:val="da-DK"/>
          <w:rPrChange w:id="3970" w:author="Tran Huan" w:date="2018-11-25T16:08:00Z">
            <w:rPr>
              <w:lang w:val="en-US"/>
            </w:rPr>
          </w:rPrChange>
        </w:rPr>
        <w:t xml:space="preserve">- </w:t>
      </w:r>
      <w:r w:rsidRPr="000245EB">
        <w:rPr>
          <w:i/>
          <w:lang w:val="da-DK"/>
          <w:rPrChange w:id="3971" w:author="Tran Huan" w:date="2018-11-25T16:08:00Z">
            <w:rPr>
              <w:i/>
              <w:lang w:val="en-US"/>
            </w:rPr>
          </w:rPrChange>
        </w:rPr>
        <w:t xml:space="preserve">Có độ tin cậy cao </w:t>
      </w:r>
      <w:r w:rsidR="00536771" w:rsidRPr="000245EB">
        <w:rPr>
          <w:i/>
          <w:lang w:val="da-DK"/>
          <w:rPrChange w:id="3972" w:author="Tran Huan" w:date="2018-11-25T16:08:00Z">
            <w:rPr>
              <w:i/>
              <w:lang w:val="en-US"/>
            </w:rPr>
          </w:rPrChange>
        </w:rPr>
        <w:t>và tuân thủ đủ tiêu chuẩn</w:t>
      </w:r>
      <w:r w:rsidR="00536771" w:rsidRPr="00536771">
        <w:t xml:space="preserve">: </w:t>
      </w:r>
      <w:r w:rsidR="00536771" w:rsidRPr="000245EB">
        <w:rPr>
          <w:lang w:val="da-DK"/>
          <w:rPrChange w:id="3973" w:author="Tran Huan" w:date="2018-11-25T16:08: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0F9180EB" w:rsidR="00536771" w:rsidRPr="000245EB" w:rsidRDefault="00536771">
      <w:pPr>
        <w:spacing w:line="276" w:lineRule="auto"/>
        <w:ind w:left="720"/>
        <w:rPr>
          <w:lang w:val="da-DK"/>
          <w:rPrChange w:id="3974" w:author="Tran Huan" w:date="2018-11-25T16:08:00Z">
            <w:rPr>
              <w:lang w:val="en-US"/>
            </w:rPr>
          </w:rPrChange>
        </w:rPr>
        <w:pPrChange w:id="3975" w:author="phuong vu" w:date="2018-11-23T13:48:00Z">
          <w:pPr>
            <w:ind w:left="720"/>
          </w:pPr>
        </w:pPrChange>
      </w:pPr>
      <w:r w:rsidRPr="000245EB">
        <w:rPr>
          <w:lang w:val="da-DK"/>
          <w:rPrChange w:id="3976" w:author="Tran Huan" w:date="2018-11-25T16:08:00Z">
            <w:rPr>
              <w:lang w:val="en-US"/>
            </w:rPr>
          </w:rPrChange>
        </w:rPr>
        <w:t xml:space="preserve">- </w:t>
      </w:r>
      <w:r w:rsidRPr="000245EB">
        <w:rPr>
          <w:i/>
          <w:lang w:val="da-DK"/>
          <w:rPrChange w:id="3977" w:author="Tran Huan" w:date="2018-11-25T16:08:00Z">
            <w:rPr>
              <w:i/>
              <w:lang w:val="en-US"/>
            </w:rPr>
          </w:rPrChange>
        </w:rPr>
        <w:t>Mã nguồn mở:</w:t>
      </w:r>
      <w:r w:rsidRPr="000245EB">
        <w:rPr>
          <w:lang w:val="da-DK"/>
          <w:rPrChange w:id="3978" w:author="Tran Huan" w:date="2018-11-25T16:08:00Z">
            <w:rPr>
              <w:lang w:val="en-US"/>
            </w:rPr>
          </w:rPrChange>
        </w:rPr>
        <w:t xml:space="preserve"> 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pPr>
        <w:pStyle w:val="Heading2"/>
        <w:spacing w:line="276" w:lineRule="auto"/>
        <w:rPr>
          <w:vertAlign w:val="superscript"/>
        </w:rPr>
        <w:pPrChange w:id="3979" w:author="phuong vu" w:date="2018-11-23T13:48:00Z">
          <w:pPr>
            <w:pStyle w:val="Heading2"/>
          </w:pPr>
        </w:pPrChange>
      </w:pPr>
      <w:bookmarkStart w:id="3980" w:name="_Toc530662505"/>
      <w:r>
        <w:t>Tìm hiểu về JSON Web Token</w:t>
      </w:r>
      <w:r w:rsidR="006F12F5">
        <w:t xml:space="preserve"> </w:t>
      </w:r>
      <w:r w:rsidR="006F12F5">
        <w:rPr>
          <w:vertAlign w:val="superscript"/>
        </w:rPr>
        <w:t>[6]</w:t>
      </w:r>
      <w:bookmarkEnd w:id="3980"/>
    </w:p>
    <w:p w14:paraId="3F856DDD" w14:textId="4ADE7E01" w:rsidR="00536771" w:rsidRPr="000245EB" w:rsidRDefault="00536771">
      <w:pPr>
        <w:spacing w:line="276" w:lineRule="auto"/>
        <w:ind w:firstLine="720"/>
        <w:rPr>
          <w:b/>
          <w:rPrChange w:id="3981" w:author="Tran Huan" w:date="2018-11-25T16:08:00Z">
            <w:rPr>
              <w:b/>
              <w:lang w:val="en-US"/>
            </w:rPr>
          </w:rPrChange>
        </w:rPr>
        <w:pPrChange w:id="3982" w:author="phuong vu" w:date="2018-11-23T13:48:00Z">
          <w:pPr>
            <w:spacing w:line="360" w:lineRule="auto"/>
            <w:ind w:firstLine="720"/>
          </w:pPr>
        </w:pPrChange>
      </w:pPr>
      <w:r w:rsidRPr="000245EB">
        <w:rPr>
          <w:b/>
          <w:rPrChange w:id="3983" w:author="Tran Huan" w:date="2018-11-25T16:08:00Z">
            <w:rPr>
              <w:b/>
              <w:lang w:val="en-US"/>
            </w:rPr>
          </w:rPrChange>
        </w:rPr>
        <w:t>Giới thiệu:</w:t>
      </w:r>
    </w:p>
    <w:p w14:paraId="5494BC63" w14:textId="5AC7A37B" w:rsidR="006F12F5" w:rsidRPr="000245EB" w:rsidRDefault="006F12F5">
      <w:pPr>
        <w:spacing w:line="276" w:lineRule="auto"/>
        <w:ind w:firstLine="720"/>
        <w:rPr>
          <w:rPrChange w:id="3984" w:author="Tran Huan" w:date="2018-11-25T16:08:00Z">
            <w:rPr>
              <w:lang w:val="en-US"/>
            </w:rPr>
          </w:rPrChange>
        </w:rPr>
        <w:pPrChange w:id="3985" w:author="phuong vu" w:date="2018-11-23T13:48:00Z">
          <w:pPr>
            <w:ind w:firstLine="720"/>
          </w:pPr>
        </w:pPrChange>
      </w:pPr>
      <w:r w:rsidRPr="000245EB">
        <w:rPr>
          <w:rPrChange w:id="3986" w:author="Tran Huan" w:date="2018-11-25T16:08:00Z">
            <w:rPr>
              <w:lang w:val="en-US"/>
            </w:rPr>
          </w:rPrChange>
        </w:rPr>
        <w: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t>
      </w:r>
      <w:r w:rsidR="00275AF6" w:rsidRPr="000245EB">
        <w:rPr>
          <w:rPrChange w:id="3987" w:author="Tran Huan" w:date="2018-11-25T16:08:00Z">
            <w:rPr>
              <w:lang w:val="en-US"/>
            </w:rPr>
          </w:rPrChange>
        </w:rPr>
        <w:t>.</w:t>
      </w:r>
    </w:p>
    <w:p w14:paraId="3380F75A" w14:textId="6BFFCEE0" w:rsidR="006F12F5" w:rsidRDefault="006F12F5">
      <w:pPr>
        <w:spacing w:line="276" w:lineRule="auto"/>
        <w:ind w:firstLine="720"/>
        <w:rPr>
          <w:b/>
          <w:lang w:val="da-DK"/>
        </w:rPr>
        <w:pPrChange w:id="3988" w:author="phuong vu" w:date="2018-11-23T13:48:00Z">
          <w:pPr>
            <w:spacing w:line="360" w:lineRule="auto"/>
            <w:ind w:firstLine="720"/>
          </w:pPr>
        </w:pPrChange>
      </w:pPr>
      <w:r w:rsidRPr="00B04AB8">
        <w:rPr>
          <w:b/>
          <w:lang w:val="da-DK"/>
        </w:rPr>
        <w:t>Đặc điểm:</w:t>
      </w:r>
    </w:p>
    <w:p w14:paraId="4FB057EB" w14:textId="5FCEDFFD" w:rsidR="00A77377" w:rsidRDefault="00A77377">
      <w:pPr>
        <w:spacing w:line="276" w:lineRule="auto"/>
        <w:ind w:firstLine="720"/>
        <w:rPr>
          <w:lang w:val="da-DK"/>
        </w:rPr>
        <w:pPrChange w:id="3989" w:author="phuong vu" w:date="2018-11-23T13:48:00Z">
          <w:pPr>
            <w:ind w:firstLine="720"/>
          </w:pPr>
        </w:pPrChange>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pPr>
        <w:spacing w:line="276" w:lineRule="auto"/>
        <w:ind w:firstLine="720"/>
        <w:rPr>
          <w:lang w:val="da-DK"/>
        </w:rPr>
        <w:pPrChange w:id="3990" w:author="phuong vu" w:date="2018-11-23T13:48:00Z">
          <w:pPr>
            <w:ind w:firstLine="720"/>
          </w:pPr>
        </w:pPrChange>
      </w:pPr>
      <w:r>
        <w:rPr>
          <w:lang w:val="da-DK"/>
        </w:rPr>
        <w:t>Kịch khi sử dụng JWT thường diễn ra theo các trường hợp:</w:t>
      </w:r>
    </w:p>
    <w:p w14:paraId="7B233092" w14:textId="0C74501B" w:rsidR="00A77377" w:rsidRPr="00A77377" w:rsidRDefault="00A77377">
      <w:pPr>
        <w:spacing w:line="276" w:lineRule="auto"/>
        <w:ind w:left="360"/>
        <w:rPr>
          <w:lang w:val="da-DK"/>
        </w:rPr>
        <w:pPrChange w:id="3991" w:author="phuong vu" w:date="2018-11-23T13:48:00Z">
          <w:pPr>
            <w:ind w:left="360"/>
          </w:pPr>
        </w:pPrChange>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pPr>
        <w:spacing w:line="276" w:lineRule="auto"/>
        <w:ind w:left="360" w:firstLine="360"/>
        <w:rPr>
          <w:lang w:val="da-DK"/>
        </w:rPr>
        <w:pPrChange w:id="3992" w:author="phuong vu" w:date="2018-11-23T13:48:00Z">
          <w:pPr>
            <w:ind w:left="360" w:firstLine="360"/>
          </w:pPr>
        </w:pPrChange>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3F266B94" w:rsidR="00C72A3D" w:rsidRPr="00C72A3D" w:rsidDel="00096943" w:rsidRDefault="00C72A3D">
      <w:pPr>
        <w:pStyle w:val="Heading2"/>
        <w:spacing w:line="276" w:lineRule="auto"/>
        <w:rPr>
          <w:del w:id="3993" w:author="Tran Huan" w:date="2018-11-25T21:58:00Z"/>
          <w:vertAlign w:val="superscript"/>
        </w:rPr>
        <w:pPrChange w:id="3994" w:author="phuong vu" w:date="2018-11-23T13:48:00Z">
          <w:pPr>
            <w:pStyle w:val="Heading2"/>
          </w:pPr>
        </w:pPrChange>
      </w:pPr>
      <w:bookmarkStart w:id="3995" w:name="_Toc530662506"/>
      <w:del w:id="3996" w:author="Tran Huan" w:date="2018-11-25T21:58:00Z">
        <w:r w:rsidDel="00096943">
          <w:delText xml:space="preserve">Tìm hiểu về ReactJS </w:delText>
        </w:r>
        <w:r w:rsidDel="00096943">
          <w:rPr>
            <w:vertAlign w:val="superscript"/>
          </w:rPr>
          <w:delText>[7]</w:delText>
        </w:r>
        <w:bookmarkEnd w:id="3995"/>
      </w:del>
    </w:p>
    <w:p w14:paraId="2CDC40DD" w14:textId="49B8E219" w:rsidR="00C72A3D" w:rsidDel="00096943" w:rsidRDefault="00C72A3D">
      <w:pPr>
        <w:spacing w:line="276" w:lineRule="auto"/>
        <w:ind w:firstLine="720"/>
        <w:rPr>
          <w:del w:id="3997" w:author="Tran Huan" w:date="2018-11-25T21:58:00Z"/>
          <w:b/>
          <w:lang w:val="en-US"/>
        </w:rPr>
        <w:pPrChange w:id="3998" w:author="phuong vu" w:date="2018-11-23T13:48:00Z">
          <w:pPr>
            <w:spacing w:line="360" w:lineRule="auto"/>
            <w:ind w:firstLine="720"/>
          </w:pPr>
        </w:pPrChange>
      </w:pPr>
      <w:del w:id="3999" w:author="Tran Huan" w:date="2018-11-25T21:58:00Z">
        <w:r w:rsidRPr="00B04AB8" w:rsidDel="00096943">
          <w:rPr>
            <w:b/>
            <w:lang w:val="en-US"/>
          </w:rPr>
          <w:delText>Giới thiệu:</w:delText>
        </w:r>
      </w:del>
    </w:p>
    <w:p w14:paraId="69FB969D" w14:textId="56681D76" w:rsidR="00A77377" w:rsidDel="00096943" w:rsidRDefault="00C72A3D">
      <w:pPr>
        <w:spacing w:line="276" w:lineRule="auto"/>
        <w:ind w:firstLine="720"/>
        <w:rPr>
          <w:del w:id="4000" w:author="Tran Huan" w:date="2018-11-25T21:58:00Z"/>
          <w:lang w:val="da-DK"/>
        </w:rPr>
        <w:pPrChange w:id="4001" w:author="phuong vu" w:date="2018-11-23T13:48:00Z">
          <w:pPr>
            <w:ind w:firstLine="720"/>
          </w:pPr>
        </w:pPrChange>
      </w:pPr>
      <w:del w:id="4002" w:author="Tran Huan" w:date="2018-11-25T21:58:00Z">
        <w:r w:rsidRPr="00C72A3D" w:rsidDel="00096943">
          <w:rPr>
            <w:lang w:val="da-DK"/>
          </w:rPr>
          <w:delText xml:space="preserve">React là một thư viện UI phát triển tại Facebook để hỗ trợ việc xây dựng những thành phần (components) UI có tính tương tác cao, có trạng thái và có thể sử dụng lại được. </w:delText>
        </w:r>
        <w:r w:rsidR="00AB661F" w:rsidRPr="00AB661F" w:rsidDel="00096943">
          <w:rPr>
            <w:lang w:val="da-DK"/>
          </w:rPr>
          <w:delTex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delText>
        </w:r>
      </w:del>
    </w:p>
    <w:p w14:paraId="64ADF050" w14:textId="1760D69B" w:rsidR="00CD33E1" w:rsidDel="00096943" w:rsidRDefault="00CD33E1">
      <w:pPr>
        <w:spacing w:line="276" w:lineRule="auto"/>
        <w:ind w:firstLine="720"/>
        <w:rPr>
          <w:del w:id="4003" w:author="Tran Huan" w:date="2018-11-25T21:58:00Z"/>
          <w:b/>
          <w:lang w:val="da-DK"/>
        </w:rPr>
        <w:pPrChange w:id="4004" w:author="phuong vu" w:date="2018-11-23T13:48:00Z">
          <w:pPr>
            <w:spacing w:line="360" w:lineRule="auto"/>
            <w:ind w:firstLine="720"/>
          </w:pPr>
        </w:pPrChange>
      </w:pPr>
      <w:del w:id="4005" w:author="Tran Huan" w:date="2018-11-25T21:58:00Z">
        <w:r w:rsidRPr="00B04AB8" w:rsidDel="00096943">
          <w:rPr>
            <w:b/>
            <w:lang w:val="da-DK"/>
          </w:rPr>
          <w:delText>Đặc điểm:</w:delText>
        </w:r>
      </w:del>
    </w:p>
    <w:p w14:paraId="3F11F795" w14:textId="7D3D04F1" w:rsidR="00753680" w:rsidDel="00096943" w:rsidRDefault="00753680">
      <w:pPr>
        <w:spacing w:line="276" w:lineRule="auto"/>
        <w:ind w:firstLine="720"/>
        <w:rPr>
          <w:del w:id="4006" w:author="Tran Huan" w:date="2018-11-25T21:58:00Z"/>
          <w:lang w:val="da-DK"/>
        </w:rPr>
        <w:pPrChange w:id="4007" w:author="phuong vu" w:date="2018-11-23T13:48:00Z">
          <w:pPr>
            <w:ind w:firstLine="720"/>
          </w:pPr>
        </w:pPrChange>
      </w:pPr>
      <w:del w:id="4008" w:author="Tran Huan" w:date="2018-11-25T21:58:00Z">
        <w:r w:rsidRPr="00753680" w:rsidDel="00096943">
          <w:rPr>
            <w:lang w:val="da-DK"/>
          </w:rPr>
          <w:delText>-</w:delText>
        </w:r>
        <w:r w:rsidDel="00096943">
          <w:rPr>
            <w:lang w:val="da-DK"/>
          </w:rPr>
          <w:delText xml:space="preserve"> </w:delText>
        </w:r>
        <w:r w:rsidDel="00096943">
          <w:rPr>
            <w:i/>
            <w:lang w:val="da-DK"/>
          </w:rPr>
          <w:delText>ReactJS</w:delText>
        </w:r>
        <w:r w:rsidRPr="00753680" w:rsidDel="00096943">
          <w:rPr>
            <w:i/>
            <w:lang w:val="da-DK"/>
          </w:rPr>
          <w:delText xml:space="preserve"> cực kì hiệu quả</w:delText>
        </w:r>
        <w:r w:rsidRPr="00753680" w:rsidDel="00096943">
          <w:rPr>
            <w:lang w:val="da-DK"/>
          </w:rPr>
          <w:delText xml:space="preserve">: </w:delText>
        </w:r>
        <w:r w:rsidDel="00096943">
          <w:rPr>
            <w:lang w:val="da-DK"/>
          </w:rPr>
          <w:delText>ReactJS</w:delText>
        </w:r>
        <w:r w:rsidRPr="00753680" w:rsidDel="00096943">
          <w:rPr>
            <w:lang w:val="da-DK"/>
          </w:rPr>
          <w:delText xml:space="preserve"> tạo ra cho chính nó DOM ảo – nơi mà các component thực sự tồn tại trên đó. Điều này sẽ giúp cải thiện hiệu suất rất nhiều. </w:delText>
        </w:r>
        <w:r w:rsidDel="00096943">
          <w:rPr>
            <w:lang w:val="da-DK"/>
          </w:rPr>
          <w:delText>ReactJS</w:delText>
        </w:r>
        <w:r w:rsidRPr="00753680" w:rsidDel="00096943">
          <w:rPr>
            <w:lang w:val="da-DK"/>
          </w:rPr>
          <w:delText xml:space="preserve"> cũng tính toán những thay đổi nào cần cập nhật len DOM và chỉ thực hiện chúng. Điều này giúp </w:delText>
        </w:r>
        <w:r w:rsidDel="00096943">
          <w:rPr>
            <w:lang w:val="da-DK"/>
          </w:rPr>
          <w:delText>ReactJS</w:delText>
        </w:r>
        <w:r w:rsidRPr="00753680" w:rsidDel="00096943">
          <w:rPr>
            <w:lang w:val="da-DK"/>
          </w:rPr>
          <w:delText xml:space="preserve"> tránh những thao tác cần trên DOM mà nhiều chi phí.</w:delText>
        </w:r>
      </w:del>
    </w:p>
    <w:p w14:paraId="16BB31E7" w14:textId="52551C42" w:rsidR="00753680" w:rsidDel="00096943" w:rsidRDefault="00753680">
      <w:pPr>
        <w:spacing w:line="276" w:lineRule="auto"/>
        <w:ind w:firstLine="720"/>
        <w:rPr>
          <w:del w:id="4009" w:author="Tran Huan" w:date="2018-11-25T21:58:00Z"/>
          <w:lang w:val="da-DK"/>
        </w:rPr>
        <w:pPrChange w:id="4010" w:author="phuong vu" w:date="2018-11-23T13:48:00Z">
          <w:pPr>
            <w:ind w:firstLine="720"/>
          </w:pPr>
        </w:pPrChange>
      </w:pPr>
      <w:del w:id="4011" w:author="Tran Huan" w:date="2018-11-25T21:58:00Z">
        <w:r w:rsidRPr="00753680" w:rsidDel="00096943">
          <w:rPr>
            <w:i/>
            <w:lang w:val="da-DK"/>
          </w:rPr>
          <w:delText xml:space="preserve">- </w:delText>
        </w:r>
        <w:r w:rsidR="00823126" w:rsidDel="00096943">
          <w:rPr>
            <w:i/>
            <w:lang w:val="da-DK"/>
          </w:rPr>
          <w:delText>ReactJS</w:delText>
        </w:r>
        <w:r w:rsidRPr="00753680" w:rsidDel="00096943">
          <w:rPr>
            <w:i/>
            <w:lang w:val="da-DK"/>
          </w:rPr>
          <w:delText xml:space="preserve"> giúp việc viết các đoạn code JS dễ dàng hơn: </w:delText>
        </w:r>
        <w:r w:rsidRPr="00753680" w:rsidDel="00096943">
          <w:rPr>
            <w:lang w:val="da-DK"/>
          </w:rPr>
          <w:delText>Nó d</w:delText>
        </w:r>
        <w:r w:rsidDel="00096943">
          <w:rPr>
            <w:lang w:val="da-DK"/>
          </w:rPr>
          <w:delText>ù</w:delText>
        </w:r>
        <w:r w:rsidRPr="00753680" w:rsidDel="00096943">
          <w:rPr>
            <w:lang w:val="da-DK"/>
          </w:rPr>
          <w:delText xml:space="preserve">ng cú pháp đặc biệt là JSX (Javascript mở rộng) cho phép ta trộn giữa code HTML và Javascript. Ta có thể </w:delText>
        </w:r>
        <w:r w:rsidDel="00096943">
          <w:rPr>
            <w:lang w:val="da-DK"/>
          </w:rPr>
          <w:delText>thêm</w:delText>
        </w:r>
        <w:r w:rsidRPr="00753680" w:rsidDel="00096943">
          <w:rPr>
            <w:lang w:val="da-DK"/>
          </w:rPr>
          <w:delText xml:space="preserve"> vào các đoạn HTML vào trong hàm render mà không cần phải nối chuỗi. Đây là đặc tính thú vị của </w:delText>
        </w:r>
        <w:r w:rsidR="00823126" w:rsidDel="00096943">
          <w:rPr>
            <w:lang w:val="da-DK"/>
          </w:rPr>
          <w:delText>ReactJS</w:delText>
        </w:r>
        <w:r w:rsidRPr="00753680" w:rsidDel="00096943">
          <w:rPr>
            <w:lang w:val="da-DK"/>
          </w:rPr>
          <w:delText>. Nó sẽ chuyển đổi các đoạn HTML thành các hàm khởi tạo đối tượng HTML bằng bộ biến đổi JSX.</w:delText>
        </w:r>
      </w:del>
    </w:p>
    <w:p w14:paraId="4F555215" w14:textId="223E4C0B" w:rsidR="00753680" w:rsidDel="00096943" w:rsidRDefault="00753680">
      <w:pPr>
        <w:spacing w:line="276" w:lineRule="auto"/>
        <w:ind w:firstLine="720"/>
        <w:rPr>
          <w:del w:id="4012" w:author="Tran Huan" w:date="2018-11-25T21:58:00Z"/>
          <w:lang w:val="da-DK"/>
        </w:rPr>
        <w:pPrChange w:id="4013" w:author="phuong vu" w:date="2018-11-23T13:48:00Z">
          <w:pPr>
            <w:ind w:firstLine="720"/>
          </w:pPr>
        </w:pPrChange>
      </w:pPr>
      <w:del w:id="4014" w:author="Tran Huan" w:date="2018-11-25T21:58:00Z">
        <w:r w:rsidDel="00096943">
          <w:rPr>
            <w:lang w:val="da-DK"/>
          </w:rPr>
          <w:delText xml:space="preserve">- </w:delText>
        </w:r>
        <w:r w:rsidRPr="00753680" w:rsidDel="00096943">
          <w:rPr>
            <w:i/>
            <w:lang w:val="da-DK"/>
          </w:rPr>
          <w:delText>Nó có nhiều công cụ phát triển:</w:delText>
        </w:r>
        <w:r w:rsidRPr="00753680" w:rsidDel="00096943">
          <w:rPr>
            <w:lang w:val="da-DK"/>
          </w:rPr>
          <w:delText xml:space="preserve"> Khi bắt đầu </w:delText>
        </w:r>
        <w:r w:rsidR="00823126" w:rsidDel="00096943">
          <w:rPr>
            <w:lang w:val="da-DK"/>
          </w:rPr>
          <w:delText>sử dụng ReactJS</w:delText>
        </w:r>
        <w:r w:rsidRPr="00753680" w:rsidDel="00096943">
          <w:rPr>
            <w:lang w:val="da-DK"/>
          </w:rPr>
          <w:delText xml:space="preserve">, đừng quên cài đặt ứng dụng mở rộng của Chrome dành cho </w:delText>
        </w:r>
        <w:r w:rsidR="00823126" w:rsidDel="00096943">
          <w:rPr>
            <w:lang w:val="da-DK"/>
          </w:rPr>
          <w:delText>ReactJS</w:delText>
        </w:r>
        <w:r w:rsidRPr="00753680" w:rsidDel="00096943">
          <w:rPr>
            <w:lang w:val="da-DK"/>
          </w:rPr>
          <w:delText xml:space="preserve">. Nó giúp </w:delText>
        </w:r>
        <w:r w:rsidR="00823126" w:rsidDel="00096943">
          <w:rPr>
            <w:lang w:val="da-DK"/>
          </w:rPr>
          <w:delText>ta</w:delText>
        </w:r>
        <w:r w:rsidRPr="00753680" w:rsidDel="00096943">
          <w:rPr>
            <w:lang w:val="da-DK"/>
          </w:rPr>
          <w:delText xml:space="preserve"> </w:delText>
        </w:r>
        <w:r w:rsidR="00823126" w:rsidDel="00096943">
          <w:rPr>
            <w:lang w:val="da-DK"/>
          </w:rPr>
          <w:delText>bắt lỗi</w:delText>
        </w:r>
        <w:r w:rsidRPr="00753680" w:rsidDel="00096943">
          <w:rPr>
            <w:lang w:val="da-DK"/>
          </w:rPr>
          <w:delText xml:space="preserve"> code dễ dàng hơn. Sau khi </w:delText>
        </w:r>
        <w:r w:rsidR="00823126" w:rsidDel="00096943">
          <w:rPr>
            <w:lang w:val="da-DK"/>
          </w:rPr>
          <w:delText>ta</w:delText>
        </w:r>
        <w:r w:rsidRPr="00753680" w:rsidDel="00096943">
          <w:rPr>
            <w:lang w:val="da-DK"/>
          </w:rPr>
          <w:delText xml:space="preserve"> cài đặt ứng dụng này, </w:delText>
        </w:r>
        <w:r w:rsidR="00823126" w:rsidDel="00096943">
          <w:rPr>
            <w:lang w:val="da-DK"/>
          </w:rPr>
          <w:delText>ta</w:delText>
        </w:r>
        <w:r w:rsidRPr="00753680" w:rsidDel="00096943">
          <w:rPr>
            <w:lang w:val="da-DK"/>
          </w:rPr>
          <w:delText xml:space="preserve"> sẽ có cái nhìn trực tiếp vào virtual DOM như thể </w:delText>
        </w:r>
        <w:r w:rsidR="00823126" w:rsidDel="00096943">
          <w:rPr>
            <w:lang w:val="da-DK"/>
          </w:rPr>
          <w:delText>ta</w:delText>
        </w:r>
        <w:r w:rsidRPr="00753680" w:rsidDel="00096943">
          <w:rPr>
            <w:lang w:val="da-DK"/>
          </w:rPr>
          <w:delText xml:space="preserve"> đang xem cây DOM thông thường.</w:delText>
        </w:r>
      </w:del>
    </w:p>
    <w:p w14:paraId="195404DB" w14:textId="055537BC" w:rsidR="00823126" w:rsidDel="00096943" w:rsidRDefault="00823126">
      <w:pPr>
        <w:spacing w:line="276" w:lineRule="auto"/>
        <w:ind w:firstLine="720"/>
        <w:rPr>
          <w:del w:id="4015" w:author="Tran Huan" w:date="2018-11-25T21:58:00Z"/>
          <w:lang w:val="da-DK"/>
        </w:rPr>
        <w:pPrChange w:id="4016" w:author="phuong vu" w:date="2018-11-23T13:48:00Z">
          <w:pPr>
            <w:ind w:firstLine="720"/>
          </w:pPr>
        </w:pPrChange>
      </w:pPr>
      <w:del w:id="4017" w:author="Tran Huan" w:date="2018-11-25T21:58:00Z">
        <w:r w:rsidDel="00096943">
          <w:rPr>
            <w:lang w:val="da-DK"/>
          </w:rPr>
          <w:delText xml:space="preserve">- </w:delText>
        </w:r>
        <w:r w:rsidRPr="00823126" w:rsidDel="00096943">
          <w:rPr>
            <w:i/>
            <w:lang w:val="da-DK"/>
          </w:rPr>
          <w:delText>Render tầng server:</w:delText>
        </w:r>
        <w:r w:rsidRPr="00823126" w:rsidDel="00096943">
          <w:rPr>
            <w:lang w:val="da-DK"/>
          </w:rPr>
          <w:delText xml:space="preserve"> Một trong những vấn đề với các ứng dụng đơn trang là tối ưu SEO và thời gian tải trang. Nếu tất cả việc xây dựng và hiển thị trang đều thực hiện ở client, thì người d</w:delText>
        </w:r>
        <w:r w:rsidDel="00096943">
          <w:rPr>
            <w:lang w:val="da-DK"/>
          </w:rPr>
          <w:delText>ù</w:delText>
        </w:r>
        <w:r w:rsidRPr="00823126" w:rsidDel="00096943">
          <w:rPr>
            <w:lang w:val="da-DK"/>
          </w:rPr>
          <w:delText xml:space="preserve">ng sẽ phải chờ cho trang được khởi tạo và hiển thị lên. Điều này thực tế là chậm. Hoặc nếu giả sử người </w:delText>
        </w:r>
        <w:r w:rsidDel="00096943">
          <w:rPr>
            <w:lang w:val="da-DK"/>
          </w:rPr>
          <w:delText>dùng</w:delText>
        </w:r>
        <w:r w:rsidRPr="00823126" w:rsidDel="00096943">
          <w:rPr>
            <w:lang w:val="da-DK"/>
          </w:rPr>
          <w:delText xml:space="preserve"> vô hiệu hóa Javascript thì sao? Reactjs là một thư viện component, nó có thể vừa render ở ngoài trình duyệt sử dụng DOM và cũng có thể render bằng các chuỗi HTML mà server trả về</w:delText>
        </w:r>
        <w:r w:rsidDel="00096943">
          <w:rPr>
            <w:lang w:val="da-DK"/>
          </w:rPr>
          <w:delText>.</w:delText>
        </w:r>
      </w:del>
    </w:p>
    <w:p w14:paraId="2B35D189" w14:textId="69811AE2" w:rsidR="00823126" w:rsidRPr="00753680" w:rsidDel="00096943" w:rsidRDefault="00823126">
      <w:pPr>
        <w:spacing w:line="276" w:lineRule="auto"/>
        <w:ind w:firstLine="720"/>
        <w:rPr>
          <w:del w:id="4018" w:author="Tran Huan" w:date="2018-11-25T21:58:00Z"/>
          <w:lang w:val="da-DK"/>
        </w:rPr>
        <w:pPrChange w:id="4019" w:author="phuong vu" w:date="2018-11-23T13:48:00Z">
          <w:pPr>
            <w:ind w:firstLine="720"/>
          </w:pPr>
        </w:pPrChange>
      </w:pPr>
      <w:del w:id="4020" w:author="Tran Huan" w:date="2018-11-25T21:58:00Z">
        <w:r w:rsidDel="00096943">
          <w:rPr>
            <w:i/>
            <w:lang w:val="da-DK"/>
          </w:rPr>
          <w:delText xml:space="preserve">- </w:delText>
        </w:r>
        <w:r w:rsidRPr="00823126" w:rsidDel="00096943">
          <w:rPr>
            <w:i/>
            <w:lang w:val="da-DK"/>
          </w:rPr>
          <w:delText>Làm việc với vấn đề test giao diện</w:delText>
        </w:r>
        <w:r w:rsidRPr="00823126" w:rsidDel="00096943">
          <w:rPr>
            <w:lang w:val="da-DK"/>
          </w:rPr>
          <w:delText>: Nó cực kì dễ để viết các test case giao diện vì virtual DOM được cài đặt hoàn toàn bằng JS.</w:delText>
        </w:r>
        <w:r w:rsidDel="00096943">
          <w:rPr>
            <w:lang w:val="da-DK"/>
          </w:rPr>
          <w:delText xml:space="preserve"> </w:delText>
        </w:r>
        <w:r w:rsidRPr="00823126" w:rsidDel="00096943">
          <w:rPr>
            <w:lang w:val="da-DK"/>
          </w:rPr>
          <w:delText>Hiệu năng cao đối với các ứng dụng có dữ liệu thay đổi liên tục, dễ dàng cho bảo trì và sửa lỗi.</w:delText>
        </w:r>
      </w:del>
    </w:p>
    <w:p w14:paraId="671A6556" w14:textId="18F137BB" w:rsidR="00536771" w:rsidDel="00096943" w:rsidRDefault="00536771">
      <w:pPr>
        <w:spacing w:line="276" w:lineRule="auto"/>
        <w:rPr>
          <w:del w:id="4021" w:author="Tran Huan" w:date="2018-11-25T21:58:00Z"/>
          <w:lang w:val="da-DK"/>
        </w:rPr>
        <w:pPrChange w:id="4022" w:author="phuong vu" w:date="2018-11-23T13:48:00Z">
          <w:pPr/>
        </w:pPrChange>
      </w:pPr>
    </w:p>
    <w:p w14:paraId="4F7C33CF" w14:textId="210A725F" w:rsidR="001B2876" w:rsidRPr="007A626B" w:rsidRDefault="001B2876">
      <w:pPr>
        <w:pStyle w:val="Heading2"/>
        <w:spacing w:line="276" w:lineRule="auto"/>
        <w:rPr>
          <w:vertAlign w:val="superscript"/>
        </w:rPr>
        <w:pPrChange w:id="4023" w:author="phuong vu" w:date="2018-11-23T13:48:00Z">
          <w:pPr>
            <w:pStyle w:val="Heading2"/>
          </w:pPr>
        </w:pPrChange>
      </w:pPr>
      <w:bookmarkStart w:id="4024" w:name="_Toc530662507"/>
      <w:r>
        <w:t>Tìm hiểu về Apollo Client</w:t>
      </w:r>
      <w:r w:rsidR="007A626B">
        <w:t xml:space="preserve"> </w:t>
      </w:r>
      <w:r w:rsidR="007A626B">
        <w:rPr>
          <w:vertAlign w:val="superscript"/>
        </w:rPr>
        <w:t>[8]</w:t>
      </w:r>
      <w:bookmarkEnd w:id="4024"/>
    </w:p>
    <w:p w14:paraId="71413191" w14:textId="77777777" w:rsidR="007A626B" w:rsidRPr="000245EB" w:rsidRDefault="007A626B">
      <w:pPr>
        <w:spacing w:line="276" w:lineRule="auto"/>
        <w:ind w:firstLine="720"/>
        <w:rPr>
          <w:b/>
          <w:rPrChange w:id="4025" w:author="Tran Huan" w:date="2018-11-25T16:08:00Z">
            <w:rPr>
              <w:b/>
              <w:lang w:val="en-US"/>
            </w:rPr>
          </w:rPrChange>
        </w:rPr>
        <w:pPrChange w:id="4026" w:author="phuong vu" w:date="2018-11-23T13:48:00Z">
          <w:pPr>
            <w:spacing w:line="360" w:lineRule="auto"/>
            <w:ind w:firstLine="720"/>
          </w:pPr>
        </w:pPrChange>
      </w:pPr>
      <w:r w:rsidRPr="000245EB">
        <w:rPr>
          <w:b/>
          <w:rPrChange w:id="4027" w:author="Tran Huan" w:date="2018-11-25T16:08:00Z">
            <w:rPr>
              <w:b/>
              <w:lang w:val="en-US"/>
            </w:rPr>
          </w:rPrChange>
        </w:rPr>
        <w:t>Giới thiệu:</w:t>
      </w:r>
    </w:p>
    <w:p w14:paraId="4A7FA2FC" w14:textId="72B170E0" w:rsidR="001B2876" w:rsidRDefault="007A626B">
      <w:pPr>
        <w:spacing w:line="276" w:lineRule="auto"/>
        <w:rPr>
          <w:lang w:val="en-US"/>
        </w:rPr>
        <w:pPrChange w:id="4028" w:author="phuong vu" w:date="2018-11-23T13:48:00Z">
          <w:pPr/>
        </w:pPrChange>
      </w:pPr>
      <w:r w:rsidRPr="000245EB">
        <w:rPr>
          <w:rPrChange w:id="4029" w:author="Tran Huan" w:date="2018-11-25T16:08:00Z">
            <w:rPr>
              <w:lang w:val="en-US"/>
            </w:rPr>
          </w:rPrChange>
        </w:rPr>
        <w:tab/>
        <w:t xml:space="preserve">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w:t>
      </w:r>
      <w:r>
        <w:rPr>
          <w:lang w:val="en-US"/>
        </w:rPr>
        <w:t>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pPr>
        <w:spacing w:line="276" w:lineRule="auto"/>
        <w:ind w:firstLine="720"/>
        <w:rPr>
          <w:b/>
          <w:lang w:val="da-DK"/>
        </w:rPr>
        <w:pPrChange w:id="4030" w:author="phuong vu" w:date="2018-11-23T13:48:00Z">
          <w:pPr>
            <w:spacing w:line="360" w:lineRule="auto"/>
            <w:ind w:firstLine="720"/>
          </w:pPr>
        </w:pPrChange>
      </w:pPr>
      <w:r w:rsidRPr="00B04AB8">
        <w:rPr>
          <w:b/>
          <w:lang w:val="da-DK"/>
        </w:rPr>
        <w:t>Đặc điểm:</w:t>
      </w:r>
    </w:p>
    <w:p w14:paraId="24D418C0" w14:textId="415FB376" w:rsidR="00D27251" w:rsidRDefault="00D27251">
      <w:pPr>
        <w:spacing w:line="276" w:lineRule="auto"/>
        <w:rPr>
          <w:lang w:val="en-US"/>
        </w:rPr>
        <w:pPrChange w:id="4031" w:author="phuong vu" w:date="2018-11-23T13:48:00Z">
          <w:pPr/>
        </w:pPrChange>
      </w:pPr>
      <w:r>
        <w:rPr>
          <w:lang w:val="en-US"/>
        </w:rPr>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6E96A842" w:rsidR="00997C30" w:rsidRDefault="002A795B">
      <w:pPr>
        <w:spacing w:line="276" w:lineRule="auto"/>
        <w:rPr>
          <w:ins w:id="4032" w:author="phuong vu" w:date="2018-11-20T21:29:00Z"/>
          <w:lang w:val="en-US"/>
        </w:rPr>
        <w:pPrChange w:id="4033" w:author="phuong vu" w:date="2018-11-23T13:48:00Z">
          <w:pPr/>
        </w:pPrChange>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963"/>
    </w:p>
    <w:p w14:paraId="24C1EDC1" w14:textId="251F58D8" w:rsidR="0073559F" w:rsidDel="00096943" w:rsidRDefault="001F5B63">
      <w:pPr>
        <w:pStyle w:val="Heading2"/>
        <w:spacing w:line="276" w:lineRule="auto"/>
        <w:rPr>
          <w:del w:id="4034" w:author="Tran Huan" w:date="2018-11-25T21:59:00Z"/>
          <w:lang w:val="en-US"/>
        </w:rPr>
        <w:pPrChange w:id="4035" w:author="phuong vu" w:date="2018-11-23T13:48:00Z">
          <w:pPr/>
        </w:pPrChange>
      </w:pPr>
      <w:bookmarkStart w:id="4036" w:name="_Toc530662508"/>
      <w:ins w:id="4037" w:author="phuong vu" w:date="2018-11-20T21:29:00Z">
        <w:del w:id="4038" w:author="Tran Huan" w:date="2018-11-25T21:59:00Z">
          <w:r w:rsidDel="00096943">
            <w:rPr>
              <w:lang w:val="en-US"/>
            </w:rPr>
            <w:delText>T</w:delText>
          </w:r>
        </w:del>
      </w:ins>
      <w:ins w:id="4039" w:author="phuong vu" w:date="2018-11-20T21:30:00Z">
        <w:del w:id="4040" w:author="Tran Huan" w:date="2018-11-25T21:59:00Z">
          <w:r w:rsidDel="00096943">
            <w:rPr>
              <w:lang w:val="en-US"/>
            </w:rPr>
            <w:delText>ìm hiểu về hàng đợi nhiều trạm phục vụ</w:delText>
          </w:r>
        </w:del>
      </w:ins>
      <w:bookmarkEnd w:id="4036"/>
    </w:p>
    <w:p w14:paraId="070B0246" w14:textId="5C767E25" w:rsidR="001F5B63" w:rsidDel="00096943" w:rsidRDefault="001F5B63">
      <w:pPr>
        <w:spacing w:line="276" w:lineRule="auto"/>
        <w:ind w:firstLine="720"/>
        <w:rPr>
          <w:ins w:id="4041" w:author="phuong vu" w:date="2018-11-20T22:47:00Z"/>
          <w:del w:id="4042" w:author="Tran Huan" w:date="2018-11-25T21:59:00Z"/>
          <w:b/>
          <w:lang w:val="en-US"/>
        </w:rPr>
        <w:pPrChange w:id="4043" w:author="phuong vu" w:date="2018-11-23T13:48:00Z">
          <w:pPr>
            <w:spacing w:line="360" w:lineRule="auto"/>
            <w:ind w:firstLine="720"/>
          </w:pPr>
        </w:pPrChange>
      </w:pPr>
      <w:ins w:id="4044" w:author="phuong vu" w:date="2018-11-20T21:31:00Z">
        <w:del w:id="4045" w:author="Tran Huan" w:date="2018-11-25T21:59:00Z">
          <w:r w:rsidRPr="00B04AB8" w:rsidDel="00096943">
            <w:rPr>
              <w:b/>
              <w:lang w:val="en-US"/>
            </w:rPr>
            <w:delText>Giới thiệu:</w:delText>
          </w:r>
        </w:del>
      </w:ins>
    </w:p>
    <w:p w14:paraId="3C20DF2B" w14:textId="1015B407" w:rsidR="004A577F" w:rsidDel="00096943" w:rsidRDefault="004A577F">
      <w:pPr>
        <w:spacing w:line="276" w:lineRule="auto"/>
        <w:ind w:firstLine="720"/>
        <w:rPr>
          <w:ins w:id="4046" w:author="phuong vu" w:date="2018-11-20T22:50:00Z"/>
          <w:del w:id="4047" w:author="Tran Huan" w:date="2018-11-25T21:59:00Z"/>
          <w:lang w:val="en-US"/>
        </w:rPr>
        <w:pPrChange w:id="4048" w:author="phuong vu" w:date="2018-11-23T13:48:00Z">
          <w:pPr>
            <w:spacing w:line="360" w:lineRule="auto"/>
            <w:ind w:firstLine="720"/>
          </w:pPr>
        </w:pPrChange>
      </w:pPr>
      <w:ins w:id="4049" w:author="phuong vu" w:date="2018-11-20T22:47:00Z">
        <w:del w:id="4050" w:author="Tran Huan" w:date="2018-11-25T21:59:00Z">
          <w:r w:rsidDel="00096943">
            <w:rPr>
              <w:lang w:val="en-US"/>
            </w:rPr>
            <w:delText xml:space="preserve">Hàng đợi là một </w:delText>
          </w:r>
        </w:del>
      </w:ins>
      <w:ins w:id="4051" w:author="phuong vu" w:date="2018-11-20T22:48:00Z">
        <w:del w:id="4052" w:author="Tran Huan" w:date="2018-11-25T21:59:00Z">
          <w:r w:rsidR="005D5145" w:rsidDel="00096943">
            <w:rPr>
              <w:lang w:val="en-US"/>
            </w:rPr>
            <w:delText xml:space="preserve">mô hình được áp dụng phổ biến trong cuộc sống. Hàng đợi là </w:delText>
          </w:r>
        </w:del>
      </w:ins>
      <w:ins w:id="4053" w:author="phuong vu" w:date="2018-11-20T22:49:00Z">
        <w:del w:id="4054" w:author="Tran Huan" w:date="2018-11-25T21:59:00Z">
          <w:r w:rsidR="005D5145" w:rsidDel="00096943">
            <w:rPr>
              <w:lang w:val="en-US"/>
            </w:rPr>
            <w:delText xml:space="preserve">cách sắp xếp mọi thứ theo một trình tự có một đầu nhận dữ liệu vào và một đầu xử lí và trả dữ liệu đi. </w:delText>
          </w:r>
        </w:del>
      </w:ins>
    </w:p>
    <w:p w14:paraId="24D113A1" w14:textId="39803C91" w:rsidR="005D5145" w:rsidDel="00096943" w:rsidRDefault="005D5145">
      <w:pPr>
        <w:spacing w:line="276" w:lineRule="auto"/>
        <w:ind w:firstLine="720"/>
        <w:rPr>
          <w:ins w:id="4055" w:author="phuong vu" w:date="2018-11-20T22:59:00Z"/>
          <w:del w:id="4056" w:author="Tran Huan" w:date="2018-11-25T21:59:00Z"/>
          <w:lang w:val="en-US"/>
        </w:rPr>
        <w:pPrChange w:id="4057" w:author="phuong vu" w:date="2018-11-23T13:48:00Z">
          <w:pPr>
            <w:spacing w:line="360" w:lineRule="auto"/>
            <w:ind w:firstLine="720"/>
          </w:pPr>
        </w:pPrChange>
      </w:pPr>
      <w:ins w:id="4058" w:author="phuong vu" w:date="2018-11-20T22:50:00Z">
        <w:del w:id="4059" w:author="Tran Huan" w:date="2018-11-25T21:59:00Z">
          <w:r w:rsidDel="00096943">
            <w:rPr>
              <w:lang w:val="en-US"/>
            </w:rPr>
            <w:delText xml:space="preserve">Đó là cách cách hoạt động của một hàng đợi chỉ với một trạm phục vụ. </w:delText>
          </w:r>
        </w:del>
      </w:ins>
      <w:ins w:id="4060" w:author="phuong vu" w:date="2018-11-20T22:51:00Z">
        <w:del w:id="4061" w:author="Tran Huan" w:date="2018-11-25T21:59:00Z">
          <w:r w:rsidDel="00096943">
            <w:rPr>
              <w:lang w:val="en-US"/>
            </w:rPr>
            <w:delText>Để phục vụ, xử lí nhanh chóng, ta thường đặt</w:delText>
          </w:r>
        </w:del>
      </w:ins>
      <w:ins w:id="4062" w:author="phuong vu" w:date="2018-11-20T22:52:00Z">
        <w:del w:id="4063" w:author="Tran Huan" w:date="2018-11-25T21:59:00Z">
          <w:r w:rsidDel="00096943">
            <w:rPr>
              <w:lang w:val="en-US"/>
            </w:rPr>
            <w:delText xml:space="preserve"> ra nhiều trạm phục vụ cùng lúc một để tiết kiệm thời gian</w:delText>
          </w:r>
        </w:del>
      </w:ins>
      <w:ins w:id="4064" w:author="phuong vu" w:date="2018-11-20T22:59:00Z">
        <w:del w:id="4065" w:author="Tran Huan" w:date="2018-11-25T21:59:00Z">
          <w:r w:rsidDel="00096943">
            <w:rPr>
              <w:lang w:val="en-US"/>
            </w:rPr>
            <w:delText>.</w:delText>
          </w:r>
        </w:del>
      </w:ins>
    </w:p>
    <w:p w14:paraId="55985834" w14:textId="2F2A938C" w:rsidR="005D5145" w:rsidDel="00096943" w:rsidRDefault="005D5145">
      <w:pPr>
        <w:keepNext/>
        <w:spacing w:line="276" w:lineRule="auto"/>
        <w:ind w:firstLine="720"/>
        <w:jc w:val="center"/>
        <w:rPr>
          <w:ins w:id="4066" w:author="phuong vu" w:date="2018-11-20T23:00:00Z"/>
          <w:del w:id="4067" w:author="Tran Huan" w:date="2018-11-25T21:59:00Z"/>
        </w:rPr>
        <w:pPrChange w:id="4068" w:author="phuong vu" w:date="2018-11-23T13:48:00Z">
          <w:pPr>
            <w:spacing w:line="360" w:lineRule="auto"/>
            <w:ind w:firstLine="720"/>
            <w:jc w:val="center"/>
          </w:pPr>
        </w:pPrChange>
      </w:pPr>
      <w:ins w:id="4069" w:author="phuong vu" w:date="2018-11-20T22:59:00Z">
        <w:del w:id="4070" w:author="Tran Huan" w:date="2018-11-25T21:59:00Z">
          <w:r w:rsidDel="00096943">
            <w:rPr>
              <w:noProof/>
              <w:lang w:val="en-US"/>
            </w:rPr>
            <w:drawing>
              <wp:inline distT="0" distB="0" distL="0" distR="0" wp14:anchorId="76E03745" wp14:editId="141C6271">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del>
      </w:ins>
    </w:p>
    <w:p w14:paraId="2FD0F8F4" w14:textId="06C1EA7A" w:rsidR="005D5145" w:rsidRPr="000245EB" w:rsidDel="00096943" w:rsidRDefault="005D5145">
      <w:pPr>
        <w:pStyle w:val="Caption"/>
        <w:spacing w:line="276" w:lineRule="auto"/>
        <w:rPr>
          <w:ins w:id="4071" w:author="phuong vu" w:date="2018-11-20T21:31:00Z"/>
          <w:del w:id="4072" w:author="Tran Huan" w:date="2018-11-25T21:59:00Z"/>
          <w:rPrChange w:id="4073" w:author="Tran Huan" w:date="2018-11-25T16:08:00Z">
            <w:rPr>
              <w:ins w:id="4074" w:author="phuong vu" w:date="2018-11-20T21:31:00Z"/>
              <w:del w:id="4075" w:author="Tran Huan" w:date="2018-11-25T21:59:00Z"/>
              <w:b/>
              <w:lang w:val="en-US"/>
            </w:rPr>
          </w:rPrChange>
        </w:rPr>
        <w:pPrChange w:id="4076" w:author="phuong vu" w:date="2018-11-23T13:48:00Z">
          <w:pPr>
            <w:spacing w:line="360" w:lineRule="auto"/>
            <w:ind w:firstLine="720"/>
          </w:pPr>
        </w:pPrChange>
      </w:pPr>
      <w:ins w:id="4077" w:author="phuong vu" w:date="2018-11-20T23:00:00Z">
        <w:del w:id="4078" w:author="Tran Huan" w:date="2018-11-25T21:59:00Z">
          <w:r w:rsidDel="00096943">
            <w:delText xml:space="preserve">Hình </w:delText>
          </w:r>
        </w:del>
      </w:ins>
      <w:ins w:id="4079" w:author="phuong vu" w:date="2018-11-22T18:14:00Z">
        <w:del w:id="4080" w:author="Tran Huan" w:date="2018-11-25T21:59:00Z">
          <w:r w:rsidR="00627671" w:rsidDel="00096943">
            <w:rPr>
              <w:i/>
              <w:iCs w:val="0"/>
            </w:rPr>
            <w:fldChar w:fldCharType="begin"/>
          </w:r>
          <w:r w:rsidR="00627671" w:rsidDel="00096943">
            <w:delInstrText xml:space="preserve"> STYLEREF 1 \s </w:delInstrText>
          </w:r>
        </w:del>
      </w:ins>
      <w:del w:id="4081" w:author="Tran Huan" w:date="2018-11-25T21:59:00Z">
        <w:r w:rsidR="00627671" w:rsidDel="00096943">
          <w:rPr>
            <w:i/>
            <w:iCs w:val="0"/>
          </w:rPr>
          <w:fldChar w:fldCharType="separate"/>
        </w:r>
        <w:r w:rsidR="00627671" w:rsidDel="00096943">
          <w:rPr>
            <w:noProof/>
          </w:rPr>
          <w:delText>2</w:delText>
        </w:r>
      </w:del>
      <w:ins w:id="4082" w:author="phuong vu" w:date="2018-11-22T18:14:00Z">
        <w:del w:id="4083" w:author="Tran Huan" w:date="2018-11-25T21:59: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4084" w:author="Tran Huan" w:date="2018-11-25T21:59:00Z">
        <w:r w:rsidR="00627671" w:rsidDel="00096943">
          <w:rPr>
            <w:i/>
            <w:iCs w:val="0"/>
          </w:rPr>
          <w:fldChar w:fldCharType="separate"/>
        </w:r>
      </w:del>
      <w:ins w:id="4085" w:author="phuong vu" w:date="2018-11-22T18:14:00Z">
        <w:del w:id="4086" w:author="Tran Huan" w:date="2018-11-25T21:59:00Z">
          <w:r w:rsidR="00627671" w:rsidDel="00096943">
            <w:rPr>
              <w:noProof/>
            </w:rPr>
            <w:delText>4</w:delText>
          </w:r>
          <w:r w:rsidR="00627671" w:rsidDel="00096943">
            <w:rPr>
              <w:i/>
              <w:iCs w:val="0"/>
            </w:rPr>
            <w:fldChar w:fldCharType="end"/>
          </w:r>
        </w:del>
      </w:ins>
      <w:ins w:id="4087" w:author="phuong vu" w:date="2018-11-20T23:00:00Z">
        <w:del w:id="4088" w:author="Tran Huan" w:date="2018-11-25T21:59:00Z">
          <w:r w:rsidRPr="000245EB" w:rsidDel="00096943">
            <w:rPr>
              <w:rPrChange w:id="4089" w:author="Tran Huan" w:date="2018-11-25T16:08:00Z">
                <w:rPr>
                  <w:lang w:val="en-US"/>
                </w:rPr>
              </w:rPrChange>
            </w:rPr>
            <w:delText xml:space="preserve"> Mô phỏng hàng đợi nhiều trạm phục vụ</w:delText>
          </w:r>
        </w:del>
      </w:ins>
    </w:p>
    <w:p w14:paraId="6FD3BFB0" w14:textId="3D35AB88" w:rsidR="005D7B98" w:rsidDel="00096943" w:rsidRDefault="005D7B98">
      <w:pPr>
        <w:spacing w:line="276" w:lineRule="auto"/>
        <w:ind w:firstLine="720"/>
        <w:rPr>
          <w:ins w:id="4090" w:author="phuong vu" w:date="2018-11-20T23:25:00Z"/>
          <w:del w:id="4091" w:author="Tran Huan" w:date="2018-11-25T21:59:00Z"/>
          <w:b/>
          <w:lang w:val="da-DK"/>
        </w:rPr>
        <w:pPrChange w:id="4092" w:author="phuong vu" w:date="2018-11-23T13:48:00Z">
          <w:pPr>
            <w:spacing w:line="360" w:lineRule="auto"/>
            <w:ind w:firstLine="720"/>
          </w:pPr>
        </w:pPrChange>
      </w:pPr>
      <w:ins w:id="4093" w:author="phuong vu" w:date="2018-11-20T23:25:00Z">
        <w:del w:id="4094" w:author="Tran Huan" w:date="2018-11-25T21:59:00Z">
          <w:r w:rsidRPr="00B04AB8" w:rsidDel="00096943">
            <w:rPr>
              <w:b/>
              <w:lang w:val="da-DK"/>
            </w:rPr>
            <w:delText>Đặc điểm:</w:delText>
          </w:r>
        </w:del>
      </w:ins>
    </w:p>
    <w:p w14:paraId="79915744" w14:textId="6838E66A" w:rsidR="00165603" w:rsidRPr="000245EB" w:rsidDel="00096943" w:rsidRDefault="005D7B98">
      <w:pPr>
        <w:spacing w:line="276" w:lineRule="auto"/>
        <w:ind w:left="1080"/>
        <w:jc w:val="left"/>
        <w:rPr>
          <w:ins w:id="4095" w:author="phuong vu" w:date="2018-11-21T00:09:00Z"/>
          <w:del w:id="4096" w:author="Tran Huan" w:date="2018-11-25T21:59:00Z"/>
          <w:rPrChange w:id="4097" w:author="Tran Huan" w:date="2018-11-25T16:08:00Z">
            <w:rPr>
              <w:ins w:id="4098" w:author="phuong vu" w:date="2018-11-21T00:09:00Z"/>
              <w:del w:id="4099" w:author="Tran Huan" w:date="2018-11-25T21:59:00Z"/>
              <w:lang w:val="en-US"/>
            </w:rPr>
          </w:rPrChange>
        </w:rPr>
        <w:pPrChange w:id="4100" w:author="phuong vu" w:date="2018-11-23T13:48:00Z">
          <w:pPr>
            <w:ind w:left="1080"/>
            <w:jc w:val="left"/>
          </w:pPr>
        </w:pPrChange>
      </w:pPr>
      <w:ins w:id="4101" w:author="phuong vu" w:date="2018-11-20T23:26:00Z">
        <w:del w:id="4102" w:author="Tran Huan" w:date="2018-11-25T21:59:00Z">
          <w:r w:rsidRPr="000245EB" w:rsidDel="00096943">
            <w:rPr>
              <w:i/>
              <w:rPrChange w:id="4103" w:author="Tran Huan" w:date="2018-11-25T16:08:00Z">
                <w:rPr>
                  <w:i/>
                  <w:lang w:val="en-US"/>
                </w:rPr>
              </w:rPrChange>
            </w:rPr>
            <w:delText xml:space="preserve">- </w:delText>
          </w:r>
          <w:r w:rsidRPr="000245EB" w:rsidDel="00096943">
            <w:rPr>
              <w:i/>
              <w:rPrChange w:id="4104" w:author="Tran Huan" w:date="2018-11-25T16:08:00Z">
                <w:rPr>
                  <w:lang w:val="en-US"/>
                </w:rPr>
              </w:rPrChange>
            </w:rPr>
            <w:delText>Hỗ trợ đơn giản trong việc quản lí</w:delText>
          </w:r>
          <w:r w:rsidRPr="000245EB" w:rsidDel="00096943">
            <w:rPr>
              <w:i/>
              <w:rPrChange w:id="4105" w:author="Tran Huan" w:date="2018-11-25T16:08:00Z">
                <w:rPr>
                  <w:i/>
                  <w:lang w:val="en-US"/>
                </w:rPr>
              </w:rPrChange>
            </w:rPr>
            <w:delText xml:space="preserve">: </w:delText>
          </w:r>
          <w:r w:rsidRPr="000245EB" w:rsidDel="00096943">
            <w:rPr>
              <w:rPrChange w:id="4106" w:author="Tran Huan" w:date="2018-11-25T16:08:00Z">
                <w:rPr>
                  <w:lang w:val="en-US"/>
                </w:rPr>
              </w:rPrChange>
            </w:rPr>
            <w:delText xml:space="preserve">Trong nhiều trường hợp với số lượng việc cần xử lí lớn thì </w:delText>
          </w:r>
        </w:del>
      </w:ins>
      <w:ins w:id="4107" w:author="phuong vu" w:date="2018-11-20T23:27:00Z">
        <w:del w:id="4108" w:author="Tran Huan" w:date="2018-11-25T21:59:00Z">
          <w:r w:rsidRPr="000245EB" w:rsidDel="00096943">
            <w:rPr>
              <w:rPrChange w:id="4109" w:author="Tran Huan" w:date="2018-11-25T16:08:00Z">
                <w:rPr>
                  <w:lang w:val="en-US"/>
                </w:rPr>
              </w:rPrChange>
            </w:rPr>
            <w:delText>hàng đợi là cách được xem tốt nhất. Nó giúp mọi thứ có trình tự xử lí, tránh thiếu sót.</w:delText>
          </w:r>
        </w:del>
      </w:ins>
    </w:p>
    <w:p w14:paraId="72D74FE5" w14:textId="68AC77BE" w:rsidR="00C557CE" w:rsidRPr="000245EB" w:rsidDel="00096943" w:rsidRDefault="00165603">
      <w:pPr>
        <w:spacing w:line="276" w:lineRule="auto"/>
        <w:ind w:left="1080"/>
        <w:jc w:val="left"/>
        <w:rPr>
          <w:del w:id="4110" w:author="Tran Huan" w:date="2018-11-25T21:59:00Z"/>
          <w:rPrChange w:id="4111" w:author="Tran Huan" w:date="2018-11-25T16:08:00Z">
            <w:rPr>
              <w:del w:id="4112" w:author="Tran Huan" w:date="2018-11-25T21:59:00Z"/>
              <w:lang w:val="en-US"/>
            </w:rPr>
          </w:rPrChange>
        </w:rPr>
        <w:pPrChange w:id="4113" w:author="phuong vu" w:date="2018-11-23T13:48:00Z">
          <w:pPr>
            <w:jc w:val="left"/>
          </w:pPr>
        </w:pPrChange>
      </w:pPr>
      <w:ins w:id="4114" w:author="phuong vu" w:date="2018-11-21T00:09:00Z">
        <w:del w:id="4115" w:author="Tran Huan" w:date="2018-11-25T21:59:00Z">
          <w:r w:rsidRPr="000245EB" w:rsidDel="00096943">
            <w:rPr>
              <w:i/>
              <w:rPrChange w:id="4116" w:author="Tran Huan" w:date="2018-11-25T16:08:00Z">
                <w:rPr>
                  <w:i/>
                  <w:lang w:val="en-US"/>
                </w:rPr>
              </w:rPrChange>
            </w:rPr>
            <w:delText>-</w:delText>
          </w:r>
          <w:r w:rsidRPr="000245EB" w:rsidDel="00096943">
            <w:rPr>
              <w:rPrChange w:id="4117" w:author="Tran Huan" w:date="2018-11-25T16:08:00Z">
                <w:rPr>
                  <w:lang w:val="en-US"/>
                </w:rPr>
              </w:rPrChange>
            </w:rPr>
            <w:delText xml:space="preserve"> </w:delText>
          </w:r>
          <w:r w:rsidRPr="000245EB" w:rsidDel="00096943">
            <w:rPr>
              <w:i/>
              <w:rPrChange w:id="4118" w:author="Tran Huan" w:date="2018-11-25T16:08:00Z">
                <w:rPr>
                  <w:i/>
                  <w:lang w:val="en-US"/>
                </w:rPr>
              </w:rPrChange>
            </w:rPr>
            <w:delText xml:space="preserve">Nhiều hình thức xử lí hàng đơi: </w:delText>
          </w:r>
          <w:r w:rsidR="000F4CE0" w:rsidRPr="000245EB" w:rsidDel="00096943">
            <w:rPr>
              <w:rPrChange w:id="4119" w:author="Tran Huan" w:date="2018-11-25T16:08:00Z">
                <w:rPr>
                  <w:lang w:val="en-US"/>
                </w:rPr>
              </w:rPrChange>
            </w:rPr>
            <w:delText>Phổ biến nhất là FIFO hay</w:delText>
          </w:r>
        </w:del>
      </w:ins>
      <w:ins w:id="4120" w:author="phuong vu" w:date="2018-11-21T00:10:00Z">
        <w:del w:id="4121" w:author="Tran Huan" w:date="2018-11-25T21:59:00Z">
          <w:r w:rsidR="000F4CE0" w:rsidRPr="000245EB" w:rsidDel="00096943">
            <w:rPr>
              <w:rPrChange w:id="4122" w:author="Tran Huan" w:date="2018-11-25T16:08:00Z">
                <w:rPr>
                  <w:lang w:val="en-US"/>
                </w:rPr>
              </w:rPrChange>
            </w:rPr>
            <w:delText xml:space="preserve"> FCFS. Trong vài trường hợp công việc có các mức độ ưu tiên khác nhau, ta có hàng đợi có độ tiên. Ở đó, các công việc được sắp xếp t</w:delText>
          </w:r>
        </w:del>
      </w:ins>
      <w:ins w:id="4123" w:author="phuong vu" w:date="2018-11-21T00:11:00Z">
        <w:del w:id="4124" w:author="Tran Huan" w:date="2018-11-25T21:59:00Z">
          <w:r w:rsidR="000F4CE0" w:rsidRPr="000245EB" w:rsidDel="00096943">
            <w:rPr>
              <w:rPrChange w:id="4125" w:author="Tran Huan" w:date="2018-11-25T16:08:00Z">
                <w:rPr>
                  <w:lang w:val="en-US"/>
                </w:rPr>
              </w:rPrChange>
            </w:rPr>
            <w:delText>heo độ ưu tiên của chúng tùy theo mục đích sử dụng.</w:delText>
          </w:r>
        </w:del>
      </w:ins>
      <w:del w:id="4126" w:author="Tran Huan" w:date="2018-11-25T21:59:00Z">
        <w:r w:rsidR="00C557CE" w:rsidRPr="000245EB" w:rsidDel="00096943">
          <w:rPr>
            <w:rPrChange w:id="4127" w:author="Tran Huan" w:date="2018-11-25T16:08:00Z">
              <w:rPr>
                <w:lang w:val="en-US"/>
              </w:rPr>
            </w:rPrChange>
          </w:rPr>
          <w:br w:type="page"/>
        </w:r>
      </w:del>
    </w:p>
    <w:p w14:paraId="12452D5B" w14:textId="3731C653" w:rsidR="00C557CE" w:rsidRPr="000245EB" w:rsidDel="00096943" w:rsidRDefault="00C557CE">
      <w:pPr>
        <w:pStyle w:val="Heading1"/>
        <w:spacing w:line="276" w:lineRule="auto"/>
        <w:rPr>
          <w:del w:id="4128" w:author="Tran Huan" w:date="2018-11-25T21:59:00Z"/>
          <w:lang w:val="vi-VN"/>
          <w:rPrChange w:id="4129" w:author="Tran Huan" w:date="2018-11-25T16:08:00Z">
            <w:rPr>
              <w:del w:id="4130" w:author="Tran Huan" w:date="2018-11-25T21:59:00Z"/>
            </w:rPr>
          </w:rPrChange>
        </w:rPr>
        <w:pPrChange w:id="4131" w:author="phuong vu" w:date="2018-11-23T13:48:00Z">
          <w:pPr>
            <w:pStyle w:val="Heading1"/>
            <w:jc w:val="both"/>
          </w:pPr>
        </w:pPrChange>
      </w:pPr>
      <w:del w:id="4132" w:author="Tran Huan" w:date="2018-11-25T21:59:00Z">
        <w:r w:rsidRPr="000245EB" w:rsidDel="00096943">
          <w:rPr>
            <w:b w:val="0"/>
            <w:lang w:val="vi-VN"/>
            <w:rPrChange w:id="4133" w:author="Tran Huan" w:date="2018-11-25T16:08:00Z">
              <w:rPr>
                <w:b w:val="0"/>
              </w:rPr>
            </w:rPrChange>
          </w:rPr>
          <w:delText>NỘI DUNG NGHIÊN CỨU</w:delText>
        </w:r>
        <w:bookmarkStart w:id="4134" w:name="_Toc530658318"/>
        <w:bookmarkStart w:id="4135" w:name="_Toc530662042"/>
        <w:bookmarkStart w:id="4136" w:name="_Toc530662509"/>
        <w:bookmarkEnd w:id="4134"/>
        <w:bookmarkEnd w:id="4135"/>
        <w:bookmarkEnd w:id="4136"/>
      </w:del>
    </w:p>
    <w:p w14:paraId="2C7F4CB1" w14:textId="1B01D078" w:rsidR="00FB646D" w:rsidRPr="000245EB" w:rsidDel="00096943" w:rsidRDefault="00C557CE">
      <w:pPr>
        <w:pStyle w:val="Heading2"/>
        <w:spacing w:line="276" w:lineRule="auto"/>
        <w:rPr>
          <w:del w:id="4137" w:author="Tran Huan" w:date="2018-11-25T21:59:00Z"/>
          <w:rPrChange w:id="4138" w:author="Tran Huan" w:date="2018-11-25T16:08:00Z">
            <w:rPr>
              <w:del w:id="4139" w:author="Tran Huan" w:date="2018-11-25T21:59:00Z"/>
              <w:lang w:val="en-US"/>
            </w:rPr>
          </w:rPrChange>
        </w:rPr>
        <w:pPrChange w:id="4140" w:author="phuong vu" w:date="2018-11-23T13:48:00Z">
          <w:pPr>
            <w:pStyle w:val="Heading2"/>
          </w:pPr>
        </w:pPrChange>
      </w:pPr>
      <w:del w:id="4141" w:author="Tran Huan" w:date="2018-11-25T21:59:00Z">
        <w:r w:rsidRPr="000245EB" w:rsidDel="00096943">
          <w:rPr>
            <w:b w:val="0"/>
            <w:rPrChange w:id="4142" w:author="Tran Huan" w:date="2018-11-25T16:08:00Z">
              <w:rPr>
                <w:b w:val="0"/>
                <w:lang w:val="en-US"/>
              </w:rPr>
            </w:rPrChange>
          </w:rPr>
          <w:delText>Mô tả bài toán</w:delText>
        </w:r>
        <w:bookmarkStart w:id="4143" w:name="_Toc530658319"/>
        <w:bookmarkStart w:id="4144" w:name="_Toc530662043"/>
        <w:bookmarkStart w:id="4145" w:name="_Toc530662510"/>
        <w:bookmarkEnd w:id="4143"/>
        <w:bookmarkEnd w:id="4144"/>
        <w:bookmarkEnd w:id="4145"/>
      </w:del>
    </w:p>
    <w:p w14:paraId="31BFAC6A" w14:textId="765FE25E" w:rsidR="00184C7F" w:rsidRPr="000245EB" w:rsidDel="00096943" w:rsidRDefault="00184C7F">
      <w:pPr>
        <w:pStyle w:val="Heading3"/>
        <w:spacing w:line="276" w:lineRule="auto"/>
        <w:rPr>
          <w:del w:id="4146" w:author="Tran Huan" w:date="2018-11-25T21:59:00Z"/>
          <w:lang w:val="vi-VN"/>
          <w:rPrChange w:id="4147" w:author="Tran Huan" w:date="2018-11-25T16:08:00Z">
            <w:rPr>
              <w:del w:id="4148" w:author="Tran Huan" w:date="2018-11-25T21:59:00Z"/>
            </w:rPr>
          </w:rPrChange>
        </w:rPr>
        <w:pPrChange w:id="4149" w:author="phuong vu" w:date="2018-11-23T13:48:00Z">
          <w:pPr>
            <w:pStyle w:val="Heading3"/>
          </w:pPr>
        </w:pPrChange>
      </w:pPr>
      <w:del w:id="4150" w:author="Tran Huan" w:date="2018-11-25T21:59:00Z">
        <w:r w:rsidRPr="000245EB" w:rsidDel="00096943">
          <w:rPr>
            <w:b w:val="0"/>
            <w:lang w:val="vi-VN"/>
            <w:rPrChange w:id="4151" w:author="Tran Huan" w:date="2018-11-25T16:08:00Z">
              <w:rPr>
                <w:b w:val="0"/>
              </w:rPr>
            </w:rPrChange>
          </w:rPr>
          <w:delText>Bối cảnh hệ thống</w:delText>
        </w:r>
        <w:bookmarkStart w:id="4152" w:name="_Toc530658320"/>
        <w:bookmarkStart w:id="4153" w:name="_Toc530662044"/>
        <w:bookmarkStart w:id="4154" w:name="_Toc530662511"/>
        <w:bookmarkEnd w:id="4152"/>
        <w:bookmarkEnd w:id="4153"/>
        <w:bookmarkEnd w:id="4154"/>
      </w:del>
    </w:p>
    <w:p w14:paraId="656DD567" w14:textId="3463573C" w:rsidR="00532496" w:rsidRPr="000245EB" w:rsidDel="00096943" w:rsidRDefault="00532496">
      <w:pPr>
        <w:spacing w:line="276" w:lineRule="auto"/>
        <w:rPr>
          <w:del w:id="4155" w:author="Tran Huan" w:date="2018-11-25T21:59:00Z"/>
          <w:rPrChange w:id="4156" w:author="Tran Huan" w:date="2018-11-25T16:08:00Z">
            <w:rPr>
              <w:del w:id="4157" w:author="Tran Huan" w:date="2018-11-25T21:59:00Z"/>
              <w:lang w:val="en-US"/>
            </w:rPr>
          </w:rPrChange>
        </w:rPr>
        <w:pPrChange w:id="4158" w:author="phuong vu" w:date="2018-11-23T13:48:00Z">
          <w:pPr/>
        </w:pPrChange>
      </w:pPr>
      <w:del w:id="4159" w:author="Tran Huan" w:date="2018-11-25T21:59:00Z">
        <w:r w:rsidRPr="000245EB" w:rsidDel="00096943">
          <w:rPr>
            <w:rPrChange w:id="4160" w:author="Tran Huan" w:date="2018-11-25T16:08: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4161" w:name="_Toc530658321"/>
        <w:bookmarkStart w:id="4162" w:name="_Toc530662045"/>
        <w:bookmarkStart w:id="4163" w:name="_Toc530662512"/>
        <w:bookmarkEnd w:id="4161"/>
        <w:bookmarkEnd w:id="4162"/>
        <w:bookmarkEnd w:id="4163"/>
      </w:del>
    </w:p>
    <w:p w14:paraId="199FEC6E" w14:textId="0F936487" w:rsidR="00532496" w:rsidRPr="000245EB" w:rsidDel="00096943" w:rsidRDefault="00532496">
      <w:pPr>
        <w:spacing w:line="276" w:lineRule="auto"/>
        <w:rPr>
          <w:del w:id="4164" w:author="Tran Huan" w:date="2018-11-25T21:59:00Z"/>
          <w:rPrChange w:id="4165" w:author="Tran Huan" w:date="2018-11-25T16:08:00Z">
            <w:rPr>
              <w:del w:id="4166" w:author="Tran Huan" w:date="2018-11-25T21:59:00Z"/>
              <w:lang w:val="en-US"/>
            </w:rPr>
          </w:rPrChange>
        </w:rPr>
        <w:pPrChange w:id="4167" w:author="phuong vu" w:date="2018-11-23T13:48:00Z">
          <w:pPr/>
        </w:pPrChange>
      </w:pPr>
      <w:del w:id="4168" w:author="Tran Huan" w:date="2018-11-25T21:59:00Z">
        <w:r w:rsidRPr="000245EB" w:rsidDel="00096943">
          <w:rPr>
            <w:rPrChange w:id="4169" w:author="Tran Huan" w:date="2018-11-25T16:08: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4170" w:name="_Toc530658322"/>
        <w:bookmarkStart w:id="4171" w:name="_Toc530662046"/>
        <w:bookmarkStart w:id="4172" w:name="_Toc530662513"/>
        <w:bookmarkEnd w:id="4170"/>
        <w:bookmarkEnd w:id="4171"/>
        <w:bookmarkEnd w:id="4172"/>
      </w:del>
    </w:p>
    <w:p w14:paraId="2DB10661" w14:textId="4822084D" w:rsidR="00CA57A3" w:rsidRPr="000245EB" w:rsidDel="00096943" w:rsidRDefault="00532496">
      <w:pPr>
        <w:spacing w:line="276" w:lineRule="auto"/>
        <w:rPr>
          <w:del w:id="4173" w:author="Tran Huan" w:date="2018-11-25T21:59:00Z"/>
          <w:rPrChange w:id="4174" w:author="Tran Huan" w:date="2018-11-25T16:08:00Z">
            <w:rPr>
              <w:del w:id="4175" w:author="Tran Huan" w:date="2018-11-25T21:59:00Z"/>
              <w:lang w:val="en-US"/>
            </w:rPr>
          </w:rPrChange>
        </w:rPr>
        <w:pPrChange w:id="4176" w:author="phuong vu" w:date="2018-11-23T13:48:00Z">
          <w:pPr/>
        </w:pPrChange>
      </w:pPr>
      <w:del w:id="4177" w:author="Tran Huan" w:date="2018-11-25T21:59:00Z">
        <w:r w:rsidRPr="000245EB" w:rsidDel="00096943">
          <w:rPr>
            <w:rPrChange w:id="4178" w:author="Tran Huan" w:date="2018-11-25T16:08: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0245EB" w:rsidDel="00096943">
          <w:rPr>
            <w:rPrChange w:id="4179" w:author="Tran Huan" w:date="2018-11-25T16:08:00Z">
              <w:rPr>
                <w:lang w:val="en-US"/>
              </w:rPr>
            </w:rPrChange>
          </w:rPr>
          <w:delText xml:space="preserve">việc xây dựng một trang web theo nhưng Framework chuẩn. </w:delText>
        </w:r>
        <w:bookmarkStart w:id="4180" w:name="_Toc530658323"/>
        <w:bookmarkStart w:id="4181" w:name="_Toc530662047"/>
        <w:bookmarkStart w:id="4182" w:name="_Toc530662514"/>
        <w:bookmarkEnd w:id="4180"/>
        <w:bookmarkEnd w:id="4181"/>
        <w:bookmarkEnd w:id="4182"/>
      </w:del>
    </w:p>
    <w:p w14:paraId="1E97AFDF" w14:textId="294587A8" w:rsidR="00184C7F" w:rsidRPr="000245EB" w:rsidDel="00096943" w:rsidRDefault="00184C7F">
      <w:pPr>
        <w:pStyle w:val="Heading3"/>
        <w:spacing w:line="276" w:lineRule="auto"/>
        <w:rPr>
          <w:del w:id="4183" w:author="Tran Huan" w:date="2018-11-25T21:59:00Z"/>
          <w:lang w:val="vi-VN"/>
          <w:rPrChange w:id="4184" w:author="Tran Huan" w:date="2018-11-25T16:08:00Z">
            <w:rPr>
              <w:del w:id="4185" w:author="Tran Huan" w:date="2018-11-25T21:59:00Z"/>
            </w:rPr>
          </w:rPrChange>
        </w:rPr>
        <w:pPrChange w:id="4186" w:author="phuong vu" w:date="2018-11-23T13:48:00Z">
          <w:pPr>
            <w:pStyle w:val="Heading3"/>
          </w:pPr>
        </w:pPrChange>
      </w:pPr>
      <w:del w:id="4187" w:author="Tran Huan" w:date="2018-11-25T21:59:00Z">
        <w:r w:rsidRPr="000245EB" w:rsidDel="00096943">
          <w:rPr>
            <w:b w:val="0"/>
            <w:lang w:val="vi-VN"/>
            <w:rPrChange w:id="4188" w:author="Tran Huan" w:date="2018-11-25T16:08:00Z">
              <w:rPr>
                <w:b w:val="0"/>
              </w:rPr>
            </w:rPrChange>
          </w:rPr>
          <w:delText>Các chức năng hệ thống</w:delText>
        </w:r>
        <w:bookmarkStart w:id="4189" w:name="_Toc530658324"/>
        <w:bookmarkStart w:id="4190" w:name="_Toc530662048"/>
        <w:bookmarkStart w:id="4191" w:name="_Toc530662515"/>
        <w:bookmarkEnd w:id="4189"/>
        <w:bookmarkEnd w:id="4190"/>
        <w:bookmarkEnd w:id="4191"/>
      </w:del>
    </w:p>
    <w:p w14:paraId="10AA89AC" w14:textId="12B51253" w:rsidR="00E44686" w:rsidRPr="000245EB" w:rsidDel="00096943" w:rsidRDefault="007705D0">
      <w:pPr>
        <w:spacing w:line="276" w:lineRule="auto"/>
        <w:rPr>
          <w:del w:id="4192" w:author="Tran Huan" w:date="2018-11-25T21:59:00Z"/>
          <w:rPrChange w:id="4193" w:author="Tran Huan" w:date="2018-11-25T16:08:00Z">
            <w:rPr>
              <w:del w:id="4194" w:author="Tran Huan" w:date="2018-11-25T21:59:00Z"/>
              <w:lang w:val="en-US"/>
            </w:rPr>
          </w:rPrChange>
        </w:rPr>
        <w:pPrChange w:id="4195" w:author="phuong vu" w:date="2018-11-23T13:48:00Z">
          <w:pPr/>
        </w:pPrChange>
      </w:pPr>
      <w:del w:id="4196" w:author="Tran Huan" w:date="2018-11-25T21:59:00Z">
        <w:r w:rsidRPr="000245EB" w:rsidDel="00096943">
          <w:rPr>
            <w:rPrChange w:id="4197" w:author="Tran Huan" w:date="2018-11-25T16:08:00Z">
              <w:rPr>
                <w:lang w:val="en-US"/>
              </w:rPr>
            </w:rPrChange>
          </w:rPr>
          <w:tab/>
          <w:delText>Các chức năng hệ thống cần đạt được trong đề tài đặt ra bao gồm:</w:delText>
        </w:r>
        <w:bookmarkStart w:id="4198" w:name="_Toc530658325"/>
        <w:bookmarkStart w:id="4199" w:name="_Toc530662049"/>
        <w:bookmarkStart w:id="4200" w:name="_Toc530662516"/>
        <w:bookmarkEnd w:id="4198"/>
        <w:bookmarkEnd w:id="4199"/>
        <w:bookmarkEnd w:id="4200"/>
      </w:del>
    </w:p>
    <w:p w14:paraId="6F4C8420" w14:textId="1CB0F25D" w:rsidR="007705D0" w:rsidRPr="000245EB" w:rsidDel="00096943" w:rsidRDefault="007705D0">
      <w:pPr>
        <w:spacing w:line="276" w:lineRule="auto"/>
        <w:rPr>
          <w:del w:id="4201" w:author="Tran Huan" w:date="2018-11-25T21:59:00Z"/>
          <w:rPrChange w:id="4202" w:author="Tran Huan" w:date="2018-11-25T16:08:00Z">
            <w:rPr>
              <w:del w:id="4203" w:author="Tran Huan" w:date="2018-11-25T21:59:00Z"/>
              <w:lang w:val="en-US"/>
            </w:rPr>
          </w:rPrChange>
        </w:rPr>
        <w:pPrChange w:id="4204" w:author="phuong vu" w:date="2018-11-23T13:48:00Z">
          <w:pPr/>
        </w:pPrChange>
      </w:pPr>
      <w:del w:id="4205" w:author="Tran Huan" w:date="2018-11-25T21:59:00Z">
        <w:r w:rsidRPr="000245EB" w:rsidDel="00096943">
          <w:rPr>
            <w:rPrChange w:id="4206" w:author="Tran Huan" w:date="2018-11-25T16:08:00Z">
              <w:rPr>
                <w:lang w:val="en-US"/>
              </w:rPr>
            </w:rPrChange>
          </w:rPr>
          <w:tab/>
        </w:r>
        <w:r w:rsidRPr="000245EB" w:rsidDel="00096943">
          <w:rPr>
            <w:rPrChange w:id="4207" w:author="Tran Huan" w:date="2018-11-25T16:08:00Z">
              <w:rPr>
                <w:lang w:val="en-US"/>
              </w:rPr>
            </w:rPrChange>
          </w:rPr>
          <w:tab/>
          <w:delText xml:space="preserve">- </w:delText>
        </w:r>
        <w:r w:rsidR="00D43E01" w:rsidRPr="000245EB" w:rsidDel="00096943">
          <w:rPr>
            <w:rPrChange w:id="4208" w:author="Tran Huan" w:date="2018-11-25T16:08:00Z">
              <w:rPr>
                <w:lang w:val="en-US"/>
              </w:rPr>
            </w:rPrChange>
          </w:rPr>
          <w:delText>Quản lí đơn hàng</w:delText>
        </w:r>
        <w:r w:rsidRPr="000245EB" w:rsidDel="00096943">
          <w:rPr>
            <w:rPrChange w:id="4209" w:author="Tran Huan" w:date="2018-11-25T16:08:00Z">
              <w:rPr>
                <w:lang w:val="en-US"/>
              </w:rPr>
            </w:rPrChange>
          </w:rPr>
          <w:delText>.</w:delText>
        </w:r>
        <w:bookmarkStart w:id="4210" w:name="_Toc530658326"/>
        <w:bookmarkStart w:id="4211" w:name="_Toc530662050"/>
        <w:bookmarkStart w:id="4212" w:name="_Toc530662517"/>
        <w:bookmarkEnd w:id="4210"/>
        <w:bookmarkEnd w:id="4211"/>
        <w:bookmarkEnd w:id="4212"/>
      </w:del>
    </w:p>
    <w:p w14:paraId="3D92F9FE" w14:textId="36798393" w:rsidR="007705D0" w:rsidRPr="000245EB" w:rsidDel="00096943" w:rsidRDefault="007705D0">
      <w:pPr>
        <w:spacing w:line="276" w:lineRule="auto"/>
        <w:rPr>
          <w:del w:id="4213" w:author="Tran Huan" w:date="2018-11-25T21:59:00Z"/>
          <w:rPrChange w:id="4214" w:author="Tran Huan" w:date="2018-11-25T16:08:00Z">
            <w:rPr>
              <w:del w:id="4215" w:author="Tran Huan" w:date="2018-11-25T21:59:00Z"/>
              <w:lang w:val="en-US"/>
            </w:rPr>
          </w:rPrChange>
        </w:rPr>
        <w:pPrChange w:id="4216" w:author="phuong vu" w:date="2018-11-23T13:48:00Z">
          <w:pPr/>
        </w:pPrChange>
      </w:pPr>
      <w:del w:id="4217" w:author="Tran Huan" w:date="2018-11-25T21:59:00Z">
        <w:r w:rsidRPr="000245EB" w:rsidDel="00096943">
          <w:rPr>
            <w:rPrChange w:id="4218" w:author="Tran Huan" w:date="2018-11-25T16:08:00Z">
              <w:rPr>
                <w:lang w:val="en-US"/>
              </w:rPr>
            </w:rPrChange>
          </w:rPr>
          <w:tab/>
        </w:r>
        <w:r w:rsidRPr="000245EB" w:rsidDel="00096943">
          <w:rPr>
            <w:rPrChange w:id="4219" w:author="Tran Huan" w:date="2018-11-25T16:08:00Z">
              <w:rPr>
                <w:lang w:val="en-US"/>
              </w:rPr>
            </w:rPrChange>
          </w:rPr>
          <w:tab/>
          <w:delText xml:space="preserve">- </w:delText>
        </w:r>
        <w:r w:rsidR="00FC2466" w:rsidRPr="000245EB" w:rsidDel="00096943">
          <w:rPr>
            <w:rPrChange w:id="4220" w:author="Tran Huan" w:date="2018-11-25T16:08:00Z">
              <w:rPr>
                <w:lang w:val="en-US"/>
              </w:rPr>
            </w:rPrChange>
          </w:rPr>
          <w:delText>Quản lí biên nhận</w:delText>
        </w:r>
        <w:r w:rsidRPr="000245EB" w:rsidDel="00096943">
          <w:rPr>
            <w:rPrChange w:id="4221" w:author="Tran Huan" w:date="2018-11-25T16:08:00Z">
              <w:rPr>
                <w:lang w:val="en-US"/>
              </w:rPr>
            </w:rPrChange>
          </w:rPr>
          <w:delText>.</w:delText>
        </w:r>
        <w:bookmarkStart w:id="4222" w:name="_Toc530658327"/>
        <w:bookmarkStart w:id="4223" w:name="_Toc530662051"/>
        <w:bookmarkStart w:id="4224" w:name="_Toc530662518"/>
        <w:bookmarkEnd w:id="4222"/>
        <w:bookmarkEnd w:id="4223"/>
        <w:bookmarkEnd w:id="4224"/>
      </w:del>
    </w:p>
    <w:p w14:paraId="345BF2EB" w14:textId="2BBBD574" w:rsidR="007705D0" w:rsidRPr="000245EB" w:rsidDel="00096943" w:rsidRDefault="007705D0">
      <w:pPr>
        <w:spacing w:line="276" w:lineRule="auto"/>
        <w:rPr>
          <w:del w:id="4225" w:author="Tran Huan" w:date="2018-11-25T21:59:00Z"/>
          <w:rPrChange w:id="4226" w:author="Tran Huan" w:date="2018-11-25T16:08:00Z">
            <w:rPr>
              <w:del w:id="4227" w:author="Tran Huan" w:date="2018-11-25T21:59:00Z"/>
              <w:lang w:val="en-US"/>
            </w:rPr>
          </w:rPrChange>
        </w:rPr>
        <w:pPrChange w:id="4228" w:author="phuong vu" w:date="2018-11-23T13:48:00Z">
          <w:pPr/>
        </w:pPrChange>
      </w:pPr>
      <w:del w:id="4229" w:author="Tran Huan" w:date="2018-11-25T21:59:00Z">
        <w:r w:rsidRPr="000245EB" w:rsidDel="00096943">
          <w:rPr>
            <w:rPrChange w:id="4230" w:author="Tran Huan" w:date="2018-11-25T16:08:00Z">
              <w:rPr>
                <w:lang w:val="en-US"/>
              </w:rPr>
            </w:rPrChange>
          </w:rPr>
          <w:tab/>
        </w:r>
        <w:r w:rsidRPr="000245EB" w:rsidDel="00096943">
          <w:rPr>
            <w:rPrChange w:id="4231" w:author="Tran Huan" w:date="2018-11-25T16:08:00Z">
              <w:rPr>
                <w:lang w:val="en-US"/>
              </w:rPr>
            </w:rPrChange>
          </w:rPr>
          <w:tab/>
          <w:delText>- Quản lí phân công xử lí đơn hàng.</w:delText>
        </w:r>
        <w:bookmarkStart w:id="4232" w:name="_Toc530658328"/>
        <w:bookmarkStart w:id="4233" w:name="_Toc530662052"/>
        <w:bookmarkStart w:id="4234" w:name="_Toc530662519"/>
        <w:bookmarkEnd w:id="4232"/>
        <w:bookmarkEnd w:id="4233"/>
        <w:bookmarkEnd w:id="4234"/>
      </w:del>
    </w:p>
    <w:p w14:paraId="580E5844" w14:textId="57A300D5" w:rsidR="007705D0" w:rsidRPr="000245EB" w:rsidDel="00096943" w:rsidRDefault="007705D0">
      <w:pPr>
        <w:spacing w:line="276" w:lineRule="auto"/>
        <w:rPr>
          <w:del w:id="4235" w:author="Tran Huan" w:date="2018-11-25T21:59:00Z"/>
          <w:rPrChange w:id="4236" w:author="Tran Huan" w:date="2018-11-25T16:08:00Z">
            <w:rPr>
              <w:del w:id="4237" w:author="Tran Huan" w:date="2018-11-25T21:59:00Z"/>
              <w:lang w:val="en-US"/>
            </w:rPr>
          </w:rPrChange>
        </w:rPr>
        <w:pPrChange w:id="4238" w:author="phuong vu" w:date="2018-11-23T13:48:00Z">
          <w:pPr/>
        </w:pPrChange>
      </w:pPr>
      <w:del w:id="4239" w:author="Tran Huan" w:date="2018-11-25T21:59:00Z">
        <w:r w:rsidRPr="000245EB" w:rsidDel="00096943">
          <w:rPr>
            <w:rPrChange w:id="4240" w:author="Tran Huan" w:date="2018-11-25T16:08:00Z">
              <w:rPr>
                <w:lang w:val="en-US"/>
              </w:rPr>
            </w:rPrChange>
          </w:rPr>
          <w:tab/>
        </w:r>
        <w:r w:rsidRPr="000245EB" w:rsidDel="00096943">
          <w:rPr>
            <w:rPrChange w:id="4241" w:author="Tran Huan" w:date="2018-11-25T16:08:00Z">
              <w:rPr>
                <w:lang w:val="en-US"/>
              </w:rPr>
            </w:rPrChange>
          </w:rPr>
          <w:tab/>
          <w:delText>- Tạo đơn hàng.</w:delText>
        </w:r>
        <w:bookmarkStart w:id="4242" w:name="_Toc530658329"/>
        <w:bookmarkStart w:id="4243" w:name="_Toc530662053"/>
        <w:bookmarkStart w:id="4244" w:name="_Toc530662520"/>
        <w:bookmarkEnd w:id="4242"/>
        <w:bookmarkEnd w:id="4243"/>
        <w:bookmarkEnd w:id="4244"/>
      </w:del>
    </w:p>
    <w:p w14:paraId="4FD1F8E9" w14:textId="647399C4" w:rsidR="00F41082" w:rsidRPr="000245EB" w:rsidDel="00096943" w:rsidRDefault="00F41082">
      <w:pPr>
        <w:spacing w:line="276" w:lineRule="auto"/>
        <w:rPr>
          <w:del w:id="4245" w:author="Tran Huan" w:date="2018-11-25T21:59:00Z"/>
          <w:rPrChange w:id="4246" w:author="Tran Huan" w:date="2018-11-25T16:08:00Z">
            <w:rPr>
              <w:del w:id="4247" w:author="Tran Huan" w:date="2018-11-25T21:59:00Z"/>
              <w:lang w:val="en-US"/>
            </w:rPr>
          </w:rPrChange>
        </w:rPr>
        <w:pPrChange w:id="4248" w:author="phuong vu" w:date="2018-11-23T13:48:00Z">
          <w:pPr/>
        </w:pPrChange>
      </w:pPr>
      <w:del w:id="4249" w:author="Tran Huan" w:date="2018-11-25T21:59:00Z">
        <w:r w:rsidRPr="000245EB" w:rsidDel="00096943">
          <w:rPr>
            <w:rPrChange w:id="4250" w:author="Tran Huan" w:date="2018-11-25T16:08:00Z">
              <w:rPr>
                <w:lang w:val="en-US"/>
              </w:rPr>
            </w:rPrChange>
          </w:rPr>
          <w:tab/>
        </w:r>
        <w:r w:rsidRPr="000245EB" w:rsidDel="00096943">
          <w:rPr>
            <w:rPrChange w:id="4251" w:author="Tran Huan" w:date="2018-11-25T16:08:00Z">
              <w:rPr>
                <w:lang w:val="en-US"/>
              </w:rPr>
            </w:rPrChange>
          </w:rPr>
          <w:tab/>
          <w:delText>- Tìm kiếm chi nhánh gần nhất, có đủ các dịch vụ theo yêu cầu.</w:delText>
        </w:r>
        <w:bookmarkStart w:id="4252" w:name="_Toc530658330"/>
        <w:bookmarkStart w:id="4253" w:name="_Toc530662054"/>
        <w:bookmarkStart w:id="4254" w:name="_Toc530662521"/>
        <w:bookmarkEnd w:id="4252"/>
        <w:bookmarkEnd w:id="4253"/>
        <w:bookmarkEnd w:id="4254"/>
      </w:del>
    </w:p>
    <w:p w14:paraId="35DF933B" w14:textId="1A23B86A" w:rsidR="00F41082" w:rsidRPr="000245EB" w:rsidDel="00096943" w:rsidRDefault="00F41082">
      <w:pPr>
        <w:spacing w:line="276" w:lineRule="auto"/>
        <w:rPr>
          <w:del w:id="4255" w:author="Tran Huan" w:date="2018-11-25T21:59:00Z"/>
          <w:rPrChange w:id="4256" w:author="Tran Huan" w:date="2018-11-25T16:08:00Z">
            <w:rPr>
              <w:del w:id="4257" w:author="Tran Huan" w:date="2018-11-25T21:59:00Z"/>
              <w:lang w:val="en-US"/>
            </w:rPr>
          </w:rPrChange>
        </w:rPr>
        <w:pPrChange w:id="4258" w:author="phuong vu" w:date="2018-11-23T13:48:00Z">
          <w:pPr/>
        </w:pPrChange>
      </w:pPr>
      <w:del w:id="4259" w:author="Tran Huan" w:date="2018-11-25T21:59:00Z">
        <w:r w:rsidRPr="000245EB" w:rsidDel="00096943">
          <w:rPr>
            <w:rPrChange w:id="4260" w:author="Tran Huan" w:date="2018-11-25T16:08:00Z">
              <w:rPr>
                <w:lang w:val="en-US"/>
              </w:rPr>
            </w:rPrChange>
          </w:rPr>
          <w:tab/>
        </w:r>
        <w:r w:rsidRPr="000245EB" w:rsidDel="00096943">
          <w:rPr>
            <w:rPrChange w:id="4261" w:author="Tran Huan" w:date="2018-11-25T16:08:00Z">
              <w:rPr>
                <w:lang w:val="en-US"/>
              </w:rPr>
            </w:rPrChange>
          </w:rPr>
          <w:tab/>
          <w:delText>- Tìm kiếm và lọc quần áo theo loại có sẵn.</w:delText>
        </w:r>
        <w:bookmarkStart w:id="4262" w:name="_Toc530658331"/>
        <w:bookmarkStart w:id="4263" w:name="_Toc530662055"/>
        <w:bookmarkStart w:id="4264" w:name="_Toc530662522"/>
        <w:bookmarkEnd w:id="4262"/>
        <w:bookmarkEnd w:id="4263"/>
        <w:bookmarkEnd w:id="4264"/>
      </w:del>
    </w:p>
    <w:p w14:paraId="6E5613BE" w14:textId="016DE459" w:rsidR="007705D0" w:rsidRPr="000245EB" w:rsidDel="00096943" w:rsidRDefault="007705D0">
      <w:pPr>
        <w:spacing w:line="276" w:lineRule="auto"/>
        <w:rPr>
          <w:del w:id="4265" w:author="Tran Huan" w:date="2018-11-25T21:59:00Z"/>
          <w:rPrChange w:id="4266" w:author="Tran Huan" w:date="2018-11-25T16:08:00Z">
            <w:rPr>
              <w:del w:id="4267" w:author="Tran Huan" w:date="2018-11-25T21:59:00Z"/>
              <w:lang w:val="en-US"/>
            </w:rPr>
          </w:rPrChange>
        </w:rPr>
        <w:pPrChange w:id="4268" w:author="phuong vu" w:date="2018-11-23T13:48:00Z">
          <w:pPr/>
        </w:pPrChange>
      </w:pPr>
      <w:del w:id="4269" w:author="Tran Huan" w:date="2018-11-25T21:59:00Z">
        <w:r w:rsidRPr="000245EB" w:rsidDel="00096943">
          <w:rPr>
            <w:rPrChange w:id="4270" w:author="Tran Huan" w:date="2018-11-25T16:08:00Z">
              <w:rPr>
                <w:lang w:val="en-US"/>
              </w:rPr>
            </w:rPrChange>
          </w:rPr>
          <w:tab/>
        </w:r>
        <w:r w:rsidRPr="000245EB" w:rsidDel="00096943">
          <w:rPr>
            <w:rPrChange w:id="4271" w:author="Tran Huan" w:date="2018-11-25T16:08:00Z">
              <w:rPr>
                <w:lang w:val="en-US"/>
              </w:rPr>
            </w:rPrChange>
          </w:rPr>
          <w:tab/>
          <w:delText>- Tìm kiếm đơn hàng.</w:delText>
        </w:r>
        <w:bookmarkStart w:id="4272" w:name="_Toc530658332"/>
        <w:bookmarkStart w:id="4273" w:name="_Toc530662056"/>
        <w:bookmarkStart w:id="4274" w:name="_Toc530662523"/>
        <w:bookmarkEnd w:id="4272"/>
        <w:bookmarkEnd w:id="4273"/>
        <w:bookmarkEnd w:id="4274"/>
      </w:del>
    </w:p>
    <w:p w14:paraId="5C20DA25" w14:textId="2CDD3EFF" w:rsidR="007705D0" w:rsidRPr="000245EB" w:rsidDel="00096943" w:rsidRDefault="007705D0">
      <w:pPr>
        <w:spacing w:line="276" w:lineRule="auto"/>
        <w:rPr>
          <w:del w:id="4275" w:author="Tran Huan" w:date="2018-11-25T21:59:00Z"/>
          <w:rPrChange w:id="4276" w:author="Tran Huan" w:date="2018-11-25T16:08:00Z">
            <w:rPr>
              <w:del w:id="4277" w:author="Tran Huan" w:date="2018-11-25T21:59:00Z"/>
              <w:lang w:val="en-US"/>
            </w:rPr>
          </w:rPrChange>
        </w:rPr>
        <w:pPrChange w:id="4278" w:author="phuong vu" w:date="2018-11-23T13:48:00Z">
          <w:pPr/>
        </w:pPrChange>
      </w:pPr>
      <w:del w:id="4279" w:author="Tran Huan" w:date="2018-11-25T21:59:00Z">
        <w:r w:rsidRPr="000245EB" w:rsidDel="00096943">
          <w:rPr>
            <w:rPrChange w:id="4280" w:author="Tran Huan" w:date="2018-11-25T16:08:00Z">
              <w:rPr>
                <w:lang w:val="en-US"/>
              </w:rPr>
            </w:rPrChange>
          </w:rPr>
          <w:tab/>
        </w:r>
        <w:r w:rsidRPr="000245EB" w:rsidDel="00096943">
          <w:rPr>
            <w:rPrChange w:id="4281" w:author="Tran Huan" w:date="2018-11-25T16:08:00Z">
              <w:rPr>
                <w:lang w:val="en-US"/>
              </w:rPr>
            </w:rPrChange>
          </w:rPr>
          <w:tab/>
          <w:delText>- Đăng nhập, đăng xuất hệ thống.</w:delText>
        </w:r>
        <w:bookmarkStart w:id="4282" w:name="_Toc530658333"/>
        <w:bookmarkStart w:id="4283" w:name="_Toc530662057"/>
        <w:bookmarkStart w:id="4284" w:name="_Toc530662524"/>
        <w:bookmarkEnd w:id="4282"/>
        <w:bookmarkEnd w:id="4283"/>
        <w:bookmarkEnd w:id="4284"/>
      </w:del>
    </w:p>
    <w:p w14:paraId="782AA692" w14:textId="1FD6FF31" w:rsidR="008751C8" w:rsidRPr="000245EB" w:rsidDel="00096943" w:rsidRDefault="008751C8">
      <w:pPr>
        <w:spacing w:line="276" w:lineRule="auto"/>
        <w:rPr>
          <w:del w:id="4285" w:author="Tran Huan" w:date="2018-11-25T21:59:00Z"/>
          <w:rPrChange w:id="4286" w:author="Tran Huan" w:date="2018-11-25T16:08:00Z">
            <w:rPr>
              <w:del w:id="4287" w:author="Tran Huan" w:date="2018-11-25T21:59:00Z"/>
              <w:lang w:val="en-US"/>
            </w:rPr>
          </w:rPrChange>
        </w:rPr>
        <w:pPrChange w:id="4288" w:author="phuong vu" w:date="2018-11-23T13:48:00Z">
          <w:pPr/>
        </w:pPrChange>
      </w:pPr>
      <w:del w:id="4289" w:author="Tran Huan" w:date="2018-11-25T21:59:00Z">
        <w:r w:rsidRPr="000245EB" w:rsidDel="00096943">
          <w:rPr>
            <w:rPrChange w:id="4290" w:author="Tran Huan" w:date="2018-11-25T16:08:00Z">
              <w:rPr>
                <w:lang w:val="en-US"/>
              </w:rPr>
            </w:rPrChange>
          </w:rPr>
          <w:tab/>
        </w:r>
        <w:r w:rsidRPr="000245EB" w:rsidDel="00096943">
          <w:rPr>
            <w:rPrChange w:id="4291" w:author="Tran Huan" w:date="2018-11-25T16:08:00Z">
              <w:rPr>
                <w:lang w:val="en-US"/>
              </w:rPr>
            </w:rPrChange>
          </w:rPr>
          <w:tab/>
          <w:delText>- Đăng kí tài khoản khách hàng.</w:delText>
        </w:r>
        <w:bookmarkStart w:id="4292" w:name="_Toc530658334"/>
        <w:bookmarkStart w:id="4293" w:name="_Toc530662058"/>
        <w:bookmarkStart w:id="4294" w:name="_Toc530662525"/>
        <w:bookmarkEnd w:id="4292"/>
        <w:bookmarkEnd w:id="4293"/>
        <w:bookmarkEnd w:id="4294"/>
      </w:del>
    </w:p>
    <w:tbl>
      <w:tblPr>
        <w:tblStyle w:val="TableGrid"/>
        <w:tblW w:w="0" w:type="auto"/>
        <w:tblInd w:w="85" w:type="dxa"/>
        <w:tblLook w:val="04A0" w:firstRow="1" w:lastRow="0" w:firstColumn="1" w:lastColumn="0" w:noHBand="0" w:noVBand="1"/>
      </w:tblPr>
      <w:tblGrid>
        <w:gridCol w:w="708"/>
        <w:gridCol w:w="1481"/>
        <w:gridCol w:w="6490"/>
      </w:tblGrid>
      <w:tr w:rsidR="00DF3BEE" w:rsidRPr="0041406B" w:rsidDel="00096943" w14:paraId="111143DF" w14:textId="5BA29636" w:rsidTr="000C3B2E">
        <w:trPr>
          <w:del w:id="4295" w:author="Tran Huan" w:date="2018-11-25T21:59:00Z"/>
        </w:trPr>
        <w:tc>
          <w:tcPr>
            <w:tcW w:w="708" w:type="dxa"/>
            <w:vAlign w:val="center"/>
          </w:tcPr>
          <w:p w14:paraId="02B4146C" w14:textId="69E9BF3C" w:rsidR="00DF3BEE" w:rsidRPr="0041406B" w:rsidDel="00096943" w:rsidRDefault="00DF3BEE">
            <w:pPr>
              <w:pStyle w:val="ListParagraph"/>
              <w:spacing w:line="276" w:lineRule="auto"/>
              <w:ind w:left="0"/>
              <w:jc w:val="center"/>
              <w:rPr>
                <w:del w:id="4296" w:author="Tran Huan" w:date="2018-11-25T21:59:00Z"/>
                <w:b/>
              </w:rPr>
              <w:pPrChange w:id="4297" w:author="phuong vu" w:date="2018-11-23T13:48:00Z">
                <w:pPr>
                  <w:pStyle w:val="ListParagraph"/>
                  <w:ind w:left="0"/>
                  <w:jc w:val="center"/>
                </w:pPr>
              </w:pPrChange>
            </w:pPr>
            <w:del w:id="4298" w:author="Tran Huan" w:date="2018-11-25T21:59:00Z">
              <w:r w:rsidRPr="006D4C69" w:rsidDel="00096943">
                <w:rPr>
                  <w:b/>
                </w:rPr>
                <w:delText>STT</w:delText>
              </w:r>
              <w:bookmarkStart w:id="4299" w:name="_Toc530658335"/>
              <w:bookmarkStart w:id="4300" w:name="_Toc530662059"/>
              <w:bookmarkStart w:id="4301" w:name="_Toc530662526"/>
              <w:bookmarkEnd w:id="4299"/>
              <w:bookmarkEnd w:id="4300"/>
              <w:bookmarkEnd w:id="4301"/>
            </w:del>
          </w:p>
        </w:tc>
        <w:tc>
          <w:tcPr>
            <w:tcW w:w="1481" w:type="dxa"/>
            <w:vAlign w:val="center"/>
          </w:tcPr>
          <w:p w14:paraId="518025F6" w14:textId="0AC8DFDD" w:rsidR="00DF3BEE" w:rsidRPr="0041406B" w:rsidDel="00096943" w:rsidRDefault="00DF3BEE">
            <w:pPr>
              <w:pStyle w:val="ListParagraph"/>
              <w:spacing w:line="276" w:lineRule="auto"/>
              <w:ind w:left="0"/>
              <w:jc w:val="center"/>
              <w:rPr>
                <w:del w:id="4302" w:author="Tran Huan" w:date="2018-11-25T21:59:00Z"/>
                <w:b/>
              </w:rPr>
              <w:pPrChange w:id="4303" w:author="phuong vu" w:date="2018-11-23T13:48:00Z">
                <w:pPr>
                  <w:pStyle w:val="ListParagraph"/>
                  <w:ind w:left="0"/>
                  <w:jc w:val="center"/>
                </w:pPr>
              </w:pPrChange>
            </w:pPr>
            <w:del w:id="4304" w:author="Tran Huan" w:date="2018-11-25T21:59:00Z">
              <w:r w:rsidRPr="0041406B" w:rsidDel="00096943">
                <w:rPr>
                  <w:b/>
                </w:rPr>
                <w:delText>Mã chức năng</w:delText>
              </w:r>
              <w:bookmarkStart w:id="4305" w:name="_Toc530658336"/>
              <w:bookmarkStart w:id="4306" w:name="_Toc530662060"/>
              <w:bookmarkStart w:id="4307" w:name="_Toc530662527"/>
              <w:bookmarkEnd w:id="4305"/>
              <w:bookmarkEnd w:id="4306"/>
              <w:bookmarkEnd w:id="4307"/>
            </w:del>
          </w:p>
        </w:tc>
        <w:tc>
          <w:tcPr>
            <w:tcW w:w="6490" w:type="dxa"/>
            <w:vAlign w:val="center"/>
          </w:tcPr>
          <w:p w14:paraId="3C3D2716" w14:textId="0E25CFD3" w:rsidR="00DF3BEE" w:rsidRPr="0041406B" w:rsidDel="00096943" w:rsidRDefault="00DF3BEE">
            <w:pPr>
              <w:pStyle w:val="ListParagraph"/>
              <w:spacing w:line="276" w:lineRule="auto"/>
              <w:ind w:left="0"/>
              <w:jc w:val="center"/>
              <w:rPr>
                <w:del w:id="4308" w:author="Tran Huan" w:date="2018-11-25T21:59:00Z"/>
                <w:b/>
              </w:rPr>
              <w:pPrChange w:id="4309" w:author="phuong vu" w:date="2018-11-23T13:48:00Z">
                <w:pPr>
                  <w:pStyle w:val="ListParagraph"/>
                  <w:ind w:left="0"/>
                  <w:jc w:val="center"/>
                </w:pPr>
              </w:pPrChange>
            </w:pPr>
            <w:del w:id="4310" w:author="Tran Huan" w:date="2018-11-25T21:59:00Z">
              <w:r w:rsidRPr="0041406B" w:rsidDel="00096943">
                <w:rPr>
                  <w:b/>
                </w:rPr>
                <w:delText>Tên chức năng</w:delText>
              </w:r>
              <w:bookmarkStart w:id="4311" w:name="_Toc530658337"/>
              <w:bookmarkStart w:id="4312" w:name="_Toc530662061"/>
              <w:bookmarkStart w:id="4313" w:name="_Toc530662528"/>
              <w:bookmarkEnd w:id="4311"/>
              <w:bookmarkEnd w:id="4312"/>
              <w:bookmarkEnd w:id="4313"/>
            </w:del>
          </w:p>
        </w:tc>
        <w:bookmarkStart w:id="4314" w:name="_Toc530658338"/>
        <w:bookmarkStart w:id="4315" w:name="_Toc530662062"/>
        <w:bookmarkStart w:id="4316" w:name="_Toc530662529"/>
        <w:bookmarkEnd w:id="4314"/>
        <w:bookmarkEnd w:id="4315"/>
        <w:bookmarkEnd w:id="4316"/>
      </w:tr>
      <w:tr w:rsidR="00DF3BEE" w:rsidRPr="0041406B" w:rsidDel="00096943" w14:paraId="096B74D6" w14:textId="38D04A95" w:rsidTr="000C3B2E">
        <w:trPr>
          <w:del w:id="4317" w:author="Tran Huan" w:date="2018-11-25T21:59:00Z"/>
        </w:trPr>
        <w:tc>
          <w:tcPr>
            <w:tcW w:w="708" w:type="dxa"/>
          </w:tcPr>
          <w:p w14:paraId="5E65836C" w14:textId="0769772D" w:rsidR="00DF3BEE" w:rsidRPr="0041406B" w:rsidDel="00096943" w:rsidRDefault="00DF3BEE">
            <w:pPr>
              <w:pStyle w:val="ListParagraph"/>
              <w:spacing w:line="276" w:lineRule="auto"/>
              <w:ind w:left="0"/>
              <w:jc w:val="center"/>
              <w:rPr>
                <w:del w:id="4318" w:author="Tran Huan" w:date="2018-11-25T21:59:00Z"/>
              </w:rPr>
              <w:pPrChange w:id="4319" w:author="phuong vu" w:date="2018-11-23T13:48:00Z">
                <w:pPr>
                  <w:pStyle w:val="ListParagraph"/>
                  <w:spacing w:line="360" w:lineRule="auto"/>
                  <w:ind w:left="0"/>
                  <w:jc w:val="center"/>
                </w:pPr>
              </w:pPrChange>
            </w:pPr>
            <w:del w:id="4320" w:author="Tran Huan" w:date="2018-11-25T21:59:00Z">
              <w:r w:rsidRPr="0041406B" w:rsidDel="00096943">
                <w:delText>1</w:delText>
              </w:r>
              <w:bookmarkStart w:id="4321" w:name="_Toc530658339"/>
              <w:bookmarkStart w:id="4322" w:name="_Toc530662063"/>
              <w:bookmarkStart w:id="4323" w:name="_Toc530662530"/>
              <w:bookmarkEnd w:id="4321"/>
              <w:bookmarkEnd w:id="4322"/>
              <w:bookmarkEnd w:id="4323"/>
            </w:del>
          </w:p>
        </w:tc>
        <w:tc>
          <w:tcPr>
            <w:tcW w:w="1481" w:type="dxa"/>
          </w:tcPr>
          <w:p w14:paraId="776FB606" w14:textId="740DBFDA" w:rsidR="00DF3BEE" w:rsidRPr="000245EB" w:rsidDel="00096943" w:rsidRDefault="00DF3BEE">
            <w:pPr>
              <w:pStyle w:val="ListParagraph"/>
              <w:spacing w:line="276" w:lineRule="auto"/>
              <w:ind w:left="0"/>
              <w:rPr>
                <w:del w:id="4324" w:author="Tran Huan" w:date="2018-11-25T21:59:00Z"/>
                <w:rPrChange w:id="4325" w:author="Tran Huan" w:date="2018-11-25T16:08:00Z">
                  <w:rPr>
                    <w:del w:id="4326" w:author="Tran Huan" w:date="2018-11-25T21:59:00Z"/>
                    <w:lang w:val="en-US"/>
                  </w:rPr>
                </w:rPrChange>
              </w:rPr>
              <w:pPrChange w:id="4327" w:author="phuong vu" w:date="2018-11-23T13:48:00Z">
                <w:pPr>
                  <w:pStyle w:val="ListParagraph"/>
                  <w:spacing w:line="360" w:lineRule="auto"/>
                  <w:ind w:left="0"/>
                </w:pPr>
              </w:pPrChange>
            </w:pPr>
            <w:del w:id="4328" w:author="Tran Huan" w:date="2018-11-25T21:59:00Z">
              <w:r w:rsidRPr="000245EB" w:rsidDel="00096943">
                <w:rPr>
                  <w:rPrChange w:id="4329" w:author="Tran Huan" w:date="2018-11-25T16:08:00Z">
                    <w:rPr>
                      <w:lang w:val="en-US"/>
                    </w:rPr>
                  </w:rPrChange>
                </w:rPr>
                <w:delText>GU_01</w:delText>
              </w:r>
              <w:bookmarkStart w:id="4330" w:name="_Toc530658340"/>
              <w:bookmarkStart w:id="4331" w:name="_Toc530662064"/>
              <w:bookmarkStart w:id="4332" w:name="_Toc530662531"/>
              <w:bookmarkEnd w:id="4330"/>
              <w:bookmarkEnd w:id="4331"/>
              <w:bookmarkEnd w:id="4332"/>
            </w:del>
          </w:p>
        </w:tc>
        <w:tc>
          <w:tcPr>
            <w:tcW w:w="6490" w:type="dxa"/>
          </w:tcPr>
          <w:p w14:paraId="13A704AF" w14:textId="3F7CFBAF" w:rsidR="00DF3BEE" w:rsidRPr="000245EB" w:rsidDel="00096943" w:rsidRDefault="00D43E01">
            <w:pPr>
              <w:pStyle w:val="ListParagraph"/>
              <w:spacing w:line="276" w:lineRule="auto"/>
              <w:ind w:left="0"/>
              <w:rPr>
                <w:del w:id="4333" w:author="Tran Huan" w:date="2018-11-25T21:59:00Z"/>
                <w:rPrChange w:id="4334" w:author="Tran Huan" w:date="2018-11-25T16:08:00Z">
                  <w:rPr>
                    <w:del w:id="4335" w:author="Tran Huan" w:date="2018-11-25T21:59:00Z"/>
                    <w:lang w:val="en-US"/>
                  </w:rPr>
                </w:rPrChange>
              </w:rPr>
              <w:pPrChange w:id="4336" w:author="phuong vu" w:date="2018-11-23T13:48:00Z">
                <w:pPr>
                  <w:pStyle w:val="ListParagraph"/>
                  <w:spacing w:line="360" w:lineRule="auto"/>
                  <w:ind w:left="0"/>
                </w:pPr>
              </w:pPrChange>
            </w:pPr>
            <w:del w:id="4337" w:author="Tran Huan" w:date="2018-11-25T21:59:00Z">
              <w:r w:rsidRPr="000245EB" w:rsidDel="00096943">
                <w:rPr>
                  <w:rPrChange w:id="4338" w:author="Tran Huan" w:date="2018-11-25T16:08:00Z">
                    <w:rPr>
                      <w:lang w:val="en-US"/>
                    </w:rPr>
                  </w:rPrChange>
                </w:rPr>
                <w:delText>Quản lí đơn hàng</w:delText>
              </w:r>
              <w:bookmarkStart w:id="4339" w:name="_Toc530658341"/>
              <w:bookmarkStart w:id="4340" w:name="_Toc530662065"/>
              <w:bookmarkStart w:id="4341" w:name="_Toc530662532"/>
              <w:bookmarkEnd w:id="4339"/>
              <w:bookmarkEnd w:id="4340"/>
              <w:bookmarkEnd w:id="4341"/>
            </w:del>
          </w:p>
        </w:tc>
        <w:bookmarkStart w:id="4342" w:name="_Toc530658342"/>
        <w:bookmarkStart w:id="4343" w:name="_Toc530662066"/>
        <w:bookmarkStart w:id="4344" w:name="_Toc530662533"/>
        <w:bookmarkEnd w:id="4342"/>
        <w:bookmarkEnd w:id="4343"/>
        <w:bookmarkEnd w:id="4344"/>
      </w:tr>
      <w:tr w:rsidR="00DF3BEE" w:rsidRPr="0041406B" w:rsidDel="00096943" w14:paraId="3B0BBE99" w14:textId="1BE1C242" w:rsidTr="000C3B2E">
        <w:trPr>
          <w:del w:id="4345" w:author="Tran Huan" w:date="2018-11-25T21:59:00Z"/>
        </w:trPr>
        <w:tc>
          <w:tcPr>
            <w:tcW w:w="708" w:type="dxa"/>
          </w:tcPr>
          <w:p w14:paraId="7A6DDF40" w14:textId="29CA0016" w:rsidR="00DF3BEE" w:rsidRPr="0041406B" w:rsidDel="00096943" w:rsidRDefault="00DF3BEE">
            <w:pPr>
              <w:pStyle w:val="ListParagraph"/>
              <w:spacing w:line="276" w:lineRule="auto"/>
              <w:ind w:left="0"/>
              <w:jc w:val="center"/>
              <w:rPr>
                <w:del w:id="4346" w:author="Tran Huan" w:date="2018-11-25T21:59:00Z"/>
              </w:rPr>
              <w:pPrChange w:id="4347" w:author="phuong vu" w:date="2018-11-23T13:48:00Z">
                <w:pPr>
                  <w:pStyle w:val="ListParagraph"/>
                  <w:spacing w:line="360" w:lineRule="auto"/>
                  <w:ind w:left="0"/>
                  <w:jc w:val="center"/>
                </w:pPr>
              </w:pPrChange>
            </w:pPr>
            <w:del w:id="4348" w:author="Tran Huan" w:date="2018-11-25T21:59:00Z">
              <w:r w:rsidRPr="0041406B" w:rsidDel="00096943">
                <w:delText>2</w:delText>
              </w:r>
              <w:bookmarkStart w:id="4349" w:name="_Toc530658343"/>
              <w:bookmarkStart w:id="4350" w:name="_Toc530662067"/>
              <w:bookmarkStart w:id="4351" w:name="_Toc530662534"/>
              <w:bookmarkEnd w:id="4349"/>
              <w:bookmarkEnd w:id="4350"/>
              <w:bookmarkEnd w:id="4351"/>
            </w:del>
          </w:p>
        </w:tc>
        <w:tc>
          <w:tcPr>
            <w:tcW w:w="1481" w:type="dxa"/>
          </w:tcPr>
          <w:p w14:paraId="641A8C37" w14:textId="45720A2F" w:rsidR="00DF3BEE" w:rsidRPr="000245EB" w:rsidDel="00096943" w:rsidRDefault="00DF3BEE">
            <w:pPr>
              <w:pStyle w:val="ListParagraph"/>
              <w:spacing w:line="276" w:lineRule="auto"/>
              <w:ind w:left="0"/>
              <w:rPr>
                <w:del w:id="4352" w:author="Tran Huan" w:date="2018-11-25T21:59:00Z"/>
                <w:rPrChange w:id="4353" w:author="Tran Huan" w:date="2018-11-25T16:08:00Z">
                  <w:rPr>
                    <w:del w:id="4354" w:author="Tran Huan" w:date="2018-11-25T21:59:00Z"/>
                    <w:lang w:val="en-US"/>
                  </w:rPr>
                </w:rPrChange>
              </w:rPr>
              <w:pPrChange w:id="4355" w:author="phuong vu" w:date="2018-11-23T13:48:00Z">
                <w:pPr>
                  <w:pStyle w:val="ListParagraph"/>
                  <w:spacing w:line="360" w:lineRule="auto"/>
                  <w:ind w:left="0"/>
                </w:pPr>
              </w:pPrChange>
            </w:pPr>
            <w:del w:id="4356" w:author="Tran Huan" w:date="2018-11-25T21:59:00Z">
              <w:r w:rsidRPr="000245EB" w:rsidDel="00096943">
                <w:rPr>
                  <w:rPrChange w:id="4357" w:author="Tran Huan" w:date="2018-11-25T16:08:00Z">
                    <w:rPr>
                      <w:lang w:val="en-US"/>
                    </w:rPr>
                  </w:rPrChange>
                </w:rPr>
                <w:delText>GU_02</w:delText>
              </w:r>
              <w:bookmarkStart w:id="4358" w:name="_Toc530658344"/>
              <w:bookmarkStart w:id="4359" w:name="_Toc530662068"/>
              <w:bookmarkStart w:id="4360" w:name="_Toc530662535"/>
              <w:bookmarkEnd w:id="4358"/>
              <w:bookmarkEnd w:id="4359"/>
              <w:bookmarkEnd w:id="4360"/>
            </w:del>
          </w:p>
        </w:tc>
        <w:tc>
          <w:tcPr>
            <w:tcW w:w="6490" w:type="dxa"/>
          </w:tcPr>
          <w:p w14:paraId="6981FE75" w14:textId="2D75D10E" w:rsidR="00DF3BEE" w:rsidRPr="006D4C69" w:rsidDel="00096943" w:rsidRDefault="00FC2466">
            <w:pPr>
              <w:pStyle w:val="ListParagraph"/>
              <w:spacing w:line="276" w:lineRule="auto"/>
              <w:ind w:left="0"/>
              <w:rPr>
                <w:del w:id="4361" w:author="Tran Huan" w:date="2018-11-25T21:59:00Z"/>
              </w:rPr>
              <w:pPrChange w:id="4362" w:author="phuong vu" w:date="2018-11-23T13:48:00Z">
                <w:pPr>
                  <w:pStyle w:val="ListParagraph"/>
                  <w:spacing w:line="360" w:lineRule="auto"/>
                  <w:ind w:left="0"/>
                </w:pPr>
              </w:pPrChange>
            </w:pPr>
            <w:del w:id="4363" w:author="Tran Huan" w:date="2018-11-25T21:59:00Z">
              <w:r w:rsidRPr="000245EB" w:rsidDel="00096943">
                <w:rPr>
                  <w:rPrChange w:id="4364" w:author="Tran Huan" w:date="2018-11-25T16:08:00Z">
                    <w:rPr>
                      <w:lang w:val="en-US"/>
                    </w:rPr>
                  </w:rPrChange>
                </w:rPr>
                <w:delText>Quản lí biên nhận</w:delText>
              </w:r>
              <w:bookmarkStart w:id="4365" w:name="_Toc530658345"/>
              <w:bookmarkStart w:id="4366" w:name="_Toc530662069"/>
              <w:bookmarkStart w:id="4367" w:name="_Toc530662536"/>
              <w:bookmarkEnd w:id="4365"/>
              <w:bookmarkEnd w:id="4366"/>
              <w:bookmarkEnd w:id="4367"/>
            </w:del>
          </w:p>
        </w:tc>
        <w:bookmarkStart w:id="4368" w:name="_Toc530658346"/>
        <w:bookmarkStart w:id="4369" w:name="_Toc530662070"/>
        <w:bookmarkStart w:id="4370" w:name="_Toc530662537"/>
        <w:bookmarkEnd w:id="4368"/>
        <w:bookmarkEnd w:id="4369"/>
        <w:bookmarkEnd w:id="4370"/>
      </w:tr>
      <w:tr w:rsidR="00DF3BEE" w:rsidRPr="0041406B" w:rsidDel="00096943" w14:paraId="2D2E0322" w14:textId="2979C24A" w:rsidTr="000C3B2E">
        <w:trPr>
          <w:del w:id="4371" w:author="Tran Huan" w:date="2018-11-25T21:59:00Z"/>
        </w:trPr>
        <w:tc>
          <w:tcPr>
            <w:tcW w:w="708" w:type="dxa"/>
          </w:tcPr>
          <w:p w14:paraId="4C9BC33B" w14:textId="3EE60BFC" w:rsidR="00DF3BEE" w:rsidRPr="0041406B" w:rsidDel="00096943" w:rsidRDefault="00DF3BEE">
            <w:pPr>
              <w:pStyle w:val="ListParagraph"/>
              <w:spacing w:line="276" w:lineRule="auto"/>
              <w:ind w:left="0"/>
              <w:jc w:val="center"/>
              <w:rPr>
                <w:del w:id="4372" w:author="Tran Huan" w:date="2018-11-25T21:59:00Z"/>
              </w:rPr>
              <w:pPrChange w:id="4373" w:author="phuong vu" w:date="2018-11-23T13:48:00Z">
                <w:pPr>
                  <w:pStyle w:val="ListParagraph"/>
                  <w:spacing w:line="360" w:lineRule="auto"/>
                  <w:ind w:left="0"/>
                  <w:jc w:val="center"/>
                </w:pPr>
              </w:pPrChange>
            </w:pPr>
            <w:del w:id="4374" w:author="Tran Huan" w:date="2018-11-25T21:59:00Z">
              <w:r w:rsidRPr="0041406B" w:rsidDel="00096943">
                <w:delText>3</w:delText>
              </w:r>
              <w:bookmarkStart w:id="4375" w:name="_Toc530658347"/>
              <w:bookmarkStart w:id="4376" w:name="_Toc530662071"/>
              <w:bookmarkStart w:id="4377" w:name="_Toc530662538"/>
              <w:bookmarkEnd w:id="4375"/>
              <w:bookmarkEnd w:id="4376"/>
              <w:bookmarkEnd w:id="4377"/>
            </w:del>
          </w:p>
        </w:tc>
        <w:tc>
          <w:tcPr>
            <w:tcW w:w="1481" w:type="dxa"/>
          </w:tcPr>
          <w:p w14:paraId="0E9D8B7F" w14:textId="1A668A42" w:rsidR="00DF3BEE" w:rsidRPr="000245EB" w:rsidDel="00096943" w:rsidRDefault="00DF3BEE">
            <w:pPr>
              <w:pStyle w:val="ListParagraph"/>
              <w:spacing w:line="276" w:lineRule="auto"/>
              <w:ind w:left="0"/>
              <w:rPr>
                <w:del w:id="4378" w:author="Tran Huan" w:date="2018-11-25T21:59:00Z"/>
                <w:rPrChange w:id="4379" w:author="Tran Huan" w:date="2018-11-25T16:08:00Z">
                  <w:rPr>
                    <w:del w:id="4380" w:author="Tran Huan" w:date="2018-11-25T21:59:00Z"/>
                    <w:lang w:val="en-US"/>
                  </w:rPr>
                </w:rPrChange>
              </w:rPr>
              <w:pPrChange w:id="4381" w:author="phuong vu" w:date="2018-11-23T13:48:00Z">
                <w:pPr>
                  <w:pStyle w:val="ListParagraph"/>
                  <w:spacing w:line="360" w:lineRule="auto"/>
                  <w:ind w:left="0"/>
                </w:pPr>
              </w:pPrChange>
            </w:pPr>
            <w:del w:id="4382" w:author="Tran Huan" w:date="2018-11-25T21:59:00Z">
              <w:r w:rsidRPr="000245EB" w:rsidDel="00096943">
                <w:rPr>
                  <w:rPrChange w:id="4383" w:author="Tran Huan" w:date="2018-11-25T16:08:00Z">
                    <w:rPr>
                      <w:lang w:val="en-US"/>
                    </w:rPr>
                  </w:rPrChange>
                </w:rPr>
                <w:delText>GU_03</w:delText>
              </w:r>
              <w:bookmarkStart w:id="4384" w:name="_Toc530658348"/>
              <w:bookmarkStart w:id="4385" w:name="_Toc530662072"/>
              <w:bookmarkStart w:id="4386" w:name="_Toc530662539"/>
              <w:bookmarkEnd w:id="4384"/>
              <w:bookmarkEnd w:id="4385"/>
              <w:bookmarkEnd w:id="4386"/>
            </w:del>
          </w:p>
        </w:tc>
        <w:tc>
          <w:tcPr>
            <w:tcW w:w="6490" w:type="dxa"/>
          </w:tcPr>
          <w:p w14:paraId="4CFD518A" w14:textId="6C0C287A" w:rsidR="00DF3BEE" w:rsidRPr="006D4C69" w:rsidDel="00096943" w:rsidRDefault="0061684B">
            <w:pPr>
              <w:pStyle w:val="ListParagraph"/>
              <w:spacing w:line="276" w:lineRule="auto"/>
              <w:ind w:left="0"/>
              <w:rPr>
                <w:del w:id="4387" w:author="Tran Huan" w:date="2018-11-25T21:59:00Z"/>
              </w:rPr>
              <w:pPrChange w:id="4388" w:author="phuong vu" w:date="2018-11-23T13:48:00Z">
                <w:pPr>
                  <w:pStyle w:val="ListParagraph"/>
                  <w:spacing w:line="360" w:lineRule="auto"/>
                  <w:ind w:left="0"/>
                </w:pPr>
              </w:pPrChange>
            </w:pPr>
            <w:del w:id="4389" w:author="Tran Huan" w:date="2018-11-25T21:59:00Z">
              <w:r w:rsidRPr="000245EB" w:rsidDel="00096943">
                <w:rPr>
                  <w:rPrChange w:id="4390" w:author="Tran Huan" w:date="2018-11-25T16:08:00Z">
                    <w:rPr>
                      <w:lang w:val="en-US"/>
                    </w:rPr>
                  </w:rPrChange>
                </w:rPr>
                <w:delText>Quản lí phân công xử lí đơn hàng</w:delText>
              </w:r>
              <w:bookmarkStart w:id="4391" w:name="_Toc530658349"/>
              <w:bookmarkStart w:id="4392" w:name="_Toc530662073"/>
              <w:bookmarkStart w:id="4393" w:name="_Toc530662540"/>
              <w:bookmarkEnd w:id="4391"/>
              <w:bookmarkEnd w:id="4392"/>
              <w:bookmarkEnd w:id="4393"/>
            </w:del>
          </w:p>
        </w:tc>
        <w:bookmarkStart w:id="4394" w:name="_Toc530658350"/>
        <w:bookmarkStart w:id="4395" w:name="_Toc530662074"/>
        <w:bookmarkStart w:id="4396" w:name="_Toc530662541"/>
        <w:bookmarkEnd w:id="4394"/>
        <w:bookmarkEnd w:id="4395"/>
        <w:bookmarkEnd w:id="4396"/>
      </w:tr>
      <w:tr w:rsidR="00DF3BEE" w:rsidRPr="0041406B" w:rsidDel="00096943" w14:paraId="58C87DB9" w14:textId="3349BED1" w:rsidTr="000C3B2E">
        <w:trPr>
          <w:del w:id="4397" w:author="Tran Huan" w:date="2018-11-25T21:59:00Z"/>
        </w:trPr>
        <w:tc>
          <w:tcPr>
            <w:tcW w:w="708" w:type="dxa"/>
          </w:tcPr>
          <w:p w14:paraId="593B0DAF" w14:textId="3F1F4F00" w:rsidR="00DF3BEE" w:rsidRPr="0041406B" w:rsidDel="00096943" w:rsidRDefault="00DF3BEE">
            <w:pPr>
              <w:pStyle w:val="ListParagraph"/>
              <w:spacing w:line="276" w:lineRule="auto"/>
              <w:ind w:left="0"/>
              <w:jc w:val="center"/>
              <w:rPr>
                <w:del w:id="4398" w:author="Tran Huan" w:date="2018-11-25T21:59:00Z"/>
              </w:rPr>
              <w:pPrChange w:id="4399" w:author="phuong vu" w:date="2018-11-23T13:48:00Z">
                <w:pPr>
                  <w:pStyle w:val="ListParagraph"/>
                  <w:spacing w:line="360" w:lineRule="auto"/>
                  <w:ind w:left="0"/>
                  <w:jc w:val="center"/>
                </w:pPr>
              </w:pPrChange>
            </w:pPr>
            <w:del w:id="4400" w:author="Tran Huan" w:date="2018-11-25T21:59:00Z">
              <w:r w:rsidRPr="0041406B" w:rsidDel="00096943">
                <w:delText>4</w:delText>
              </w:r>
              <w:bookmarkStart w:id="4401" w:name="_Toc530658351"/>
              <w:bookmarkStart w:id="4402" w:name="_Toc530662075"/>
              <w:bookmarkStart w:id="4403" w:name="_Toc530662542"/>
              <w:bookmarkEnd w:id="4401"/>
              <w:bookmarkEnd w:id="4402"/>
              <w:bookmarkEnd w:id="4403"/>
            </w:del>
          </w:p>
        </w:tc>
        <w:tc>
          <w:tcPr>
            <w:tcW w:w="1481" w:type="dxa"/>
          </w:tcPr>
          <w:p w14:paraId="4988E6B6" w14:textId="2F267CBB" w:rsidR="00DF3BEE" w:rsidRPr="000245EB" w:rsidDel="00096943" w:rsidRDefault="00DF3BEE">
            <w:pPr>
              <w:pStyle w:val="ListParagraph"/>
              <w:spacing w:line="276" w:lineRule="auto"/>
              <w:ind w:left="0"/>
              <w:rPr>
                <w:del w:id="4404" w:author="Tran Huan" w:date="2018-11-25T21:59:00Z"/>
                <w:rPrChange w:id="4405" w:author="Tran Huan" w:date="2018-11-25T16:08:00Z">
                  <w:rPr>
                    <w:del w:id="4406" w:author="Tran Huan" w:date="2018-11-25T21:59:00Z"/>
                    <w:lang w:val="en-US"/>
                  </w:rPr>
                </w:rPrChange>
              </w:rPr>
              <w:pPrChange w:id="4407" w:author="phuong vu" w:date="2018-11-23T13:48:00Z">
                <w:pPr>
                  <w:pStyle w:val="ListParagraph"/>
                  <w:spacing w:line="360" w:lineRule="auto"/>
                  <w:ind w:left="0"/>
                </w:pPr>
              </w:pPrChange>
            </w:pPr>
            <w:del w:id="4408" w:author="Tran Huan" w:date="2018-11-25T21:59:00Z">
              <w:r w:rsidRPr="000245EB" w:rsidDel="00096943">
                <w:rPr>
                  <w:rPrChange w:id="4409" w:author="Tran Huan" w:date="2018-11-25T16:08:00Z">
                    <w:rPr>
                      <w:lang w:val="en-US"/>
                    </w:rPr>
                  </w:rPrChange>
                </w:rPr>
                <w:delText>GU_04</w:delText>
              </w:r>
              <w:bookmarkStart w:id="4410" w:name="_Toc530658352"/>
              <w:bookmarkStart w:id="4411" w:name="_Toc530662076"/>
              <w:bookmarkStart w:id="4412" w:name="_Toc530662543"/>
              <w:bookmarkEnd w:id="4410"/>
              <w:bookmarkEnd w:id="4411"/>
              <w:bookmarkEnd w:id="4412"/>
            </w:del>
          </w:p>
        </w:tc>
        <w:tc>
          <w:tcPr>
            <w:tcW w:w="6490" w:type="dxa"/>
          </w:tcPr>
          <w:p w14:paraId="2407C2CA" w14:textId="3EC8AAB5" w:rsidR="00DF3BEE" w:rsidRPr="006D4C69" w:rsidDel="00096943" w:rsidRDefault="0061684B">
            <w:pPr>
              <w:pStyle w:val="ListParagraph"/>
              <w:spacing w:line="276" w:lineRule="auto"/>
              <w:ind w:left="0"/>
              <w:rPr>
                <w:del w:id="4413" w:author="Tran Huan" w:date="2018-11-25T21:59:00Z"/>
              </w:rPr>
              <w:pPrChange w:id="4414" w:author="phuong vu" w:date="2018-11-23T13:48:00Z">
                <w:pPr>
                  <w:pStyle w:val="ListParagraph"/>
                  <w:spacing w:line="360" w:lineRule="auto"/>
                  <w:ind w:left="0"/>
                </w:pPr>
              </w:pPrChange>
            </w:pPr>
            <w:del w:id="4415" w:author="Tran Huan" w:date="2018-11-25T21:59:00Z">
              <w:r w:rsidRPr="000245EB" w:rsidDel="00096943">
                <w:rPr>
                  <w:rPrChange w:id="4416" w:author="Tran Huan" w:date="2018-11-25T16:08:00Z">
                    <w:rPr>
                      <w:lang w:val="en-US"/>
                    </w:rPr>
                  </w:rPrChange>
                </w:rPr>
                <w:delText>Tạo đơn hàng</w:delText>
              </w:r>
              <w:bookmarkStart w:id="4417" w:name="_Toc530658353"/>
              <w:bookmarkStart w:id="4418" w:name="_Toc530662077"/>
              <w:bookmarkStart w:id="4419" w:name="_Toc530662544"/>
              <w:bookmarkEnd w:id="4417"/>
              <w:bookmarkEnd w:id="4418"/>
              <w:bookmarkEnd w:id="4419"/>
            </w:del>
          </w:p>
        </w:tc>
        <w:bookmarkStart w:id="4420" w:name="_Toc530658354"/>
        <w:bookmarkStart w:id="4421" w:name="_Toc530662078"/>
        <w:bookmarkStart w:id="4422" w:name="_Toc530662545"/>
        <w:bookmarkEnd w:id="4420"/>
        <w:bookmarkEnd w:id="4421"/>
        <w:bookmarkEnd w:id="4422"/>
      </w:tr>
      <w:tr w:rsidR="00DF3BEE" w:rsidRPr="0041406B" w:rsidDel="00096943" w14:paraId="4ABFA0D6" w14:textId="3BB93FAD" w:rsidTr="000C3B2E">
        <w:trPr>
          <w:del w:id="4423" w:author="Tran Huan" w:date="2018-11-25T21:59:00Z"/>
        </w:trPr>
        <w:tc>
          <w:tcPr>
            <w:tcW w:w="708" w:type="dxa"/>
          </w:tcPr>
          <w:p w14:paraId="32BE9FFB" w14:textId="2F2A2255" w:rsidR="00DF3BEE" w:rsidRPr="0041406B" w:rsidDel="00096943" w:rsidRDefault="00DF3BEE">
            <w:pPr>
              <w:pStyle w:val="ListParagraph"/>
              <w:spacing w:line="276" w:lineRule="auto"/>
              <w:ind w:left="0"/>
              <w:jc w:val="center"/>
              <w:rPr>
                <w:del w:id="4424" w:author="Tran Huan" w:date="2018-11-25T21:59:00Z"/>
              </w:rPr>
              <w:pPrChange w:id="4425" w:author="phuong vu" w:date="2018-11-23T13:48:00Z">
                <w:pPr>
                  <w:pStyle w:val="ListParagraph"/>
                  <w:spacing w:line="360" w:lineRule="auto"/>
                  <w:ind w:left="0"/>
                  <w:jc w:val="center"/>
                </w:pPr>
              </w:pPrChange>
            </w:pPr>
            <w:del w:id="4426" w:author="Tran Huan" w:date="2018-11-25T21:59:00Z">
              <w:r w:rsidRPr="0041406B" w:rsidDel="00096943">
                <w:delText>6</w:delText>
              </w:r>
              <w:bookmarkStart w:id="4427" w:name="_Toc530658355"/>
              <w:bookmarkStart w:id="4428" w:name="_Toc530662079"/>
              <w:bookmarkStart w:id="4429" w:name="_Toc530662546"/>
              <w:bookmarkEnd w:id="4427"/>
              <w:bookmarkEnd w:id="4428"/>
              <w:bookmarkEnd w:id="4429"/>
            </w:del>
          </w:p>
        </w:tc>
        <w:tc>
          <w:tcPr>
            <w:tcW w:w="1481" w:type="dxa"/>
          </w:tcPr>
          <w:p w14:paraId="560C4004" w14:textId="7E73D883" w:rsidR="00DF3BEE" w:rsidRPr="000245EB" w:rsidDel="00096943" w:rsidRDefault="00DF3BEE">
            <w:pPr>
              <w:pStyle w:val="ListParagraph"/>
              <w:spacing w:line="276" w:lineRule="auto"/>
              <w:ind w:left="0"/>
              <w:rPr>
                <w:del w:id="4430" w:author="Tran Huan" w:date="2018-11-25T21:59:00Z"/>
                <w:rPrChange w:id="4431" w:author="Tran Huan" w:date="2018-11-25T16:08:00Z">
                  <w:rPr>
                    <w:del w:id="4432" w:author="Tran Huan" w:date="2018-11-25T21:59:00Z"/>
                    <w:lang w:val="en-US"/>
                  </w:rPr>
                </w:rPrChange>
              </w:rPr>
              <w:pPrChange w:id="4433" w:author="phuong vu" w:date="2018-11-23T13:48:00Z">
                <w:pPr>
                  <w:pStyle w:val="ListParagraph"/>
                  <w:spacing w:line="360" w:lineRule="auto"/>
                  <w:ind w:left="0"/>
                </w:pPr>
              </w:pPrChange>
            </w:pPr>
            <w:del w:id="4434" w:author="Tran Huan" w:date="2018-11-25T21:59:00Z">
              <w:r w:rsidRPr="000245EB" w:rsidDel="00096943">
                <w:rPr>
                  <w:rPrChange w:id="4435" w:author="Tran Huan" w:date="2018-11-25T16:08:00Z">
                    <w:rPr>
                      <w:lang w:val="en-US"/>
                    </w:rPr>
                  </w:rPrChange>
                </w:rPr>
                <w:delText>GU_06</w:delText>
              </w:r>
              <w:bookmarkStart w:id="4436" w:name="_Toc530658356"/>
              <w:bookmarkStart w:id="4437" w:name="_Toc530662080"/>
              <w:bookmarkStart w:id="4438" w:name="_Toc530662547"/>
              <w:bookmarkEnd w:id="4436"/>
              <w:bookmarkEnd w:id="4437"/>
              <w:bookmarkEnd w:id="4438"/>
            </w:del>
          </w:p>
        </w:tc>
        <w:tc>
          <w:tcPr>
            <w:tcW w:w="6490" w:type="dxa"/>
          </w:tcPr>
          <w:p w14:paraId="2F00BF82" w14:textId="24D93454" w:rsidR="00DF3BEE" w:rsidRPr="006D4C69" w:rsidDel="00096943" w:rsidRDefault="0061684B">
            <w:pPr>
              <w:pStyle w:val="ListParagraph"/>
              <w:spacing w:line="276" w:lineRule="auto"/>
              <w:ind w:left="0"/>
              <w:rPr>
                <w:del w:id="4439" w:author="Tran Huan" w:date="2018-11-25T21:59:00Z"/>
              </w:rPr>
              <w:pPrChange w:id="4440" w:author="phuong vu" w:date="2018-11-23T13:48:00Z">
                <w:pPr>
                  <w:pStyle w:val="ListParagraph"/>
                  <w:spacing w:line="360" w:lineRule="auto"/>
                  <w:ind w:left="0"/>
                </w:pPr>
              </w:pPrChange>
            </w:pPr>
            <w:del w:id="4441" w:author="Tran Huan" w:date="2018-11-25T21:59:00Z">
              <w:r w:rsidRPr="000245EB" w:rsidDel="00096943">
                <w:rPr>
                  <w:rPrChange w:id="4442" w:author="Tran Huan" w:date="2018-11-25T16:08:00Z">
                    <w:rPr>
                      <w:lang w:val="en-US"/>
                    </w:rPr>
                  </w:rPrChange>
                </w:rPr>
                <w:delText>Tìm kiếm và lọc quần áo theo loại có sẵn</w:delText>
              </w:r>
              <w:bookmarkStart w:id="4443" w:name="_Toc530658357"/>
              <w:bookmarkStart w:id="4444" w:name="_Toc530662081"/>
              <w:bookmarkStart w:id="4445" w:name="_Toc530662548"/>
              <w:bookmarkEnd w:id="4443"/>
              <w:bookmarkEnd w:id="4444"/>
              <w:bookmarkEnd w:id="4445"/>
            </w:del>
          </w:p>
        </w:tc>
        <w:bookmarkStart w:id="4446" w:name="_Toc530658358"/>
        <w:bookmarkStart w:id="4447" w:name="_Toc530662082"/>
        <w:bookmarkStart w:id="4448" w:name="_Toc530662549"/>
        <w:bookmarkEnd w:id="4446"/>
        <w:bookmarkEnd w:id="4447"/>
        <w:bookmarkEnd w:id="4448"/>
      </w:tr>
      <w:tr w:rsidR="00DF3BEE" w:rsidRPr="0041406B" w:rsidDel="00096943" w14:paraId="65C39F30" w14:textId="44C5BF18" w:rsidTr="000C3B2E">
        <w:trPr>
          <w:del w:id="4449" w:author="Tran Huan" w:date="2018-11-25T21:59:00Z"/>
        </w:trPr>
        <w:tc>
          <w:tcPr>
            <w:tcW w:w="708" w:type="dxa"/>
          </w:tcPr>
          <w:p w14:paraId="348A1DF1" w14:textId="4CCC9C6D" w:rsidR="00DF3BEE" w:rsidRPr="0041406B" w:rsidDel="00096943" w:rsidRDefault="00DF3BEE">
            <w:pPr>
              <w:pStyle w:val="ListParagraph"/>
              <w:spacing w:line="276" w:lineRule="auto"/>
              <w:ind w:left="0"/>
              <w:jc w:val="center"/>
              <w:rPr>
                <w:del w:id="4450" w:author="Tran Huan" w:date="2018-11-25T21:59:00Z"/>
              </w:rPr>
              <w:pPrChange w:id="4451" w:author="phuong vu" w:date="2018-11-23T13:48:00Z">
                <w:pPr>
                  <w:pStyle w:val="ListParagraph"/>
                  <w:spacing w:line="360" w:lineRule="auto"/>
                  <w:ind w:left="0"/>
                  <w:jc w:val="center"/>
                </w:pPr>
              </w:pPrChange>
            </w:pPr>
            <w:del w:id="4452" w:author="Tran Huan" w:date="2018-11-25T21:59:00Z">
              <w:r w:rsidRPr="0041406B" w:rsidDel="00096943">
                <w:delText>7</w:delText>
              </w:r>
              <w:bookmarkStart w:id="4453" w:name="_Toc530658359"/>
              <w:bookmarkStart w:id="4454" w:name="_Toc530662083"/>
              <w:bookmarkStart w:id="4455" w:name="_Toc530662550"/>
              <w:bookmarkEnd w:id="4453"/>
              <w:bookmarkEnd w:id="4454"/>
              <w:bookmarkEnd w:id="4455"/>
            </w:del>
          </w:p>
        </w:tc>
        <w:tc>
          <w:tcPr>
            <w:tcW w:w="1481" w:type="dxa"/>
          </w:tcPr>
          <w:p w14:paraId="31AB651E" w14:textId="6099CD80" w:rsidR="00DF3BEE" w:rsidRPr="000245EB" w:rsidDel="00096943" w:rsidRDefault="00DF3BEE">
            <w:pPr>
              <w:pStyle w:val="ListParagraph"/>
              <w:spacing w:line="276" w:lineRule="auto"/>
              <w:ind w:left="0"/>
              <w:rPr>
                <w:del w:id="4456" w:author="Tran Huan" w:date="2018-11-25T21:59:00Z"/>
                <w:rPrChange w:id="4457" w:author="Tran Huan" w:date="2018-11-25T16:08:00Z">
                  <w:rPr>
                    <w:del w:id="4458" w:author="Tran Huan" w:date="2018-11-25T21:59:00Z"/>
                    <w:lang w:val="en-US"/>
                  </w:rPr>
                </w:rPrChange>
              </w:rPr>
              <w:pPrChange w:id="4459" w:author="phuong vu" w:date="2018-11-23T13:48:00Z">
                <w:pPr>
                  <w:pStyle w:val="ListParagraph"/>
                  <w:spacing w:line="360" w:lineRule="auto"/>
                  <w:ind w:left="0"/>
                </w:pPr>
              </w:pPrChange>
            </w:pPr>
            <w:del w:id="4460" w:author="Tran Huan" w:date="2018-11-25T21:59:00Z">
              <w:r w:rsidRPr="000245EB" w:rsidDel="00096943">
                <w:rPr>
                  <w:rPrChange w:id="4461" w:author="Tran Huan" w:date="2018-11-25T16:08:00Z">
                    <w:rPr>
                      <w:lang w:val="en-US"/>
                    </w:rPr>
                  </w:rPrChange>
                </w:rPr>
                <w:delText>GU_07</w:delText>
              </w:r>
              <w:bookmarkStart w:id="4462" w:name="_Toc530658360"/>
              <w:bookmarkStart w:id="4463" w:name="_Toc530662084"/>
              <w:bookmarkStart w:id="4464" w:name="_Toc530662551"/>
              <w:bookmarkEnd w:id="4462"/>
              <w:bookmarkEnd w:id="4463"/>
              <w:bookmarkEnd w:id="4464"/>
            </w:del>
          </w:p>
        </w:tc>
        <w:tc>
          <w:tcPr>
            <w:tcW w:w="6490" w:type="dxa"/>
          </w:tcPr>
          <w:p w14:paraId="1752FD14" w14:textId="3A5E0A81" w:rsidR="00DF3BEE" w:rsidRPr="006D4C69" w:rsidDel="00096943" w:rsidRDefault="0061684B">
            <w:pPr>
              <w:pStyle w:val="ListParagraph"/>
              <w:spacing w:line="276" w:lineRule="auto"/>
              <w:ind w:left="0"/>
              <w:rPr>
                <w:del w:id="4465" w:author="Tran Huan" w:date="2018-11-25T21:59:00Z"/>
              </w:rPr>
              <w:pPrChange w:id="4466" w:author="phuong vu" w:date="2018-11-23T13:48:00Z">
                <w:pPr>
                  <w:pStyle w:val="ListParagraph"/>
                  <w:spacing w:line="360" w:lineRule="auto"/>
                  <w:ind w:left="0"/>
                </w:pPr>
              </w:pPrChange>
            </w:pPr>
            <w:del w:id="4467" w:author="Tran Huan" w:date="2018-11-25T21:59:00Z">
              <w:r w:rsidRPr="000245EB" w:rsidDel="00096943">
                <w:rPr>
                  <w:rPrChange w:id="4468" w:author="Tran Huan" w:date="2018-11-25T16:08:00Z">
                    <w:rPr>
                      <w:lang w:val="en-US"/>
                    </w:rPr>
                  </w:rPrChange>
                </w:rPr>
                <w:delText>Tìm kiếm đơn hàng</w:delText>
              </w:r>
              <w:bookmarkStart w:id="4469" w:name="_Toc530658361"/>
              <w:bookmarkStart w:id="4470" w:name="_Toc530662085"/>
              <w:bookmarkStart w:id="4471" w:name="_Toc530662552"/>
              <w:bookmarkEnd w:id="4469"/>
              <w:bookmarkEnd w:id="4470"/>
              <w:bookmarkEnd w:id="4471"/>
            </w:del>
          </w:p>
        </w:tc>
        <w:bookmarkStart w:id="4472" w:name="_Toc530658362"/>
        <w:bookmarkStart w:id="4473" w:name="_Toc530662086"/>
        <w:bookmarkStart w:id="4474" w:name="_Toc530662553"/>
        <w:bookmarkEnd w:id="4472"/>
        <w:bookmarkEnd w:id="4473"/>
        <w:bookmarkEnd w:id="4474"/>
      </w:tr>
      <w:tr w:rsidR="00DF3BEE" w:rsidRPr="0041406B" w:rsidDel="00096943" w14:paraId="54A8FDE8" w14:textId="04C6E5F0" w:rsidTr="000C3B2E">
        <w:trPr>
          <w:del w:id="4475" w:author="Tran Huan" w:date="2018-11-25T21:59:00Z"/>
        </w:trPr>
        <w:tc>
          <w:tcPr>
            <w:tcW w:w="708" w:type="dxa"/>
          </w:tcPr>
          <w:p w14:paraId="47F82B63" w14:textId="7140D974" w:rsidR="00DF3BEE" w:rsidRPr="000245EB" w:rsidDel="00096943" w:rsidRDefault="00DF3BEE">
            <w:pPr>
              <w:pStyle w:val="ListParagraph"/>
              <w:spacing w:line="276" w:lineRule="auto"/>
              <w:ind w:left="0"/>
              <w:jc w:val="center"/>
              <w:rPr>
                <w:del w:id="4476" w:author="Tran Huan" w:date="2018-11-25T21:59:00Z"/>
                <w:rPrChange w:id="4477" w:author="Tran Huan" w:date="2018-11-25T16:08:00Z">
                  <w:rPr>
                    <w:del w:id="4478" w:author="Tran Huan" w:date="2018-11-25T21:59:00Z"/>
                    <w:lang w:val="en-US"/>
                  </w:rPr>
                </w:rPrChange>
              </w:rPr>
              <w:pPrChange w:id="4479" w:author="phuong vu" w:date="2018-11-23T13:48:00Z">
                <w:pPr>
                  <w:pStyle w:val="ListParagraph"/>
                  <w:spacing w:line="360" w:lineRule="auto"/>
                  <w:ind w:left="0"/>
                  <w:jc w:val="center"/>
                </w:pPr>
              </w:pPrChange>
            </w:pPr>
            <w:del w:id="4480" w:author="Tran Huan" w:date="2018-11-25T21:59:00Z">
              <w:r w:rsidRPr="000245EB" w:rsidDel="00096943">
                <w:rPr>
                  <w:rPrChange w:id="4481" w:author="Tran Huan" w:date="2018-11-25T16:08:00Z">
                    <w:rPr>
                      <w:lang w:val="en-US"/>
                    </w:rPr>
                  </w:rPrChange>
                </w:rPr>
                <w:delText>8</w:delText>
              </w:r>
              <w:bookmarkStart w:id="4482" w:name="_Toc530658363"/>
              <w:bookmarkStart w:id="4483" w:name="_Toc530662087"/>
              <w:bookmarkStart w:id="4484" w:name="_Toc530662554"/>
              <w:bookmarkEnd w:id="4482"/>
              <w:bookmarkEnd w:id="4483"/>
              <w:bookmarkEnd w:id="4484"/>
            </w:del>
          </w:p>
        </w:tc>
        <w:tc>
          <w:tcPr>
            <w:tcW w:w="1481" w:type="dxa"/>
          </w:tcPr>
          <w:p w14:paraId="16A55FBE" w14:textId="5FE319E5" w:rsidR="00DF3BEE" w:rsidRPr="000245EB" w:rsidDel="00096943" w:rsidRDefault="00DF3BEE">
            <w:pPr>
              <w:pStyle w:val="ListParagraph"/>
              <w:spacing w:line="276" w:lineRule="auto"/>
              <w:ind w:left="0"/>
              <w:rPr>
                <w:del w:id="4485" w:author="Tran Huan" w:date="2018-11-25T21:59:00Z"/>
                <w:rPrChange w:id="4486" w:author="Tran Huan" w:date="2018-11-25T16:08:00Z">
                  <w:rPr>
                    <w:del w:id="4487" w:author="Tran Huan" w:date="2018-11-25T21:59:00Z"/>
                    <w:lang w:val="en-US"/>
                  </w:rPr>
                </w:rPrChange>
              </w:rPr>
              <w:pPrChange w:id="4488" w:author="phuong vu" w:date="2018-11-23T13:48:00Z">
                <w:pPr>
                  <w:pStyle w:val="ListParagraph"/>
                  <w:spacing w:line="360" w:lineRule="auto"/>
                  <w:ind w:left="0"/>
                </w:pPr>
              </w:pPrChange>
            </w:pPr>
            <w:del w:id="4489" w:author="Tran Huan" w:date="2018-11-25T21:59:00Z">
              <w:r w:rsidRPr="000245EB" w:rsidDel="00096943">
                <w:rPr>
                  <w:rPrChange w:id="4490" w:author="Tran Huan" w:date="2018-11-25T16:08:00Z">
                    <w:rPr>
                      <w:lang w:val="en-US"/>
                    </w:rPr>
                  </w:rPrChange>
                </w:rPr>
                <w:delText>GU_08</w:delText>
              </w:r>
              <w:bookmarkStart w:id="4491" w:name="_Toc530658364"/>
              <w:bookmarkStart w:id="4492" w:name="_Toc530662088"/>
              <w:bookmarkStart w:id="4493" w:name="_Toc530662555"/>
              <w:bookmarkEnd w:id="4491"/>
              <w:bookmarkEnd w:id="4492"/>
              <w:bookmarkEnd w:id="4493"/>
            </w:del>
          </w:p>
        </w:tc>
        <w:tc>
          <w:tcPr>
            <w:tcW w:w="6490" w:type="dxa"/>
          </w:tcPr>
          <w:p w14:paraId="6156A947" w14:textId="42C7C46A" w:rsidR="00DF3BEE" w:rsidRPr="0041406B" w:rsidDel="00096943" w:rsidRDefault="00DF3BEE">
            <w:pPr>
              <w:pStyle w:val="ListParagraph"/>
              <w:spacing w:line="276" w:lineRule="auto"/>
              <w:ind w:left="0"/>
              <w:rPr>
                <w:del w:id="4494" w:author="Tran Huan" w:date="2018-11-25T21:59:00Z"/>
              </w:rPr>
              <w:pPrChange w:id="4495" w:author="phuong vu" w:date="2018-11-23T13:48:00Z">
                <w:pPr>
                  <w:pStyle w:val="ListParagraph"/>
                  <w:spacing w:line="360" w:lineRule="auto"/>
                  <w:ind w:left="0"/>
                </w:pPr>
              </w:pPrChange>
            </w:pPr>
            <w:del w:id="4496" w:author="Tran Huan" w:date="2018-11-25T21:59:00Z">
              <w:r w:rsidRPr="006D4C69" w:rsidDel="00096943">
                <w:delText>Đăng nh</w:delText>
              </w:r>
              <w:r w:rsidRPr="0041406B" w:rsidDel="00096943">
                <w:delText>ập</w:delText>
              </w:r>
              <w:bookmarkStart w:id="4497" w:name="_Toc530658365"/>
              <w:bookmarkStart w:id="4498" w:name="_Toc530662089"/>
              <w:bookmarkStart w:id="4499" w:name="_Toc530662556"/>
              <w:bookmarkEnd w:id="4497"/>
              <w:bookmarkEnd w:id="4498"/>
              <w:bookmarkEnd w:id="4499"/>
            </w:del>
          </w:p>
        </w:tc>
        <w:bookmarkStart w:id="4500" w:name="_Toc530658366"/>
        <w:bookmarkStart w:id="4501" w:name="_Toc530662090"/>
        <w:bookmarkStart w:id="4502" w:name="_Toc530662557"/>
        <w:bookmarkEnd w:id="4500"/>
        <w:bookmarkEnd w:id="4501"/>
        <w:bookmarkEnd w:id="4502"/>
      </w:tr>
      <w:tr w:rsidR="00DF3BEE" w:rsidRPr="0041406B" w:rsidDel="00096943" w14:paraId="73599D23" w14:textId="3C817B78" w:rsidTr="000C3B2E">
        <w:trPr>
          <w:del w:id="4503" w:author="Tran Huan" w:date="2018-11-25T21:59:00Z"/>
        </w:trPr>
        <w:tc>
          <w:tcPr>
            <w:tcW w:w="708" w:type="dxa"/>
          </w:tcPr>
          <w:p w14:paraId="72218372" w14:textId="5D6FC9FB" w:rsidR="00DF3BEE" w:rsidRPr="000245EB" w:rsidDel="00096943" w:rsidRDefault="00DF3BEE">
            <w:pPr>
              <w:pStyle w:val="ListParagraph"/>
              <w:spacing w:line="276" w:lineRule="auto"/>
              <w:ind w:left="0"/>
              <w:jc w:val="center"/>
              <w:rPr>
                <w:del w:id="4504" w:author="Tran Huan" w:date="2018-11-25T21:59:00Z"/>
                <w:rPrChange w:id="4505" w:author="Tran Huan" w:date="2018-11-25T16:08:00Z">
                  <w:rPr>
                    <w:del w:id="4506" w:author="Tran Huan" w:date="2018-11-25T21:59:00Z"/>
                    <w:lang w:val="en-US"/>
                  </w:rPr>
                </w:rPrChange>
              </w:rPr>
              <w:pPrChange w:id="4507" w:author="phuong vu" w:date="2018-11-23T13:48:00Z">
                <w:pPr>
                  <w:pStyle w:val="ListParagraph"/>
                  <w:spacing w:line="360" w:lineRule="auto"/>
                  <w:ind w:left="0"/>
                  <w:jc w:val="center"/>
                </w:pPr>
              </w:pPrChange>
            </w:pPr>
            <w:del w:id="4508" w:author="Tran Huan" w:date="2018-11-25T21:59:00Z">
              <w:r w:rsidRPr="000245EB" w:rsidDel="00096943">
                <w:rPr>
                  <w:rPrChange w:id="4509" w:author="Tran Huan" w:date="2018-11-25T16:08:00Z">
                    <w:rPr>
                      <w:lang w:val="en-US"/>
                    </w:rPr>
                  </w:rPrChange>
                </w:rPr>
                <w:delText>9</w:delText>
              </w:r>
              <w:bookmarkStart w:id="4510" w:name="_Toc530658367"/>
              <w:bookmarkStart w:id="4511" w:name="_Toc530662091"/>
              <w:bookmarkStart w:id="4512" w:name="_Toc530662558"/>
              <w:bookmarkEnd w:id="4510"/>
              <w:bookmarkEnd w:id="4511"/>
              <w:bookmarkEnd w:id="4512"/>
            </w:del>
          </w:p>
        </w:tc>
        <w:tc>
          <w:tcPr>
            <w:tcW w:w="1481" w:type="dxa"/>
          </w:tcPr>
          <w:p w14:paraId="0ABCA846" w14:textId="24A478F4" w:rsidR="00DF3BEE" w:rsidRPr="000245EB" w:rsidDel="00096943" w:rsidRDefault="00DF3BEE">
            <w:pPr>
              <w:pStyle w:val="ListParagraph"/>
              <w:spacing w:line="276" w:lineRule="auto"/>
              <w:ind w:left="0"/>
              <w:rPr>
                <w:del w:id="4513" w:author="Tran Huan" w:date="2018-11-25T21:59:00Z"/>
                <w:rPrChange w:id="4514" w:author="Tran Huan" w:date="2018-11-25T16:08:00Z">
                  <w:rPr>
                    <w:del w:id="4515" w:author="Tran Huan" w:date="2018-11-25T21:59:00Z"/>
                    <w:lang w:val="en-US"/>
                  </w:rPr>
                </w:rPrChange>
              </w:rPr>
              <w:pPrChange w:id="4516" w:author="phuong vu" w:date="2018-11-23T13:48:00Z">
                <w:pPr>
                  <w:pStyle w:val="ListParagraph"/>
                  <w:spacing w:line="360" w:lineRule="auto"/>
                  <w:ind w:left="0"/>
                </w:pPr>
              </w:pPrChange>
            </w:pPr>
            <w:del w:id="4517" w:author="Tran Huan" w:date="2018-11-25T21:59:00Z">
              <w:r w:rsidRPr="000245EB" w:rsidDel="00096943">
                <w:rPr>
                  <w:rPrChange w:id="4518" w:author="Tran Huan" w:date="2018-11-25T16:08:00Z">
                    <w:rPr>
                      <w:lang w:val="en-US"/>
                    </w:rPr>
                  </w:rPrChange>
                </w:rPr>
                <w:delText>GU_09</w:delText>
              </w:r>
              <w:bookmarkStart w:id="4519" w:name="_Toc530658368"/>
              <w:bookmarkStart w:id="4520" w:name="_Toc530662092"/>
              <w:bookmarkStart w:id="4521" w:name="_Toc530662559"/>
              <w:bookmarkEnd w:id="4519"/>
              <w:bookmarkEnd w:id="4520"/>
              <w:bookmarkEnd w:id="4521"/>
            </w:del>
          </w:p>
        </w:tc>
        <w:tc>
          <w:tcPr>
            <w:tcW w:w="6490" w:type="dxa"/>
          </w:tcPr>
          <w:p w14:paraId="029042A6" w14:textId="08017F68" w:rsidR="00DF3BEE" w:rsidRPr="0041406B" w:rsidDel="00096943" w:rsidRDefault="00DF3BEE">
            <w:pPr>
              <w:pStyle w:val="ListParagraph"/>
              <w:keepNext/>
              <w:spacing w:line="276" w:lineRule="auto"/>
              <w:ind w:left="0"/>
              <w:rPr>
                <w:del w:id="4522" w:author="Tran Huan" w:date="2018-11-25T21:59:00Z"/>
              </w:rPr>
              <w:pPrChange w:id="4523" w:author="phuong vu" w:date="2018-11-23T13:48:00Z">
                <w:pPr>
                  <w:pStyle w:val="ListParagraph"/>
                  <w:keepNext/>
                  <w:spacing w:line="360" w:lineRule="auto"/>
                  <w:ind w:left="0"/>
                </w:pPr>
              </w:pPrChange>
            </w:pPr>
            <w:del w:id="4524" w:author="Tran Huan" w:date="2018-11-25T21:59:00Z">
              <w:r w:rsidRPr="006D4C69" w:rsidDel="00096943">
                <w:delText>Đăng xu</w:delText>
              </w:r>
              <w:r w:rsidRPr="0041406B" w:rsidDel="00096943">
                <w:delText>ất</w:delText>
              </w:r>
              <w:bookmarkStart w:id="4525" w:name="_Toc530658369"/>
              <w:bookmarkStart w:id="4526" w:name="_Toc530662093"/>
              <w:bookmarkStart w:id="4527" w:name="_Toc530662560"/>
              <w:bookmarkEnd w:id="4525"/>
              <w:bookmarkEnd w:id="4526"/>
              <w:bookmarkEnd w:id="4527"/>
            </w:del>
          </w:p>
        </w:tc>
        <w:bookmarkStart w:id="4528" w:name="_Toc530658370"/>
        <w:bookmarkStart w:id="4529" w:name="_Toc530662094"/>
        <w:bookmarkStart w:id="4530" w:name="_Toc530662561"/>
        <w:bookmarkEnd w:id="4528"/>
        <w:bookmarkEnd w:id="4529"/>
        <w:bookmarkEnd w:id="4530"/>
      </w:tr>
      <w:tr w:rsidR="008751C8" w:rsidRPr="0041406B" w:rsidDel="00096943" w14:paraId="2C54224F" w14:textId="2C2A9A0C" w:rsidTr="000C3B2E">
        <w:trPr>
          <w:del w:id="4531" w:author="Tran Huan" w:date="2018-11-25T21:59:00Z"/>
        </w:trPr>
        <w:tc>
          <w:tcPr>
            <w:tcW w:w="708" w:type="dxa"/>
          </w:tcPr>
          <w:p w14:paraId="64FC987F" w14:textId="4E6A7765" w:rsidR="008751C8" w:rsidRPr="000245EB" w:rsidDel="00096943" w:rsidRDefault="008751C8">
            <w:pPr>
              <w:pStyle w:val="ListParagraph"/>
              <w:spacing w:line="276" w:lineRule="auto"/>
              <w:ind w:left="0"/>
              <w:jc w:val="center"/>
              <w:rPr>
                <w:del w:id="4532" w:author="Tran Huan" w:date="2018-11-25T21:59:00Z"/>
                <w:rPrChange w:id="4533" w:author="Tran Huan" w:date="2018-11-25T16:08:00Z">
                  <w:rPr>
                    <w:del w:id="4534" w:author="Tran Huan" w:date="2018-11-25T21:59:00Z"/>
                    <w:lang w:val="en-US"/>
                  </w:rPr>
                </w:rPrChange>
              </w:rPr>
              <w:pPrChange w:id="4535" w:author="phuong vu" w:date="2018-11-23T13:48:00Z">
                <w:pPr>
                  <w:pStyle w:val="ListParagraph"/>
                  <w:spacing w:line="360" w:lineRule="auto"/>
                  <w:ind w:left="0"/>
                  <w:jc w:val="center"/>
                </w:pPr>
              </w:pPrChange>
            </w:pPr>
            <w:del w:id="4536" w:author="Tran Huan" w:date="2018-11-25T21:59:00Z">
              <w:r w:rsidRPr="000245EB" w:rsidDel="00096943">
                <w:rPr>
                  <w:rPrChange w:id="4537" w:author="Tran Huan" w:date="2018-11-25T16:08:00Z">
                    <w:rPr>
                      <w:lang w:val="en-US"/>
                    </w:rPr>
                  </w:rPrChange>
                </w:rPr>
                <w:delText>10</w:delText>
              </w:r>
              <w:bookmarkStart w:id="4538" w:name="_Toc530658371"/>
              <w:bookmarkStart w:id="4539" w:name="_Toc530662095"/>
              <w:bookmarkStart w:id="4540" w:name="_Toc530662562"/>
              <w:bookmarkEnd w:id="4538"/>
              <w:bookmarkEnd w:id="4539"/>
              <w:bookmarkEnd w:id="4540"/>
            </w:del>
          </w:p>
        </w:tc>
        <w:tc>
          <w:tcPr>
            <w:tcW w:w="1481" w:type="dxa"/>
          </w:tcPr>
          <w:p w14:paraId="49733C25" w14:textId="65733E7F" w:rsidR="008751C8" w:rsidRPr="000245EB" w:rsidDel="00096943" w:rsidRDefault="008751C8">
            <w:pPr>
              <w:pStyle w:val="ListParagraph"/>
              <w:spacing w:line="276" w:lineRule="auto"/>
              <w:ind w:left="0"/>
              <w:rPr>
                <w:del w:id="4541" w:author="Tran Huan" w:date="2018-11-25T21:59:00Z"/>
                <w:rPrChange w:id="4542" w:author="Tran Huan" w:date="2018-11-25T16:08:00Z">
                  <w:rPr>
                    <w:del w:id="4543" w:author="Tran Huan" w:date="2018-11-25T21:59:00Z"/>
                    <w:lang w:val="en-US"/>
                  </w:rPr>
                </w:rPrChange>
              </w:rPr>
              <w:pPrChange w:id="4544" w:author="phuong vu" w:date="2018-11-23T13:48:00Z">
                <w:pPr>
                  <w:pStyle w:val="ListParagraph"/>
                  <w:spacing w:line="360" w:lineRule="auto"/>
                  <w:ind w:left="0"/>
                </w:pPr>
              </w:pPrChange>
            </w:pPr>
            <w:del w:id="4545" w:author="Tran Huan" w:date="2018-11-25T21:59:00Z">
              <w:r w:rsidRPr="000245EB" w:rsidDel="00096943">
                <w:rPr>
                  <w:rPrChange w:id="4546" w:author="Tran Huan" w:date="2018-11-25T16:08:00Z">
                    <w:rPr>
                      <w:lang w:val="en-US"/>
                    </w:rPr>
                  </w:rPrChange>
                </w:rPr>
                <w:delText>GU_10</w:delText>
              </w:r>
              <w:bookmarkStart w:id="4547" w:name="_Toc530658372"/>
              <w:bookmarkStart w:id="4548" w:name="_Toc530662096"/>
              <w:bookmarkStart w:id="4549" w:name="_Toc530662563"/>
              <w:bookmarkEnd w:id="4547"/>
              <w:bookmarkEnd w:id="4548"/>
              <w:bookmarkEnd w:id="4549"/>
            </w:del>
          </w:p>
        </w:tc>
        <w:tc>
          <w:tcPr>
            <w:tcW w:w="6490" w:type="dxa"/>
          </w:tcPr>
          <w:p w14:paraId="64D72285" w14:textId="2CA0B41D" w:rsidR="008751C8" w:rsidRPr="000245EB" w:rsidDel="00096943" w:rsidRDefault="008751C8">
            <w:pPr>
              <w:pStyle w:val="ListParagraph"/>
              <w:keepNext/>
              <w:spacing w:line="276" w:lineRule="auto"/>
              <w:ind w:left="0"/>
              <w:rPr>
                <w:del w:id="4550" w:author="Tran Huan" w:date="2018-11-25T21:59:00Z"/>
                <w:rPrChange w:id="4551" w:author="Tran Huan" w:date="2018-11-25T16:08:00Z">
                  <w:rPr>
                    <w:del w:id="4552" w:author="Tran Huan" w:date="2018-11-25T21:59:00Z"/>
                    <w:lang w:val="en-US"/>
                  </w:rPr>
                </w:rPrChange>
              </w:rPr>
              <w:pPrChange w:id="4553" w:author="phuong vu" w:date="2018-11-23T13:48:00Z">
                <w:pPr>
                  <w:pStyle w:val="ListParagraph"/>
                  <w:keepNext/>
                  <w:spacing w:line="360" w:lineRule="auto"/>
                  <w:ind w:left="0"/>
                </w:pPr>
              </w:pPrChange>
            </w:pPr>
            <w:del w:id="4554" w:author="Tran Huan" w:date="2018-11-25T21:59:00Z">
              <w:r w:rsidRPr="000245EB" w:rsidDel="00096943">
                <w:rPr>
                  <w:rPrChange w:id="4555" w:author="Tran Huan" w:date="2018-11-25T16:08:00Z">
                    <w:rPr>
                      <w:lang w:val="en-US"/>
                    </w:rPr>
                  </w:rPrChange>
                </w:rPr>
                <w:delText>Đăng kí tài khoản khách hàng</w:delText>
              </w:r>
              <w:bookmarkStart w:id="4556" w:name="_Toc530658373"/>
              <w:bookmarkStart w:id="4557" w:name="_Toc530662097"/>
              <w:bookmarkStart w:id="4558" w:name="_Toc530662564"/>
              <w:bookmarkEnd w:id="4556"/>
              <w:bookmarkEnd w:id="4557"/>
              <w:bookmarkEnd w:id="4558"/>
            </w:del>
          </w:p>
        </w:tc>
        <w:bookmarkStart w:id="4559" w:name="_Toc530658374"/>
        <w:bookmarkStart w:id="4560" w:name="_Toc530662098"/>
        <w:bookmarkStart w:id="4561" w:name="_Toc530662565"/>
        <w:bookmarkEnd w:id="4559"/>
        <w:bookmarkEnd w:id="4560"/>
        <w:bookmarkEnd w:id="4561"/>
      </w:tr>
    </w:tbl>
    <w:p w14:paraId="720495BC" w14:textId="66CB7B5B" w:rsidR="005F1A0B" w:rsidRPr="000245EB" w:rsidDel="00096943" w:rsidRDefault="00DF3BEE">
      <w:pPr>
        <w:pStyle w:val="Caption"/>
        <w:spacing w:line="276" w:lineRule="auto"/>
        <w:rPr>
          <w:del w:id="4562" w:author="Tran Huan" w:date="2018-11-25T21:59:00Z"/>
          <w:szCs w:val="26"/>
          <w:rPrChange w:id="4563" w:author="Tran Huan" w:date="2018-11-25T16:08:00Z">
            <w:rPr>
              <w:del w:id="4564" w:author="Tran Huan" w:date="2018-11-25T21:59:00Z"/>
              <w:lang w:val="en-US"/>
            </w:rPr>
          </w:rPrChange>
        </w:rPr>
        <w:pPrChange w:id="4565" w:author="phuong vu" w:date="2018-11-23T13:48:00Z">
          <w:pPr>
            <w:pStyle w:val="Caption"/>
            <w:spacing w:line="276" w:lineRule="auto"/>
          </w:pPr>
        </w:pPrChange>
      </w:pPr>
      <w:del w:id="4566" w:author="Tran Huan" w:date="2018-11-25T21:59:00Z">
        <w:r w:rsidRPr="0041406B" w:rsidDel="00096943">
          <w:rPr>
            <w:i/>
            <w:iCs w:val="0"/>
          </w:rPr>
          <w:delText>Bảng</w:delText>
        </w:r>
        <w:r w:rsidR="00152290" w:rsidRPr="000245EB" w:rsidDel="00096943">
          <w:rPr>
            <w:iCs w:val="0"/>
            <w:rPrChange w:id="4567" w:author="Tran Huan" w:date="2018-11-25T16:08:00Z">
              <w:rPr>
                <w:lang w:val="en-US"/>
              </w:rPr>
            </w:rPrChange>
          </w:rPr>
          <w:delText xml:space="preserve"> 3</w:delText>
        </w:r>
        <w:r w:rsidRPr="000245EB" w:rsidDel="00096943">
          <w:rPr>
            <w:iCs w:val="0"/>
            <w:rPrChange w:id="4568" w:author="Tran Huan" w:date="2018-11-25T16:08:00Z">
              <w:rPr>
                <w:lang w:val="en-US"/>
              </w:rPr>
            </w:rPrChange>
          </w:rPr>
          <w:delText>.1 Các chức năng hệ thống</w:delText>
        </w:r>
        <w:bookmarkStart w:id="4569" w:name="_Toc530658375"/>
        <w:bookmarkStart w:id="4570" w:name="_Toc530662099"/>
        <w:bookmarkStart w:id="4571" w:name="_Toc530662566"/>
        <w:bookmarkEnd w:id="4569"/>
        <w:bookmarkEnd w:id="4570"/>
        <w:bookmarkEnd w:id="4571"/>
      </w:del>
    </w:p>
    <w:p w14:paraId="31562104" w14:textId="2A137295" w:rsidR="00EC1917" w:rsidRPr="000245EB" w:rsidDel="00096943" w:rsidRDefault="00EC1917">
      <w:pPr>
        <w:pStyle w:val="Heading3"/>
        <w:spacing w:line="276" w:lineRule="auto"/>
        <w:rPr>
          <w:del w:id="4572" w:author="Tran Huan" w:date="2018-11-25T21:59:00Z"/>
          <w:lang w:val="vi-VN"/>
          <w:rPrChange w:id="4573" w:author="Tran Huan" w:date="2018-11-25T16:08:00Z">
            <w:rPr>
              <w:del w:id="4574" w:author="Tran Huan" w:date="2018-11-25T21:59:00Z"/>
            </w:rPr>
          </w:rPrChange>
        </w:rPr>
        <w:pPrChange w:id="4575" w:author="phuong vu" w:date="2018-11-23T13:48:00Z">
          <w:pPr>
            <w:pStyle w:val="Heading3"/>
          </w:pPr>
        </w:pPrChange>
      </w:pPr>
      <w:del w:id="4576" w:author="Tran Huan" w:date="2018-11-25T21:59:00Z">
        <w:r w:rsidRPr="000245EB" w:rsidDel="00096943">
          <w:rPr>
            <w:b w:val="0"/>
            <w:lang w:val="vi-VN"/>
            <w:rPrChange w:id="4577" w:author="Tran Huan" w:date="2018-11-25T16:08:00Z">
              <w:rPr>
                <w:b w:val="0"/>
              </w:rPr>
            </w:rPrChange>
          </w:rPr>
          <w:delText>Đặc điểm người dùng</w:delText>
        </w:r>
        <w:bookmarkStart w:id="4578" w:name="_Toc530658376"/>
        <w:bookmarkStart w:id="4579" w:name="_Toc530662100"/>
        <w:bookmarkStart w:id="4580" w:name="_Toc530662567"/>
        <w:bookmarkEnd w:id="4578"/>
        <w:bookmarkEnd w:id="4579"/>
        <w:bookmarkEnd w:id="4580"/>
      </w:del>
    </w:p>
    <w:p w14:paraId="4B41CE88" w14:textId="38139B2E" w:rsidR="003547FD" w:rsidRPr="000245EB" w:rsidDel="00096943" w:rsidRDefault="003547FD">
      <w:pPr>
        <w:spacing w:line="276" w:lineRule="auto"/>
        <w:rPr>
          <w:del w:id="4581" w:author="Tran Huan" w:date="2018-11-25T21:59:00Z"/>
          <w:rPrChange w:id="4582" w:author="Tran Huan" w:date="2018-11-25T16:08:00Z">
            <w:rPr>
              <w:del w:id="4583" w:author="Tran Huan" w:date="2018-11-25T21:59:00Z"/>
              <w:lang w:val="en-US"/>
            </w:rPr>
          </w:rPrChange>
        </w:rPr>
        <w:pPrChange w:id="4584" w:author="phuong vu" w:date="2018-11-23T13:48:00Z">
          <w:pPr/>
        </w:pPrChange>
      </w:pPr>
      <w:del w:id="4585" w:author="Tran Huan" w:date="2018-11-25T21:59:00Z">
        <w:r w:rsidRPr="000245EB" w:rsidDel="00096943">
          <w:rPr>
            <w:rPrChange w:id="4586" w:author="Tran Huan" w:date="2018-11-25T16:08:00Z">
              <w:rPr>
                <w:lang w:val="en-US"/>
              </w:rPr>
            </w:rPrChange>
          </w:rPr>
          <w:tab/>
          <w:delText>Hệ thống bao gồm 2 nhóm người dùng chính: Nhân viên cửa hàng và khách hàng:</w:delText>
        </w:r>
        <w:bookmarkStart w:id="4587" w:name="_Toc530658377"/>
        <w:bookmarkStart w:id="4588" w:name="_Toc530662101"/>
        <w:bookmarkStart w:id="4589" w:name="_Toc530662568"/>
        <w:bookmarkEnd w:id="4587"/>
        <w:bookmarkEnd w:id="4588"/>
        <w:bookmarkEnd w:id="4589"/>
      </w:del>
    </w:p>
    <w:p w14:paraId="6C7CCA74" w14:textId="6CA687B2" w:rsidR="003547FD" w:rsidRPr="000245EB" w:rsidDel="00096943" w:rsidRDefault="003547FD">
      <w:pPr>
        <w:spacing w:line="276" w:lineRule="auto"/>
        <w:rPr>
          <w:del w:id="4590" w:author="Tran Huan" w:date="2018-11-25T21:59:00Z"/>
          <w:rPrChange w:id="4591" w:author="Tran Huan" w:date="2018-11-25T16:08:00Z">
            <w:rPr>
              <w:del w:id="4592" w:author="Tran Huan" w:date="2018-11-25T21:59:00Z"/>
              <w:lang w:val="en-US"/>
            </w:rPr>
          </w:rPrChange>
        </w:rPr>
        <w:pPrChange w:id="4593" w:author="phuong vu" w:date="2018-11-23T13:48:00Z">
          <w:pPr/>
        </w:pPrChange>
      </w:pPr>
      <w:del w:id="4594" w:author="Tran Huan" w:date="2018-11-25T21:59:00Z">
        <w:r w:rsidRPr="000245EB" w:rsidDel="00096943">
          <w:rPr>
            <w:rPrChange w:id="4595" w:author="Tran Huan" w:date="2018-11-25T16:08:00Z">
              <w:rPr>
                <w:lang w:val="en-US"/>
              </w:rPr>
            </w:rPrChange>
          </w:rPr>
          <w:tab/>
          <w:delText xml:space="preserve">- </w:delText>
        </w:r>
        <w:r w:rsidRPr="000245EB" w:rsidDel="00096943">
          <w:rPr>
            <w:i/>
            <w:rPrChange w:id="4596" w:author="Tran Huan" w:date="2018-11-25T16:08:00Z">
              <w:rPr>
                <w:i/>
                <w:lang w:val="en-US"/>
              </w:rPr>
            </w:rPrChange>
          </w:rPr>
          <w:delText xml:space="preserve">Nhân viên cửa hàng: </w:delText>
        </w:r>
        <w:r w:rsidRPr="000245EB" w:rsidDel="00096943">
          <w:rPr>
            <w:rPrChange w:id="4597" w:author="Tran Huan" w:date="2018-11-25T16:08:00Z">
              <w:rPr>
                <w:lang w:val="en-US"/>
              </w:rPr>
            </w:rPrChange>
          </w:rPr>
          <w:delText>Để đáp ứng các khâu trong việc xử lí đơn hàng, nhận viên cửa hàng được chia làm ba loại nhận viên chính:</w:delText>
        </w:r>
        <w:bookmarkStart w:id="4598" w:name="_Toc530658378"/>
        <w:bookmarkStart w:id="4599" w:name="_Toc530662102"/>
        <w:bookmarkStart w:id="4600" w:name="_Toc530662569"/>
        <w:bookmarkEnd w:id="4598"/>
        <w:bookmarkEnd w:id="4599"/>
        <w:bookmarkEnd w:id="4600"/>
      </w:del>
    </w:p>
    <w:p w14:paraId="095301E6" w14:textId="5B7CBCBC" w:rsidR="003547FD" w:rsidRPr="000245EB" w:rsidDel="00096943" w:rsidRDefault="003547FD">
      <w:pPr>
        <w:spacing w:line="276" w:lineRule="auto"/>
        <w:rPr>
          <w:del w:id="4601" w:author="Tran Huan" w:date="2018-11-25T21:59:00Z"/>
          <w:rPrChange w:id="4602" w:author="Tran Huan" w:date="2018-11-25T16:08:00Z">
            <w:rPr>
              <w:del w:id="4603" w:author="Tran Huan" w:date="2018-11-25T21:59:00Z"/>
              <w:lang w:val="en-US"/>
            </w:rPr>
          </w:rPrChange>
        </w:rPr>
        <w:pPrChange w:id="4604" w:author="phuong vu" w:date="2018-11-23T13:48:00Z">
          <w:pPr/>
        </w:pPrChange>
      </w:pPr>
      <w:del w:id="4605" w:author="Tran Huan" w:date="2018-11-25T21:59:00Z">
        <w:r w:rsidRPr="000245EB" w:rsidDel="00096943">
          <w:rPr>
            <w:rPrChange w:id="4606" w:author="Tran Huan" w:date="2018-11-25T16:08:00Z">
              <w:rPr>
                <w:lang w:val="en-US"/>
              </w:rPr>
            </w:rPrChange>
          </w:rPr>
          <w:tab/>
        </w:r>
        <w:r w:rsidRPr="000245EB" w:rsidDel="00096943">
          <w:rPr>
            <w:rPrChange w:id="4607" w:author="Tran Huan" w:date="2018-11-25T16:08:00Z">
              <w:rPr>
                <w:lang w:val="en-US"/>
              </w:rPr>
            </w:rPrChange>
          </w:rPr>
          <w:tab/>
          <w:delText xml:space="preserve">+ </w:delText>
        </w:r>
        <w:r w:rsidRPr="000245EB" w:rsidDel="00096943">
          <w:rPr>
            <w:i/>
            <w:rPrChange w:id="4608" w:author="Tran Huan" w:date="2018-11-25T16:08:00Z">
              <w:rPr>
                <w:i/>
                <w:lang w:val="en-US"/>
              </w:rPr>
            </w:rPrChange>
          </w:rPr>
          <w:delText xml:space="preserve">Nhân viên quản lí đơn hàng: </w:delText>
        </w:r>
        <w:r w:rsidRPr="000245EB" w:rsidDel="00096943">
          <w:rPr>
            <w:rPrChange w:id="4609" w:author="Tran Huan" w:date="2018-11-25T16:08:00Z">
              <w:rPr>
                <w:lang w:val="en-US"/>
              </w:rPr>
            </w:rPrChange>
          </w:rPr>
          <w:delText xml:space="preserve">Là người dùng hiện tại có nhiều quyền </w:delText>
        </w:r>
        <w:r w:rsidRPr="000245EB" w:rsidDel="00096943">
          <w:rPr>
            <w:rPrChange w:id="4610" w:author="Tran Huan" w:date="2018-11-25T16:08:00Z">
              <w:rPr>
                <w:lang w:val="en-US"/>
              </w:rPr>
            </w:rPrChange>
          </w:rPr>
          <w:tab/>
          <w:delText xml:space="preserve">nhất trong việc quyết định xử lí đơn </w:delText>
        </w:r>
        <w:r w:rsidR="00540AD2" w:rsidRPr="000245EB" w:rsidDel="00096943">
          <w:rPr>
            <w:rPrChange w:id="4611" w:author="Tran Huan" w:date="2018-11-25T16:08:00Z">
              <w:rPr>
                <w:lang w:val="en-US"/>
              </w:rPr>
            </w:rPrChange>
          </w:rPr>
          <w:delText>hang với mã là STAFF_01.</w:delText>
        </w:r>
        <w:bookmarkStart w:id="4612" w:name="_Toc530658379"/>
        <w:bookmarkStart w:id="4613" w:name="_Toc530662103"/>
        <w:bookmarkStart w:id="4614" w:name="_Toc530662570"/>
        <w:bookmarkEnd w:id="4612"/>
        <w:bookmarkEnd w:id="4613"/>
        <w:bookmarkEnd w:id="4614"/>
      </w:del>
    </w:p>
    <w:p w14:paraId="7CBD1CF7" w14:textId="492E1F52" w:rsidR="003547FD" w:rsidRPr="000245EB" w:rsidDel="00096943" w:rsidRDefault="003547FD">
      <w:pPr>
        <w:spacing w:line="276" w:lineRule="auto"/>
        <w:ind w:left="720"/>
        <w:rPr>
          <w:del w:id="4615" w:author="Tran Huan" w:date="2018-11-25T21:59:00Z"/>
          <w:rPrChange w:id="4616" w:author="Tran Huan" w:date="2018-11-25T16:08:00Z">
            <w:rPr>
              <w:del w:id="4617" w:author="Tran Huan" w:date="2018-11-25T21:59:00Z"/>
              <w:lang w:val="en-US"/>
            </w:rPr>
          </w:rPrChange>
        </w:rPr>
        <w:pPrChange w:id="4618" w:author="phuong vu" w:date="2018-11-23T13:48:00Z">
          <w:pPr>
            <w:ind w:left="720"/>
          </w:pPr>
        </w:pPrChange>
      </w:pPr>
      <w:del w:id="4619" w:author="Tran Huan" w:date="2018-11-25T21:59:00Z">
        <w:r w:rsidRPr="000245EB" w:rsidDel="00096943">
          <w:rPr>
            <w:rPrChange w:id="4620" w:author="Tran Huan" w:date="2018-11-25T16:08:00Z">
              <w:rPr>
                <w:lang w:val="en-US"/>
              </w:rPr>
            </w:rPrChange>
          </w:rPr>
          <w:tab/>
          <w:delText xml:space="preserve">+ </w:delText>
        </w:r>
        <w:r w:rsidRPr="000245EB" w:rsidDel="00096943">
          <w:rPr>
            <w:i/>
            <w:rPrChange w:id="4621" w:author="Tran Huan" w:date="2018-11-25T16:08:00Z">
              <w:rPr>
                <w:i/>
                <w:lang w:val="en-US"/>
              </w:rPr>
            </w:rPrChange>
          </w:rPr>
          <w:delText xml:space="preserve">Nhân viên xử lí đơn hàng: </w:delText>
        </w:r>
        <w:r w:rsidRPr="000245EB" w:rsidDel="00096943">
          <w:rPr>
            <w:rPrChange w:id="4622" w:author="Tran Huan" w:date="2018-11-25T16:08:00Z">
              <w:rPr>
                <w:lang w:val="en-US"/>
              </w:rPr>
            </w:rPrChange>
          </w:rPr>
          <w:delText xml:space="preserve">Là người có nhiệm vụ cập nhật trạng thái đơn hàng khi bắt đầu xử lí đơn hàng cũng như sau khi hoàn tất đơn </w:delText>
        </w:r>
        <w:r w:rsidR="00540AD2" w:rsidRPr="000245EB" w:rsidDel="00096943">
          <w:rPr>
            <w:rPrChange w:id="4623" w:author="Tran Huan" w:date="2018-11-25T16:08:00Z">
              <w:rPr>
                <w:lang w:val="en-US"/>
              </w:rPr>
            </w:rPrChange>
          </w:rPr>
          <w:delText>hàng với mã là STAFF_02</w:delText>
        </w:r>
        <w:r w:rsidRPr="000245EB" w:rsidDel="00096943">
          <w:rPr>
            <w:rPrChange w:id="4624" w:author="Tran Huan" w:date="2018-11-25T16:08:00Z">
              <w:rPr>
                <w:lang w:val="en-US"/>
              </w:rPr>
            </w:rPrChange>
          </w:rPr>
          <w:delText>.</w:delText>
        </w:r>
        <w:bookmarkStart w:id="4625" w:name="_Toc530658380"/>
        <w:bookmarkStart w:id="4626" w:name="_Toc530662104"/>
        <w:bookmarkStart w:id="4627" w:name="_Toc530662571"/>
        <w:bookmarkEnd w:id="4625"/>
        <w:bookmarkEnd w:id="4626"/>
        <w:bookmarkEnd w:id="4627"/>
      </w:del>
    </w:p>
    <w:p w14:paraId="625BA7AF" w14:textId="39B1DF13" w:rsidR="003547FD" w:rsidRPr="000245EB" w:rsidDel="00096943" w:rsidRDefault="003547FD">
      <w:pPr>
        <w:spacing w:line="276" w:lineRule="auto"/>
        <w:ind w:left="720"/>
        <w:rPr>
          <w:del w:id="4628" w:author="Tran Huan" w:date="2018-11-25T21:59:00Z"/>
          <w:rPrChange w:id="4629" w:author="Tran Huan" w:date="2018-11-25T16:08:00Z">
            <w:rPr>
              <w:del w:id="4630" w:author="Tran Huan" w:date="2018-11-25T21:59:00Z"/>
              <w:lang w:val="en-US"/>
            </w:rPr>
          </w:rPrChange>
        </w:rPr>
        <w:pPrChange w:id="4631" w:author="phuong vu" w:date="2018-11-23T13:48:00Z">
          <w:pPr>
            <w:ind w:left="720"/>
          </w:pPr>
        </w:pPrChange>
      </w:pPr>
      <w:del w:id="4632" w:author="Tran Huan" w:date="2018-11-25T21:59:00Z">
        <w:r w:rsidRPr="000245EB" w:rsidDel="00096943">
          <w:rPr>
            <w:rPrChange w:id="4633" w:author="Tran Huan" w:date="2018-11-25T16:08:00Z">
              <w:rPr>
                <w:lang w:val="en-US"/>
              </w:rPr>
            </w:rPrChange>
          </w:rPr>
          <w:tab/>
          <w:delText xml:space="preserve">+ </w:delText>
        </w:r>
        <w:r w:rsidRPr="000245EB" w:rsidDel="00096943">
          <w:rPr>
            <w:i/>
            <w:rPrChange w:id="4634" w:author="Tran Huan" w:date="2018-11-25T16:08:00Z">
              <w:rPr>
                <w:i/>
                <w:lang w:val="en-US"/>
              </w:rPr>
            </w:rPrChange>
          </w:rPr>
          <w:delText xml:space="preserve">Nhân viên </w:delText>
        </w:r>
        <w:r w:rsidR="00132D92" w:rsidRPr="000245EB" w:rsidDel="00096943">
          <w:rPr>
            <w:i/>
            <w:rPrChange w:id="4635" w:author="Tran Huan" w:date="2018-11-25T16:08:00Z">
              <w:rPr>
                <w:i/>
                <w:lang w:val="en-US"/>
              </w:rPr>
            </w:rPrChange>
          </w:rPr>
          <w:delText>nhận</w:delText>
        </w:r>
        <w:r w:rsidRPr="000245EB" w:rsidDel="00096943">
          <w:rPr>
            <w:i/>
            <w:rPrChange w:id="4636" w:author="Tran Huan" w:date="2018-11-25T16:08:00Z">
              <w:rPr>
                <w:i/>
                <w:lang w:val="en-US"/>
              </w:rPr>
            </w:rPrChange>
          </w:rPr>
          <w:delText xml:space="preserve"> và trả quần áo:</w:delText>
        </w:r>
        <w:r w:rsidR="00132D92" w:rsidRPr="000245EB" w:rsidDel="00096943">
          <w:rPr>
            <w:rPrChange w:id="4637" w:author="Tran Huan" w:date="2018-11-25T16:08: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0245EB" w:rsidDel="00096943">
          <w:rPr>
            <w:rPrChange w:id="4638" w:author="Tran Huan" w:date="2018-11-25T16:08:00Z">
              <w:rPr>
                <w:lang w:val="en-US"/>
              </w:rPr>
            </w:rPrChange>
          </w:rPr>
          <w:delText>hang với mã là STAFF_03</w:delText>
        </w:r>
        <w:r w:rsidR="00132D92" w:rsidRPr="000245EB" w:rsidDel="00096943">
          <w:rPr>
            <w:rPrChange w:id="4639" w:author="Tran Huan" w:date="2018-11-25T16:08:00Z">
              <w:rPr>
                <w:lang w:val="en-US"/>
              </w:rPr>
            </w:rPrChange>
          </w:rPr>
          <w:delText>.</w:delText>
        </w:r>
        <w:bookmarkStart w:id="4640" w:name="_Toc530658381"/>
        <w:bookmarkStart w:id="4641" w:name="_Toc530662105"/>
        <w:bookmarkStart w:id="4642" w:name="_Toc530662572"/>
        <w:bookmarkEnd w:id="4640"/>
        <w:bookmarkEnd w:id="4641"/>
        <w:bookmarkEnd w:id="4642"/>
      </w:del>
    </w:p>
    <w:p w14:paraId="1567962B" w14:textId="4D0762CE" w:rsidR="00132D92" w:rsidRPr="000245EB" w:rsidDel="00096943" w:rsidRDefault="00132D92">
      <w:pPr>
        <w:spacing w:line="276" w:lineRule="auto"/>
        <w:ind w:firstLine="720"/>
        <w:rPr>
          <w:del w:id="4643" w:author="Tran Huan" w:date="2018-11-25T21:59:00Z"/>
          <w:rPrChange w:id="4644" w:author="Tran Huan" w:date="2018-11-25T16:08:00Z">
            <w:rPr>
              <w:del w:id="4645" w:author="Tran Huan" w:date="2018-11-25T21:59:00Z"/>
              <w:lang w:val="en-US"/>
            </w:rPr>
          </w:rPrChange>
        </w:rPr>
        <w:pPrChange w:id="4646" w:author="phuong vu" w:date="2018-11-23T13:48:00Z">
          <w:pPr>
            <w:ind w:firstLine="720"/>
          </w:pPr>
        </w:pPrChange>
      </w:pPr>
      <w:del w:id="4647" w:author="Tran Huan" w:date="2018-11-25T21:59:00Z">
        <w:r w:rsidRPr="000245EB" w:rsidDel="00096943">
          <w:rPr>
            <w:rPrChange w:id="4648" w:author="Tran Huan" w:date="2018-11-25T16:08:00Z">
              <w:rPr>
                <w:lang w:val="en-US"/>
              </w:rPr>
            </w:rPrChange>
          </w:rPr>
          <w:delText>-</w:delText>
        </w:r>
        <w:r w:rsidRPr="000245EB" w:rsidDel="00096943">
          <w:rPr>
            <w:i/>
            <w:rPrChange w:id="4649" w:author="Tran Huan" w:date="2018-11-25T16:08:00Z">
              <w:rPr>
                <w:i/>
                <w:lang w:val="en-US"/>
              </w:rPr>
            </w:rPrChange>
          </w:rPr>
          <w:delText xml:space="preserve"> Khách hàng: </w:delText>
        </w:r>
        <w:r w:rsidRPr="000245EB" w:rsidDel="00096943">
          <w:rPr>
            <w:rPrChange w:id="4650" w:author="Tran Huan" w:date="2018-11-25T16:08:00Z">
              <w:rPr>
                <w:lang w:val="en-US"/>
              </w:rPr>
            </w:rPrChange>
          </w:rPr>
          <w:delText xml:space="preserve">Là người dùng có thể đặt đơn hàng từ ứng dụng điện thoại hoặc trực tiếp từ cửa hàng. </w:delText>
        </w:r>
        <w:bookmarkStart w:id="4651" w:name="_Toc530658382"/>
        <w:bookmarkStart w:id="4652" w:name="_Toc530662106"/>
        <w:bookmarkStart w:id="4653" w:name="_Toc530662573"/>
        <w:bookmarkEnd w:id="4651"/>
        <w:bookmarkEnd w:id="4652"/>
        <w:bookmarkEnd w:id="4653"/>
      </w:del>
    </w:p>
    <w:p w14:paraId="3A44DAA6" w14:textId="350A099E" w:rsidR="00EC1917" w:rsidRPr="000245EB" w:rsidDel="00096943" w:rsidRDefault="00EC1917">
      <w:pPr>
        <w:pStyle w:val="Heading3"/>
        <w:spacing w:line="276" w:lineRule="auto"/>
        <w:rPr>
          <w:del w:id="4654" w:author="Tran Huan" w:date="2018-11-25T21:59:00Z"/>
          <w:moveFrom w:id="4655" w:author="phuong vu" w:date="2018-11-22T13:49:00Z"/>
          <w:lang w:val="vi-VN"/>
          <w:rPrChange w:id="4656" w:author="Tran Huan" w:date="2018-11-25T16:08:00Z">
            <w:rPr>
              <w:del w:id="4657" w:author="Tran Huan" w:date="2018-11-25T21:59:00Z"/>
              <w:moveFrom w:id="4658" w:author="phuong vu" w:date="2018-11-22T13:49:00Z"/>
            </w:rPr>
          </w:rPrChange>
        </w:rPr>
        <w:pPrChange w:id="4659" w:author="phuong vu" w:date="2018-11-23T13:48:00Z">
          <w:pPr>
            <w:pStyle w:val="Heading3"/>
          </w:pPr>
        </w:pPrChange>
      </w:pPr>
      <w:moveFromRangeStart w:id="4660" w:author="phuong vu" w:date="2018-11-22T13:49:00Z" w:name="move530657915"/>
      <w:moveFrom w:id="4661" w:author="phuong vu" w:date="2018-11-22T13:49:00Z">
        <w:del w:id="4662" w:author="Tran Huan" w:date="2018-11-25T21:59:00Z">
          <w:r w:rsidRPr="000245EB" w:rsidDel="00096943">
            <w:rPr>
              <w:b w:val="0"/>
              <w:lang w:val="vi-VN"/>
              <w:rPrChange w:id="4663" w:author="Tran Huan" w:date="2018-11-25T16:08:00Z">
                <w:rPr>
                  <w:b w:val="0"/>
                </w:rPr>
              </w:rPrChange>
            </w:rPr>
            <w:delText>Môi trường vận hành</w:delText>
          </w:r>
          <w:bookmarkStart w:id="4664" w:name="_Toc530658383"/>
          <w:bookmarkStart w:id="4665" w:name="_Toc530662107"/>
          <w:bookmarkStart w:id="4666" w:name="_Toc530662574"/>
          <w:bookmarkEnd w:id="4664"/>
          <w:bookmarkEnd w:id="4665"/>
          <w:bookmarkEnd w:id="4666"/>
        </w:del>
      </w:moveFrom>
    </w:p>
    <w:p w14:paraId="408A9B10" w14:textId="1F249B5A" w:rsidR="00132D92" w:rsidRPr="006D4C69" w:rsidDel="00096943" w:rsidRDefault="00132D92">
      <w:pPr>
        <w:spacing w:line="276" w:lineRule="auto"/>
        <w:rPr>
          <w:del w:id="4667" w:author="Tran Huan" w:date="2018-11-25T21:59:00Z"/>
          <w:moveFrom w:id="4668" w:author="phuong vu" w:date="2018-11-22T13:49:00Z"/>
        </w:rPr>
        <w:pPrChange w:id="4669" w:author="phuong vu" w:date="2018-11-23T13:48:00Z">
          <w:pPr/>
        </w:pPrChange>
      </w:pPr>
      <w:moveFrom w:id="4670" w:author="phuong vu" w:date="2018-11-22T13:49:00Z">
        <w:del w:id="4671" w:author="Tran Huan" w:date="2018-11-25T21:59:00Z">
          <w:r w:rsidRPr="000245EB" w:rsidDel="00096943">
            <w:rPr>
              <w:rPrChange w:id="4672" w:author="Tran Huan" w:date="2018-11-25T16:08:00Z">
                <w:rPr>
                  <w:lang w:val="en-US"/>
                </w:rPr>
              </w:rPrChange>
            </w:rPr>
            <w:tab/>
            <w:delText>Đối với ứng dụng đặt đơn hàng chỉ hỗ trợ trên nền tảng Android với phiên bản từ 5.0 trở lên</w:delText>
          </w:r>
          <w:r w:rsidR="00083440" w:rsidRPr="000245EB" w:rsidDel="00096943">
            <w:rPr>
              <w:rPrChange w:id="4673" w:author="Tran Huan" w:date="2018-11-25T16:08:00Z">
                <w:rPr>
                  <w:lang w:val="en-US"/>
                </w:rPr>
              </w:rPrChange>
            </w:rPr>
            <w:delText xml:space="preserve">, được sử dụng bởi người dùng là </w:delText>
          </w:r>
          <w:r w:rsidR="00083440" w:rsidRPr="000245EB" w:rsidDel="00096943">
            <w:rPr>
              <w:i/>
              <w:rPrChange w:id="4674" w:author="Tran Huan" w:date="2018-11-25T16:08:00Z">
                <w:rPr>
                  <w:i/>
                  <w:lang w:val="en-US"/>
                </w:rPr>
              </w:rPrChange>
            </w:rPr>
            <w:delText>Khách hàng.</w:delText>
          </w:r>
          <w:bookmarkStart w:id="4675" w:name="_Toc530658384"/>
          <w:bookmarkStart w:id="4676" w:name="_Toc530662108"/>
          <w:bookmarkStart w:id="4677" w:name="_Toc530662575"/>
          <w:bookmarkEnd w:id="4675"/>
          <w:bookmarkEnd w:id="4676"/>
          <w:bookmarkEnd w:id="4677"/>
        </w:del>
      </w:moveFrom>
    </w:p>
    <w:p w14:paraId="1D780579" w14:textId="1246E458" w:rsidR="00132D92" w:rsidRPr="000245EB" w:rsidDel="00096943" w:rsidRDefault="00132D92">
      <w:pPr>
        <w:spacing w:line="276" w:lineRule="auto"/>
        <w:rPr>
          <w:del w:id="4678" w:author="Tran Huan" w:date="2018-11-25T21:59:00Z"/>
          <w:moveFrom w:id="4679" w:author="phuong vu" w:date="2018-11-22T13:49:00Z"/>
          <w:rPrChange w:id="4680" w:author="Tran Huan" w:date="2018-11-25T16:08:00Z">
            <w:rPr>
              <w:del w:id="4681" w:author="Tran Huan" w:date="2018-11-25T21:59:00Z"/>
              <w:moveFrom w:id="4682" w:author="phuong vu" w:date="2018-11-22T13:49:00Z"/>
              <w:lang w:val="en-US"/>
            </w:rPr>
          </w:rPrChange>
        </w:rPr>
        <w:pPrChange w:id="4683" w:author="phuong vu" w:date="2018-11-23T13:48:00Z">
          <w:pPr/>
        </w:pPrChange>
      </w:pPr>
      <w:moveFrom w:id="4684" w:author="phuong vu" w:date="2018-11-22T13:49:00Z">
        <w:del w:id="4685" w:author="Tran Huan" w:date="2018-11-25T21:59:00Z">
          <w:r w:rsidRPr="000245EB" w:rsidDel="00096943">
            <w:rPr>
              <w:rPrChange w:id="4686" w:author="Tran Huan" w:date="2018-11-25T16:08:00Z">
                <w:rPr>
                  <w:lang w:val="en-US"/>
                </w:rPr>
              </w:rPrChange>
            </w:rPr>
            <w:tab/>
            <w:delText xml:space="preserve">Đối với trang web quản lí dành cho người dùng là </w:delText>
          </w:r>
          <w:r w:rsidRPr="000245EB" w:rsidDel="00096943">
            <w:rPr>
              <w:i/>
              <w:rPrChange w:id="4687" w:author="Tran Huan" w:date="2018-11-25T16:08:00Z">
                <w:rPr>
                  <w:i/>
                  <w:lang w:val="en-US"/>
                </w:rPr>
              </w:rPrChange>
            </w:rPr>
            <w:delText xml:space="preserve">Nhân viên cửa hàng </w:delText>
          </w:r>
          <w:r w:rsidR="00083440" w:rsidRPr="000245EB" w:rsidDel="00096943">
            <w:rPr>
              <w:rPrChange w:id="4688" w:author="Tran Huan" w:date="2018-11-25T16:08:00Z">
                <w:rPr>
                  <w:lang w:val="en-US"/>
                </w:rPr>
              </w:rPrChange>
            </w:rPr>
            <w:delTex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delText>
          </w:r>
          <w:bookmarkStart w:id="4689" w:name="_Toc530658385"/>
          <w:bookmarkStart w:id="4690" w:name="_Toc530662109"/>
          <w:bookmarkStart w:id="4691" w:name="_Toc530662576"/>
          <w:bookmarkEnd w:id="4689"/>
          <w:bookmarkEnd w:id="4690"/>
          <w:bookmarkEnd w:id="4691"/>
        </w:del>
      </w:moveFrom>
    </w:p>
    <w:p w14:paraId="39929B01" w14:textId="45792FC8" w:rsidR="00083440" w:rsidRPr="000245EB" w:rsidDel="00096943" w:rsidRDefault="00083440">
      <w:pPr>
        <w:spacing w:line="276" w:lineRule="auto"/>
        <w:rPr>
          <w:del w:id="4692" w:author="Tran Huan" w:date="2018-11-25T21:59:00Z"/>
          <w:moveFrom w:id="4693" w:author="phuong vu" w:date="2018-11-22T13:49:00Z"/>
          <w:rPrChange w:id="4694" w:author="Tran Huan" w:date="2018-11-25T16:08:00Z">
            <w:rPr>
              <w:del w:id="4695" w:author="Tran Huan" w:date="2018-11-25T21:59:00Z"/>
              <w:moveFrom w:id="4696" w:author="phuong vu" w:date="2018-11-22T13:49:00Z"/>
              <w:lang w:val="en-US"/>
            </w:rPr>
          </w:rPrChange>
        </w:rPr>
        <w:pPrChange w:id="4697" w:author="phuong vu" w:date="2018-11-23T13:48:00Z">
          <w:pPr/>
        </w:pPrChange>
      </w:pPr>
      <w:moveFrom w:id="4698" w:author="phuong vu" w:date="2018-11-22T13:49:00Z">
        <w:del w:id="4699" w:author="Tran Huan" w:date="2018-11-25T21:59:00Z">
          <w:r w:rsidRPr="000245EB" w:rsidDel="00096943">
            <w:rPr>
              <w:rPrChange w:id="4700" w:author="Tran Huan" w:date="2018-11-25T16:08:00Z">
                <w:rPr>
                  <w:lang w:val="en-US"/>
                </w:rPr>
              </w:rPrChange>
            </w:rPr>
            <w:tab/>
            <w:delText>Server API được viết bằng ngôn ngữ NodeJS và cơ sở dữ liệu là Postgres nên dễ dàng triển khai trên nhiều nền tảng khác nhau. Hiện tại, server được chạy toàn bộ dưới máy tính cá nhân.</w:delText>
          </w:r>
          <w:bookmarkStart w:id="4701" w:name="_Toc530658386"/>
          <w:bookmarkStart w:id="4702" w:name="_Toc530662110"/>
          <w:bookmarkStart w:id="4703" w:name="_Toc530662577"/>
          <w:bookmarkEnd w:id="4701"/>
          <w:bookmarkEnd w:id="4702"/>
          <w:bookmarkEnd w:id="4703"/>
        </w:del>
      </w:moveFrom>
    </w:p>
    <w:p w14:paraId="3E42A9E3" w14:textId="552AF514" w:rsidR="00083440" w:rsidRPr="000245EB" w:rsidDel="00096943" w:rsidRDefault="00083440">
      <w:pPr>
        <w:spacing w:line="276" w:lineRule="auto"/>
        <w:rPr>
          <w:del w:id="4704" w:author="Tran Huan" w:date="2018-11-25T21:59:00Z"/>
          <w:moveFrom w:id="4705" w:author="phuong vu" w:date="2018-11-22T13:49:00Z"/>
          <w:rPrChange w:id="4706" w:author="Tran Huan" w:date="2018-11-25T16:08:00Z">
            <w:rPr>
              <w:del w:id="4707" w:author="Tran Huan" w:date="2018-11-25T21:59:00Z"/>
              <w:moveFrom w:id="4708" w:author="phuong vu" w:date="2018-11-22T13:49:00Z"/>
              <w:lang w:val="en-US"/>
            </w:rPr>
          </w:rPrChange>
        </w:rPr>
        <w:pPrChange w:id="4709" w:author="phuong vu" w:date="2018-11-23T13:48:00Z">
          <w:pPr/>
        </w:pPrChange>
      </w:pPr>
      <w:bookmarkStart w:id="4710" w:name="_Toc530658387"/>
      <w:bookmarkStart w:id="4711" w:name="_Toc530662111"/>
      <w:bookmarkStart w:id="4712" w:name="_Toc530662578"/>
      <w:bookmarkEnd w:id="4710"/>
      <w:bookmarkEnd w:id="4711"/>
      <w:bookmarkEnd w:id="4712"/>
    </w:p>
    <w:moveFromRangeEnd w:id="4660"/>
    <w:p w14:paraId="51EABEB8" w14:textId="3442F734" w:rsidR="00C557CE" w:rsidRPr="000245EB" w:rsidDel="00096943" w:rsidRDefault="00C557CE">
      <w:pPr>
        <w:pStyle w:val="Heading2"/>
        <w:spacing w:line="276" w:lineRule="auto"/>
        <w:rPr>
          <w:del w:id="4713" w:author="Tran Huan" w:date="2018-11-25T21:59:00Z"/>
          <w:rPrChange w:id="4714" w:author="Tran Huan" w:date="2018-11-25T16:08:00Z">
            <w:rPr>
              <w:del w:id="4715" w:author="Tran Huan" w:date="2018-11-25T21:59:00Z"/>
              <w:lang w:val="en-US"/>
            </w:rPr>
          </w:rPrChange>
        </w:rPr>
        <w:pPrChange w:id="4716" w:author="phuong vu" w:date="2018-11-23T13:48:00Z">
          <w:pPr>
            <w:pStyle w:val="Heading2"/>
          </w:pPr>
        </w:pPrChange>
      </w:pPr>
      <w:del w:id="4717" w:author="Tran Huan" w:date="2018-11-25T21:59:00Z">
        <w:r w:rsidRPr="000245EB" w:rsidDel="00096943">
          <w:rPr>
            <w:b w:val="0"/>
            <w:rPrChange w:id="4718" w:author="Tran Huan" w:date="2018-11-25T16:08:00Z">
              <w:rPr>
                <w:b w:val="0"/>
                <w:lang w:val="en-US"/>
              </w:rPr>
            </w:rPrChange>
          </w:rPr>
          <w:delText>Đặc tả yêu cầu</w:delText>
        </w:r>
        <w:bookmarkStart w:id="4719" w:name="_Toc530658388"/>
        <w:bookmarkStart w:id="4720" w:name="_Toc530662112"/>
        <w:bookmarkStart w:id="4721" w:name="_Toc530662579"/>
        <w:bookmarkEnd w:id="4719"/>
        <w:bookmarkEnd w:id="4720"/>
        <w:bookmarkEnd w:id="4721"/>
      </w:del>
    </w:p>
    <w:p w14:paraId="02888FC4" w14:textId="330DE37C" w:rsidR="00EC1917" w:rsidRPr="000245EB" w:rsidDel="00096943" w:rsidRDefault="00EC1917">
      <w:pPr>
        <w:pStyle w:val="Heading3"/>
        <w:spacing w:line="276" w:lineRule="auto"/>
        <w:rPr>
          <w:del w:id="4722" w:author="Tran Huan" w:date="2018-11-25T21:59:00Z"/>
          <w:lang w:val="vi-VN"/>
          <w:rPrChange w:id="4723" w:author="Tran Huan" w:date="2018-11-25T16:08:00Z">
            <w:rPr>
              <w:del w:id="4724" w:author="Tran Huan" w:date="2018-11-25T21:59:00Z"/>
            </w:rPr>
          </w:rPrChange>
        </w:rPr>
        <w:pPrChange w:id="4725" w:author="phuong vu" w:date="2018-11-23T13:48:00Z">
          <w:pPr>
            <w:pStyle w:val="Heading3"/>
          </w:pPr>
        </w:pPrChange>
      </w:pPr>
      <w:del w:id="4726" w:author="Tran Huan" w:date="2018-11-25T21:59:00Z">
        <w:r w:rsidRPr="000245EB" w:rsidDel="00096943">
          <w:rPr>
            <w:b w:val="0"/>
            <w:lang w:val="vi-VN"/>
            <w:rPrChange w:id="4727" w:author="Tran Huan" w:date="2018-11-25T16:08:00Z">
              <w:rPr>
                <w:b w:val="0"/>
              </w:rPr>
            </w:rPrChange>
          </w:rPr>
          <w:delText>Yêu cầu chức năng</w:delText>
        </w:r>
        <w:bookmarkStart w:id="4728" w:name="_Toc530658389"/>
        <w:bookmarkStart w:id="4729" w:name="_Toc530662113"/>
        <w:bookmarkStart w:id="4730" w:name="_Toc530662580"/>
        <w:bookmarkEnd w:id="4728"/>
        <w:bookmarkEnd w:id="4729"/>
        <w:bookmarkEnd w:id="4730"/>
      </w:del>
    </w:p>
    <w:p w14:paraId="4A0331E9" w14:textId="778C508A" w:rsidR="00730F28" w:rsidRPr="0041406B" w:rsidDel="00096943" w:rsidRDefault="00D43E01">
      <w:pPr>
        <w:pStyle w:val="Heading4"/>
        <w:spacing w:line="276" w:lineRule="auto"/>
        <w:rPr>
          <w:del w:id="4731" w:author="Tran Huan" w:date="2018-11-25T21:59:00Z"/>
        </w:rPr>
        <w:pPrChange w:id="4732" w:author="phuong vu" w:date="2018-11-23T13:48:00Z">
          <w:pPr>
            <w:pStyle w:val="Heading4"/>
          </w:pPr>
        </w:pPrChange>
      </w:pPr>
      <w:del w:id="4733" w:author="Tran Huan" w:date="2018-11-25T21:59:00Z">
        <w:r w:rsidRPr="006D4C69" w:rsidDel="00096943">
          <w:delText>Qu</w:delText>
        </w:r>
        <w:r w:rsidRPr="0041406B" w:rsidDel="00096943">
          <w:rPr>
            <w:b w:val="0"/>
            <w:iCs w:val="0"/>
          </w:rPr>
          <w:delText>ản lí đơn hàng</w:delText>
        </w:r>
        <w:bookmarkStart w:id="4734" w:name="_Toc530658390"/>
        <w:bookmarkStart w:id="4735" w:name="_Toc530662114"/>
        <w:bookmarkStart w:id="4736" w:name="_Toc530662581"/>
        <w:bookmarkEnd w:id="4734"/>
        <w:bookmarkEnd w:id="4735"/>
        <w:bookmarkEnd w:id="4736"/>
      </w:del>
    </w:p>
    <w:tbl>
      <w:tblPr>
        <w:tblStyle w:val="TableGrid"/>
        <w:tblW w:w="0" w:type="auto"/>
        <w:tblLook w:val="04A0" w:firstRow="1" w:lastRow="0" w:firstColumn="1" w:lastColumn="0" w:noHBand="0" w:noVBand="1"/>
      </w:tblPr>
      <w:tblGrid>
        <w:gridCol w:w="2346"/>
        <w:gridCol w:w="6431"/>
      </w:tblGrid>
      <w:tr w:rsidR="005D16EE" w:rsidRPr="0041406B" w:rsidDel="00096943" w14:paraId="0ED8CB60" w14:textId="03EE70E4" w:rsidTr="007C127C">
        <w:trPr>
          <w:del w:id="4737" w:author="Tran Huan" w:date="2018-11-25T21:59:00Z"/>
        </w:trPr>
        <w:tc>
          <w:tcPr>
            <w:tcW w:w="2425" w:type="dxa"/>
          </w:tcPr>
          <w:p w14:paraId="2559F5A5" w14:textId="7C5AC117" w:rsidR="00730F28" w:rsidRPr="0041406B" w:rsidDel="00096943" w:rsidRDefault="00730F28">
            <w:pPr>
              <w:spacing w:line="276" w:lineRule="auto"/>
              <w:rPr>
                <w:del w:id="4738" w:author="Tran Huan" w:date="2018-11-25T21:59:00Z"/>
                <w:b/>
              </w:rPr>
            </w:pPr>
            <w:del w:id="4739" w:author="Tran Huan" w:date="2018-11-25T21:59:00Z">
              <w:r w:rsidRPr="0041406B" w:rsidDel="00096943">
                <w:rPr>
                  <w:b/>
                </w:rPr>
                <w:delText>Mã yêu cầu</w:delText>
              </w:r>
              <w:bookmarkStart w:id="4740" w:name="_Toc530658391"/>
              <w:bookmarkStart w:id="4741" w:name="_Toc530662115"/>
              <w:bookmarkStart w:id="4742" w:name="_Toc530662582"/>
              <w:bookmarkEnd w:id="4740"/>
              <w:bookmarkEnd w:id="4741"/>
              <w:bookmarkEnd w:id="4742"/>
            </w:del>
          </w:p>
        </w:tc>
        <w:tc>
          <w:tcPr>
            <w:tcW w:w="6686" w:type="dxa"/>
          </w:tcPr>
          <w:p w14:paraId="0731716B" w14:textId="40AE909B" w:rsidR="00730F28" w:rsidRPr="000245EB" w:rsidDel="00096943" w:rsidRDefault="00730F28">
            <w:pPr>
              <w:spacing w:line="276" w:lineRule="auto"/>
              <w:rPr>
                <w:del w:id="4743" w:author="Tran Huan" w:date="2018-11-25T21:59:00Z"/>
                <w:rPrChange w:id="4744" w:author="Tran Huan" w:date="2018-11-25T16:08:00Z">
                  <w:rPr>
                    <w:del w:id="4745" w:author="Tran Huan" w:date="2018-11-25T21:59:00Z"/>
                    <w:lang w:val="en-US"/>
                  </w:rPr>
                </w:rPrChange>
              </w:rPr>
            </w:pPr>
            <w:del w:id="4746" w:author="Tran Huan" w:date="2018-11-25T21:59:00Z">
              <w:r w:rsidRPr="000245EB" w:rsidDel="00096943">
                <w:rPr>
                  <w:rPrChange w:id="4747" w:author="Tran Huan" w:date="2018-11-25T16:08:00Z">
                    <w:rPr>
                      <w:lang w:val="en-US"/>
                    </w:rPr>
                  </w:rPrChange>
                </w:rPr>
                <w:delText>GU_01</w:delText>
              </w:r>
              <w:bookmarkStart w:id="4748" w:name="_Toc530658392"/>
              <w:bookmarkStart w:id="4749" w:name="_Toc530662116"/>
              <w:bookmarkStart w:id="4750" w:name="_Toc530662583"/>
              <w:bookmarkEnd w:id="4748"/>
              <w:bookmarkEnd w:id="4749"/>
              <w:bookmarkEnd w:id="4750"/>
            </w:del>
          </w:p>
        </w:tc>
        <w:bookmarkStart w:id="4751" w:name="_Toc530658393"/>
        <w:bookmarkStart w:id="4752" w:name="_Toc530662117"/>
        <w:bookmarkStart w:id="4753" w:name="_Toc530662584"/>
        <w:bookmarkEnd w:id="4751"/>
        <w:bookmarkEnd w:id="4752"/>
        <w:bookmarkEnd w:id="4753"/>
      </w:tr>
      <w:tr w:rsidR="005D16EE" w:rsidRPr="0041406B" w:rsidDel="00096943" w14:paraId="771E27CF" w14:textId="6CC4ACDC" w:rsidTr="007C127C">
        <w:trPr>
          <w:del w:id="4754" w:author="Tran Huan" w:date="2018-11-25T21:59:00Z"/>
        </w:trPr>
        <w:tc>
          <w:tcPr>
            <w:tcW w:w="2425" w:type="dxa"/>
          </w:tcPr>
          <w:p w14:paraId="2DFEC983" w14:textId="2C1222E4" w:rsidR="00730F28" w:rsidRPr="0041406B" w:rsidDel="00096943" w:rsidRDefault="00730F28">
            <w:pPr>
              <w:spacing w:line="276" w:lineRule="auto"/>
              <w:rPr>
                <w:del w:id="4755" w:author="Tran Huan" w:date="2018-11-25T21:59:00Z"/>
                <w:b/>
              </w:rPr>
            </w:pPr>
            <w:del w:id="4756" w:author="Tran Huan" w:date="2018-11-25T21:59:00Z">
              <w:r w:rsidRPr="0041406B" w:rsidDel="00096943">
                <w:rPr>
                  <w:b/>
                </w:rPr>
                <w:delText>Tên chức năng</w:delText>
              </w:r>
              <w:bookmarkStart w:id="4757" w:name="_Toc530658394"/>
              <w:bookmarkStart w:id="4758" w:name="_Toc530662118"/>
              <w:bookmarkStart w:id="4759" w:name="_Toc530662585"/>
              <w:bookmarkEnd w:id="4757"/>
              <w:bookmarkEnd w:id="4758"/>
              <w:bookmarkEnd w:id="4759"/>
            </w:del>
          </w:p>
        </w:tc>
        <w:tc>
          <w:tcPr>
            <w:tcW w:w="6686" w:type="dxa"/>
          </w:tcPr>
          <w:p w14:paraId="228583CE" w14:textId="456FCAD2" w:rsidR="00730F28" w:rsidRPr="0041406B" w:rsidDel="00096943" w:rsidRDefault="00D43E01">
            <w:pPr>
              <w:spacing w:line="276" w:lineRule="auto"/>
              <w:rPr>
                <w:del w:id="4760" w:author="Tran Huan" w:date="2018-11-25T21:59:00Z"/>
              </w:rPr>
            </w:pPr>
            <w:del w:id="4761" w:author="Tran Huan" w:date="2018-11-25T21:59:00Z">
              <w:r w:rsidRPr="0041406B" w:rsidDel="00096943">
                <w:delText>Quản lí đơn hàng</w:delText>
              </w:r>
              <w:bookmarkStart w:id="4762" w:name="_Toc530658395"/>
              <w:bookmarkStart w:id="4763" w:name="_Toc530662119"/>
              <w:bookmarkStart w:id="4764" w:name="_Toc530662586"/>
              <w:bookmarkEnd w:id="4762"/>
              <w:bookmarkEnd w:id="4763"/>
              <w:bookmarkEnd w:id="4764"/>
            </w:del>
          </w:p>
        </w:tc>
        <w:bookmarkStart w:id="4765" w:name="_Toc530658396"/>
        <w:bookmarkStart w:id="4766" w:name="_Toc530662120"/>
        <w:bookmarkStart w:id="4767" w:name="_Toc530662587"/>
        <w:bookmarkEnd w:id="4765"/>
        <w:bookmarkEnd w:id="4766"/>
        <w:bookmarkEnd w:id="4767"/>
      </w:tr>
      <w:tr w:rsidR="005D16EE" w:rsidRPr="0041406B" w:rsidDel="00096943" w14:paraId="450A05D9" w14:textId="0DB52840" w:rsidTr="007C127C">
        <w:trPr>
          <w:del w:id="4768" w:author="Tran Huan" w:date="2018-11-25T21:59:00Z"/>
        </w:trPr>
        <w:tc>
          <w:tcPr>
            <w:tcW w:w="2425" w:type="dxa"/>
          </w:tcPr>
          <w:p w14:paraId="5AEA3652" w14:textId="79101398" w:rsidR="00730F28" w:rsidRPr="0041406B" w:rsidDel="00096943" w:rsidRDefault="00730F28">
            <w:pPr>
              <w:spacing w:line="276" w:lineRule="auto"/>
              <w:rPr>
                <w:del w:id="4769" w:author="Tran Huan" w:date="2018-11-25T21:59:00Z"/>
                <w:b/>
              </w:rPr>
            </w:pPr>
            <w:del w:id="4770" w:author="Tran Huan" w:date="2018-11-25T21:59:00Z">
              <w:r w:rsidRPr="0041406B" w:rsidDel="00096943">
                <w:rPr>
                  <w:b/>
                </w:rPr>
                <w:delText>Đối tượng sử dụng</w:delText>
              </w:r>
              <w:bookmarkStart w:id="4771" w:name="_Toc530658397"/>
              <w:bookmarkStart w:id="4772" w:name="_Toc530662121"/>
              <w:bookmarkStart w:id="4773" w:name="_Toc530662588"/>
              <w:bookmarkEnd w:id="4771"/>
              <w:bookmarkEnd w:id="4772"/>
              <w:bookmarkEnd w:id="4773"/>
            </w:del>
          </w:p>
        </w:tc>
        <w:tc>
          <w:tcPr>
            <w:tcW w:w="6686" w:type="dxa"/>
          </w:tcPr>
          <w:p w14:paraId="6632C705" w14:textId="7D966532" w:rsidR="00730F28" w:rsidRPr="000245EB" w:rsidDel="00096943" w:rsidRDefault="00730F28">
            <w:pPr>
              <w:spacing w:line="276" w:lineRule="auto"/>
              <w:rPr>
                <w:del w:id="4774" w:author="Tran Huan" w:date="2018-11-25T21:59:00Z"/>
                <w:rPrChange w:id="4775" w:author="Tran Huan" w:date="2018-11-25T16:08:00Z">
                  <w:rPr>
                    <w:del w:id="4776" w:author="Tran Huan" w:date="2018-11-25T21:59:00Z"/>
                    <w:lang w:val="en-US"/>
                  </w:rPr>
                </w:rPrChange>
              </w:rPr>
            </w:pPr>
            <w:del w:id="4777" w:author="Tran Huan" w:date="2018-11-25T21:59:00Z">
              <w:r w:rsidRPr="000245EB" w:rsidDel="00096943">
                <w:rPr>
                  <w:rPrChange w:id="4778" w:author="Tran Huan" w:date="2018-11-25T16:08:00Z">
                    <w:rPr>
                      <w:lang w:val="en-US"/>
                    </w:rPr>
                  </w:rPrChange>
                </w:rPr>
                <w:delText>Nhân viên cửa hàng (Nhân viên quản lí đơn hàng, Nhân viên xử lí đơn hàng)</w:delText>
              </w:r>
              <w:bookmarkStart w:id="4779" w:name="_Toc530658398"/>
              <w:bookmarkStart w:id="4780" w:name="_Toc530662122"/>
              <w:bookmarkStart w:id="4781" w:name="_Toc530662589"/>
              <w:bookmarkEnd w:id="4779"/>
              <w:bookmarkEnd w:id="4780"/>
              <w:bookmarkEnd w:id="4781"/>
            </w:del>
          </w:p>
        </w:tc>
        <w:bookmarkStart w:id="4782" w:name="_Toc530658399"/>
        <w:bookmarkStart w:id="4783" w:name="_Toc530662123"/>
        <w:bookmarkStart w:id="4784" w:name="_Toc530662590"/>
        <w:bookmarkEnd w:id="4782"/>
        <w:bookmarkEnd w:id="4783"/>
        <w:bookmarkEnd w:id="4784"/>
      </w:tr>
      <w:tr w:rsidR="005D16EE" w:rsidRPr="0041406B" w:rsidDel="00096943" w14:paraId="7588BCB4" w14:textId="406656C4" w:rsidTr="007C127C">
        <w:trPr>
          <w:del w:id="4785" w:author="Tran Huan" w:date="2018-11-25T21:59:00Z"/>
        </w:trPr>
        <w:tc>
          <w:tcPr>
            <w:tcW w:w="2425" w:type="dxa"/>
          </w:tcPr>
          <w:p w14:paraId="2C8F396A" w14:textId="52DB9529" w:rsidR="00730F28" w:rsidRPr="0041406B" w:rsidDel="00096943" w:rsidRDefault="00730F28">
            <w:pPr>
              <w:spacing w:line="276" w:lineRule="auto"/>
              <w:rPr>
                <w:del w:id="4786" w:author="Tran Huan" w:date="2018-11-25T21:59:00Z"/>
                <w:b/>
              </w:rPr>
            </w:pPr>
            <w:del w:id="4787" w:author="Tran Huan" w:date="2018-11-25T21:59:00Z">
              <w:r w:rsidRPr="0041406B" w:rsidDel="00096943">
                <w:rPr>
                  <w:b/>
                </w:rPr>
                <w:delText>Tiền điều kiện</w:delText>
              </w:r>
              <w:bookmarkStart w:id="4788" w:name="_Toc530658400"/>
              <w:bookmarkStart w:id="4789" w:name="_Toc530662124"/>
              <w:bookmarkStart w:id="4790" w:name="_Toc530662591"/>
              <w:bookmarkEnd w:id="4788"/>
              <w:bookmarkEnd w:id="4789"/>
              <w:bookmarkEnd w:id="4790"/>
            </w:del>
          </w:p>
        </w:tc>
        <w:tc>
          <w:tcPr>
            <w:tcW w:w="6686" w:type="dxa"/>
          </w:tcPr>
          <w:p w14:paraId="0D9A5A59" w14:textId="287C3768" w:rsidR="00730F28" w:rsidRPr="000245EB" w:rsidDel="00096943" w:rsidRDefault="003752F8">
            <w:pPr>
              <w:spacing w:line="276" w:lineRule="auto"/>
              <w:rPr>
                <w:del w:id="4791" w:author="Tran Huan" w:date="2018-11-25T21:59:00Z"/>
                <w:rPrChange w:id="4792" w:author="Tran Huan" w:date="2018-11-25T16:08:00Z">
                  <w:rPr>
                    <w:del w:id="4793" w:author="Tran Huan" w:date="2018-11-25T21:59:00Z"/>
                    <w:lang w:val="en-US"/>
                  </w:rPr>
                </w:rPrChange>
              </w:rPr>
            </w:pPr>
            <w:del w:id="4794" w:author="Tran Huan" w:date="2018-11-25T21:59:00Z">
              <w:r w:rsidRPr="000245EB" w:rsidDel="00096943">
                <w:rPr>
                  <w:rPrChange w:id="4795" w:author="Tran Huan" w:date="2018-11-25T16:08:00Z">
                    <w:rPr>
                      <w:lang w:val="en-US"/>
                    </w:rPr>
                  </w:rPrChange>
                </w:rPr>
                <w:delText xml:space="preserve">Truy cập được trang web quản lí và </w:delText>
              </w:r>
              <w:r w:rsidR="005E4157" w:rsidRPr="000245EB" w:rsidDel="00096943">
                <w:rPr>
                  <w:rPrChange w:id="4796" w:author="Tran Huan" w:date="2018-11-25T16:08:00Z">
                    <w:rPr>
                      <w:lang w:val="en-US"/>
                    </w:rPr>
                  </w:rPrChange>
                </w:rPr>
                <w:delText>đăng nhập</w:delText>
              </w:r>
              <w:r w:rsidRPr="000245EB" w:rsidDel="00096943">
                <w:rPr>
                  <w:rPrChange w:id="4797" w:author="Tran Huan" w:date="2018-11-25T16:08:00Z">
                    <w:rPr>
                      <w:lang w:val="en-US"/>
                    </w:rPr>
                  </w:rPrChange>
                </w:rPr>
                <w:delText xml:space="preserve"> thành công vào hệ thống.</w:delText>
              </w:r>
              <w:bookmarkStart w:id="4798" w:name="_Toc530658401"/>
              <w:bookmarkStart w:id="4799" w:name="_Toc530662125"/>
              <w:bookmarkStart w:id="4800" w:name="_Toc530662592"/>
              <w:bookmarkEnd w:id="4798"/>
              <w:bookmarkEnd w:id="4799"/>
              <w:bookmarkEnd w:id="4800"/>
            </w:del>
          </w:p>
        </w:tc>
        <w:bookmarkStart w:id="4801" w:name="_Toc530658402"/>
        <w:bookmarkStart w:id="4802" w:name="_Toc530662126"/>
        <w:bookmarkStart w:id="4803" w:name="_Toc530662593"/>
        <w:bookmarkEnd w:id="4801"/>
        <w:bookmarkEnd w:id="4802"/>
        <w:bookmarkEnd w:id="4803"/>
      </w:tr>
      <w:tr w:rsidR="005D16EE" w:rsidRPr="0041406B" w:rsidDel="00096943" w14:paraId="2DFACF7E" w14:textId="0EA5EDEA" w:rsidTr="007C127C">
        <w:trPr>
          <w:del w:id="4804" w:author="Tran Huan" w:date="2018-11-25T21:59:00Z"/>
        </w:trPr>
        <w:tc>
          <w:tcPr>
            <w:tcW w:w="2425" w:type="dxa"/>
          </w:tcPr>
          <w:p w14:paraId="19BC4452" w14:textId="068782FA" w:rsidR="00730F28" w:rsidRPr="0041406B" w:rsidDel="00096943" w:rsidRDefault="00730F28">
            <w:pPr>
              <w:spacing w:line="276" w:lineRule="auto"/>
              <w:rPr>
                <w:del w:id="4805" w:author="Tran Huan" w:date="2018-11-25T21:59:00Z"/>
                <w:b/>
              </w:rPr>
            </w:pPr>
            <w:del w:id="4806" w:author="Tran Huan" w:date="2018-11-25T21:59:00Z">
              <w:r w:rsidRPr="0041406B" w:rsidDel="00096943">
                <w:rPr>
                  <w:b/>
                </w:rPr>
                <w:delText>Cách xử lí</w:delText>
              </w:r>
              <w:bookmarkStart w:id="4807" w:name="_Toc530658403"/>
              <w:bookmarkStart w:id="4808" w:name="_Toc530662127"/>
              <w:bookmarkStart w:id="4809" w:name="_Toc530662594"/>
              <w:bookmarkEnd w:id="4807"/>
              <w:bookmarkEnd w:id="4808"/>
              <w:bookmarkEnd w:id="4809"/>
            </w:del>
          </w:p>
        </w:tc>
        <w:tc>
          <w:tcPr>
            <w:tcW w:w="6686" w:type="dxa"/>
          </w:tcPr>
          <w:p w14:paraId="7918F2FB" w14:textId="1F0231AA" w:rsidR="00730F28" w:rsidRPr="000245EB" w:rsidDel="00096943" w:rsidRDefault="003752F8">
            <w:pPr>
              <w:spacing w:line="276" w:lineRule="auto"/>
              <w:rPr>
                <w:del w:id="4810" w:author="Tran Huan" w:date="2018-11-25T21:59:00Z"/>
                <w:rPrChange w:id="4811" w:author="Tran Huan" w:date="2018-11-25T16:08:00Z">
                  <w:rPr>
                    <w:del w:id="4812" w:author="Tran Huan" w:date="2018-11-25T21:59:00Z"/>
                    <w:lang w:val="en-US"/>
                  </w:rPr>
                </w:rPrChange>
              </w:rPr>
            </w:pPr>
            <w:del w:id="4813" w:author="Tran Huan" w:date="2018-11-25T21:59:00Z">
              <w:r w:rsidRPr="000245EB" w:rsidDel="00096943">
                <w:rPr>
                  <w:rPrChange w:id="4814" w:author="Tran Huan" w:date="2018-11-25T16:08:00Z">
                    <w:rPr>
                      <w:lang w:val="en-US"/>
                    </w:rPr>
                  </w:rPrChange>
                </w:rPr>
                <w:delText>Bước 1: Click “</w:delText>
              </w:r>
              <w:r w:rsidRPr="000245EB" w:rsidDel="00096943">
                <w:rPr>
                  <w:i/>
                  <w:rPrChange w:id="4815" w:author="Tran Huan" w:date="2018-11-25T16:08:00Z">
                    <w:rPr>
                      <w:i/>
                      <w:lang w:val="en-US"/>
                    </w:rPr>
                  </w:rPrChange>
                </w:rPr>
                <w:delText>Quản lí đơn hàng</w:delText>
              </w:r>
              <w:r w:rsidRPr="000245EB" w:rsidDel="00096943">
                <w:rPr>
                  <w:rPrChange w:id="4816" w:author="Tran Huan" w:date="2018-11-25T16:08:00Z">
                    <w:rPr>
                      <w:lang w:val="en-US"/>
                    </w:rPr>
                  </w:rPrChange>
                </w:rPr>
                <w:delText xml:space="preserve">” ở bên thanh menu cạnh trái và chọn </w:delText>
              </w:r>
              <w:r w:rsidR="00F22FF3" w:rsidRPr="000245EB" w:rsidDel="00096943">
                <w:rPr>
                  <w:rPrChange w:id="4817" w:author="Tran Huan" w:date="2018-11-25T16:08:00Z">
                    <w:rPr>
                      <w:lang w:val="en-US"/>
                    </w:rPr>
                  </w:rPrChange>
                </w:rPr>
                <w:delText>trạng thái của đơn hàng. Danh mục co</w:delText>
              </w:r>
              <w:r w:rsidR="005D16EE" w:rsidRPr="000245EB" w:rsidDel="00096943">
                <w:rPr>
                  <w:rPrChange w:id="4818" w:author="Tran Huan" w:date="2018-11-25T16:08:00Z">
                    <w:rPr>
                      <w:lang w:val="en-US"/>
                    </w:rPr>
                  </w:rPrChange>
                </w:rPr>
                <w:delText>n của quản lí</w:delText>
              </w:r>
              <w:r w:rsidR="00F22FF3" w:rsidRPr="000245EB" w:rsidDel="00096943">
                <w:rPr>
                  <w:rPrChange w:id="4819" w:author="Tran Huan" w:date="2018-11-25T16:08:00Z">
                    <w:rPr>
                      <w:lang w:val="en-US"/>
                    </w:rPr>
                  </w:rPrChange>
                </w:rPr>
                <w:delText xml:space="preserve"> đơn hàng được hiển thị như sau:</w:delText>
              </w:r>
              <w:bookmarkStart w:id="4820" w:name="_Toc530658404"/>
              <w:bookmarkStart w:id="4821" w:name="_Toc530662128"/>
              <w:bookmarkStart w:id="4822" w:name="_Toc530662595"/>
              <w:bookmarkEnd w:id="4820"/>
              <w:bookmarkEnd w:id="4821"/>
              <w:bookmarkEnd w:id="4822"/>
            </w:del>
          </w:p>
          <w:p w14:paraId="6088B676" w14:textId="4E6048E9" w:rsidR="00F22FF3" w:rsidRPr="000245EB" w:rsidDel="00096943" w:rsidRDefault="00F22FF3">
            <w:pPr>
              <w:pStyle w:val="ListParagraph"/>
              <w:numPr>
                <w:ilvl w:val="0"/>
                <w:numId w:val="29"/>
              </w:numPr>
              <w:spacing w:line="276" w:lineRule="auto"/>
              <w:rPr>
                <w:del w:id="4823" w:author="Tran Huan" w:date="2018-11-25T21:59:00Z"/>
                <w:rPrChange w:id="4824" w:author="Tran Huan" w:date="2018-11-25T16:08:00Z">
                  <w:rPr>
                    <w:del w:id="4825" w:author="Tran Huan" w:date="2018-11-25T21:59:00Z"/>
                    <w:lang w:val="en-US"/>
                  </w:rPr>
                </w:rPrChange>
              </w:rPr>
            </w:pPr>
            <w:del w:id="4826" w:author="Tran Huan" w:date="2018-11-25T21:59:00Z">
              <w:r w:rsidRPr="000245EB" w:rsidDel="00096943">
                <w:rPr>
                  <w:i/>
                  <w:rPrChange w:id="4827" w:author="Tran Huan" w:date="2018-11-25T16:08:00Z">
                    <w:rPr>
                      <w:i/>
                      <w:lang w:val="en-US"/>
                    </w:rPr>
                  </w:rPrChange>
                </w:rPr>
                <w:delText>Nhân viên quản lí đơn hàng</w:delText>
              </w:r>
              <w:r w:rsidRPr="000245EB" w:rsidDel="00096943">
                <w:rPr>
                  <w:rPrChange w:id="4828" w:author="Tran Huan" w:date="2018-11-25T16:08:00Z">
                    <w:rPr>
                      <w:lang w:val="en-US"/>
                    </w:rPr>
                  </w:rPrChange>
                </w:rPr>
                <w:delText xml:space="preserve">: Đang chờ, </w:delText>
              </w:r>
              <w:r w:rsidR="00A65AD7" w:rsidRPr="000245EB" w:rsidDel="00096943">
                <w:rPr>
                  <w:rPrChange w:id="4829" w:author="Tran Huan" w:date="2018-11-25T16:08:00Z">
                    <w:rPr>
                      <w:lang w:val="en-US"/>
                    </w:rPr>
                  </w:rPrChange>
                </w:rPr>
                <w:delText xml:space="preserve">đang chờ xử lí, </w:delText>
              </w:r>
              <w:r w:rsidRPr="000245EB" w:rsidDel="00096943">
                <w:rPr>
                  <w:rPrChange w:id="4830" w:author="Tran Huan" w:date="2018-11-25T16:08:00Z">
                    <w:rPr>
                      <w:lang w:val="en-US"/>
                    </w:rPr>
                  </w:rPrChange>
                </w:rPr>
                <w:delText xml:space="preserve">đang xử lí, đã xử lí hoàn tất, </w:delText>
              </w:r>
              <w:r w:rsidR="00FF18BA" w:rsidRPr="000245EB" w:rsidDel="00096943">
                <w:rPr>
                  <w:rPrChange w:id="4831" w:author="Tran Huan" w:date="2018-11-25T16:08:00Z">
                    <w:rPr>
                      <w:lang w:val="en-US"/>
                    </w:rPr>
                  </w:rPrChange>
                </w:rPr>
                <w:delText xml:space="preserve">thành công, </w:delText>
              </w:r>
              <w:r w:rsidRPr="000245EB" w:rsidDel="00096943">
                <w:rPr>
                  <w:rPrChange w:id="4832" w:author="Tran Huan" w:date="2018-11-25T16:08:00Z">
                    <w:rPr>
                      <w:lang w:val="en-US"/>
                    </w:rPr>
                  </w:rPrChange>
                </w:rPr>
                <w:delText>đơn hàng bị hủy</w:delText>
              </w:r>
              <w:bookmarkStart w:id="4833" w:name="_Toc530658405"/>
              <w:bookmarkStart w:id="4834" w:name="_Toc530662129"/>
              <w:bookmarkStart w:id="4835" w:name="_Toc530662596"/>
              <w:bookmarkEnd w:id="4833"/>
              <w:bookmarkEnd w:id="4834"/>
              <w:bookmarkEnd w:id="4835"/>
            </w:del>
          </w:p>
          <w:p w14:paraId="08851568" w14:textId="1170CB91" w:rsidR="00F22FF3" w:rsidRPr="000245EB" w:rsidDel="00096943" w:rsidRDefault="00F22FF3">
            <w:pPr>
              <w:pStyle w:val="ListParagraph"/>
              <w:numPr>
                <w:ilvl w:val="0"/>
                <w:numId w:val="29"/>
              </w:numPr>
              <w:spacing w:line="276" w:lineRule="auto"/>
              <w:rPr>
                <w:del w:id="4836" w:author="Tran Huan" w:date="2018-11-25T21:59:00Z"/>
                <w:i/>
                <w:rPrChange w:id="4837" w:author="Tran Huan" w:date="2018-11-25T16:08:00Z">
                  <w:rPr>
                    <w:del w:id="4838" w:author="Tran Huan" w:date="2018-11-25T21:59:00Z"/>
                    <w:i/>
                    <w:lang w:val="en-US"/>
                  </w:rPr>
                </w:rPrChange>
              </w:rPr>
            </w:pPr>
            <w:del w:id="4839" w:author="Tran Huan" w:date="2018-11-25T21:59:00Z">
              <w:r w:rsidRPr="000245EB" w:rsidDel="00096943">
                <w:rPr>
                  <w:i/>
                  <w:rPrChange w:id="4840" w:author="Tran Huan" w:date="2018-11-25T16:08:00Z">
                    <w:rPr>
                      <w:i/>
                      <w:lang w:val="en-US"/>
                    </w:rPr>
                  </w:rPrChange>
                </w:rPr>
                <w:delText>Nhân viên xử lí đơn hàng:</w:delText>
              </w:r>
              <w:r w:rsidRPr="000245EB" w:rsidDel="00096943">
                <w:rPr>
                  <w:rPrChange w:id="4841" w:author="Tran Huan" w:date="2018-11-25T16:08:00Z">
                    <w:rPr>
                      <w:lang w:val="en-US"/>
                    </w:rPr>
                  </w:rPrChange>
                </w:rPr>
                <w:delText xml:space="preserve"> Đang xử lí, đã xử lí hoàn tất.</w:delText>
              </w:r>
              <w:bookmarkStart w:id="4842" w:name="_Toc530658406"/>
              <w:bookmarkStart w:id="4843" w:name="_Toc530662130"/>
              <w:bookmarkStart w:id="4844" w:name="_Toc530662597"/>
              <w:bookmarkEnd w:id="4842"/>
              <w:bookmarkEnd w:id="4843"/>
              <w:bookmarkEnd w:id="4844"/>
            </w:del>
          </w:p>
          <w:p w14:paraId="77E05192" w14:textId="0362B6DD" w:rsidR="00F22FF3" w:rsidRPr="000245EB" w:rsidDel="00096943" w:rsidRDefault="00F22FF3">
            <w:pPr>
              <w:spacing w:line="276" w:lineRule="auto"/>
              <w:rPr>
                <w:del w:id="4845" w:author="Tran Huan" w:date="2018-11-25T21:59:00Z"/>
                <w:rPrChange w:id="4846" w:author="Tran Huan" w:date="2018-11-25T16:08:00Z">
                  <w:rPr>
                    <w:del w:id="4847" w:author="Tran Huan" w:date="2018-11-25T21:59:00Z"/>
                    <w:lang w:val="en-US"/>
                  </w:rPr>
                </w:rPrChange>
              </w:rPr>
            </w:pPr>
            <w:del w:id="4848" w:author="Tran Huan" w:date="2018-11-25T21:59:00Z">
              <w:r w:rsidRPr="000245EB" w:rsidDel="00096943">
                <w:rPr>
                  <w:rPrChange w:id="4849" w:author="Tran Huan" w:date="2018-11-25T16:08:00Z">
                    <w:rPr>
                      <w:lang w:val="en-US"/>
                    </w:rPr>
                  </w:rPrChange>
                </w:rPr>
                <w:delText>Bước 2: Danh sách đơn hàng được hiển thị theo dạng bảng. Ở đây người dùng có thể tìm kiếm đơn hàng dựa trên các tiêu chí là các cột của bảng.</w:delText>
              </w:r>
              <w:bookmarkStart w:id="4850" w:name="_Toc530658407"/>
              <w:bookmarkStart w:id="4851" w:name="_Toc530662131"/>
              <w:bookmarkStart w:id="4852" w:name="_Toc530662598"/>
              <w:bookmarkEnd w:id="4850"/>
              <w:bookmarkEnd w:id="4851"/>
              <w:bookmarkEnd w:id="4852"/>
            </w:del>
          </w:p>
          <w:p w14:paraId="2FACF2B8" w14:textId="66D4A5EA" w:rsidR="00F22FF3" w:rsidRPr="000245EB" w:rsidDel="00096943" w:rsidRDefault="00F22FF3">
            <w:pPr>
              <w:spacing w:line="276" w:lineRule="auto"/>
              <w:rPr>
                <w:del w:id="4853" w:author="Tran Huan" w:date="2018-11-25T21:59:00Z"/>
                <w:rPrChange w:id="4854" w:author="Tran Huan" w:date="2018-11-25T16:08:00Z">
                  <w:rPr>
                    <w:del w:id="4855" w:author="Tran Huan" w:date="2018-11-25T21:59:00Z"/>
                    <w:lang w:val="en-US"/>
                  </w:rPr>
                </w:rPrChange>
              </w:rPr>
            </w:pPr>
            <w:del w:id="4856" w:author="Tran Huan" w:date="2018-11-25T21:59:00Z">
              <w:r w:rsidRPr="000245EB" w:rsidDel="00096943">
                <w:rPr>
                  <w:rPrChange w:id="4857" w:author="Tran Huan" w:date="2018-11-25T16:08:00Z">
                    <w:rPr>
                      <w:lang w:val="en-US"/>
                    </w:rPr>
                  </w:rPrChange>
                </w:rPr>
                <w:delText xml:space="preserve">Bước 3: Khi người dùng </w:delText>
              </w:r>
              <w:r w:rsidR="00A06DD8" w:rsidRPr="000245EB" w:rsidDel="00096943">
                <w:rPr>
                  <w:rPrChange w:id="4858" w:author="Tran Huan" w:date="2018-11-25T16:08:00Z">
                    <w:rPr>
                      <w:lang w:val="en-US"/>
                    </w:rPr>
                  </w:rPrChange>
                </w:rPr>
                <w:delText>nhấn</w:delText>
              </w:r>
              <w:r w:rsidRPr="000245EB" w:rsidDel="00096943">
                <w:rPr>
                  <w:rPrChange w:id="4859" w:author="Tran Huan" w:date="2018-11-25T16:08: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4860" w:name="_Toc530658408"/>
              <w:bookmarkStart w:id="4861" w:name="_Toc530662132"/>
              <w:bookmarkStart w:id="4862" w:name="_Toc530662599"/>
              <w:bookmarkEnd w:id="4860"/>
              <w:bookmarkEnd w:id="4861"/>
              <w:bookmarkEnd w:id="4862"/>
            </w:del>
          </w:p>
          <w:p w14:paraId="02D2DBDA" w14:textId="71E0EB39" w:rsidR="00F22FF3" w:rsidRPr="000245EB" w:rsidDel="00096943" w:rsidRDefault="00F22FF3">
            <w:pPr>
              <w:pStyle w:val="ListParagraph"/>
              <w:numPr>
                <w:ilvl w:val="0"/>
                <w:numId w:val="30"/>
              </w:numPr>
              <w:spacing w:line="276" w:lineRule="auto"/>
              <w:rPr>
                <w:del w:id="4863" w:author="Tran Huan" w:date="2018-11-25T21:59:00Z"/>
                <w:rPrChange w:id="4864" w:author="Tran Huan" w:date="2018-11-25T16:08:00Z">
                  <w:rPr>
                    <w:del w:id="4865" w:author="Tran Huan" w:date="2018-11-25T21:59:00Z"/>
                    <w:lang w:val="en-US"/>
                  </w:rPr>
                </w:rPrChange>
              </w:rPr>
            </w:pPr>
            <w:del w:id="4866" w:author="Tran Huan" w:date="2018-11-25T21:59:00Z">
              <w:r w:rsidRPr="000245EB" w:rsidDel="00096943">
                <w:rPr>
                  <w:rPrChange w:id="4867" w:author="Tran Huan" w:date="2018-11-25T16:08:00Z">
                    <w:rPr>
                      <w:lang w:val="en-US"/>
                    </w:rPr>
                  </w:rPrChange>
                </w:rPr>
                <w:delText>Trạng thái “</w:delText>
              </w:r>
              <w:r w:rsidRPr="000245EB" w:rsidDel="00096943">
                <w:rPr>
                  <w:i/>
                  <w:rPrChange w:id="4868" w:author="Tran Huan" w:date="2018-11-25T16:08:00Z">
                    <w:rPr>
                      <w:i/>
                      <w:lang w:val="en-US"/>
                    </w:rPr>
                  </w:rPrChange>
                </w:rPr>
                <w:delText>đang chờ</w:delText>
              </w:r>
              <w:r w:rsidRPr="000245EB" w:rsidDel="00096943">
                <w:rPr>
                  <w:rPrChange w:id="4869" w:author="Tran Huan" w:date="2018-11-25T16:08:00Z">
                    <w:rPr>
                      <w:lang w:val="en-US"/>
                    </w:rPr>
                  </w:rPrChange>
                </w:rPr>
                <w:delText xml:space="preserve">”: Nhân viên quản lí đơn hàng thực hiện chức năng chấp nhận, hủy đơn hàng. Nếu người dùng </w:delText>
              </w:r>
              <w:r w:rsidR="00A06DD8" w:rsidRPr="000245EB" w:rsidDel="00096943">
                <w:rPr>
                  <w:rPrChange w:id="4870" w:author="Tran Huan" w:date="2018-11-25T16:08:00Z">
                    <w:rPr>
                      <w:lang w:val="en-US"/>
                    </w:rPr>
                  </w:rPrChange>
                </w:rPr>
                <w:delText>nhấn</w:delText>
              </w:r>
              <w:r w:rsidRPr="000245EB" w:rsidDel="00096943">
                <w:rPr>
                  <w:rPrChange w:id="4871" w:author="Tran Huan" w:date="2018-11-25T16:08:00Z">
                    <w:rPr>
                      <w:lang w:val="en-US"/>
                    </w:rPr>
                  </w:rPrChange>
                </w:rPr>
                <w:delText xml:space="preserve"> “</w:delText>
              </w:r>
              <w:r w:rsidRPr="000245EB" w:rsidDel="00096943">
                <w:rPr>
                  <w:i/>
                  <w:rPrChange w:id="4872" w:author="Tran Huan" w:date="2018-11-25T16:08:00Z">
                    <w:rPr>
                      <w:i/>
                      <w:lang w:val="en-US"/>
                    </w:rPr>
                  </w:rPrChange>
                </w:rPr>
                <w:delText>chấp nhận</w:delText>
              </w:r>
              <w:r w:rsidRPr="000245EB" w:rsidDel="00096943">
                <w:rPr>
                  <w:rPrChange w:id="4873" w:author="Tran Huan" w:date="2018-11-25T16:08:00Z">
                    <w:rPr>
                      <w:lang w:val="en-US"/>
                    </w:rPr>
                  </w:rPrChange>
                </w:rPr>
                <w:delText>” trạng thái đơn s</w:delText>
              </w:r>
              <w:r w:rsidR="005D16EE" w:rsidRPr="000245EB" w:rsidDel="00096943">
                <w:rPr>
                  <w:rPrChange w:id="4874" w:author="Tran Huan" w:date="2018-11-25T16:08:00Z">
                    <w:rPr>
                      <w:lang w:val="en-US"/>
                    </w:rPr>
                  </w:rPrChange>
                </w:rPr>
                <w:delText>ẽ chuyển thành “</w:delText>
              </w:r>
              <w:r w:rsidR="005D16EE" w:rsidRPr="000245EB" w:rsidDel="00096943">
                <w:rPr>
                  <w:i/>
                  <w:rPrChange w:id="4875" w:author="Tran Huan" w:date="2018-11-25T16:08:00Z">
                    <w:rPr>
                      <w:i/>
                      <w:lang w:val="en-US"/>
                    </w:rPr>
                  </w:rPrChange>
                </w:rPr>
                <w:delText>đã chấp nhận</w:delText>
              </w:r>
              <w:r w:rsidR="005D16EE" w:rsidRPr="000245EB" w:rsidDel="00096943">
                <w:rPr>
                  <w:rPrChange w:id="4876" w:author="Tran Huan" w:date="2018-11-25T16:08:00Z">
                    <w:rPr>
                      <w:lang w:val="en-US"/>
                    </w:rPr>
                  </w:rPrChange>
                </w:rPr>
                <w:delText>” và tự động sinh ra một biên nhận tương ứng với đơn hàng ở trạng thái “</w:delText>
              </w:r>
              <w:r w:rsidR="005D16EE" w:rsidRPr="000245EB" w:rsidDel="00096943">
                <w:rPr>
                  <w:i/>
                  <w:rPrChange w:id="4877" w:author="Tran Huan" w:date="2018-11-25T16:08:00Z">
                    <w:rPr>
                      <w:i/>
                      <w:lang w:val="en-US"/>
                    </w:rPr>
                  </w:rPrChange>
                </w:rPr>
                <w:delText xml:space="preserve">đang chờ </w:delText>
              </w:r>
              <w:r w:rsidR="00C23007" w:rsidRPr="000245EB" w:rsidDel="00096943">
                <w:rPr>
                  <w:i/>
                  <w:rPrChange w:id="4878" w:author="Tran Huan" w:date="2018-11-25T16:08:00Z">
                    <w:rPr>
                      <w:i/>
                      <w:lang w:val="en-US"/>
                    </w:rPr>
                  </w:rPrChange>
                </w:rPr>
                <w:delText>nhận</w:delText>
              </w:r>
              <w:r w:rsidR="005D16EE" w:rsidRPr="000245EB" w:rsidDel="00096943">
                <w:rPr>
                  <w:i/>
                  <w:rPrChange w:id="4879" w:author="Tran Huan" w:date="2018-11-25T16:08:00Z">
                    <w:rPr>
                      <w:i/>
                      <w:lang w:val="en-US"/>
                    </w:rPr>
                  </w:rPrChange>
                </w:rPr>
                <w:delText xml:space="preserve"> đồ</w:delText>
              </w:r>
              <w:r w:rsidR="005D16EE" w:rsidRPr="000245EB" w:rsidDel="00096943">
                <w:rPr>
                  <w:rPrChange w:id="4880" w:author="Tran Huan" w:date="2018-11-25T16:08:00Z">
                    <w:rPr>
                      <w:lang w:val="en-US"/>
                    </w:rPr>
                  </w:rPrChange>
                </w:rPr>
                <w:delText xml:space="preserve">”. Nếu người dùng </w:delText>
              </w:r>
              <w:r w:rsidR="00A06DD8" w:rsidRPr="000245EB" w:rsidDel="00096943">
                <w:rPr>
                  <w:rPrChange w:id="4881" w:author="Tran Huan" w:date="2018-11-25T16:08:00Z">
                    <w:rPr>
                      <w:lang w:val="en-US"/>
                    </w:rPr>
                  </w:rPrChange>
                </w:rPr>
                <w:delText>nhấn</w:delText>
              </w:r>
              <w:r w:rsidR="005D16EE" w:rsidRPr="000245EB" w:rsidDel="00096943">
                <w:rPr>
                  <w:rPrChange w:id="4882" w:author="Tran Huan" w:date="2018-11-25T16:08:00Z">
                    <w:rPr>
                      <w:lang w:val="en-US"/>
                    </w:rPr>
                  </w:rPrChange>
                </w:rPr>
                <w:delText xml:space="preserve"> “</w:delText>
              </w:r>
              <w:r w:rsidR="005D16EE" w:rsidRPr="000245EB" w:rsidDel="00096943">
                <w:rPr>
                  <w:i/>
                  <w:rPrChange w:id="4883" w:author="Tran Huan" w:date="2018-11-25T16:08:00Z">
                    <w:rPr>
                      <w:i/>
                      <w:lang w:val="en-US"/>
                    </w:rPr>
                  </w:rPrChange>
                </w:rPr>
                <w:delText>hủy đơn</w:delText>
              </w:r>
              <w:r w:rsidR="005D16EE" w:rsidRPr="000245EB" w:rsidDel="00096943">
                <w:rPr>
                  <w:rPrChange w:id="4884" w:author="Tran Huan" w:date="2018-11-25T16:08:00Z">
                    <w:rPr>
                      <w:lang w:val="en-US"/>
                    </w:rPr>
                  </w:rPrChange>
                </w:rPr>
                <w:delText>”, đơn hàng sẽ chuyển trạng thái thành “</w:delText>
              </w:r>
              <w:r w:rsidR="005D16EE" w:rsidRPr="000245EB" w:rsidDel="00096943">
                <w:rPr>
                  <w:i/>
                  <w:rPrChange w:id="4885" w:author="Tran Huan" w:date="2018-11-25T16:08:00Z">
                    <w:rPr>
                      <w:i/>
                      <w:lang w:val="en-US"/>
                    </w:rPr>
                  </w:rPrChange>
                </w:rPr>
                <w:delText>đã hủy</w:delText>
              </w:r>
              <w:r w:rsidR="005D16EE" w:rsidRPr="000245EB" w:rsidDel="00096943">
                <w:rPr>
                  <w:rPrChange w:id="4886" w:author="Tran Huan" w:date="2018-11-25T16:08:00Z">
                    <w:rPr>
                      <w:lang w:val="en-US"/>
                    </w:rPr>
                  </w:rPrChange>
                </w:rPr>
                <w:delText>”.</w:delText>
              </w:r>
              <w:bookmarkStart w:id="4887" w:name="_Toc530658409"/>
              <w:bookmarkStart w:id="4888" w:name="_Toc530662133"/>
              <w:bookmarkStart w:id="4889" w:name="_Toc530662600"/>
              <w:bookmarkEnd w:id="4887"/>
              <w:bookmarkEnd w:id="4888"/>
              <w:bookmarkEnd w:id="4889"/>
            </w:del>
          </w:p>
          <w:p w14:paraId="202AA9EF" w14:textId="6D2AA2A8" w:rsidR="005D16EE" w:rsidRPr="000245EB" w:rsidDel="00096943" w:rsidRDefault="009F6598">
            <w:pPr>
              <w:pStyle w:val="ListParagraph"/>
              <w:numPr>
                <w:ilvl w:val="0"/>
                <w:numId w:val="30"/>
              </w:numPr>
              <w:spacing w:line="276" w:lineRule="auto"/>
              <w:rPr>
                <w:del w:id="4890" w:author="Tran Huan" w:date="2018-11-25T21:59:00Z"/>
                <w:rPrChange w:id="4891" w:author="Tran Huan" w:date="2018-11-25T16:08:00Z">
                  <w:rPr>
                    <w:del w:id="4892" w:author="Tran Huan" w:date="2018-11-25T21:59:00Z"/>
                    <w:lang w:val="en-US"/>
                  </w:rPr>
                </w:rPrChange>
              </w:rPr>
            </w:pPr>
            <w:del w:id="4893" w:author="Tran Huan" w:date="2018-11-25T21:59:00Z">
              <w:r w:rsidRPr="000245EB" w:rsidDel="00096943">
                <w:rPr>
                  <w:rPrChange w:id="4894" w:author="Tran Huan" w:date="2018-11-25T16:08:00Z">
                    <w:rPr>
                      <w:lang w:val="en-US"/>
                    </w:rPr>
                  </w:rPrChange>
                </w:rPr>
                <w:delText>Trạng thái “</w:delText>
              </w:r>
              <w:r w:rsidR="00A65AD7" w:rsidRPr="000245EB" w:rsidDel="00096943">
                <w:rPr>
                  <w:i/>
                  <w:rPrChange w:id="4895" w:author="Tran Huan" w:date="2018-11-25T16:08:00Z">
                    <w:rPr>
                      <w:i/>
                      <w:lang w:val="en-US"/>
                    </w:rPr>
                  </w:rPrChange>
                </w:rPr>
                <w:delText>đang chờ xử lí</w:delText>
              </w:r>
              <w:r w:rsidRPr="000245EB" w:rsidDel="00096943">
                <w:rPr>
                  <w:rPrChange w:id="4896" w:author="Tran Huan" w:date="2018-11-25T16:08:00Z">
                    <w:rPr>
                      <w:lang w:val="en-US"/>
                    </w:rPr>
                  </w:rPrChange>
                </w:rPr>
                <w:delText>”</w:delText>
              </w:r>
              <w:r w:rsidR="00A65AD7" w:rsidRPr="000245EB" w:rsidDel="00096943">
                <w:rPr>
                  <w:rPrChange w:id="4897" w:author="Tran Huan" w:date="2018-11-25T16:08:00Z">
                    <w:rPr>
                      <w:lang w:val="en-US"/>
                    </w:rPr>
                  </w:rPrChange>
                </w:rPr>
                <w:delText xml:space="preserve">: Khi nhân viên xử lí đơn hàng </w:delText>
              </w:r>
              <w:r w:rsidR="00A06DD8" w:rsidRPr="000245EB" w:rsidDel="00096943">
                <w:rPr>
                  <w:rPrChange w:id="4898" w:author="Tran Huan" w:date="2018-11-25T16:08:00Z">
                    <w:rPr>
                      <w:lang w:val="en-US"/>
                    </w:rPr>
                  </w:rPrChange>
                </w:rPr>
                <w:delText>nhấn</w:delText>
              </w:r>
              <w:r w:rsidR="00A65AD7" w:rsidRPr="000245EB" w:rsidDel="00096943">
                <w:rPr>
                  <w:rPrChange w:id="4899" w:author="Tran Huan" w:date="2018-11-25T16:08:00Z">
                    <w:rPr>
                      <w:lang w:val="en-US"/>
                    </w:rPr>
                  </w:rPrChange>
                </w:rPr>
                <w:delText xml:space="preserve"> lên nút xử lí. Trạng thái đơn hàng chuyển thành </w:delText>
              </w:r>
              <w:r w:rsidR="00A65AD7" w:rsidRPr="000245EB" w:rsidDel="00096943">
                <w:rPr>
                  <w:i/>
                  <w:rPrChange w:id="4900" w:author="Tran Huan" w:date="2018-11-25T16:08:00Z">
                    <w:rPr>
                      <w:i/>
                      <w:lang w:val="en-US"/>
                    </w:rPr>
                  </w:rPrChange>
                </w:rPr>
                <w:delText>“đang xử lí</w:delText>
              </w:r>
              <w:r w:rsidR="00A65AD7" w:rsidRPr="000245EB" w:rsidDel="00096943">
                <w:rPr>
                  <w:rPrChange w:id="4901" w:author="Tran Huan" w:date="2018-11-25T16:08:00Z">
                    <w:rPr>
                      <w:lang w:val="en-US"/>
                    </w:rPr>
                  </w:rPrChange>
                </w:rPr>
                <w:delText>” và người dùng được gán thành người thực hiện đơn hàng đó.</w:delText>
              </w:r>
              <w:bookmarkStart w:id="4902" w:name="_Toc530658410"/>
              <w:bookmarkStart w:id="4903" w:name="_Toc530662134"/>
              <w:bookmarkStart w:id="4904" w:name="_Toc530662601"/>
              <w:bookmarkEnd w:id="4902"/>
              <w:bookmarkEnd w:id="4903"/>
              <w:bookmarkEnd w:id="4904"/>
            </w:del>
          </w:p>
          <w:p w14:paraId="043505DE" w14:textId="2E287653" w:rsidR="005B249F" w:rsidRPr="000245EB" w:rsidDel="00096943" w:rsidRDefault="00A65AD7">
            <w:pPr>
              <w:pStyle w:val="ListParagraph"/>
              <w:numPr>
                <w:ilvl w:val="0"/>
                <w:numId w:val="30"/>
              </w:numPr>
              <w:spacing w:line="276" w:lineRule="auto"/>
              <w:rPr>
                <w:del w:id="4905" w:author="Tran Huan" w:date="2018-11-25T21:59:00Z"/>
                <w:rPrChange w:id="4906" w:author="Tran Huan" w:date="2018-11-25T16:08:00Z">
                  <w:rPr>
                    <w:del w:id="4907" w:author="Tran Huan" w:date="2018-11-25T21:59:00Z"/>
                    <w:lang w:val="en-US"/>
                  </w:rPr>
                </w:rPrChange>
              </w:rPr>
            </w:pPr>
            <w:del w:id="4908" w:author="Tran Huan" w:date="2018-11-25T21:59:00Z">
              <w:r w:rsidRPr="000245EB" w:rsidDel="00096943">
                <w:rPr>
                  <w:rPrChange w:id="4909" w:author="Tran Huan" w:date="2018-11-25T16:08:00Z">
                    <w:rPr>
                      <w:lang w:val="en-US"/>
                    </w:rPr>
                  </w:rPrChange>
                </w:rPr>
                <w:delText xml:space="preserve">Trạng thái </w:delText>
              </w:r>
              <w:r w:rsidRPr="000245EB" w:rsidDel="00096943">
                <w:rPr>
                  <w:i/>
                  <w:rPrChange w:id="4910" w:author="Tran Huan" w:date="2018-11-25T16:08:00Z">
                    <w:rPr>
                      <w:i/>
                      <w:lang w:val="en-US"/>
                    </w:rPr>
                  </w:rPrChange>
                </w:rPr>
                <w:delText xml:space="preserve">“đang xử lí”: </w:delText>
              </w:r>
              <w:r w:rsidRPr="000245EB" w:rsidDel="00096943">
                <w:rPr>
                  <w:rPrChange w:id="4911" w:author="Tran Huan" w:date="2018-11-25T16:08:00Z">
                    <w:rPr>
                      <w:lang w:val="en-US"/>
                    </w:rPr>
                  </w:rPrChange>
                </w:rPr>
                <w:delText xml:space="preserve">Khi nhân viên xử lí đơn hàng </w:delText>
              </w:r>
              <w:r w:rsidR="00A06DD8" w:rsidRPr="000245EB" w:rsidDel="00096943">
                <w:rPr>
                  <w:rPrChange w:id="4912" w:author="Tran Huan" w:date="2018-11-25T16:08:00Z">
                    <w:rPr>
                      <w:lang w:val="en-US"/>
                    </w:rPr>
                  </w:rPrChange>
                </w:rPr>
                <w:delText>nhấn</w:delText>
              </w:r>
              <w:r w:rsidRPr="000245EB" w:rsidDel="00096943">
                <w:rPr>
                  <w:rPrChange w:id="4913" w:author="Tran Huan" w:date="2018-11-25T16:08:00Z">
                    <w:rPr>
                      <w:lang w:val="en-US"/>
                    </w:rPr>
                  </w:rPrChange>
                </w:rPr>
                <w:delText xml:space="preserve"> lên nút hoàn tất. Trạng thái đơn hàng chuyển thành </w:delText>
              </w:r>
              <w:r w:rsidRPr="000245EB" w:rsidDel="00096943">
                <w:rPr>
                  <w:i/>
                  <w:rPrChange w:id="4914" w:author="Tran Huan" w:date="2018-11-25T16:08:00Z">
                    <w:rPr>
                      <w:i/>
                      <w:lang w:val="en-US"/>
                    </w:rPr>
                  </w:rPrChange>
                </w:rPr>
                <w:delText>“đã xử lí hoàn tất”.</w:delText>
              </w:r>
              <w:r w:rsidR="005B249F" w:rsidRPr="000245EB" w:rsidDel="00096943">
                <w:rPr>
                  <w:i/>
                  <w:rPrChange w:id="4915" w:author="Tran Huan" w:date="2018-11-25T16:08:00Z">
                    <w:rPr>
                      <w:i/>
                      <w:lang w:val="en-US"/>
                    </w:rPr>
                  </w:rPrChange>
                </w:rPr>
                <w:delText xml:space="preserve"> </w:delText>
              </w:r>
              <w:r w:rsidR="005B249F" w:rsidRPr="000245EB" w:rsidDel="00096943">
                <w:rPr>
                  <w:rPrChange w:id="4916" w:author="Tran Huan" w:date="2018-11-25T16:08:00Z">
                    <w:rPr>
                      <w:lang w:val="en-US"/>
                    </w:rPr>
                  </w:rPrChange>
                </w:rPr>
                <w:delText xml:space="preserve"> Và chỉ nhân viên thực hiện đơn hàng đó mới thấy được nút hoàn tất. Biên nhận của đơn hàng chuyển trạng thái thành </w:delText>
              </w:r>
              <w:r w:rsidR="005B249F" w:rsidRPr="000245EB" w:rsidDel="00096943">
                <w:rPr>
                  <w:i/>
                  <w:rPrChange w:id="4917" w:author="Tran Huan" w:date="2018-11-25T16:08:00Z">
                    <w:rPr>
                      <w:i/>
                      <w:lang w:val="en-US"/>
                    </w:rPr>
                  </w:rPrChange>
                </w:rPr>
                <w:delText xml:space="preserve">“đang chờ trả đồ”. </w:delText>
              </w:r>
              <w:bookmarkStart w:id="4918" w:name="_Toc530658411"/>
              <w:bookmarkStart w:id="4919" w:name="_Toc530662135"/>
              <w:bookmarkStart w:id="4920" w:name="_Toc530662602"/>
              <w:bookmarkEnd w:id="4918"/>
              <w:bookmarkEnd w:id="4919"/>
              <w:bookmarkEnd w:id="4920"/>
            </w:del>
          </w:p>
          <w:p w14:paraId="54251747" w14:textId="5D93EADC" w:rsidR="005B249F" w:rsidRPr="000245EB" w:rsidDel="00096943" w:rsidRDefault="005B249F">
            <w:pPr>
              <w:pStyle w:val="ListParagraph"/>
              <w:numPr>
                <w:ilvl w:val="0"/>
                <w:numId w:val="30"/>
              </w:numPr>
              <w:spacing w:line="276" w:lineRule="auto"/>
              <w:rPr>
                <w:del w:id="4921" w:author="Tran Huan" w:date="2018-11-25T21:59:00Z"/>
                <w:rPrChange w:id="4922" w:author="Tran Huan" w:date="2018-11-25T16:08:00Z">
                  <w:rPr>
                    <w:del w:id="4923" w:author="Tran Huan" w:date="2018-11-25T21:59:00Z"/>
                    <w:lang w:val="en-US"/>
                  </w:rPr>
                </w:rPrChange>
              </w:rPr>
            </w:pPr>
            <w:del w:id="4924" w:author="Tran Huan" w:date="2018-11-25T21:59:00Z">
              <w:r w:rsidRPr="000245EB" w:rsidDel="00096943">
                <w:rPr>
                  <w:rPrChange w:id="4925" w:author="Tran Huan" w:date="2018-11-25T16:08:00Z">
                    <w:rPr>
                      <w:lang w:val="en-US"/>
                    </w:rPr>
                  </w:rPrChange>
                </w:rPr>
                <w:delText xml:space="preserve">Trạng thái </w:delText>
              </w:r>
              <w:r w:rsidRPr="000245EB" w:rsidDel="00096943">
                <w:rPr>
                  <w:i/>
                  <w:rPrChange w:id="4926" w:author="Tran Huan" w:date="2018-11-25T16:08:00Z">
                    <w:rPr>
                      <w:i/>
                      <w:lang w:val="en-US"/>
                    </w:rPr>
                  </w:rPrChange>
                </w:rPr>
                <w:delText xml:space="preserve">“đã xử lí hoàn tất”: </w:delText>
              </w:r>
              <w:r w:rsidRPr="000245EB" w:rsidDel="00096943">
                <w:rPr>
                  <w:rPrChange w:id="4927" w:author="Tran Huan" w:date="2018-11-25T16:08:00Z">
                    <w:rPr>
                      <w:lang w:val="en-US"/>
                    </w:rPr>
                  </w:rPrChange>
                </w:rPr>
                <w:delText xml:space="preserve">Nhân viên quản lí đơn hàng có thể </w:delText>
              </w:r>
              <w:r w:rsidR="00A06DD8" w:rsidRPr="000245EB" w:rsidDel="00096943">
                <w:rPr>
                  <w:rPrChange w:id="4928" w:author="Tran Huan" w:date="2018-11-25T16:08:00Z">
                    <w:rPr>
                      <w:lang w:val="en-US"/>
                    </w:rPr>
                  </w:rPrChange>
                </w:rPr>
                <w:delText>nhấn</w:delText>
              </w:r>
              <w:r w:rsidRPr="000245EB" w:rsidDel="00096943">
                <w:rPr>
                  <w:rPrChange w:id="4929" w:author="Tran Huan" w:date="2018-11-25T16:08:00Z">
                    <w:rPr>
                      <w:lang w:val="en-US"/>
                    </w:rPr>
                  </w:rPrChange>
                </w:rPr>
                <w:delText xml:space="preserve"> lên nút tạo hóa đơn để sinh hóa đơn dựa trên biên nhận.</w:delText>
              </w:r>
              <w:bookmarkStart w:id="4930" w:name="_Toc530658412"/>
              <w:bookmarkStart w:id="4931" w:name="_Toc530662136"/>
              <w:bookmarkStart w:id="4932" w:name="_Toc530662603"/>
              <w:bookmarkEnd w:id="4930"/>
              <w:bookmarkEnd w:id="4931"/>
              <w:bookmarkEnd w:id="4932"/>
            </w:del>
          </w:p>
        </w:tc>
        <w:bookmarkStart w:id="4933" w:name="_Toc530658413"/>
        <w:bookmarkStart w:id="4934" w:name="_Toc530662137"/>
        <w:bookmarkStart w:id="4935" w:name="_Toc530662604"/>
        <w:bookmarkEnd w:id="4933"/>
        <w:bookmarkEnd w:id="4934"/>
        <w:bookmarkEnd w:id="4935"/>
      </w:tr>
      <w:tr w:rsidR="005D16EE" w:rsidRPr="0041406B" w:rsidDel="00096943" w14:paraId="4879CE07" w14:textId="6EC70647" w:rsidTr="007C127C">
        <w:trPr>
          <w:del w:id="4936" w:author="Tran Huan" w:date="2018-11-25T21:59:00Z"/>
        </w:trPr>
        <w:tc>
          <w:tcPr>
            <w:tcW w:w="2425" w:type="dxa"/>
          </w:tcPr>
          <w:p w14:paraId="09F6E04E" w14:textId="59576AE1" w:rsidR="00730F28" w:rsidRPr="0041406B" w:rsidDel="00096943" w:rsidRDefault="00730F28">
            <w:pPr>
              <w:spacing w:line="276" w:lineRule="auto"/>
              <w:rPr>
                <w:del w:id="4937" w:author="Tran Huan" w:date="2018-11-25T21:59:00Z"/>
                <w:b/>
              </w:rPr>
            </w:pPr>
            <w:del w:id="4938" w:author="Tran Huan" w:date="2018-11-25T21:59:00Z">
              <w:r w:rsidRPr="0041406B" w:rsidDel="00096943">
                <w:rPr>
                  <w:b/>
                </w:rPr>
                <w:delText>Kết quả</w:delText>
              </w:r>
              <w:bookmarkStart w:id="4939" w:name="_Toc530658414"/>
              <w:bookmarkStart w:id="4940" w:name="_Toc530662138"/>
              <w:bookmarkStart w:id="4941" w:name="_Toc530662605"/>
              <w:bookmarkEnd w:id="4939"/>
              <w:bookmarkEnd w:id="4940"/>
              <w:bookmarkEnd w:id="4941"/>
            </w:del>
          </w:p>
        </w:tc>
        <w:tc>
          <w:tcPr>
            <w:tcW w:w="6686" w:type="dxa"/>
          </w:tcPr>
          <w:p w14:paraId="1C92C4EF" w14:textId="61CA7C06" w:rsidR="00730F28" w:rsidRPr="000245EB" w:rsidDel="00096943" w:rsidRDefault="003752F8">
            <w:pPr>
              <w:spacing w:line="276" w:lineRule="auto"/>
              <w:jc w:val="left"/>
              <w:rPr>
                <w:del w:id="4942" w:author="Tran Huan" w:date="2018-11-25T21:59:00Z"/>
                <w:rPrChange w:id="4943" w:author="Tran Huan" w:date="2018-11-25T16:08:00Z">
                  <w:rPr>
                    <w:del w:id="4944" w:author="Tran Huan" w:date="2018-11-25T21:59:00Z"/>
                    <w:lang w:val="en-US"/>
                  </w:rPr>
                </w:rPrChange>
              </w:rPr>
            </w:pPr>
            <w:del w:id="4945" w:author="Tran Huan" w:date="2018-11-25T21:59:00Z">
              <w:r w:rsidRPr="000245EB" w:rsidDel="00096943">
                <w:rPr>
                  <w:rPrChange w:id="4946" w:author="Tran Huan" w:date="2018-11-25T16:08:00Z">
                    <w:rPr>
                      <w:lang w:val="en-US"/>
                    </w:rPr>
                  </w:rPrChange>
                </w:rPr>
                <w:delText>Hiển thị thông tin tất cả đơn hàng dưới dạng bảng.</w:delText>
              </w:r>
              <w:bookmarkStart w:id="4947" w:name="_Toc530658415"/>
              <w:bookmarkStart w:id="4948" w:name="_Toc530662139"/>
              <w:bookmarkStart w:id="4949" w:name="_Toc530662606"/>
              <w:bookmarkEnd w:id="4947"/>
              <w:bookmarkEnd w:id="4948"/>
              <w:bookmarkEnd w:id="4949"/>
            </w:del>
          </w:p>
          <w:p w14:paraId="5F07C768" w14:textId="17107E39" w:rsidR="003752F8" w:rsidRPr="000245EB" w:rsidDel="00096943" w:rsidRDefault="003752F8">
            <w:pPr>
              <w:spacing w:line="276" w:lineRule="auto"/>
              <w:jc w:val="left"/>
              <w:rPr>
                <w:del w:id="4950" w:author="Tran Huan" w:date="2018-11-25T21:59:00Z"/>
                <w:rPrChange w:id="4951" w:author="Tran Huan" w:date="2018-11-25T16:08:00Z">
                  <w:rPr>
                    <w:del w:id="4952" w:author="Tran Huan" w:date="2018-11-25T21:59:00Z"/>
                    <w:lang w:val="en-US"/>
                  </w:rPr>
                </w:rPrChange>
              </w:rPr>
            </w:pPr>
            <w:del w:id="4953" w:author="Tran Huan" w:date="2018-11-25T21:59:00Z">
              <w:r w:rsidRPr="000245EB" w:rsidDel="00096943">
                <w:rPr>
                  <w:rPrChange w:id="4954" w:author="Tran Huan" w:date="2018-11-25T16:08:00Z">
                    <w:rPr>
                      <w:lang w:val="en-US"/>
                    </w:rPr>
                  </w:rPrChange>
                </w:rPr>
                <w:delText xml:space="preserve">Khi </w:delText>
              </w:r>
              <w:r w:rsidR="00A06DD8" w:rsidRPr="000245EB" w:rsidDel="00096943">
                <w:rPr>
                  <w:rPrChange w:id="4955" w:author="Tran Huan" w:date="2018-11-25T16:08:00Z">
                    <w:rPr>
                      <w:lang w:val="en-US"/>
                    </w:rPr>
                  </w:rPrChange>
                </w:rPr>
                <w:delText>nhấn</w:delText>
              </w:r>
              <w:r w:rsidRPr="000245EB" w:rsidDel="00096943">
                <w:rPr>
                  <w:rPrChange w:id="4956" w:author="Tran Huan" w:date="2018-11-25T16:08:00Z">
                    <w:rPr>
                      <w:lang w:val="en-US"/>
                    </w:rPr>
                  </w:rPrChange>
                </w:rPr>
                <w:delText xml:space="preserve"> vào tên khách hàng hiển thị chi tiết đơn hàng.</w:delText>
              </w:r>
              <w:bookmarkStart w:id="4957" w:name="_Toc530658416"/>
              <w:bookmarkStart w:id="4958" w:name="_Toc530662140"/>
              <w:bookmarkStart w:id="4959" w:name="_Toc530662607"/>
              <w:bookmarkEnd w:id="4957"/>
              <w:bookmarkEnd w:id="4958"/>
              <w:bookmarkEnd w:id="4959"/>
            </w:del>
          </w:p>
        </w:tc>
        <w:bookmarkStart w:id="4960" w:name="_Toc530658417"/>
        <w:bookmarkStart w:id="4961" w:name="_Toc530662141"/>
        <w:bookmarkStart w:id="4962" w:name="_Toc530662608"/>
        <w:bookmarkEnd w:id="4960"/>
        <w:bookmarkEnd w:id="4961"/>
        <w:bookmarkEnd w:id="4962"/>
      </w:tr>
      <w:tr w:rsidR="005D16EE" w:rsidRPr="0041406B" w:rsidDel="00096943" w14:paraId="759C3D38" w14:textId="7E708DEF" w:rsidTr="007C127C">
        <w:trPr>
          <w:del w:id="4963" w:author="Tran Huan" w:date="2018-11-25T21:59:00Z"/>
        </w:trPr>
        <w:tc>
          <w:tcPr>
            <w:tcW w:w="2425" w:type="dxa"/>
          </w:tcPr>
          <w:p w14:paraId="03E1B5F1" w14:textId="6448CD20" w:rsidR="00730F28" w:rsidRPr="0041406B" w:rsidDel="00096943" w:rsidRDefault="00730F28">
            <w:pPr>
              <w:spacing w:line="276" w:lineRule="auto"/>
              <w:rPr>
                <w:del w:id="4964" w:author="Tran Huan" w:date="2018-11-25T21:59:00Z"/>
                <w:b/>
              </w:rPr>
            </w:pPr>
            <w:del w:id="4965" w:author="Tran Huan" w:date="2018-11-25T21:59:00Z">
              <w:r w:rsidRPr="0041406B" w:rsidDel="00096943">
                <w:rPr>
                  <w:b/>
                </w:rPr>
                <w:delText>Ghi chú</w:delText>
              </w:r>
              <w:bookmarkStart w:id="4966" w:name="_Toc530658418"/>
              <w:bookmarkStart w:id="4967" w:name="_Toc530662142"/>
              <w:bookmarkStart w:id="4968" w:name="_Toc530662609"/>
              <w:bookmarkEnd w:id="4966"/>
              <w:bookmarkEnd w:id="4967"/>
              <w:bookmarkEnd w:id="4968"/>
            </w:del>
          </w:p>
        </w:tc>
        <w:tc>
          <w:tcPr>
            <w:tcW w:w="6686" w:type="dxa"/>
          </w:tcPr>
          <w:p w14:paraId="050D9866" w14:textId="57F21DDD" w:rsidR="00730F28" w:rsidRPr="0041406B" w:rsidDel="00096943" w:rsidRDefault="00730F28">
            <w:pPr>
              <w:keepNext/>
              <w:spacing w:line="276" w:lineRule="auto"/>
              <w:rPr>
                <w:del w:id="4969" w:author="Tran Huan" w:date="2018-11-25T21:59:00Z"/>
              </w:rPr>
            </w:pPr>
            <w:bookmarkStart w:id="4970" w:name="_Toc530658419"/>
            <w:bookmarkStart w:id="4971" w:name="_Toc530662143"/>
            <w:bookmarkStart w:id="4972" w:name="_Toc530662610"/>
            <w:bookmarkEnd w:id="4970"/>
            <w:bookmarkEnd w:id="4971"/>
            <w:bookmarkEnd w:id="4972"/>
          </w:p>
        </w:tc>
        <w:bookmarkStart w:id="4973" w:name="_Toc530658420"/>
        <w:bookmarkStart w:id="4974" w:name="_Toc530662144"/>
        <w:bookmarkStart w:id="4975" w:name="_Toc530662611"/>
        <w:bookmarkEnd w:id="4973"/>
        <w:bookmarkEnd w:id="4974"/>
        <w:bookmarkEnd w:id="4975"/>
      </w:tr>
    </w:tbl>
    <w:p w14:paraId="4A61CF49" w14:textId="3F02042F" w:rsidR="00730F28" w:rsidRPr="0041406B" w:rsidDel="00096943" w:rsidRDefault="00730F28">
      <w:pPr>
        <w:spacing w:line="276" w:lineRule="auto"/>
        <w:rPr>
          <w:del w:id="4976" w:author="Tran Huan" w:date="2018-11-25T21:59:00Z"/>
        </w:rPr>
        <w:pPrChange w:id="4977" w:author="phuong vu" w:date="2018-11-23T13:48:00Z">
          <w:pPr/>
        </w:pPrChange>
      </w:pPr>
      <w:bookmarkStart w:id="4978" w:name="_Toc530658421"/>
      <w:bookmarkStart w:id="4979" w:name="_Toc530662145"/>
      <w:bookmarkStart w:id="4980" w:name="_Toc530662612"/>
      <w:bookmarkEnd w:id="4978"/>
      <w:bookmarkEnd w:id="4979"/>
      <w:bookmarkEnd w:id="4980"/>
    </w:p>
    <w:p w14:paraId="779E8A83" w14:textId="7AF9A384" w:rsidR="00730F28" w:rsidRPr="0041406B" w:rsidDel="00096943" w:rsidRDefault="00730F28">
      <w:pPr>
        <w:pStyle w:val="Heading4"/>
        <w:spacing w:line="276" w:lineRule="auto"/>
        <w:rPr>
          <w:del w:id="4981" w:author="Tran Huan" w:date="2018-11-25T21:59:00Z"/>
        </w:rPr>
        <w:pPrChange w:id="4982" w:author="phuong vu" w:date="2018-11-23T13:48:00Z">
          <w:pPr>
            <w:pStyle w:val="Heading4"/>
          </w:pPr>
        </w:pPrChange>
      </w:pPr>
      <w:del w:id="4983" w:author="Tran Huan" w:date="2018-11-25T21:59:00Z">
        <w:r w:rsidRPr="000245EB" w:rsidDel="00096943">
          <w:rPr>
            <w:b w:val="0"/>
            <w:iCs w:val="0"/>
            <w:rPrChange w:id="4984" w:author="Tran Huan" w:date="2018-11-25T16:08:00Z">
              <w:rPr>
                <w:b w:val="0"/>
                <w:iCs w:val="0"/>
                <w:lang w:val="en-US"/>
              </w:rPr>
            </w:rPrChange>
          </w:rPr>
          <w:delText xml:space="preserve"> </w:delText>
        </w:r>
        <w:r w:rsidR="00FC2466" w:rsidRPr="006D4C69" w:rsidDel="00096943">
          <w:delText>Qu</w:delText>
        </w:r>
        <w:r w:rsidR="00FC2466" w:rsidRPr="0041406B" w:rsidDel="00096943">
          <w:rPr>
            <w:b w:val="0"/>
            <w:iCs w:val="0"/>
          </w:rPr>
          <w:delText>ản lí biên nhận</w:delText>
        </w:r>
        <w:bookmarkStart w:id="4985" w:name="_Toc530658422"/>
        <w:bookmarkStart w:id="4986" w:name="_Toc530662146"/>
        <w:bookmarkStart w:id="4987" w:name="_Toc530662613"/>
        <w:bookmarkEnd w:id="4985"/>
        <w:bookmarkEnd w:id="4986"/>
        <w:bookmarkEnd w:id="4987"/>
      </w:del>
    </w:p>
    <w:tbl>
      <w:tblPr>
        <w:tblStyle w:val="TableGrid"/>
        <w:tblW w:w="0" w:type="auto"/>
        <w:tblLook w:val="04A0" w:firstRow="1" w:lastRow="0" w:firstColumn="1" w:lastColumn="0" w:noHBand="0" w:noVBand="1"/>
      </w:tblPr>
      <w:tblGrid>
        <w:gridCol w:w="2346"/>
        <w:gridCol w:w="6431"/>
      </w:tblGrid>
      <w:tr w:rsidR="00FF18BA" w:rsidRPr="0041406B" w:rsidDel="00096943" w14:paraId="6FC5B3E1" w14:textId="494B3B28" w:rsidTr="00A06DD8">
        <w:trPr>
          <w:del w:id="4988" w:author="Tran Huan" w:date="2018-11-25T21:59:00Z"/>
        </w:trPr>
        <w:tc>
          <w:tcPr>
            <w:tcW w:w="2425" w:type="dxa"/>
          </w:tcPr>
          <w:p w14:paraId="46ECC2AC" w14:textId="3F764D7E" w:rsidR="00F5523F" w:rsidRPr="0041406B" w:rsidDel="00096943" w:rsidRDefault="00F5523F">
            <w:pPr>
              <w:spacing w:line="276" w:lineRule="auto"/>
              <w:rPr>
                <w:del w:id="4989" w:author="Tran Huan" w:date="2018-11-25T21:59:00Z"/>
                <w:b/>
              </w:rPr>
            </w:pPr>
            <w:del w:id="4990" w:author="Tran Huan" w:date="2018-11-25T21:59:00Z">
              <w:r w:rsidRPr="0041406B" w:rsidDel="00096943">
                <w:rPr>
                  <w:b/>
                </w:rPr>
                <w:delText>Mã yêu cầu</w:delText>
              </w:r>
              <w:bookmarkStart w:id="4991" w:name="_Toc530658423"/>
              <w:bookmarkStart w:id="4992" w:name="_Toc530662147"/>
              <w:bookmarkStart w:id="4993" w:name="_Toc530662614"/>
              <w:bookmarkEnd w:id="4991"/>
              <w:bookmarkEnd w:id="4992"/>
              <w:bookmarkEnd w:id="4993"/>
            </w:del>
          </w:p>
        </w:tc>
        <w:tc>
          <w:tcPr>
            <w:tcW w:w="6686" w:type="dxa"/>
          </w:tcPr>
          <w:p w14:paraId="03F52CD6" w14:textId="3887B583" w:rsidR="00F5523F" w:rsidRPr="000245EB" w:rsidDel="00096943" w:rsidRDefault="00F5523F">
            <w:pPr>
              <w:spacing w:line="276" w:lineRule="auto"/>
              <w:rPr>
                <w:del w:id="4994" w:author="Tran Huan" w:date="2018-11-25T21:59:00Z"/>
                <w:rPrChange w:id="4995" w:author="Tran Huan" w:date="2018-11-25T16:08:00Z">
                  <w:rPr>
                    <w:del w:id="4996" w:author="Tran Huan" w:date="2018-11-25T21:59:00Z"/>
                    <w:lang w:val="en-US"/>
                  </w:rPr>
                </w:rPrChange>
              </w:rPr>
            </w:pPr>
            <w:del w:id="4997" w:author="Tran Huan" w:date="2018-11-25T21:59:00Z">
              <w:r w:rsidRPr="000245EB" w:rsidDel="00096943">
                <w:rPr>
                  <w:rPrChange w:id="4998" w:author="Tran Huan" w:date="2018-11-25T16:08:00Z">
                    <w:rPr>
                      <w:lang w:val="en-US"/>
                    </w:rPr>
                  </w:rPrChange>
                </w:rPr>
                <w:delText>GU_02</w:delText>
              </w:r>
              <w:bookmarkStart w:id="4999" w:name="_Toc530658424"/>
              <w:bookmarkStart w:id="5000" w:name="_Toc530662148"/>
              <w:bookmarkStart w:id="5001" w:name="_Toc530662615"/>
              <w:bookmarkEnd w:id="4999"/>
              <w:bookmarkEnd w:id="5000"/>
              <w:bookmarkEnd w:id="5001"/>
            </w:del>
          </w:p>
        </w:tc>
        <w:bookmarkStart w:id="5002" w:name="_Toc530658425"/>
        <w:bookmarkStart w:id="5003" w:name="_Toc530662149"/>
        <w:bookmarkStart w:id="5004" w:name="_Toc530662616"/>
        <w:bookmarkEnd w:id="5002"/>
        <w:bookmarkEnd w:id="5003"/>
        <w:bookmarkEnd w:id="5004"/>
      </w:tr>
      <w:tr w:rsidR="00FF18BA" w:rsidRPr="0041406B" w:rsidDel="00096943" w14:paraId="1A15FD9B" w14:textId="3FC85497" w:rsidTr="00A06DD8">
        <w:trPr>
          <w:del w:id="5005" w:author="Tran Huan" w:date="2018-11-25T21:59:00Z"/>
        </w:trPr>
        <w:tc>
          <w:tcPr>
            <w:tcW w:w="2425" w:type="dxa"/>
          </w:tcPr>
          <w:p w14:paraId="0E92AA0A" w14:textId="4A74064D" w:rsidR="00F5523F" w:rsidRPr="0041406B" w:rsidDel="00096943" w:rsidRDefault="00F5523F">
            <w:pPr>
              <w:spacing w:line="276" w:lineRule="auto"/>
              <w:rPr>
                <w:del w:id="5006" w:author="Tran Huan" w:date="2018-11-25T21:59:00Z"/>
                <w:b/>
              </w:rPr>
            </w:pPr>
            <w:del w:id="5007" w:author="Tran Huan" w:date="2018-11-25T21:59:00Z">
              <w:r w:rsidRPr="0041406B" w:rsidDel="00096943">
                <w:rPr>
                  <w:b/>
                </w:rPr>
                <w:delText>Tên chức năng</w:delText>
              </w:r>
              <w:bookmarkStart w:id="5008" w:name="_Toc530658426"/>
              <w:bookmarkStart w:id="5009" w:name="_Toc530662150"/>
              <w:bookmarkStart w:id="5010" w:name="_Toc530662617"/>
              <w:bookmarkEnd w:id="5008"/>
              <w:bookmarkEnd w:id="5009"/>
              <w:bookmarkEnd w:id="5010"/>
            </w:del>
          </w:p>
        </w:tc>
        <w:tc>
          <w:tcPr>
            <w:tcW w:w="6686" w:type="dxa"/>
          </w:tcPr>
          <w:p w14:paraId="2B91F94E" w14:textId="2B5D9275" w:rsidR="00F5523F" w:rsidRPr="000245EB" w:rsidDel="00096943" w:rsidRDefault="00FC2466">
            <w:pPr>
              <w:spacing w:line="276" w:lineRule="auto"/>
              <w:rPr>
                <w:del w:id="5011" w:author="Tran Huan" w:date="2018-11-25T21:59:00Z"/>
                <w:rPrChange w:id="5012" w:author="Tran Huan" w:date="2018-11-25T16:08:00Z">
                  <w:rPr>
                    <w:del w:id="5013" w:author="Tran Huan" w:date="2018-11-25T21:59:00Z"/>
                    <w:lang w:val="en-US"/>
                  </w:rPr>
                </w:rPrChange>
              </w:rPr>
            </w:pPr>
            <w:del w:id="5014" w:author="Tran Huan" w:date="2018-11-25T21:59:00Z">
              <w:r w:rsidRPr="0041406B" w:rsidDel="00096943">
                <w:delText>Quản lí biên nhận</w:delText>
              </w:r>
              <w:bookmarkStart w:id="5015" w:name="_Toc530658427"/>
              <w:bookmarkStart w:id="5016" w:name="_Toc530662151"/>
              <w:bookmarkStart w:id="5017" w:name="_Toc530662618"/>
              <w:bookmarkEnd w:id="5015"/>
              <w:bookmarkEnd w:id="5016"/>
              <w:bookmarkEnd w:id="5017"/>
            </w:del>
          </w:p>
        </w:tc>
        <w:bookmarkStart w:id="5018" w:name="_Toc530658428"/>
        <w:bookmarkStart w:id="5019" w:name="_Toc530662152"/>
        <w:bookmarkStart w:id="5020" w:name="_Toc530662619"/>
        <w:bookmarkEnd w:id="5018"/>
        <w:bookmarkEnd w:id="5019"/>
        <w:bookmarkEnd w:id="5020"/>
      </w:tr>
      <w:tr w:rsidR="00FF18BA" w:rsidRPr="0041406B" w:rsidDel="00096943" w14:paraId="30CACB39" w14:textId="33A9D6AC" w:rsidTr="00A06DD8">
        <w:trPr>
          <w:del w:id="5021" w:author="Tran Huan" w:date="2018-11-25T21:59:00Z"/>
        </w:trPr>
        <w:tc>
          <w:tcPr>
            <w:tcW w:w="2425" w:type="dxa"/>
          </w:tcPr>
          <w:p w14:paraId="58AED5BC" w14:textId="5F509502" w:rsidR="00F5523F" w:rsidRPr="0041406B" w:rsidDel="00096943" w:rsidRDefault="00F5523F">
            <w:pPr>
              <w:spacing w:line="276" w:lineRule="auto"/>
              <w:rPr>
                <w:del w:id="5022" w:author="Tran Huan" w:date="2018-11-25T21:59:00Z"/>
                <w:b/>
              </w:rPr>
            </w:pPr>
            <w:del w:id="5023" w:author="Tran Huan" w:date="2018-11-25T21:59:00Z">
              <w:r w:rsidRPr="0041406B" w:rsidDel="00096943">
                <w:rPr>
                  <w:b/>
                </w:rPr>
                <w:delText>Đối tượng sử dụng</w:delText>
              </w:r>
              <w:bookmarkStart w:id="5024" w:name="_Toc530658429"/>
              <w:bookmarkStart w:id="5025" w:name="_Toc530662153"/>
              <w:bookmarkStart w:id="5026" w:name="_Toc530662620"/>
              <w:bookmarkEnd w:id="5024"/>
              <w:bookmarkEnd w:id="5025"/>
              <w:bookmarkEnd w:id="5026"/>
            </w:del>
          </w:p>
        </w:tc>
        <w:tc>
          <w:tcPr>
            <w:tcW w:w="6686" w:type="dxa"/>
          </w:tcPr>
          <w:p w14:paraId="464A7080" w14:textId="6E6BABC7" w:rsidR="00F5523F" w:rsidRPr="000245EB" w:rsidDel="00096943" w:rsidRDefault="00F5523F">
            <w:pPr>
              <w:spacing w:line="276" w:lineRule="auto"/>
              <w:rPr>
                <w:del w:id="5027" w:author="Tran Huan" w:date="2018-11-25T21:59:00Z"/>
                <w:rPrChange w:id="5028" w:author="Tran Huan" w:date="2018-11-25T16:08:00Z">
                  <w:rPr>
                    <w:del w:id="5029" w:author="Tran Huan" w:date="2018-11-25T21:59:00Z"/>
                    <w:lang w:val="en-US"/>
                  </w:rPr>
                </w:rPrChange>
              </w:rPr>
            </w:pPr>
            <w:del w:id="5030" w:author="Tran Huan" w:date="2018-11-25T21:59:00Z">
              <w:r w:rsidRPr="000245EB" w:rsidDel="00096943">
                <w:rPr>
                  <w:rPrChange w:id="5031" w:author="Tran Huan" w:date="2018-11-25T16:08:00Z">
                    <w:rPr>
                      <w:lang w:val="en-US"/>
                    </w:rPr>
                  </w:rPrChange>
                </w:rPr>
                <w:delText>Nhân viên cửa hàng (Nhân viên quản lí đơn hàng, Nhân viên nhận và trả quần áo)</w:delText>
              </w:r>
              <w:bookmarkStart w:id="5032" w:name="_Toc530658430"/>
              <w:bookmarkStart w:id="5033" w:name="_Toc530662154"/>
              <w:bookmarkStart w:id="5034" w:name="_Toc530662621"/>
              <w:bookmarkEnd w:id="5032"/>
              <w:bookmarkEnd w:id="5033"/>
              <w:bookmarkEnd w:id="5034"/>
            </w:del>
          </w:p>
        </w:tc>
        <w:bookmarkStart w:id="5035" w:name="_Toc530658431"/>
        <w:bookmarkStart w:id="5036" w:name="_Toc530662155"/>
        <w:bookmarkStart w:id="5037" w:name="_Toc530662622"/>
        <w:bookmarkEnd w:id="5035"/>
        <w:bookmarkEnd w:id="5036"/>
        <w:bookmarkEnd w:id="5037"/>
      </w:tr>
      <w:tr w:rsidR="00FF18BA" w:rsidRPr="0041406B" w:rsidDel="00096943" w14:paraId="6CFAC078" w14:textId="78C5DFFF" w:rsidTr="00A06DD8">
        <w:trPr>
          <w:del w:id="5038" w:author="Tran Huan" w:date="2018-11-25T21:59:00Z"/>
        </w:trPr>
        <w:tc>
          <w:tcPr>
            <w:tcW w:w="2425" w:type="dxa"/>
          </w:tcPr>
          <w:p w14:paraId="6EE312AF" w14:textId="7E9CEF49" w:rsidR="00F5523F" w:rsidRPr="0041406B" w:rsidDel="00096943" w:rsidRDefault="00F5523F">
            <w:pPr>
              <w:spacing w:line="276" w:lineRule="auto"/>
              <w:rPr>
                <w:del w:id="5039" w:author="Tran Huan" w:date="2018-11-25T21:59:00Z"/>
                <w:b/>
              </w:rPr>
            </w:pPr>
            <w:del w:id="5040" w:author="Tran Huan" w:date="2018-11-25T21:59:00Z">
              <w:r w:rsidRPr="0041406B" w:rsidDel="00096943">
                <w:rPr>
                  <w:b/>
                </w:rPr>
                <w:delText>Tiền điều kiện</w:delText>
              </w:r>
              <w:bookmarkStart w:id="5041" w:name="_Toc530658432"/>
              <w:bookmarkStart w:id="5042" w:name="_Toc530662156"/>
              <w:bookmarkStart w:id="5043" w:name="_Toc530662623"/>
              <w:bookmarkEnd w:id="5041"/>
              <w:bookmarkEnd w:id="5042"/>
              <w:bookmarkEnd w:id="5043"/>
            </w:del>
          </w:p>
        </w:tc>
        <w:tc>
          <w:tcPr>
            <w:tcW w:w="6686" w:type="dxa"/>
          </w:tcPr>
          <w:p w14:paraId="1850C0A2" w14:textId="0C8C2DCE" w:rsidR="00F5523F" w:rsidRPr="000245EB" w:rsidDel="00096943" w:rsidRDefault="00F5523F">
            <w:pPr>
              <w:spacing w:line="276" w:lineRule="auto"/>
              <w:rPr>
                <w:del w:id="5044" w:author="Tran Huan" w:date="2018-11-25T21:59:00Z"/>
                <w:rPrChange w:id="5045" w:author="Tran Huan" w:date="2018-11-25T16:08:00Z">
                  <w:rPr>
                    <w:del w:id="5046" w:author="Tran Huan" w:date="2018-11-25T21:59:00Z"/>
                    <w:lang w:val="en-US"/>
                  </w:rPr>
                </w:rPrChange>
              </w:rPr>
            </w:pPr>
            <w:del w:id="5047" w:author="Tran Huan" w:date="2018-11-25T21:59:00Z">
              <w:r w:rsidRPr="000245EB" w:rsidDel="00096943">
                <w:rPr>
                  <w:rPrChange w:id="5048" w:author="Tran Huan" w:date="2018-11-25T16:08:00Z">
                    <w:rPr>
                      <w:lang w:val="en-US"/>
                    </w:rPr>
                  </w:rPrChange>
                </w:rPr>
                <w:delText xml:space="preserve">Truy cập được trang web quản lí và </w:delText>
              </w:r>
              <w:r w:rsidR="005E4157" w:rsidRPr="000245EB" w:rsidDel="00096943">
                <w:rPr>
                  <w:rPrChange w:id="5049" w:author="Tran Huan" w:date="2018-11-25T16:08:00Z">
                    <w:rPr>
                      <w:lang w:val="en-US"/>
                    </w:rPr>
                  </w:rPrChange>
                </w:rPr>
                <w:delText>đăng nhập</w:delText>
              </w:r>
              <w:r w:rsidRPr="000245EB" w:rsidDel="00096943">
                <w:rPr>
                  <w:rPrChange w:id="5050" w:author="Tran Huan" w:date="2018-11-25T16:08:00Z">
                    <w:rPr>
                      <w:lang w:val="en-US"/>
                    </w:rPr>
                  </w:rPrChange>
                </w:rPr>
                <w:delText xml:space="preserve"> thành công vào hệ thống.</w:delText>
              </w:r>
              <w:bookmarkStart w:id="5051" w:name="_Toc530658433"/>
              <w:bookmarkStart w:id="5052" w:name="_Toc530662157"/>
              <w:bookmarkStart w:id="5053" w:name="_Toc530662624"/>
              <w:bookmarkEnd w:id="5051"/>
              <w:bookmarkEnd w:id="5052"/>
              <w:bookmarkEnd w:id="5053"/>
            </w:del>
          </w:p>
        </w:tc>
        <w:bookmarkStart w:id="5054" w:name="_Toc530658434"/>
        <w:bookmarkStart w:id="5055" w:name="_Toc530662158"/>
        <w:bookmarkStart w:id="5056" w:name="_Toc530662625"/>
        <w:bookmarkEnd w:id="5054"/>
        <w:bookmarkEnd w:id="5055"/>
        <w:bookmarkEnd w:id="5056"/>
      </w:tr>
      <w:tr w:rsidR="00FF18BA" w:rsidRPr="0041406B" w:rsidDel="00096943" w14:paraId="1C33292B" w14:textId="3194B9B0" w:rsidTr="00A06DD8">
        <w:trPr>
          <w:del w:id="5057" w:author="Tran Huan" w:date="2018-11-25T21:59:00Z"/>
        </w:trPr>
        <w:tc>
          <w:tcPr>
            <w:tcW w:w="2425" w:type="dxa"/>
          </w:tcPr>
          <w:p w14:paraId="6AB6AF95" w14:textId="72FDFC2E" w:rsidR="00F5523F" w:rsidRPr="0041406B" w:rsidDel="00096943" w:rsidRDefault="00F5523F">
            <w:pPr>
              <w:spacing w:line="276" w:lineRule="auto"/>
              <w:rPr>
                <w:del w:id="5058" w:author="Tran Huan" w:date="2018-11-25T21:59:00Z"/>
                <w:b/>
              </w:rPr>
            </w:pPr>
            <w:del w:id="5059" w:author="Tran Huan" w:date="2018-11-25T21:59:00Z">
              <w:r w:rsidRPr="0041406B" w:rsidDel="00096943">
                <w:rPr>
                  <w:b/>
                </w:rPr>
                <w:delText>Cách xử lí</w:delText>
              </w:r>
              <w:bookmarkStart w:id="5060" w:name="_Toc530658435"/>
              <w:bookmarkStart w:id="5061" w:name="_Toc530662159"/>
              <w:bookmarkStart w:id="5062" w:name="_Toc530662626"/>
              <w:bookmarkEnd w:id="5060"/>
              <w:bookmarkEnd w:id="5061"/>
              <w:bookmarkEnd w:id="5062"/>
            </w:del>
          </w:p>
        </w:tc>
        <w:tc>
          <w:tcPr>
            <w:tcW w:w="6686" w:type="dxa"/>
          </w:tcPr>
          <w:p w14:paraId="7D7AC7DC" w14:textId="34D5A82F" w:rsidR="00F5523F" w:rsidRPr="000245EB" w:rsidDel="00096943" w:rsidRDefault="00F5523F">
            <w:pPr>
              <w:spacing w:line="276" w:lineRule="auto"/>
              <w:rPr>
                <w:del w:id="5063" w:author="Tran Huan" w:date="2018-11-25T21:59:00Z"/>
                <w:rPrChange w:id="5064" w:author="Tran Huan" w:date="2018-11-25T16:08:00Z">
                  <w:rPr>
                    <w:del w:id="5065" w:author="Tran Huan" w:date="2018-11-25T21:59:00Z"/>
                    <w:lang w:val="en-US"/>
                  </w:rPr>
                </w:rPrChange>
              </w:rPr>
            </w:pPr>
            <w:del w:id="5066" w:author="Tran Huan" w:date="2018-11-25T21:59:00Z">
              <w:r w:rsidRPr="000245EB" w:rsidDel="00096943">
                <w:rPr>
                  <w:rPrChange w:id="5067" w:author="Tran Huan" w:date="2018-11-25T16:08:00Z">
                    <w:rPr>
                      <w:lang w:val="en-US"/>
                    </w:rPr>
                  </w:rPrChange>
                </w:rPr>
                <w:delText>Bước 1: Click “</w:delText>
              </w:r>
              <w:r w:rsidRPr="000245EB" w:rsidDel="00096943">
                <w:rPr>
                  <w:i/>
                  <w:rPrChange w:id="5068" w:author="Tran Huan" w:date="2018-11-25T16:08:00Z">
                    <w:rPr>
                      <w:i/>
                      <w:lang w:val="en-US"/>
                    </w:rPr>
                  </w:rPrChange>
                </w:rPr>
                <w:delText>Quản lí biên nhận</w:delText>
              </w:r>
              <w:r w:rsidRPr="000245EB" w:rsidDel="00096943">
                <w:rPr>
                  <w:rPrChange w:id="5069" w:author="Tran Huan" w:date="2018-11-25T16:08:00Z">
                    <w:rPr>
                      <w:lang w:val="en-US"/>
                    </w:rPr>
                  </w:rPrChange>
                </w:rPr>
                <w:delText>” ở bên thanh menu cạnh trái và chọn trạng thái của biên nhận. Danh mục con của quản lí biên nhận được hiển thị như sau:</w:delText>
              </w:r>
              <w:bookmarkStart w:id="5070" w:name="_Toc530658436"/>
              <w:bookmarkStart w:id="5071" w:name="_Toc530662160"/>
              <w:bookmarkStart w:id="5072" w:name="_Toc530662627"/>
              <w:bookmarkEnd w:id="5070"/>
              <w:bookmarkEnd w:id="5071"/>
              <w:bookmarkEnd w:id="5072"/>
            </w:del>
          </w:p>
          <w:p w14:paraId="6A522FDE" w14:textId="00C3D0D3" w:rsidR="00F5523F" w:rsidRPr="000245EB" w:rsidDel="00096943" w:rsidRDefault="00F5523F">
            <w:pPr>
              <w:pStyle w:val="ListParagraph"/>
              <w:numPr>
                <w:ilvl w:val="0"/>
                <w:numId w:val="29"/>
              </w:numPr>
              <w:spacing w:line="276" w:lineRule="auto"/>
              <w:rPr>
                <w:del w:id="5073" w:author="Tran Huan" w:date="2018-11-25T21:59:00Z"/>
                <w:rPrChange w:id="5074" w:author="Tran Huan" w:date="2018-11-25T16:08:00Z">
                  <w:rPr>
                    <w:del w:id="5075" w:author="Tran Huan" w:date="2018-11-25T21:59:00Z"/>
                    <w:lang w:val="en-US"/>
                  </w:rPr>
                </w:rPrChange>
              </w:rPr>
            </w:pPr>
            <w:del w:id="5076" w:author="Tran Huan" w:date="2018-11-25T21:59:00Z">
              <w:r w:rsidRPr="000245EB" w:rsidDel="00096943">
                <w:rPr>
                  <w:i/>
                  <w:rPrChange w:id="5077" w:author="Tran Huan" w:date="2018-11-25T16:08:00Z">
                    <w:rPr>
                      <w:i/>
                      <w:lang w:val="en-US"/>
                    </w:rPr>
                  </w:rPrChange>
                </w:rPr>
                <w:delText>Nhân viên quản lí đơn hàng</w:delText>
              </w:r>
              <w:r w:rsidRPr="000245EB" w:rsidDel="00096943">
                <w:rPr>
                  <w:rPrChange w:id="5078" w:author="Tran Huan" w:date="2018-11-25T16:08:00Z">
                    <w:rPr>
                      <w:lang w:val="en-US"/>
                    </w:rPr>
                  </w:rPrChange>
                </w:rPr>
                <w:delText xml:space="preserve">: </w:delText>
              </w:r>
              <w:r w:rsidR="00C23007" w:rsidRPr="000245EB" w:rsidDel="00096943">
                <w:rPr>
                  <w:rPrChange w:id="5079" w:author="Tran Huan" w:date="2018-11-25T16:08:00Z">
                    <w:rPr>
                      <w:lang w:val="en-US"/>
                    </w:rPr>
                  </w:rPrChange>
                </w:rPr>
                <w:delText>Đang chờ nhận đồ, đã nhận đồ, đang chờ giao đồ, đã giao đồ.</w:delText>
              </w:r>
              <w:bookmarkStart w:id="5080" w:name="_Toc530658437"/>
              <w:bookmarkStart w:id="5081" w:name="_Toc530662161"/>
              <w:bookmarkStart w:id="5082" w:name="_Toc530662628"/>
              <w:bookmarkEnd w:id="5080"/>
              <w:bookmarkEnd w:id="5081"/>
              <w:bookmarkEnd w:id="5082"/>
            </w:del>
          </w:p>
          <w:p w14:paraId="455C2DB8" w14:textId="27948201" w:rsidR="00C23007" w:rsidRPr="000245EB" w:rsidDel="00096943" w:rsidRDefault="00C23007">
            <w:pPr>
              <w:pStyle w:val="ListParagraph"/>
              <w:numPr>
                <w:ilvl w:val="0"/>
                <w:numId w:val="29"/>
              </w:numPr>
              <w:spacing w:line="276" w:lineRule="auto"/>
              <w:rPr>
                <w:del w:id="5083" w:author="Tran Huan" w:date="2018-11-25T21:59:00Z"/>
                <w:rPrChange w:id="5084" w:author="Tran Huan" w:date="2018-11-25T16:08:00Z">
                  <w:rPr>
                    <w:del w:id="5085" w:author="Tran Huan" w:date="2018-11-25T21:59:00Z"/>
                    <w:lang w:val="en-US"/>
                  </w:rPr>
                </w:rPrChange>
              </w:rPr>
            </w:pPr>
            <w:del w:id="5086" w:author="Tran Huan" w:date="2018-11-25T21:59:00Z">
              <w:r w:rsidRPr="000245EB" w:rsidDel="00096943">
                <w:rPr>
                  <w:i/>
                  <w:rPrChange w:id="5087" w:author="Tran Huan" w:date="2018-11-25T16:08:00Z">
                    <w:rPr>
                      <w:i/>
                      <w:lang w:val="en-US"/>
                    </w:rPr>
                  </w:rPrChange>
                </w:rPr>
                <w:delText>Nhân viên nhận và trả quần áo</w:delText>
              </w:r>
              <w:r w:rsidR="00F5523F" w:rsidRPr="000245EB" w:rsidDel="00096943">
                <w:rPr>
                  <w:i/>
                  <w:rPrChange w:id="5088" w:author="Tran Huan" w:date="2018-11-25T16:08:00Z">
                    <w:rPr>
                      <w:i/>
                      <w:lang w:val="en-US"/>
                    </w:rPr>
                  </w:rPrChange>
                </w:rPr>
                <w:delText>:</w:delText>
              </w:r>
              <w:r w:rsidR="00F5523F" w:rsidRPr="000245EB" w:rsidDel="00096943">
                <w:rPr>
                  <w:rPrChange w:id="5089" w:author="Tran Huan" w:date="2018-11-25T16:08:00Z">
                    <w:rPr>
                      <w:lang w:val="en-US"/>
                    </w:rPr>
                  </w:rPrChange>
                </w:rPr>
                <w:delText xml:space="preserve"> </w:delText>
              </w:r>
              <w:r w:rsidRPr="000245EB" w:rsidDel="00096943">
                <w:rPr>
                  <w:rPrChange w:id="5090" w:author="Tran Huan" w:date="2018-11-25T16:08:00Z">
                    <w:rPr>
                      <w:lang w:val="en-US"/>
                    </w:rPr>
                  </w:rPrChange>
                </w:rPr>
                <w:delText xml:space="preserve">Đang chờ nhận đồ, đã nhận đồ, đang chờ giao đồ, đã giao đồ. </w:delText>
              </w:r>
              <w:bookmarkStart w:id="5091" w:name="_Toc530658438"/>
              <w:bookmarkStart w:id="5092" w:name="_Toc530662162"/>
              <w:bookmarkStart w:id="5093" w:name="_Toc530662629"/>
              <w:bookmarkEnd w:id="5091"/>
              <w:bookmarkEnd w:id="5092"/>
              <w:bookmarkEnd w:id="5093"/>
            </w:del>
          </w:p>
          <w:p w14:paraId="0C2F52D8" w14:textId="12D53306" w:rsidR="00F5523F" w:rsidRPr="000245EB" w:rsidDel="00096943" w:rsidRDefault="00F5523F">
            <w:pPr>
              <w:spacing w:line="276" w:lineRule="auto"/>
              <w:rPr>
                <w:del w:id="5094" w:author="Tran Huan" w:date="2018-11-25T21:59:00Z"/>
                <w:rPrChange w:id="5095" w:author="Tran Huan" w:date="2018-11-25T16:08:00Z">
                  <w:rPr>
                    <w:del w:id="5096" w:author="Tran Huan" w:date="2018-11-25T21:59:00Z"/>
                    <w:lang w:val="en-US"/>
                  </w:rPr>
                </w:rPrChange>
              </w:rPr>
            </w:pPr>
            <w:del w:id="5097" w:author="Tran Huan" w:date="2018-11-25T21:59:00Z">
              <w:r w:rsidRPr="000245EB" w:rsidDel="00096943">
                <w:rPr>
                  <w:rPrChange w:id="5098" w:author="Tran Huan" w:date="2018-11-25T16:08:00Z">
                    <w:rPr>
                      <w:lang w:val="en-US"/>
                    </w:rPr>
                  </w:rPrChange>
                </w:rPr>
                <w:delText xml:space="preserve">Bước 2: Danh sách </w:delText>
              </w:r>
              <w:r w:rsidR="00C23007" w:rsidRPr="000245EB" w:rsidDel="00096943">
                <w:rPr>
                  <w:rPrChange w:id="5099" w:author="Tran Huan" w:date="2018-11-25T16:08:00Z">
                    <w:rPr>
                      <w:lang w:val="en-US"/>
                    </w:rPr>
                  </w:rPrChange>
                </w:rPr>
                <w:delText>biên nhận</w:delText>
              </w:r>
              <w:r w:rsidRPr="000245EB" w:rsidDel="00096943">
                <w:rPr>
                  <w:rPrChange w:id="5100" w:author="Tran Huan" w:date="2018-11-25T16:08:00Z">
                    <w:rPr>
                      <w:lang w:val="en-US"/>
                    </w:rPr>
                  </w:rPrChange>
                </w:rPr>
                <w:delText xml:space="preserve"> được hiển thị theo dạng bảng. Ở đây người dùng có thể tìm kiếm </w:delText>
              </w:r>
              <w:r w:rsidR="00C23007" w:rsidRPr="000245EB" w:rsidDel="00096943">
                <w:rPr>
                  <w:rPrChange w:id="5101" w:author="Tran Huan" w:date="2018-11-25T16:08:00Z">
                    <w:rPr>
                      <w:lang w:val="en-US"/>
                    </w:rPr>
                  </w:rPrChange>
                </w:rPr>
                <w:delText>biên nhận</w:delText>
              </w:r>
              <w:r w:rsidRPr="000245EB" w:rsidDel="00096943">
                <w:rPr>
                  <w:rPrChange w:id="5102" w:author="Tran Huan" w:date="2018-11-25T16:08:00Z">
                    <w:rPr>
                      <w:lang w:val="en-US"/>
                    </w:rPr>
                  </w:rPrChange>
                </w:rPr>
                <w:delText xml:space="preserve"> dựa trên các tiêu chí là các cột của bảng.</w:delText>
              </w:r>
              <w:bookmarkStart w:id="5103" w:name="_Toc530658439"/>
              <w:bookmarkStart w:id="5104" w:name="_Toc530662163"/>
              <w:bookmarkStart w:id="5105" w:name="_Toc530662630"/>
              <w:bookmarkEnd w:id="5103"/>
              <w:bookmarkEnd w:id="5104"/>
              <w:bookmarkEnd w:id="5105"/>
            </w:del>
          </w:p>
          <w:p w14:paraId="0E89DB0C" w14:textId="585FFACA" w:rsidR="00F5523F" w:rsidRPr="000245EB" w:rsidDel="00096943" w:rsidRDefault="00F5523F">
            <w:pPr>
              <w:spacing w:line="276" w:lineRule="auto"/>
              <w:rPr>
                <w:del w:id="5106" w:author="Tran Huan" w:date="2018-11-25T21:59:00Z"/>
                <w:rPrChange w:id="5107" w:author="Tran Huan" w:date="2018-11-25T16:08:00Z">
                  <w:rPr>
                    <w:del w:id="5108" w:author="Tran Huan" w:date="2018-11-25T21:59:00Z"/>
                    <w:lang w:val="en-US"/>
                  </w:rPr>
                </w:rPrChange>
              </w:rPr>
            </w:pPr>
            <w:del w:id="5109" w:author="Tran Huan" w:date="2018-11-25T21:59:00Z">
              <w:r w:rsidRPr="000245EB" w:rsidDel="00096943">
                <w:rPr>
                  <w:rPrChange w:id="5110" w:author="Tran Huan" w:date="2018-11-25T16:08:00Z">
                    <w:rPr>
                      <w:lang w:val="en-US"/>
                    </w:rPr>
                  </w:rPrChange>
                </w:rPr>
                <w:delText xml:space="preserve">Bước 3: Khi người dùng </w:delText>
              </w:r>
              <w:r w:rsidR="00A06DD8" w:rsidRPr="000245EB" w:rsidDel="00096943">
                <w:rPr>
                  <w:rPrChange w:id="5111" w:author="Tran Huan" w:date="2018-11-25T16:08:00Z">
                    <w:rPr>
                      <w:lang w:val="en-US"/>
                    </w:rPr>
                  </w:rPrChange>
                </w:rPr>
                <w:delText>nhấn</w:delText>
              </w:r>
              <w:r w:rsidRPr="000245EB" w:rsidDel="00096943">
                <w:rPr>
                  <w:rPrChange w:id="5112" w:author="Tran Huan" w:date="2018-11-25T16:08:00Z">
                    <w:rPr>
                      <w:lang w:val="en-US"/>
                    </w:rPr>
                  </w:rPrChange>
                </w:rPr>
                <w:delText xml:space="preserve"> vào tên khách hàng để truy cập vào chi tiết </w:delText>
              </w:r>
              <w:r w:rsidR="00C23007" w:rsidRPr="000245EB" w:rsidDel="00096943">
                <w:rPr>
                  <w:rPrChange w:id="5113" w:author="Tran Huan" w:date="2018-11-25T16:08:00Z">
                    <w:rPr>
                      <w:lang w:val="en-US"/>
                    </w:rPr>
                  </w:rPrChange>
                </w:rPr>
                <w:delText>biên nhận</w:delText>
              </w:r>
              <w:r w:rsidRPr="000245EB" w:rsidDel="00096943">
                <w:rPr>
                  <w:rPrChange w:id="5114" w:author="Tran Huan" w:date="2018-11-25T16:08:00Z">
                    <w:rPr>
                      <w:lang w:val="en-US"/>
                    </w:rPr>
                  </w:rPrChange>
                </w:rPr>
                <w:delText xml:space="preserve">. Ở đây, người dùng có thể xem thông tin chi tiết </w:delText>
              </w:r>
              <w:r w:rsidR="00C23007" w:rsidRPr="000245EB" w:rsidDel="00096943">
                <w:rPr>
                  <w:rPrChange w:id="5115" w:author="Tran Huan" w:date="2018-11-25T16:08:00Z">
                    <w:rPr>
                      <w:lang w:val="en-US"/>
                    </w:rPr>
                  </w:rPrChange>
                </w:rPr>
                <w:delText xml:space="preserve">biên nhận. </w:delText>
              </w:r>
              <w:r w:rsidRPr="000245EB" w:rsidDel="00096943">
                <w:rPr>
                  <w:rPrChange w:id="5116" w:author="Tran Huan" w:date="2018-11-25T16:08:00Z">
                    <w:rPr>
                      <w:lang w:val="en-US"/>
                    </w:rPr>
                  </w:rPrChange>
                </w:rPr>
                <w:delText>Các chức năng có thể tại trang chi tiết</w:delText>
              </w:r>
              <w:r w:rsidR="00C23007" w:rsidRPr="000245EB" w:rsidDel="00096943">
                <w:rPr>
                  <w:rPrChange w:id="5117" w:author="Tran Huan" w:date="2018-11-25T16:08:00Z">
                    <w:rPr>
                      <w:lang w:val="en-US"/>
                    </w:rPr>
                  </w:rPrChange>
                </w:rPr>
                <w:delText xml:space="preserve"> biên nhận </w:delText>
              </w:r>
              <w:r w:rsidRPr="000245EB" w:rsidDel="00096943">
                <w:rPr>
                  <w:rPrChange w:id="5118" w:author="Tran Huan" w:date="2018-11-25T16:08:00Z">
                    <w:rPr>
                      <w:lang w:val="en-US"/>
                    </w:rPr>
                  </w:rPrChange>
                </w:rPr>
                <w:delText>theo loại nhân viên và trạng thái đơn hàng:</w:delText>
              </w:r>
              <w:bookmarkStart w:id="5119" w:name="_Toc530658440"/>
              <w:bookmarkStart w:id="5120" w:name="_Toc530662164"/>
              <w:bookmarkStart w:id="5121" w:name="_Toc530662631"/>
              <w:bookmarkEnd w:id="5119"/>
              <w:bookmarkEnd w:id="5120"/>
              <w:bookmarkEnd w:id="5121"/>
            </w:del>
          </w:p>
          <w:p w14:paraId="3CCC9CCD" w14:textId="15B757F4" w:rsidR="00F5523F" w:rsidRPr="000245EB" w:rsidDel="00096943" w:rsidRDefault="00F5523F">
            <w:pPr>
              <w:pStyle w:val="ListParagraph"/>
              <w:numPr>
                <w:ilvl w:val="0"/>
                <w:numId w:val="30"/>
              </w:numPr>
              <w:spacing w:line="276" w:lineRule="auto"/>
              <w:rPr>
                <w:del w:id="5122" w:author="Tran Huan" w:date="2018-11-25T21:59:00Z"/>
                <w:rPrChange w:id="5123" w:author="Tran Huan" w:date="2018-11-25T16:08:00Z">
                  <w:rPr>
                    <w:del w:id="5124" w:author="Tran Huan" w:date="2018-11-25T21:59:00Z"/>
                    <w:lang w:val="en-US"/>
                  </w:rPr>
                </w:rPrChange>
              </w:rPr>
            </w:pPr>
            <w:del w:id="5125" w:author="Tran Huan" w:date="2018-11-25T21:59:00Z">
              <w:r w:rsidRPr="000245EB" w:rsidDel="00096943">
                <w:rPr>
                  <w:rPrChange w:id="5126" w:author="Tran Huan" w:date="2018-11-25T16:08:00Z">
                    <w:rPr>
                      <w:lang w:val="en-US"/>
                    </w:rPr>
                  </w:rPrChange>
                </w:rPr>
                <w:delText>Trạng thái “</w:delText>
              </w:r>
              <w:r w:rsidRPr="000245EB" w:rsidDel="00096943">
                <w:rPr>
                  <w:i/>
                  <w:rPrChange w:id="5127" w:author="Tran Huan" w:date="2018-11-25T16:08:00Z">
                    <w:rPr>
                      <w:i/>
                      <w:lang w:val="en-US"/>
                    </w:rPr>
                  </w:rPrChange>
                </w:rPr>
                <w:delText>đang chờ</w:delText>
              </w:r>
              <w:r w:rsidR="00C23007" w:rsidRPr="000245EB" w:rsidDel="00096943">
                <w:rPr>
                  <w:i/>
                  <w:rPrChange w:id="5128" w:author="Tran Huan" w:date="2018-11-25T16:08:00Z">
                    <w:rPr>
                      <w:i/>
                      <w:lang w:val="en-US"/>
                    </w:rPr>
                  </w:rPrChange>
                </w:rPr>
                <w:delText xml:space="preserve"> nhận đồ</w:delText>
              </w:r>
              <w:r w:rsidRPr="000245EB" w:rsidDel="00096943">
                <w:rPr>
                  <w:rPrChange w:id="5129" w:author="Tran Huan" w:date="2018-11-25T16:08:00Z">
                    <w:rPr>
                      <w:lang w:val="en-US"/>
                    </w:rPr>
                  </w:rPrChange>
                </w:rPr>
                <w:delText xml:space="preserve">”: </w:delText>
              </w:r>
              <w:r w:rsidR="00C23007" w:rsidRPr="000245EB" w:rsidDel="00096943">
                <w:rPr>
                  <w:rPrChange w:id="5130" w:author="Tran Huan" w:date="2018-11-25T16:08:00Z">
                    <w:rPr>
                      <w:lang w:val="en-US"/>
                    </w:rPr>
                  </w:rPrChange>
                </w:rPr>
                <w:delText xml:space="preserve">Nhân viên nhận và trả quần áo </w:delText>
              </w:r>
              <w:r w:rsidR="00A06DD8" w:rsidRPr="000245EB" w:rsidDel="00096943">
                <w:rPr>
                  <w:rPrChange w:id="5131" w:author="Tran Huan" w:date="2018-11-25T16:08:00Z">
                    <w:rPr>
                      <w:lang w:val="en-US"/>
                    </w:rPr>
                  </w:rPrChange>
                </w:rPr>
                <w:delText>nhấn</w:delText>
              </w:r>
              <w:r w:rsidRPr="000245EB" w:rsidDel="00096943">
                <w:rPr>
                  <w:rPrChange w:id="5132" w:author="Tran Huan" w:date="2018-11-25T16:08:00Z">
                    <w:rPr>
                      <w:lang w:val="en-US"/>
                    </w:rPr>
                  </w:rPrChange>
                </w:rPr>
                <w:delText xml:space="preserve"> “</w:delText>
              </w:r>
              <w:r w:rsidRPr="000245EB" w:rsidDel="00096943">
                <w:rPr>
                  <w:i/>
                  <w:rPrChange w:id="5133" w:author="Tran Huan" w:date="2018-11-25T16:08:00Z">
                    <w:rPr>
                      <w:i/>
                      <w:lang w:val="en-US"/>
                    </w:rPr>
                  </w:rPrChange>
                </w:rPr>
                <w:delText>chấp nhận</w:delText>
              </w:r>
              <w:r w:rsidRPr="000245EB" w:rsidDel="00096943">
                <w:rPr>
                  <w:rPrChange w:id="5134" w:author="Tran Huan" w:date="2018-11-25T16:08:00Z">
                    <w:rPr>
                      <w:lang w:val="en-US"/>
                    </w:rPr>
                  </w:rPrChange>
                </w:rPr>
                <w:delText>”</w:delText>
              </w:r>
              <w:r w:rsidR="003C2A70" w:rsidRPr="000245EB" w:rsidDel="00096943">
                <w:rPr>
                  <w:rPrChange w:id="5135" w:author="Tran Huan" w:date="2018-11-25T16:08: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0245EB" w:rsidDel="00096943">
                <w:rPr>
                  <w:i/>
                  <w:rPrChange w:id="5136" w:author="Tran Huan" w:date="2018-11-25T16:08:00Z">
                    <w:rPr>
                      <w:i/>
                      <w:lang w:val="en-US"/>
                    </w:rPr>
                  </w:rPrChange>
                </w:rPr>
                <w:delText>“đã nhận”</w:delText>
              </w:r>
              <w:r w:rsidR="003C2A70" w:rsidRPr="000245EB" w:rsidDel="00096943">
                <w:rPr>
                  <w:rPrChange w:id="5137" w:author="Tran Huan" w:date="2018-11-25T16:08:00Z">
                    <w:rPr>
                      <w:lang w:val="en-US"/>
                    </w:rPr>
                  </w:rPrChange>
                </w:rPr>
                <w:delText xml:space="preserve"> để thay đổi trạng thái biên nhận thành </w:delText>
              </w:r>
              <w:r w:rsidR="003C2A70" w:rsidRPr="000245EB" w:rsidDel="00096943">
                <w:rPr>
                  <w:i/>
                  <w:rPrChange w:id="5138" w:author="Tran Huan" w:date="2018-11-25T16:08:00Z">
                    <w:rPr>
                      <w:i/>
                      <w:lang w:val="en-US"/>
                    </w:rPr>
                  </w:rPrChange>
                </w:rPr>
                <w:delText xml:space="preserve">“đã nhận đồ” </w:delText>
              </w:r>
              <w:r w:rsidR="003C2A70" w:rsidRPr="000245EB" w:rsidDel="00096943">
                <w:rPr>
                  <w:rPrChange w:id="5139" w:author="Tran Huan" w:date="2018-11-25T16:08:00Z">
                    <w:rPr>
                      <w:lang w:val="en-US"/>
                    </w:rPr>
                  </w:rPrChange>
                </w:rPr>
                <w:delText xml:space="preserve">và đơn hàng ứng với biên nhận chuyển từ </w:delText>
              </w:r>
              <w:r w:rsidR="003C2A70" w:rsidRPr="000245EB" w:rsidDel="00096943">
                <w:rPr>
                  <w:i/>
                  <w:rPrChange w:id="5140" w:author="Tran Huan" w:date="2018-11-25T16:08:00Z">
                    <w:rPr>
                      <w:i/>
                      <w:lang w:val="en-US"/>
                    </w:rPr>
                  </w:rPrChange>
                </w:rPr>
                <w:delText xml:space="preserve">“đã nhận” </w:delText>
              </w:r>
              <w:r w:rsidR="003C2A70" w:rsidRPr="000245EB" w:rsidDel="00096943">
                <w:rPr>
                  <w:rPrChange w:id="5141" w:author="Tran Huan" w:date="2018-11-25T16:08:00Z">
                    <w:rPr>
                      <w:lang w:val="en-US"/>
                    </w:rPr>
                  </w:rPrChange>
                </w:rPr>
                <w:delText xml:space="preserve">thành </w:delText>
              </w:r>
              <w:r w:rsidR="003C2A70" w:rsidRPr="000245EB" w:rsidDel="00096943">
                <w:rPr>
                  <w:i/>
                  <w:rPrChange w:id="5142" w:author="Tran Huan" w:date="2018-11-25T16:08:00Z">
                    <w:rPr>
                      <w:i/>
                      <w:lang w:val="en-US"/>
                    </w:rPr>
                  </w:rPrChange>
                </w:rPr>
                <w:delText xml:space="preserve">“đang chờ xử lí”. </w:delText>
              </w:r>
              <w:bookmarkStart w:id="5143" w:name="_Toc530658441"/>
              <w:bookmarkStart w:id="5144" w:name="_Toc530662165"/>
              <w:bookmarkStart w:id="5145" w:name="_Toc530662632"/>
              <w:bookmarkEnd w:id="5143"/>
              <w:bookmarkEnd w:id="5144"/>
              <w:bookmarkEnd w:id="5145"/>
            </w:del>
          </w:p>
          <w:p w14:paraId="4E1524D7" w14:textId="1C98EBA4" w:rsidR="003C2A70" w:rsidRPr="000245EB" w:rsidDel="00096943" w:rsidRDefault="003C2A70">
            <w:pPr>
              <w:pStyle w:val="ListParagraph"/>
              <w:numPr>
                <w:ilvl w:val="0"/>
                <w:numId w:val="30"/>
              </w:numPr>
              <w:spacing w:line="276" w:lineRule="auto"/>
              <w:rPr>
                <w:del w:id="5146" w:author="Tran Huan" w:date="2018-11-25T21:59:00Z"/>
                <w:rPrChange w:id="5147" w:author="Tran Huan" w:date="2018-11-25T16:08:00Z">
                  <w:rPr>
                    <w:del w:id="5148" w:author="Tran Huan" w:date="2018-11-25T21:59:00Z"/>
                    <w:lang w:val="en-US"/>
                  </w:rPr>
                </w:rPrChange>
              </w:rPr>
            </w:pPr>
            <w:del w:id="5149" w:author="Tran Huan" w:date="2018-11-25T21:59:00Z">
              <w:r w:rsidRPr="000245EB" w:rsidDel="00096943">
                <w:rPr>
                  <w:rPrChange w:id="5150" w:author="Tran Huan" w:date="2018-11-25T16:08:00Z">
                    <w:rPr>
                      <w:lang w:val="en-US"/>
                    </w:rPr>
                  </w:rPrChange>
                </w:rPr>
                <w:delText xml:space="preserve">Trạng thái </w:delText>
              </w:r>
              <w:r w:rsidRPr="000245EB" w:rsidDel="00096943">
                <w:rPr>
                  <w:i/>
                  <w:rPrChange w:id="5151" w:author="Tran Huan" w:date="2018-11-25T16:08:00Z">
                    <w:rPr>
                      <w:i/>
                      <w:lang w:val="en-US"/>
                    </w:rPr>
                  </w:rPrChange>
                </w:rPr>
                <w:delText xml:space="preserve">“đang chờ giao đồ”: </w:delText>
              </w:r>
              <w:r w:rsidRPr="000245EB" w:rsidDel="00096943">
                <w:rPr>
                  <w:rPrChange w:id="5152" w:author="Tran Huan" w:date="2018-11-25T16:08:00Z">
                    <w:rPr>
                      <w:lang w:val="en-US"/>
                    </w:rPr>
                  </w:rPrChange>
                </w:rPr>
                <w:delText xml:space="preserve">Nhân viên nhận và trả quần ảo </w:delText>
              </w:r>
              <w:r w:rsidR="00A06DD8" w:rsidRPr="000245EB" w:rsidDel="00096943">
                <w:rPr>
                  <w:rPrChange w:id="5153" w:author="Tran Huan" w:date="2018-11-25T16:08:00Z">
                    <w:rPr>
                      <w:lang w:val="en-US"/>
                    </w:rPr>
                  </w:rPrChange>
                </w:rPr>
                <w:delText>nhấn</w:delText>
              </w:r>
              <w:r w:rsidRPr="000245EB" w:rsidDel="00096943">
                <w:rPr>
                  <w:rPrChange w:id="5154" w:author="Tran Huan" w:date="2018-11-25T16:08:00Z">
                    <w:rPr>
                      <w:lang w:val="en-US"/>
                    </w:rPr>
                  </w:rPrChange>
                </w:rPr>
                <w:delText xml:space="preserve"> vào nút </w:delText>
              </w:r>
              <w:r w:rsidRPr="000245EB" w:rsidDel="00096943">
                <w:rPr>
                  <w:i/>
                  <w:rPrChange w:id="5155" w:author="Tran Huan" w:date="2018-11-25T16:08:00Z">
                    <w:rPr>
                      <w:i/>
                      <w:lang w:val="en-US"/>
                    </w:rPr>
                  </w:rPrChange>
                </w:rPr>
                <w:delText xml:space="preserve">“giao đồ”, </w:delText>
              </w:r>
              <w:r w:rsidRPr="000245EB" w:rsidDel="00096943">
                <w:rPr>
                  <w:rPrChange w:id="5156" w:author="Tran Huan" w:date="2018-11-25T16:08: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0245EB" w:rsidDel="00096943">
                <w:rPr>
                  <w:i/>
                  <w:rPrChange w:id="5157" w:author="Tran Huan" w:date="2018-11-25T16:08:00Z">
                    <w:rPr>
                      <w:i/>
                      <w:lang w:val="en-US"/>
                    </w:rPr>
                  </w:rPrChange>
                </w:rPr>
                <w:delText>đã giao</w:delText>
              </w:r>
              <w:r w:rsidRPr="000245EB" w:rsidDel="00096943">
                <w:rPr>
                  <w:rPrChange w:id="5158" w:author="Tran Huan" w:date="2018-11-25T16:08:00Z">
                    <w:rPr>
                      <w:lang w:val="en-US"/>
                    </w:rPr>
                  </w:rPrChange>
                </w:rPr>
                <w:delText>”</w:delText>
              </w:r>
              <w:r w:rsidR="00FF18BA" w:rsidRPr="000245EB" w:rsidDel="00096943">
                <w:rPr>
                  <w:rPrChange w:id="5159" w:author="Tran Huan" w:date="2018-11-25T16:08:00Z">
                    <w:rPr>
                      <w:lang w:val="en-US"/>
                    </w:rPr>
                  </w:rPrChange>
                </w:rPr>
                <w:delText xml:space="preserve"> và đơn hàng ứng với biên nhận chuyển từ “</w:delText>
              </w:r>
              <w:r w:rsidR="00FF18BA" w:rsidRPr="000245EB" w:rsidDel="00096943">
                <w:rPr>
                  <w:i/>
                  <w:rPrChange w:id="5160" w:author="Tran Huan" w:date="2018-11-25T16:08:00Z">
                    <w:rPr>
                      <w:i/>
                      <w:lang w:val="en-US"/>
                    </w:rPr>
                  </w:rPrChange>
                </w:rPr>
                <w:delText>đã xử lí hoàn tất</w:delText>
              </w:r>
              <w:r w:rsidR="00FF18BA" w:rsidRPr="000245EB" w:rsidDel="00096943">
                <w:rPr>
                  <w:rPrChange w:id="5161" w:author="Tran Huan" w:date="2018-11-25T16:08:00Z">
                    <w:rPr>
                      <w:lang w:val="en-US"/>
                    </w:rPr>
                  </w:rPrChange>
                </w:rPr>
                <w:delText xml:space="preserve">” thành </w:delText>
              </w:r>
              <w:r w:rsidR="00FF18BA" w:rsidRPr="000245EB" w:rsidDel="00096943">
                <w:rPr>
                  <w:i/>
                  <w:rPrChange w:id="5162" w:author="Tran Huan" w:date="2018-11-25T16:08:00Z">
                    <w:rPr>
                      <w:i/>
                      <w:lang w:val="en-US"/>
                    </w:rPr>
                  </w:rPrChange>
                </w:rPr>
                <w:delText>“thành công”.</w:delText>
              </w:r>
              <w:bookmarkStart w:id="5163" w:name="_Toc530658442"/>
              <w:bookmarkStart w:id="5164" w:name="_Toc530662166"/>
              <w:bookmarkStart w:id="5165" w:name="_Toc530662633"/>
              <w:bookmarkEnd w:id="5163"/>
              <w:bookmarkEnd w:id="5164"/>
              <w:bookmarkEnd w:id="5165"/>
            </w:del>
          </w:p>
        </w:tc>
        <w:bookmarkStart w:id="5166" w:name="_Toc530658443"/>
        <w:bookmarkStart w:id="5167" w:name="_Toc530662167"/>
        <w:bookmarkStart w:id="5168" w:name="_Toc530662634"/>
        <w:bookmarkEnd w:id="5166"/>
        <w:bookmarkEnd w:id="5167"/>
        <w:bookmarkEnd w:id="5168"/>
      </w:tr>
      <w:tr w:rsidR="00FF18BA" w:rsidRPr="0041406B" w:rsidDel="00096943" w14:paraId="3E9ED423" w14:textId="54535EFC" w:rsidTr="00A06DD8">
        <w:trPr>
          <w:del w:id="5169" w:author="Tran Huan" w:date="2018-11-25T21:59:00Z"/>
        </w:trPr>
        <w:tc>
          <w:tcPr>
            <w:tcW w:w="2425" w:type="dxa"/>
          </w:tcPr>
          <w:p w14:paraId="71BF2106" w14:textId="72187173" w:rsidR="00F5523F" w:rsidRPr="0041406B" w:rsidDel="00096943" w:rsidRDefault="00F5523F">
            <w:pPr>
              <w:spacing w:line="276" w:lineRule="auto"/>
              <w:rPr>
                <w:del w:id="5170" w:author="Tran Huan" w:date="2018-11-25T21:59:00Z"/>
                <w:b/>
              </w:rPr>
            </w:pPr>
            <w:del w:id="5171" w:author="Tran Huan" w:date="2018-11-25T21:59:00Z">
              <w:r w:rsidRPr="0041406B" w:rsidDel="00096943">
                <w:rPr>
                  <w:b/>
                </w:rPr>
                <w:delText>Kết quả</w:delText>
              </w:r>
              <w:bookmarkStart w:id="5172" w:name="_Toc530658444"/>
              <w:bookmarkStart w:id="5173" w:name="_Toc530662168"/>
              <w:bookmarkStart w:id="5174" w:name="_Toc530662635"/>
              <w:bookmarkEnd w:id="5172"/>
              <w:bookmarkEnd w:id="5173"/>
              <w:bookmarkEnd w:id="5174"/>
            </w:del>
          </w:p>
        </w:tc>
        <w:tc>
          <w:tcPr>
            <w:tcW w:w="6686" w:type="dxa"/>
          </w:tcPr>
          <w:p w14:paraId="4C62CB2E" w14:textId="43525A81" w:rsidR="00F5523F" w:rsidRPr="000245EB" w:rsidDel="00096943" w:rsidRDefault="00F5523F">
            <w:pPr>
              <w:spacing w:line="276" w:lineRule="auto"/>
              <w:rPr>
                <w:del w:id="5175" w:author="Tran Huan" w:date="2018-11-25T21:59:00Z"/>
                <w:rPrChange w:id="5176" w:author="Tran Huan" w:date="2018-11-25T16:08:00Z">
                  <w:rPr>
                    <w:del w:id="5177" w:author="Tran Huan" w:date="2018-11-25T21:59:00Z"/>
                    <w:lang w:val="en-US"/>
                  </w:rPr>
                </w:rPrChange>
              </w:rPr>
            </w:pPr>
            <w:del w:id="5178" w:author="Tran Huan" w:date="2018-11-25T21:59:00Z">
              <w:r w:rsidRPr="000245EB" w:rsidDel="00096943">
                <w:rPr>
                  <w:rPrChange w:id="5179" w:author="Tran Huan" w:date="2018-11-25T16:08:00Z">
                    <w:rPr>
                      <w:lang w:val="en-US"/>
                    </w:rPr>
                  </w:rPrChange>
                </w:rPr>
                <w:delText xml:space="preserve">Hiển thị thông tin tất cả </w:delText>
              </w:r>
              <w:r w:rsidR="00FF18BA" w:rsidRPr="000245EB" w:rsidDel="00096943">
                <w:rPr>
                  <w:rPrChange w:id="5180" w:author="Tran Huan" w:date="2018-11-25T16:08:00Z">
                    <w:rPr>
                      <w:lang w:val="en-US"/>
                    </w:rPr>
                  </w:rPrChange>
                </w:rPr>
                <w:delText xml:space="preserve">biên nhận </w:delText>
              </w:r>
              <w:r w:rsidRPr="000245EB" w:rsidDel="00096943">
                <w:rPr>
                  <w:rPrChange w:id="5181" w:author="Tran Huan" w:date="2018-11-25T16:08:00Z">
                    <w:rPr>
                      <w:lang w:val="en-US"/>
                    </w:rPr>
                  </w:rPrChange>
                </w:rPr>
                <w:delText>dưới dạng bảng.</w:delText>
              </w:r>
              <w:bookmarkStart w:id="5182" w:name="_Toc530658445"/>
              <w:bookmarkStart w:id="5183" w:name="_Toc530662169"/>
              <w:bookmarkStart w:id="5184" w:name="_Toc530662636"/>
              <w:bookmarkEnd w:id="5182"/>
              <w:bookmarkEnd w:id="5183"/>
              <w:bookmarkEnd w:id="5184"/>
            </w:del>
          </w:p>
          <w:p w14:paraId="0519820D" w14:textId="0497F309" w:rsidR="00F5523F" w:rsidRPr="000245EB" w:rsidDel="00096943" w:rsidRDefault="00F5523F">
            <w:pPr>
              <w:spacing w:line="276" w:lineRule="auto"/>
              <w:rPr>
                <w:del w:id="5185" w:author="Tran Huan" w:date="2018-11-25T21:59:00Z"/>
                <w:rPrChange w:id="5186" w:author="Tran Huan" w:date="2018-11-25T16:08:00Z">
                  <w:rPr>
                    <w:del w:id="5187" w:author="Tran Huan" w:date="2018-11-25T21:59:00Z"/>
                    <w:lang w:val="en-US"/>
                  </w:rPr>
                </w:rPrChange>
              </w:rPr>
            </w:pPr>
            <w:del w:id="5188" w:author="Tran Huan" w:date="2018-11-25T21:59:00Z">
              <w:r w:rsidRPr="000245EB" w:rsidDel="00096943">
                <w:rPr>
                  <w:rPrChange w:id="5189" w:author="Tran Huan" w:date="2018-11-25T16:08:00Z">
                    <w:rPr>
                      <w:lang w:val="en-US"/>
                    </w:rPr>
                  </w:rPrChange>
                </w:rPr>
                <w:delText xml:space="preserve">Khi </w:delText>
              </w:r>
              <w:r w:rsidR="00A06DD8" w:rsidRPr="000245EB" w:rsidDel="00096943">
                <w:rPr>
                  <w:rPrChange w:id="5190" w:author="Tran Huan" w:date="2018-11-25T16:08:00Z">
                    <w:rPr>
                      <w:lang w:val="en-US"/>
                    </w:rPr>
                  </w:rPrChange>
                </w:rPr>
                <w:delText>nhấn</w:delText>
              </w:r>
              <w:r w:rsidRPr="000245EB" w:rsidDel="00096943">
                <w:rPr>
                  <w:rPrChange w:id="5191" w:author="Tran Huan" w:date="2018-11-25T16:08:00Z">
                    <w:rPr>
                      <w:lang w:val="en-US"/>
                    </w:rPr>
                  </w:rPrChange>
                </w:rPr>
                <w:delText xml:space="preserve"> vào tên khách hàng hiển thị chi tiết </w:delText>
              </w:r>
              <w:r w:rsidR="00FF18BA" w:rsidRPr="000245EB" w:rsidDel="00096943">
                <w:rPr>
                  <w:rPrChange w:id="5192" w:author="Tran Huan" w:date="2018-11-25T16:08:00Z">
                    <w:rPr>
                      <w:lang w:val="en-US"/>
                    </w:rPr>
                  </w:rPrChange>
                </w:rPr>
                <w:delText>biên nhận</w:delText>
              </w:r>
              <w:r w:rsidRPr="000245EB" w:rsidDel="00096943">
                <w:rPr>
                  <w:rPrChange w:id="5193" w:author="Tran Huan" w:date="2018-11-25T16:08:00Z">
                    <w:rPr>
                      <w:lang w:val="en-US"/>
                    </w:rPr>
                  </w:rPrChange>
                </w:rPr>
                <w:delText>.</w:delText>
              </w:r>
              <w:bookmarkStart w:id="5194" w:name="_Toc530658446"/>
              <w:bookmarkStart w:id="5195" w:name="_Toc530662170"/>
              <w:bookmarkStart w:id="5196" w:name="_Toc530662637"/>
              <w:bookmarkEnd w:id="5194"/>
              <w:bookmarkEnd w:id="5195"/>
              <w:bookmarkEnd w:id="5196"/>
            </w:del>
          </w:p>
        </w:tc>
        <w:bookmarkStart w:id="5197" w:name="_Toc530658447"/>
        <w:bookmarkStart w:id="5198" w:name="_Toc530662171"/>
        <w:bookmarkStart w:id="5199" w:name="_Toc530662638"/>
        <w:bookmarkEnd w:id="5197"/>
        <w:bookmarkEnd w:id="5198"/>
        <w:bookmarkEnd w:id="5199"/>
      </w:tr>
      <w:tr w:rsidR="00FF18BA" w:rsidRPr="0041406B" w:rsidDel="00096943" w14:paraId="497A03F3" w14:textId="7E5F14BE" w:rsidTr="00A06DD8">
        <w:trPr>
          <w:del w:id="5200" w:author="Tran Huan" w:date="2018-11-25T21:59:00Z"/>
        </w:trPr>
        <w:tc>
          <w:tcPr>
            <w:tcW w:w="2425" w:type="dxa"/>
          </w:tcPr>
          <w:p w14:paraId="6E3D0B05" w14:textId="1D6FC4AA" w:rsidR="00F5523F" w:rsidRPr="0041406B" w:rsidDel="00096943" w:rsidRDefault="00F5523F">
            <w:pPr>
              <w:spacing w:line="276" w:lineRule="auto"/>
              <w:rPr>
                <w:del w:id="5201" w:author="Tran Huan" w:date="2018-11-25T21:59:00Z"/>
                <w:b/>
              </w:rPr>
            </w:pPr>
            <w:del w:id="5202" w:author="Tran Huan" w:date="2018-11-25T21:59:00Z">
              <w:r w:rsidRPr="0041406B" w:rsidDel="00096943">
                <w:rPr>
                  <w:b/>
                </w:rPr>
                <w:delText>Ghi chú</w:delText>
              </w:r>
              <w:bookmarkStart w:id="5203" w:name="_Toc530658448"/>
              <w:bookmarkStart w:id="5204" w:name="_Toc530662172"/>
              <w:bookmarkStart w:id="5205" w:name="_Toc530662639"/>
              <w:bookmarkEnd w:id="5203"/>
              <w:bookmarkEnd w:id="5204"/>
              <w:bookmarkEnd w:id="5205"/>
            </w:del>
          </w:p>
        </w:tc>
        <w:tc>
          <w:tcPr>
            <w:tcW w:w="6686" w:type="dxa"/>
          </w:tcPr>
          <w:p w14:paraId="36DCA385" w14:textId="63D85C70" w:rsidR="00F5523F" w:rsidRPr="0041406B" w:rsidDel="00096943" w:rsidRDefault="00F5523F">
            <w:pPr>
              <w:keepNext/>
              <w:spacing w:line="276" w:lineRule="auto"/>
              <w:rPr>
                <w:del w:id="5206" w:author="Tran Huan" w:date="2018-11-25T21:59:00Z"/>
              </w:rPr>
            </w:pPr>
            <w:bookmarkStart w:id="5207" w:name="_Toc530658449"/>
            <w:bookmarkStart w:id="5208" w:name="_Toc530662173"/>
            <w:bookmarkStart w:id="5209" w:name="_Toc530662640"/>
            <w:bookmarkEnd w:id="5207"/>
            <w:bookmarkEnd w:id="5208"/>
            <w:bookmarkEnd w:id="5209"/>
          </w:p>
        </w:tc>
        <w:bookmarkStart w:id="5210" w:name="_Toc530658450"/>
        <w:bookmarkStart w:id="5211" w:name="_Toc530662174"/>
        <w:bookmarkStart w:id="5212" w:name="_Toc530662641"/>
        <w:bookmarkEnd w:id="5210"/>
        <w:bookmarkEnd w:id="5211"/>
        <w:bookmarkEnd w:id="5212"/>
      </w:tr>
    </w:tbl>
    <w:p w14:paraId="61D1C12D" w14:textId="20ABB7FC" w:rsidR="00F5523F" w:rsidRPr="0041406B" w:rsidDel="00096943" w:rsidRDefault="00F5523F">
      <w:pPr>
        <w:spacing w:line="276" w:lineRule="auto"/>
        <w:rPr>
          <w:del w:id="5213" w:author="Tran Huan" w:date="2018-11-25T21:59:00Z"/>
        </w:rPr>
        <w:pPrChange w:id="5214" w:author="phuong vu" w:date="2018-11-23T13:48:00Z">
          <w:pPr/>
        </w:pPrChange>
      </w:pPr>
      <w:bookmarkStart w:id="5215" w:name="_Toc530658451"/>
      <w:bookmarkStart w:id="5216" w:name="_Toc530662175"/>
      <w:bookmarkStart w:id="5217" w:name="_Toc530662642"/>
      <w:bookmarkEnd w:id="5215"/>
      <w:bookmarkEnd w:id="5216"/>
      <w:bookmarkEnd w:id="5217"/>
    </w:p>
    <w:p w14:paraId="1834BFC0" w14:textId="7C79C4E4" w:rsidR="00730F28" w:rsidRPr="0041406B" w:rsidDel="00096943" w:rsidRDefault="00730F28">
      <w:pPr>
        <w:pStyle w:val="Heading4"/>
        <w:spacing w:line="276" w:lineRule="auto"/>
        <w:rPr>
          <w:del w:id="5218" w:author="Tran Huan" w:date="2018-11-25T21:59:00Z"/>
        </w:rPr>
        <w:pPrChange w:id="5219" w:author="phuong vu" w:date="2018-11-23T13:48:00Z">
          <w:pPr>
            <w:pStyle w:val="Heading4"/>
          </w:pPr>
        </w:pPrChange>
      </w:pPr>
      <w:del w:id="5220" w:author="Tran Huan" w:date="2018-11-25T21:59:00Z">
        <w:r w:rsidRPr="000245EB" w:rsidDel="00096943">
          <w:rPr>
            <w:b w:val="0"/>
            <w:iCs w:val="0"/>
            <w:rPrChange w:id="5221" w:author="Tran Huan" w:date="2018-11-25T16:08:00Z">
              <w:rPr>
                <w:b w:val="0"/>
                <w:iCs w:val="0"/>
                <w:lang w:val="en-US"/>
              </w:rPr>
            </w:rPrChange>
          </w:rPr>
          <w:delText xml:space="preserve"> </w:delText>
        </w:r>
        <w:r w:rsidRPr="006D4C69" w:rsidDel="00096943">
          <w:delText>Qu</w:delText>
        </w:r>
        <w:r w:rsidRPr="0041406B" w:rsidDel="00096943">
          <w:rPr>
            <w:b w:val="0"/>
            <w:iCs w:val="0"/>
          </w:rPr>
          <w:delText>ản lí phân công xử lí đơn hàng</w:delText>
        </w:r>
        <w:bookmarkStart w:id="5222" w:name="_Toc530658452"/>
        <w:bookmarkStart w:id="5223" w:name="_Toc530662176"/>
        <w:bookmarkStart w:id="5224" w:name="_Toc530662643"/>
        <w:bookmarkEnd w:id="5222"/>
        <w:bookmarkEnd w:id="5223"/>
        <w:bookmarkEnd w:id="5224"/>
      </w:del>
    </w:p>
    <w:tbl>
      <w:tblPr>
        <w:tblStyle w:val="TableGrid"/>
        <w:tblW w:w="0" w:type="auto"/>
        <w:tblLook w:val="04A0" w:firstRow="1" w:lastRow="0" w:firstColumn="1" w:lastColumn="0" w:noHBand="0" w:noVBand="1"/>
      </w:tblPr>
      <w:tblGrid>
        <w:gridCol w:w="2347"/>
        <w:gridCol w:w="6430"/>
      </w:tblGrid>
      <w:tr w:rsidR="009B0E96" w:rsidRPr="0041406B" w:rsidDel="00096943" w14:paraId="42FD3F12" w14:textId="77862473" w:rsidTr="00225404">
        <w:trPr>
          <w:del w:id="5225" w:author="Tran Huan" w:date="2018-11-25T21:59:00Z"/>
        </w:trPr>
        <w:tc>
          <w:tcPr>
            <w:tcW w:w="2425" w:type="dxa"/>
          </w:tcPr>
          <w:p w14:paraId="4C6AE9A3" w14:textId="23FB696C" w:rsidR="009B0E96" w:rsidRPr="0041406B" w:rsidDel="00096943" w:rsidRDefault="009B0E96">
            <w:pPr>
              <w:spacing w:line="276" w:lineRule="auto"/>
              <w:rPr>
                <w:del w:id="5226" w:author="Tran Huan" w:date="2018-11-25T21:59:00Z"/>
                <w:b/>
              </w:rPr>
            </w:pPr>
            <w:del w:id="5227" w:author="Tran Huan" w:date="2018-11-25T21:59:00Z">
              <w:r w:rsidRPr="0041406B" w:rsidDel="00096943">
                <w:rPr>
                  <w:b/>
                </w:rPr>
                <w:delText>Mã yêu cầu</w:delText>
              </w:r>
              <w:bookmarkStart w:id="5228" w:name="_Toc530658453"/>
              <w:bookmarkStart w:id="5229" w:name="_Toc530662177"/>
              <w:bookmarkStart w:id="5230" w:name="_Toc530662644"/>
              <w:bookmarkEnd w:id="5228"/>
              <w:bookmarkEnd w:id="5229"/>
              <w:bookmarkEnd w:id="5230"/>
            </w:del>
          </w:p>
        </w:tc>
        <w:tc>
          <w:tcPr>
            <w:tcW w:w="6686" w:type="dxa"/>
          </w:tcPr>
          <w:p w14:paraId="3C91DDF8" w14:textId="7F082BD2" w:rsidR="009B0E96" w:rsidRPr="000245EB" w:rsidDel="00096943" w:rsidRDefault="009B0E96">
            <w:pPr>
              <w:spacing w:line="276" w:lineRule="auto"/>
              <w:rPr>
                <w:del w:id="5231" w:author="Tran Huan" w:date="2018-11-25T21:59:00Z"/>
                <w:rPrChange w:id="5232" w:author="Tran Huan" w:date="2018-11-25T16:08:00Z">
                  <w:rPr>
                    <w:del w:id="5233" w:author="Tran Huan" w:date="2018-11-25T21:59:00Z"/>
                    <w:lang w:val="en-US"/>
                  </w:rPr>
                </w:rPrChange>
              </w:rPr>
            </w:pPr>
            <w:del w:id="5234" w:author="Tran Huan" w:date="2018-11-25T21:59:00Z">
              <w:r w:rsidRPr="000245EB" w:rsidDel="00096943">
                <w:rPr>
                  <w:rPrChange w:id="5235" w:author="Tran Huan" w:date="2018-11-25T16:08:00Z">
                    <w:rPr>
                      <w:lang w:val="en-US"/>
                    </w:rPr>
                  </w:rPrChange>
                </w:rPr>
                <w:delText>GU_04</w:delText>
              </w:r>
              <w:bookmarkStart w:id="5236" w:name="_Toc530658454"/>
              <w:bookmarkStart w:id="5237" w:name="_Toc530662178"/>
              <w:bookmarkStart w:id="5238" w:name="_Toc530662645"/>
              <w:bookmarkEnd w:id="5236"/>
              <w:bookmarkEnd w:id="5237"/>
              <w:bookmarkEnd w:id="5238"/>
            </w:del>
          </w:p>
        </w:tc>
        <w:bookmarkStart w:id="5239" w:name="_Toc530658455"/>
        <w:bookmarkStart w:id="5240" w:name="_Toc530662179"/>
        <w:bookmarkStart w:id="5241" w:name="_Toc530662646"/>
        <w:bookmarkEnd w:id="5239"/>
        <w:bookmarkEnd w:id="5240"/>
        <w:bookmarkEnd w:id="5241"/>
      </w:tr>
      <w:tr w:rsidR="009B0E96" w:rsidRPr="0041406B" w:rsidDel="00096943" w14:paraId="44117EC2" w14:textId="21ABC631" w:rsidTr="00225404">
        <w:trPr>
          <w:del w:id="5242" w:author="Tran Huan" w:date="2018-11-25T21:59:00Z"/>
        </w:trPr>
        <w:tc>
          <w:tcPr>
            <w:tcW w:w="2425" w:type="dxa"/>
          </w:tcPr>
          <w:p w14:paraId="0869766D" w14:textId="6D953415" w:rsidR="009B0E96" w:rsidRPr="0041406B" w:rsidDel="00096943" w:rsidRDefault="009B0E96">
            <w:pPr>
              <w:spacing w:line="276" w:lineRule="auto"/>
              <w:rPr>
                <w:del w:id="5243" w:author="Tran Huan" w:date="2018-11-25T21:59:00Z"/>
                <w:b/>
              </w:rPr>
            </w:pPr>
            <w:del w:id="5244" w:author="Tran Huan" w:date="2018-11-25T21:59:00Z">
              <w:r w:rsidRPr="0041406B" w:rsidDel="00096943">
                <w:rPr>
                  <w:b/>
                </w:rPr>
                <w:delText>Tên chức năng</w:delText>
              </w:r>
              <w:bookmarkStart w:id="5245" w:name="_Toc530658456"/>
              <w:bookmarkStart w:id="5246" w:name="_Toc530662180"/>
              <w:bookmarkStart w:id="5247" w:name="_Toc530662647"/>
              <w:bookmarkEnd w:id="5245"/>
              <w:bookmarkEnd w:id="5246"/>
              <w:bookmarkEnd w:id="5247"/>
            </w:del>
          </w:p>
        </w:tc>
        <w:tc>
          <w:tcPr>
            <w:tcW w:w="6686" w:type="dxa"/>
          </w:tcPr>
          <w:p w14:paraId="50F0E1C1" w14:textId="6663E742" w:rsidR="009B0E96" w:rsidRPr="000245EB" w:rsidDel="00096943" w:rsidRDefault="009B0E96">
            <w:pPr>
              <w:spacing w:line="276" w:lineRule="auto"/>
              <w:rPr>
                <w:del w:id="5248" w:author="Tran Huan" w:date="2018-11-25T21:59:00Z"/>
                <w:rPrChange w:id="5249" w:author="Tran Huan" w:date="2018-11-25T16:08:00Z">
                  <w:rPr>
                    <w:del w:id="5250" w:author="Tran Huan" w:date="2018-11-25T21:59:00Z"/>
                    <w:lang w:val="en-US"/>
                  </w:rPr>
                </w:rPrChange>
              </w:rPr>
            </w:pPr>
            <w:del w:id="5251" w:author="Tran Huan" w:date="2018-11-25T21:59:00Z">
              <w:r w:rsidRPr="0041406B" w:rsidDel="00096943">
                <w:delText>Quản lí phân công xử lí đơn hàng</w:delText>
              </w:r>
              <w:bookmarkStart w:id="5252" w:name="_Toc530658457"/>
              <w:bookmarkStart w:id="5253" w:name="_Toc530662181"/>
              <w:bookmarkStart w:id="5254" w:name="_Toc530662648"/>
              <w:bookmarkEnd w:id="5252"/>
              <w:bookmarkEnd w:id="5253"/>
              <w:bookmarkEnd w:id="5254"/>
            </w:del>
          </w:p>
        </w:tc>
        <w:bookmarkStart w:id="5255" w:name="_Toc530658458"/>
        <w:bookmarkStart w:id="5256" w:name="_Toc530662182"/>
        <w:bookmarkStart w:id="5257" w:name="_Toc530662649"/>
        <w:bookmarkEnd w:id="5255"/>
        <w:bookmarkEnd w:id="5256"/>
        <w:bookmarkEnd w:id="5257"/>
      </w:tr>
      <w:tr w:rsidR="009B0E96" w:rsidRPr="0041406B" w:rsidDel="00096943" w14:paraId="7F3DDF15" w14:textId="247788AF" w:rsidTr="00225404">
        <w:trPr>
          <w:del w:id="5258" w:author="Tran Huan" w:date="2018-11-25T21:59:00Z"/>
        </w:trPr>
        <w:tc>
          <w:tcPr>
            <w:tcW w:w="2425" w:type="dxa"/>
          </w:tcPr>
          <w:p w14:paraId="6E38A38D" w14:textId="6110957E" w:rsidR="009B0E96" w:rsidRPr="0041406B" w:rsidDel="00096943" w:rsidRDefault="009B0E96">
            <w:pPr>
              <w:spacing w:line="276" w:lineRule="auto"/>
              <w:rPr>
                <w:del w:id="5259" w:author="Tran Huan" w:date="2018-11-25T21:59:00Z"/>
                <w:b/>
              </w:rPr>
            </w:pPr>
            <w:del w:id="5260" w:author="Tran Huan" w:date="2018-11-25T21:59:00Z">
              <w:r w:rsidRPr="0041406B" w:rsidDel="00096943">
                <w:rPr>
                  <w:b/>
                </w:rPr>
                <w:delText>Đối tượng sử dụng</w:delText>
              </w:r>
              <w:bookmarkStart w:id="5261" w:name="_Toc530658459"/>
              <w:bookmarkStart w:id="5262" w:name="_Toc530662183"/>
              <w:bookmarkStart w:id="5263" w:name="_Toc530662650"/>
              <w:bookmarkEnd w:id="5261"/>
              <w:bookmarkEnd w:id="5262"/>
              <w:bookmarkEnd w:id="5263"/>
            </w:del>
          </w:p>
        </w:tc>
        <w:tc>
          <w:tcPr>
            <w:tcW w:w="6686" w:type="dxa"/>
          </w:tcPr>
          <w:p w14:paraId="0DE75894" w14:textId="2BA2ED54" w:rsidR="009B0E96" w:rsidRPr="000245EB" w:rsidDel="00096943" w:rsidRDefault="009B0E96">
            <w:pPr>
              <w:spacing w:line="276" w:lineRule="auto"/>
              <w:rPr>
                <w:del w:id="5264" w:author="Tran Huan" w:date="2018-11-25T21:59:00Z"/>
                <w:rPrChange w:id="5265" w:author="Tran Huan" w:date="2018-11-25T16:08:00Z">
                  <w:rPr>
                    <w:del w:id="5266" w:author="Tran Huan" w:date="2018-11-25T21:59:00Z"/>
                    <w:lang w:val="en-US"/>
                  </w:rPr>
                </w:rPrChange>
              </w:rPr>
            </w:pPr>
            <w:del w:id="5267" w:author="Tran Huan" w:date="2018-11-25T21:59:00Z">
              <w:r w:rsidRPr="000245EB" w:rsidDel="00096943">
                <w:rPr>
                  <w:rPrChange w:id="5268" w:author="Tran Huan" w:date="2018-11-25T16:08:00Z">
                    <w:rPr>
                      <w:lang w:val="en-US"/>
                    </w:rPr>
                  </w:rPrChange>
                </w:rPr>
                <w:delText>Nhân viên cửa hàng (Nhân viên quản lí cửa hàng)</w:delText>
              </w:r>
              <w:bookmarkStart w:id="5269" w:name="_Toc530658460"/>
              <w:bookmarkStart w:id="5270" w:name="_Toc530662184"/>
              <w:bookmarkStart w:id="5271" w:name="_Toc530662651"/>
              <w:bookmarkEnd w:id="5269"/>
              <w:bookmarkEnd w:id="5270"/>
              <w:bookmarkEnd w:id="5271"/>
            </w:del>
          </w:p>
        </w:tc>
        <w:bookmarkStart w:id="5272" w:name="_Toc530658461"/>
        <w:bookmarkStart w:id="5273" w:name="_Toc530662185"/>
        <w:bookmarkStart w:id="5274" w:name="_Toc530662652"/>
        <w:bookmarkEnd w:id="5272"/>
        <w:bookmarkEnd w:id="5273"/>
        <w:bookmarkEnd w:id="5274"/>
      </w:tr>
      <w:tr w:rsidR="009B0E96" w:rsidRPr="0041406B" w:rsidDel="00096943" w14:paraId="1B7559A1" w14:textId="079F8E39" w:rsidTr="00225404">
        <w:trPr>
          <w:del w:id="5275" w:author="Tran Huan" w:date="2018-11-25T21:59:00Z"/>
        </w:trPr>
        <w:tc>
          <w:tcPr>
            <w:tcW w:w="2425" w:type="dxa"/>
          </w:tcPr>
          <w:p w14:paraId="03A4271D" w14:textId="237BDA7A" w:rsidR="009B0E96" w:rsidRPr="0041406B" w:rsidDel="00096943" w:rsidRDefault="009B0E96">
            <w:pPr>
              <w:spacing w:line="276" w:lineRule="auto"/>
              <w:rPr>
                <w:del w:id="5276" w:author="Tran Huan" w:date="2018-11-25T21:59:00Z"/>
                <w:b/>
              </w:rPr>
            </w:pPr>
            <w:del w:id="5277" w:author="Tran Huan" w:date="2018-11-25T21:59:00Z">
              <w:r w:rsidRPr="0041406B" w:rsidDel="00096943">
                <w:rPr>
                  <w:b/>
                </w:rPr>
                <w:delText>Tiền điều kiện</w:delText>
              </w:r>
              <w:bookmarkStart w:id="5278" w:name="_Toc530658462"/>
              <w:bookmarkStart w:id="5279" w:name="_Toc530662186"/>
              <w:bookmarkStart w:id="5280" w:name="_Toc530662653"/>
              <w:bookmarkEnd w:id="5278"/>
              <w:bookmarkEnd w:id="5279"/>
              <w:bookmarkEnd w:id="5280"/>
            </w:del>
          </w:p>
        </w:tc>
        <w:tc>
          <w:tcPr>
            <w:tcW w:w="6686" w:type="dxa"/>
          </w:tcPr>
          <w:p w14:paraId="4B7D2806" w14:textId="27A88914" w:rsidR="009B0E96" w:rsidRPr="000245EB" w:rsidDel="00096943" w:rsidRDefault="009B0E96">
            <w:pPr>
              <w:spacing w:line="276" w:lineRule="auto"/>
              <w:rPr>
                <w:del w:id="5281" w:author="Tran Huan" w:date="2018-11-25T21:59:00Z"/>
                <w:rPrChange w:id="5282" w:author="Tran Huan" w:date="2018-11-25T16:08:00Z">
                  <w:rPr>
                    <w:del w:id="5283" w:author="Tran Huan" w:date="2018-11-25T21:59:00Z"/>
                    <w:lang w:val="en-US"/>
                  </w:rPr>
                </w:rPrChange>
              </w:rPr>
            </w:pPr>
            <w:del w:id="5284" w:author="Tran Huan" w:date="2018-11-25T21:59:00Z">
              <w:r w:rsidRPr="000245EB" w:rsidDel="00096943">
                <w:rPr>
                  <w:rPrChange w:id="5285" w:author="Tran Huan" w:date="2018-11-25T16:08:00Z">
                    <w:rPr>
                      <w:lang w:val="en-US"/>
                    </w:rPr>
                  </w:rPrChange>
                </w:rPr>
                <w:delText>Truy cập được trang web quản lí đối với nhân viên cửa hàng và đăng nhập thành công.</w:delText>
              </w:r>
              <w:bookmarkStart w:id="5286" w:name="_Toc530658463"/>
              <w:bookmarkStart w:id="5287" w:name="_Toc530662187"/>
              <w:bookmarkStart w:id="5288" w:name="_Toc530662654"/>
              <w:bookmarkEnd w:id="5286"/>
              <w:bookmarkEnd w:id="5287"/>
              <w:bookmarkEnd w:id="5288"/>
            </w:del>
          </w:p>
        </w:tc>
        <w:bookmarkStart w:id="5289" w:name="_Toc530658464"/>
        <w:bookmarkStart w:id="5290" w:name="_Toc530662188"/>
        <w:bookmarkStart w:id="5291" w:name="_Toc530662655"/>
        <w:bookmarkEnd w:id="5289"/>
        <w:bookmarkEnd w:id="5290"/>
        <w:bookmarkEnd w:id="5291"/>
      </w:tr>
      <w:tr w:rsidR="009B0E96" w:rsidRPr="0041406B" w:rsidDel="00096943" w14:paraId="1EE82B5A" w14:textId="3B9807C1" w:rsidTr="00225404">
        <w:trPr>
          <w:del w:id="5292" w:author="Tran Huan" w:date="2018-11-25T21:59:00Z"/>
        </w:trPr>
        <w:tc>
          <w:tcPr>
            <w:tcW w:w="2425" w:type="dxa"/>
          </w:tcPr>
          <w:p w14:paraId="7FFC3B18" w14:textId="08DEFF25" w:rsidR="009B0E96" w:rsidRPr="0041406B" w:rsidDel="00096943" w:rsidRDefault="009B0E96">
            <w:pPr>
              <w:spacing w:line="276" w:lineRule="auto"/>
              <w:rPr>
                <w:del w:id="5293" w:author="Tran Huan" w:date="2018-11-25T21:59:00Z"/>
                <w:b/>
              </w:rPr>
            </w:pPr>
            <w:del w:id="5294" w:author="Tran Huan" w:date="2018-11-25T21:59:00Z">
              <w:r w:rsidRPr="0041406B" w:rsidDel="00096943">
                <w:rPr>
                  <w:b/>
                </w:rPr>
                <w:delText>Cách xử lí</w:delText>
              </w:r>
              <w:bookmarkStart w:id="5295" w:name="_Toc530658465"/>
              <w:bookmarkStart w:id="5296" w:name="_Toc530662189"/>
              <w:bookmarkStart w:id="5297" w:name="_Toc530662656"/>
              <w:bookmarkEnd w:id="5295"/>
              <w:bookmarkEnd w:id="5296"/>
              <w:bookmarkEnd w:id="5297"/>
            </w:del>
          </w:p>
        </w:tc>
        <w:tc>
          <w:tcPr>
            <w:tcW w:w="6686" w:type="dxa"/>
          </w:tcPr>
          <w:p w14:paraId="748DF11F" w14:textId="65A2A7D7" w:rsidR="009B0E96" w:rsidRPr="000245EB" w:rsidDel="00096943" w:rsidRDefault="00B43068">
            <w:pPr>
              <w:spacing w:line="276" w:lineRule="auto"/>
              <w:rPr>
                <w:del w:id="5298" w:author="Tran Huan" w:date="2018-11-25T21:59:00Z"/>
                <w:rPrChange w:id="5299" w:author="Tran Huan" w:date="2018-11-25T16:08:00Z">
                  <w:rPr>
                    <w:del w:id="5300" w:author="Tran Huan" w:date="2018-11-25T21:59:00Z"/>
                    <w:lang w:val="en-US"/>
                  </w:rPr>
                </w:rPrChange>
              </w:rPr>
            </w:pPr>
            <w:del w:id="5301" w:author="Tran Huan" w:date="2018-11-25T21:59:00Z">
              <w:r w:rsidRPr="000245EB" w:rsidDel="00096943">
                <w:rPr>
                  <w:rPrChange w:id="5302" w:author="Tran Huan" w:date="2018-11-25T16:08:00Z">
                    <w:rPr>
                      <w:lang w:val="en-US"/>
                    </w:rPr>
                  </w:rPrChange>
                </w:rPr>
                <w:delText xml:space="preserve">Phân công loại một: </w:delText>
              </w:r>
              <w:bookmarkStart w:id="5303" w:name="_Toc530658466"/>
              <w:bookmarkStart w:id="5304" w:name="_Toc530662190"/>
              <w:bookmarkStart w:id="5305" w:name="_Toc530662657"/>
              <w:bookmarkEnd w:id="5303"/>
              <w:bookmarkEnd w:id="5304"/>
              <w:bookmarkEnd w:id="5305"/>
            </w:del>
          </w:p>
          <w:p w14:paraId="25FE8799" w14:textId="4C5D7DC1" w:rsidR="00B43068" w:rsidRPr="000245EB" w:rsidDel="00096943" w:rsidRDefault="00B43068">
            <w:pPr>
              <w:spacing w:line="276" w:lineRule="auto"/>
              <w:rPr>
                <w:del w:id="5306" w:author="Tran Huan" w:date="2018-11-25T21:59:00Z"/>
                <w:rPrChange w:id="5307" w:author="Tran Huan" w:date="2018-11-25T16:08:00Z">
                  <w:rPr>
                    <w:del w:id="5308" w:author="Tran Huan" w:date="2018-11-25T21:59:00Z"/>
                    <w:lang w:val="en-US"/>
                  </w:rPr>
                </w:rPrChange>
              </w:rPr>
              <w:pPrChange w:id="5309" w:author="phuong vu" w:date="2018-11-23T13:48:00Z">
                <w:pPr>
                  <w:spacing w:line="276" w:lineRule="auto"/>
                  <w:ind w:left="720"/>
                </w:pPr>
              </w:pPrChange>
            </w:pPr>
            <w:del w:id="5310" w:author="Tran Huan" w:date="2018-11-25T21:59:00Z">
              <w:r w:rsidRPr="000245EB" w:rsidDel="00096943">
                <w:rPr>
                  <w:rPrChange w:id="5311" w:author="Tran Huan" w:date="2018-11-25T16:08:00Z">
                    <w:rPr>
                      <w:lang w:val="en-US"/>
                    </w:rPr>
                  </w:rPrChange>
                </w:rPr>
                <w:delText>Bước 1: Phân loại đơn h</w:delText>
              </w:r>
              <w:r w:rsidR="00DF1465" w:rsidRPr="000245EB" w:rsidDel="00096943">
                <w:rPr>
                  <w:rPrChange w:id="5312" w:author="Tran Huan" w:date="2018-11-25T16:08:00Z">
                    <w:rPr>
                      <w:lang w:val="en-US"/>
                    </w:rPr>
                  </w:rPrChange>
                </w:rPr>
                <w:delText>à</w:delText>
              </w:r>
              <w:r w:rsidRPr="000245EB" w:rsidDel="00096943">
                <w:rPr>
                  <w:rPrChange w:id="5313" w:author="Tran Huan" w:date="2018-11-25T16:08:00Z">
                    <w:rPr>
                      <w:lang w:val="en-US"/>
                    </w:rPr>
                  </w:rPrChange>
                </w:rPr>
                <w:delText>ng theo thứ tự loại dịch vụ trước và nhóm màu sau cùng. Sau đó, lưu thành từng túi giặt trong cơ sở dữ liệu.</w:delText>
              </w:r>
              <w:bookmarkStart w:id="5314" w:name="_Toc530658467"/>
              <w:bookmarkStart w:id="5315" w:name="_Toc530662191"/>
              <w:bookmarkStart w:id="5316" w:name="_Toc530662658"/>
              <w:bookmarkEnd w:id="5314"/>
              <w:bookmarkEnd w:id="5315"/>
              <w:bookmarkEnd w:id="5316"/>
            </w:del>
          </w:p>
          <w:p w14:paraId="28902F9C" w14:textId="7DDFA757" w:rsidR="00B43068" w:rsidRPr="000245EB" w:rsidDel="00096943" w:rsidRDefault="00B43068">
            <w:pPr>
              <w:spacing w:line="276" w:lineRule="auto"/>
              <w:rPr>
                <w:del w:id="5317" w:author="Tran Huan" w:date="2018-11-25T21:59:00Z"/>
                <w:rPrChange w:id="5318" w:author="Tran Huan" w:date="2018-11-25T16:08:00Z">
                  <w:rPr>
                    <w:del w:id="5319" w:author="Tran Huan" w:date="2018-11-25T21:59:00Z"/>
                    <w:lang w:val="en-US"/>
                  </w:rPr>
                </w:rPrChange>
              </w:rPr>
              <w:pPrChange w:id="5320" w:author="phuong vu" w:date="2018-11-23T13:48:00Z">
                <w:pPr>
                  <w:spacing w:line="276" w:lineRule="auto"/>
                  <w:ind w:left="720"/>
                </w:pPr>
              </w:pPrChange>
            </w:pPr>
            <w:del w:id="5321" w:author="Tran Huan" w:date="2018-11-25T21:59:00Z">
              <w:r w:rsidRPr="000245EB" w:rsidDel="00096943">
                <w:rPr>
                  <w:rPrChange w:id="5322" w:author="Tran Huan" w:date="2018-11-25T16:08:00Z">
                    <w:rPr>
                      <w:lang w:val="en-US"/>
                    </w:rPr>
                  </w:rPrChange>
                </w:rPr>
                <w:delText>Bước 2: Phân công mỗi đơn hàng được xử lí trên một máy</w:delText>
              </w:r>
              <w:r w:rsidR="00DF1465" w:rsidRPr="000245EB" w:rsidDel="00096943">
                <w:rPr>
                  <w:rPrChange w:id="5323" w:author="Tran Huan" w:date="2018-11-25T16:08:00Z">
                    <w:rPr>
                      <w:lang w:val="en-US"/>
                    </w:rPr>
                  </w:rPrChange>
                </w:rPr>
                <w:delText xml:space="preserve"> (tương ứng tất cả túi giặt của đơn hàng sẽ cùng có một mã máy giặt). </w:delText>
              </w:r>
              <w:bookmarkStart w:id="5324" w:name="_Toc530658468"/>
              <w:bookmarkStart w:id="5325" w:name="_Toc530662192"/>
              <w:bookmarkStart w:id="5326" w:name="_Toc530662659"/>
              <w:bookmarkEnd w:id="5324"/>
              <w:bookmarkEnd w:id="5325"/>
              <w:bookmarkEnd w:id="5326"/>
            </w:del>
          </w:p>
          <w:p w14:paraId="59D5A4B6" w14:textId="1187B946" w:rsidR="00DF1465" w:rsidRPr="000245EB" w:rsidDel="00096943" w:rsidRDefault="00DF1465">
            <w:pPr>
              <w:pStyle w:val="ListParagraph"/>
              <w:numPr>
                <w:ilvl w:val="0"/>
                <w:numId w:val="37"/>
              </w:numPr>
              <w:spacing w:line="276" w:lineRule="auto"/>
              <w:ind w:left="720"/>
              <w:rPr>
                <w:del w:id="5327" w:author="Tran Huan" w:date="2018-11-25T21:59:00Z"/>
                <w:rPrChange w:id="5328" w:author="Tran Huan" w:date="2018-11-25T16:08:00Z">
                  <w:rPr>
                    <w:del w:id="5329" w:author="Tran Huan" w:date="2018-11-25T21:59:00Z"/>
                    <w:lang w:val="en-US"/>
                  </w:rPr>
                </w:rPrChange>
              </w:rPr>
              <w:pPrChange w:id="5330" w:author="phuong vu" w:date="2018-11-23T13:48:00Z">
                <w:pPr>
                  <w:pStyle w:val="ListParagraph"/>
                  <w:numPr>
                    <w:numId w:val="37"/>
                  </w:numPr>
                  <w:spacing w:line="276" w:lineRule="auto"/>
                  <w:ind w:left="1440" w:hanging="360"/>
                </w:pPr>
              </w:pPrChange>
            </w:pPr>
            <w:del w:id="5331" w:author="Tran Huan" w:date="2018-11-25T21:59:00Z">
              <w:r w:rsidRPr="000245EB" w:rsidDel="00096943">
                <w:rPr>
                  <w:rPrChange w:id="5332" w:author="Tran Huan" w:date="2018-11-25T16:08:00Z">
                    <w:rPr>
                      <w:lang w:val="en-US"/>
                    </w:rPr>
                  </w:rPrChange>
                </w:rPr>
                <w:delText>Ưu tiên các máy có số đơn hàng đang đợi là ít nhất.</w:delText>
              </w:r>
              <w:bookmarkStart w:id="5333" w:name="_Toc530658469"/>
              <w:bookmarkStart w:id="5334" w:name="_Toc530662193"/>
              <w:bookmarkStart w:id="5335" w:name="_Toc530662660"/>
              <w:bookmarkEnd w:id="5333"/>
              <w:bookmarkEnd w:id="5334"/>
              <w:bookmarkEnd w:id="5335"/>
            </w:del>
          </w:p>
          <w:p w14:paraId="26A43FBA" w14:textId="004CA4AF" w:rsidR="00DF1465" w:rsidRPr="000245EB" w:rsidDel="00096943" w:rsidRDefault="00DF1465">
            <w:pPr>
              <w:pStyle w:val="ListParagraph"/>
              <w:numPr>
                <w:ilvl w:val="0"/>
                <w:numId w:val="37"/>
              </w:numPr>
              <w:spacing w:line="276" w:lineRule="auto"/>
              <w:ind w:left="720"/>
              <w:rPr>
                <w:del w:id="5336" w:author="Tran Huan" w:date="2018-11-25T21:59:00Z"/>
                <w:rPrChange w:id="5337" w:author="Tran Huan" w:date="2018-11-25T16:08:00Z">
                  <w:rPr>
                    <w:del w:id="5338" w:author="Tran Huan" w:date="2018-11-25T21:59:00Z"/>
                    <w:lang w:val="en-US"/>
                  </w:rPr>
                </w:rPrChange>
              </w:rPr>
              <w:pPrChange w:id="5339" w:author="phuong vu" w:date="2018-11-23T13:48:00Z">
                <w:pPr>
                  <w:pStyle w:val="ListParagraph"/>
                  <w:numPr>
                    <w:numId w:val="37"/>
                  </w:numPr>
                  <w:spacing w:line="276" w:lineRule="auto"/>
                  <w:ind w:left="1440" w:hanging="360"/>
                </w:pPr>
              </w:pPrChange>
            </w:pPr>
            <w:del w:id="5340" w:author="Tran Huan" w:date="2018-11-25T21:59:00Z">
              <w:r w:rsidRPr="000245EB" w:rsidDel="00096943">
                <w:rPr>
                  <w:rPrChange w:id="5341" w:author="Tran Huan" w:date="2018-11-25T16:08:00Z">
                    <w:rPr>
                      <w:lang w:val="en-US"/>
                    </w:rPr>
                  </w:rPrChange>
                </w:rPr>
                <w:delText>Các đơn hàng được sắp xếp theo thứ tự tang dần dựa trên ngày và khung giờ trả đồ cho khách hàng.</w:delText>
              </w:r>
              <w:bookmarkStart w:id="5342" w:name="_Toc530658470"/>
              <w:bookmarkStart w:id="5343" w:name="_Toc530662194"/>
              <w:bookmarkStart w:id="5344" w:name="_Toc530662661"/>
              <w:bookmarkEnd w:id="5342"/>
              <w:bookmarkEnd w:id="5343"/>
              <w:bookmarkEnd w:id="5344"/>
            </w:del>
          </w:p>
          <w:p w14:paraId="38DF3443" w14:textId="66221476" w:rsidR="00DF1465" w:rsidRPr="000245EB" w:rsidDel="00096943" w:rsidRDefault="00DF1465">
            <w:pPr>
              <w:pStyle w:val="ListParagraph"/>
              <w:numPr>
                <w:ilvl w:val="0"/>
                <w:numId w:val="37"/>
              </w:numPr>
              <w:spacing w:line="276" w:lineRule="auto"/>
              <w:ind w:left="720"/>
              <w:rPr>
                <w:del w:id="5345" w:author="Tran Huan" w:date="2018-11-25T21:59:00Z"/>
                <w:rPrChange w:id="5346" w:author="Tran Huan" w:date="2018-11-25T16:08:00Z">
                  <w:rPr>
                    <w:del w:id="5347" w:author="Tran Huan" w:date="2018-11-25T21:59:00Z"/>
                    <w:lang w:val="en-US"/>
                  </w:rPr>
                </w:rPrChange>
              </w:rPr>
              <w:pPrChange w:id="5348" w:author="phuong vu" w:date="2018-11-23T13:48:00Z">
                <w:pPr>
                  <w:pStyle w:val="ListParagraph"/>
                  <w:numPr>
                    <w:numId w:val="37"/>
                  </w:numPr>
                  <w:spacing w:line="276" w:lineRule="auto"/>
                  <w:ind w:left="1440" w:hanging="360"/>
                </w:pPr>
              </w:pPrChange>
            </w:pPr>
            <w:del w:id="5349" w:author="Tran Huan" w:date="2018-11-25T21:59:00Z">
              <w:r w:rsidRPr="000245EB" w:rsidDel="00096943">
                <w:rPr>
                  <w:rPrChange w:id="5350" w:author="Tran Huan" w:date="2018-11-25T16:08:00Z">
                    <w:rPr>
                      <w:lang w:val="en-US"/>
                    </w:rPr>
                  </w:rPrChange>
                </w:rPr>
                <w:delText>Các đơn hàng cùng xử lí trên một máy sẽ được gán thứ tự xử lí.</w:delText>
              </w:r>
              <w:bookmarkStart w:id="5351" w:name="_Toc530658471"/>
              <w:bookmarkStart w:id="5352" w:name="_Toc530662195"/>
              <w:bookmarkStart w:id="5353" w:name="_Toc530662662"/>
              <w:bookmarkEnd w:id="5351"/>
              <w:bookmarkEnd w:id="5352"/>
              <w:bookmarkEnd w:id="5353"/>
            </w:del>
          </w:p>
          <w:p w14:paraId="69AE0287" w14:textId="41595959" w:rsidR="00DF1465" w:rsidRPr="000245EB" w:rsidDel="00096943" w:rsidRDefault="00DF1465">
            <w:pPr>
              <w:spacing w:line="276" w:lineRule="auto"/>
              <w:rPr>
                <w:del w:id="5354" w:author="Tran Huan" w:date="2018-11-25T21:59:00Z"/>
                <w:rPrChange w:id="5355" w:author="Tran Huan" w:date="2018-11-25T16:08:00Z">
                  <w:rPr>
                    <w:del w:id="5356" w:author="Tran Huan" w:date="2018-11-25T21:59:00Z"/>
                    <w:lang w:val="en-US"/>
                  </w:rPr>
                </w:rPrChange>
              </w:rPr>
              <w:pPrChange w:id="5357" w:author="phuong vu" w:date="2018-11-23T13:48:00Z">
                <w:pPr>
                  <w:spacing w:line="276" w:lineRule="auto"/>
                  <w:ind w:left="720"/>
                </w:pPr>
              </w:pPrChange>
            </w:pPr>
            <w:del w:id="5358" w:author="Tran Huan" w:date="2018-11-25T21:59:00Z">
              <w:r w:rsidRPr="000245EB" w:rsidDel="00096943">
                <w:rPr>
                  <w:rPrChange w:id="5359" w:author="Tran Huan" w:date="2018-11-25T16:08:00Z">
                    <w:rPr>
                      <w:lang w:val="en-US"/>
                    </w:rPr>
                  </w:rPrChange>
                </w:rPr>
                <w:delText>Bước 3: Lưu kết quả vào cơ sở dữ liệu.</w:delText>
              </w:r>
              <w:bookmarkStart w:id="5360" w:name="_Toc530658472"/>
              <w:bookmarkStart w:id="5361" w:name="_Toc530662196"/>
              <w:bookmarkStart w:id="5362" w:name="_Toc530662663"/>
              <w:bookmarkEnd w:id="5360"/>
              <w:bookmarkEnd w:id="5361"/>
              <w:bookmarkEnd w:id="5362"/>
            </w:del>
          </w:p>
          <w:p w14:paraId="714E47C4" w14:textId="79857EC5" w:rsidR="00DF1465" w:rsidRPr="000245EB" w:rsidDel="00096943" w:rsidRDefault="00DF1465">
            <w:pPr>
              <w:spacing w:line="276" w:lineRule="auto"/>
              <w:rPr>
                <w:del w:id="5363" w:author="Tran Huan" w:date="2018-11-25T21:59:00Z"/>
                <w:rPrChange w:id="5364" w:author="Tran Huan" w:date="2018-11-25T16:08:00Z">
                  <w:rPr>
                    <w:del w:id="5365" w:author="Tran Huan" w:date="2018-11-25T21:59:00Z"/>
                    <w:lang w:val="en-US"/>
                  </w:rPr>
                </w:rPrChange>
              </w:rPr>
            </w:pPr>
            <w:del w:id="5366" w:author="Tran Huan" w:date="2018-11-25T21:59:00Z">
              <w:r w:rsidRPr="000245EB" w:rsidDel="00096943">
                <w:rPr>
                  <w:rPrChange w:id="5367" w:author="Tran Huan" w:date="2018-11-25T16:08:00Z">
                    <w:rPr>
                      <w:lang w:val="en-US"/>
                    </w:rPr>
                  </w:rPrChange>
                </w:rPr>
                <w:delText>Phân công loại hai:</w:delText>
              </w:r>
              <w:bookmarkStart w:id="5368" w:name="_Toc530658473"/>
              <w:bookmarkStart w:id="5369" w:name="_Toc530662197"/>
              <w:bookmarkStart w:id="5370" w:name="_Toc530662664"/>
              <w:bookmarkEnd w:id="5368"/>
              <w:bookmarkEnd w:id="5369"/>
              <w:bookmarkEnd w:id="5370"/>
            </w:del>
          </w:p>
          <w:p w14:paraId="7F4FA206" w14:textId="5F5E12B7" w:rsidR="00DF1465" w:rsidRPr="000245EB" w:rsidDel="00096943" w:rsidRDefault="00DF1465">
            <w:pPr>
              <w:spacing w:line="276" w:lineRule="auto"/>
              <w:rPr>
                <w:del w:id="5371" w:author="Tran Huan" w:date="2018-11-25T21:59:00Z"/>
                <w:rPrChange w:id="5372" w:author="Tran Huan" w:date="2018-11-25T16:08:00Z">
                  <w:rPr>
                    <w:del w:id="5373" w:author="Tran Huan" w:date="2018-11-25T21:59:00Z"/>
                    <w:lang w:val="en-US"/>
                  </w:rPr>
                </w:rPrChange>
              </w:rPr>
              <w:pPrChange w:id="5374" w:author="phuong vu" w:date="2018-11-23T13:48:00Z">
                <w:pPr>
                  <w:spacing w:line="276" w:lineRule="auto"/>
                  <w:ind w:left="720"/>
                </w:pPr>
              </w:pPrChange>
            </w:pPr>
            <w:del w:id="5375" w:author="Tran Huan" w:date="2018-11-25T21:59:00Z">
              <w:r w:rsidRPr="000245EB" w:rsidDel="00096943">
                <w:rPr>
                  <w:rPrChange w:id="5376" w:author="Tran Huan" w:date="2018-11-25T16:08:00Z">
                    <w:rPr>
                      <w:lang w:val="en-US"/>
                    </w:rPr>
                  </w:rPrChange>
                </w:rPr>
                <w:delText>Bước 1: Tương tự bước 1 của phân công loại một.</w:delText>
              </w:r>
              <w:bookmarkStart w:id="5377" w:name="_Toc530658474"/>
              <w:bookmarkStart w:id="5378" w:name="_Toc530662198"/>
              <w:bookmarkStart w:id="5379" w:name="_Toc530662665"/>
              <w:bookmarkEnd w:id="5377"/>
              <w:bookmarkEnd w:id="5378"/>
              <w:bookmarkEnd w:id="5379"/>
            </w:del>
          </w:p>
          <w:p w14:paraId="0A73FE1C" w14:textId="23818A01" w:rsidR="00080487" w:rsidRPr="000245EB" w:rsidDel="00096943" w:rsidRDefault="00DF1465">
            <w:pPr>
              <w:spacing w:line="276" w:lineRule="auto"/>
              <w:ind w:left="720"/>
              <w:rPr>
                <w:del w:id="5380" w:author="Tran Huan" w:date="2018-11-25T21:59:00Z"/>
                <w:rPrChange w:id="5381" w:author="Tran Huan" w:date="2018-11-25T16:08:00Z">
                  <w:rPr>
                    <w:del w:id="5382" w:author="Tran Huan" w:date="2018-11-25T21:59:00Z"/>
                    <w:lang w:val="en-US"/>
                  </w:rPr>
                </w:rPrChange>
              </w:rPr>
            </w:pPr>
            <w:del w:id="5383" w:author="Tran Huan" w:date="2018-11-25T21:59:00Z">
              <w:r w:rsidRPr="000245EB" w:rsidDel="00096943">
                <w:rPr>
                  <w:rPrChange w:id="5384" w:author="Tran Huan" w:date="2018-11-25T16:08:00Z">
                    <w:rPr>
                      <w:lang w:val="en-US"/>
                    </w:rPr>
                  </w:rPrChange>
                </w:rPr>
                <w:delText xml:space="preserve">Bước 2: </w:delText>
              </w:r>
              <w:bookmarkStart w:id="5385" w:name="_Toc530658475"/>
              <w:bookmarkStart w:id="5386" w:name="_Toc530662199"/>
              <w:bookmarkStart w:id="5387" w:name="_Toc530662666"/>
              <w:bookmarkEnd w:id="5385"/>
              <w:bookmarkEnd w:id="5386"/>
              <w:bookmarkEnd w:id="5387"/>
            </w:del>
          </w:p>
        </w:tc>
        <w:bookmarkStart w:id="5388" w:name="_Toc530658476"/>
        <w:bookmarkStart w:id="5389" w:name="_Toc530662200"/>
        <w:bookmarkStart w:id="5390" w:name="_Toc530662667"/>
        <w:bookmarkEnd w:id="5388"/>
        <w:bookmarkEnd w:id="5389"/>
        <w:bookmarkEnd w:id="5390"/>
      </w:tr>
      <w:tr w:rsidR="009B0E96" w:rsidRPr="0041406B" w:rsidDel="00096943" w14:paraId="07708509" w14:textId="7FB595A4" w:rsidTr="00225404">
        <w:trPr>
          <w:del w:id="5391" w:author="Tran Huan" w:date="2018-11-25T21:59:00Z"/>
        </w:trPr>
        <w:tc>
          <w:tcPr>
            <w:tcW w:w="2425" w:type="dxa"/>
          </w:tcPr>
          <w:p w14:paraId="4BD3D17E" w14:textId="60AA6D1E" w:rsidR="009B0E96" w:rsidRPr="0041406B" w:rsidDel="00096943" w:rsidRDefault="009B0E96">
            <w:pPr>
              <w:spacing w:line="276" w:lineRule="auto"/>
              <w:rPr>
                <w:del w:id="5392" w:author="Tran Huan" w:date="2018-11-25T21:59:00Z"/>
                <w:b/>
              </w:rPr>
            </w:pPr>
            <w:del w:id="5393" w:author="Tran Huan" w:date="2018-11-25T21:59:00Z">
              <w:r w:rsidRPr="0041406B" w:rsidDel="00096943">
                <w:rPr>
                  <w:b/>
                </w:rPr>
                <w:delText>Kết quả</w:delText>
              </w:r>
              <w:bookmarkStart w:id="5394" w:name="_Toc530658477"/>
              <w:bookmarkStart w:id="5395" w:name="_Toc530662201"/>
              <w:bookmarkStart w:id="5396" w:name="_Toc530662668"/>
              <w:bookmarkEnd w:id="5394"/>
              <w:bookmarkEnd w:id="5395"/>
              <w:bookmarkEnd w:id="5396"/>
            </w:del>
          </w:p>
        </w:tc>
        <w:tc>
          <w:tcPr>
            <w:tcW w:w="6686" w:type="dxa"/>
          </w:tcPr>
          <w:p w14:paraId="1818B8A6" w14:textId="6EA309A3" w:rsidR="009B0E96" w:rsidRPr="000245EB" w:rsidDel="00096943" w:rsidRDefault="00DF1465">
            <w:pPr>
              <w:spacing w:line="276" w:lineRule="auto"/>
              <w:rPr>
                <w:del w:id="5397" w:author="Tran Huan" w:date="2018-11-25T21:59:00Z"/>
                <w:rPrChange w:id="5398" w:author="Tran Huan" w:date="2018-11-25T16:08:00Z">
                  <w:rPr>
                    <w:del w:id="5399" w:author="Tran Huan" w:date="2018-11-25T21:59:00Z"/>
                    <w:lang w:val="en-US"/>
                  </w:rPr>
                </w:rPrChange>
              </w:rPr>
            </w:pPr>
            <w:del w:id="5400" w:author="Tran Huan" w:date="2018-11-25T21:59:00Z">
              <w:r w:rsidRPr="000245EB" w:rsidDel="00096943">
                <w:rPr>
                  <w:rPrChange w:id="5401" w:author="Tran Huan" w:date="2018-11-25T16:08:00Z">
                    <w:rPr>
                      <w:lang w:val="en-US"/>
                    </w:rPr>
                  </w:rPrChange>
                </w:rPr>
                <w:delText>Hiển thị được bảng phân công bao gồm các thông tin: mã máy giặt + số thứ tự xử lí, tên khách hàng + mã số đơn hàng, mã biên nhận, trạng thái đơn hàng.</w:delText>
              </w:r>
              <w:bookmarkStart w:id="5402" w:name="_Toc530658478"/>
              <w:bookmarkStart w:id="5403" w:name="_Toc530662202"/>
              <w:bookmarkStart w:id="5404" w:name="_Toc530662669"/>
              <w:bookmarkEnd w:id="5402"/>
              <w:bookmarkEnd w:id="5403"/>
              <w:bookmarkEnd w:id="5404"/>
            </w:del>
          </w:p>
        </w:tc>
        <w:bookmarkStart w:id="5405" w:name="_Toc530658479"/>
        <w:bookmarkStart w:id="5406" w:name="_Toc530662203"/>
        <w:bookmarkStart w:id="5407" w:name="_Toc530662670"/>
        <w:bookmarkEnd w:id="5405"/>
        <w:bookmarkEnd w:id="5406"/>
        <w:bookmarkEnd w:id="5407"/>
      </w:tr>
      <w:tr w:rsidR="009B0E96" w:rsidRPr="0041406B" w:rsidDel="00096943" w14:paraId="5CE12AD7" w14:textId="69385260" w:rsidTr="00225404">
        <w:trPr>
          <w:del w:id="5408" w:author="Tran Huan" w:date="2018-11-25T21:59:00Z"/>
        </w:trPr>
        <w:tc>
          <w:tcPr>
            <w:tcW w:w="2425" w:type="dxa"/>
          </w:tcPr>
          <w:p w14:paraId="02AC5DC0" w14:textId="743AB647" w:rsidR="009B0E96" w:rsidRPr="0041406B" w:rsidDel="00096943" w:rsidRDefault="009B0E96">
            <w:pPr>
              <w:spacing w:line="276" w:lineRule="auto"/>
              <w:rPr>
                <w:del w:id="5409" w:author="Tran Huan" w:date="2018-11-25T21:59:00Z"/>
                <w:b/>
              </w:rPr>
            </w:pPr>
            <w:del w:id="5410" w:author="Tran Huan" w:date="2018-11-25T21:59:00Z">
              <w:r w:rsidRPr="0041406B" w:rsidDel="00096943">
                <w:rPr>
                  <w:b/>
                </w:rPr>
                <w:delText>Ghi chú</w:delText>
              </w:r>
              <w:bookmarkStart w:id="5411" w:name="_Toc530658480"/>
              <w:bookmarkStart w:id="5412" w:name="_Toc530662204"/>
              <w:bookmarkStart w:id="5413" w:name="_Toc530662671"/>
              <w:bookmarkEnd w:id="5411"/>
              <w:bookmarkEnd w:id="5412"/>
              <w:bookmarkEnd w:id="5413"/>
            </w:del>
          </w:p>
        </w:tc>
        <w:tc>
          <w:tcPr>
            <w:tcW w:w="6686" w:type="dxa"/>
          </w:tcPr>
          <w:p w14:paraId="29953A0F" w14:textId="1F43058A" w:rsidR="009B0E96" w:rsidRPr="000245EB" w:rsidDel="00096943" w:rsidRDefault="00B43068">
            <w:pPr>
              <w:keepNext/>
              <w:spacing w:line="276" w:lineRule="auto"/>
              <w:rPr>
                <w:del w:id="5414" w:author="Tran Huan" w:date="2018-11-25T21:59:00Z"/>
                <w:rPrChange w:id="5415" w:author="Tran Huan" w:date="2018-11-25T16:08:00Z">
                  <w:rPr>
                    <w:del w:id="5416" w:author="Tran Huan" w:date="2018-11-25T21:59:00Z"/>
                    <w:lang w:val="en-US"/>
                  </w:rPr>
                </w:rPrChange>
              </w:rPr>
            </w:pPr>
            <w:del w:id="5417" w:author="Tran Huan" w:date="2018-11-25T21:59:00Z">
              <w:r w:rsidRPr="000245EB" w:rsidDel="00096943">
                <w:rPr>
                  <w:rPrChange w:id="5418" w:author="Tran Huan" w:date="2018-11-25T16:08:00Z">
                    <w:rPr>
                      <w:lang w:val="en-US"/>
                    </w:rPr>
                  </w:rPrChange>
                </w:rPr>
                <w:delText>Một đơn hàng có thể có một hoặc nhiều túi giặt khác nhau dựa trên phân loại.</w:delText>
              </w:r>
              <w:bookmarkStart w:id="5419" w:name="_Toc530658481"/>
              <w:bookmarkStart w:id="5420" w:name="_Toc530662205"/>
              <w:bookmarkStart w:id="5421" w:name="_Toc530662672"/>
              <w:bookmarkEnd w:id="5419"/>
              <w:bookmarkEnd w:id="5420"/>
              <w:bookmarkEnd w:id="5421"/>
            </w:del>
          </w:p>
        </w:tc>
        <w:bookmarkStart w:id="5422" w:name="_Toc530658482"/>
        <w:bookmarkStart w:id="5423" w:name="_Toc530662206"/>
        <w:bookmarkStart w:id="5424" w:name="_Toc530662673"/>
        <w:bookmarkEnd w:id="5422"/>
        <w:bookmarkEnd w:id="5423"/>
        <w:bookmarkEnd w:id="5424"/>
      </w:tr>
    </w:tbl>
    <w:p w14:paraId="358681A1" w14:textId="30BD2583" w:rsidR="00D41CA7" w:rsidRPr="0041406B" w:rsidDel="00096943" w:rsidRDefault="00D41CA7">
      <w:pPr>
        <w:spacing w:line="276" w:lineRule="auto"/>
        <w:rPr>
          <w:del w:id="5425" w:author="Tran Huan" w:date="2018-11-25T21:59:00Z"/>
        </w:rPr>
        <w:pPrChange w:id="5426" w:author="phuong vu" w:date="2018-11-23T13:48:00Z">
          <w:pPr/>
        </w:pPrChange>
      </w:pPr>
      <w:bookmarkStart w:id="5427" w:name="_Toc530605662"/>
      <w:bookmarkStart w:id="5428" w:name="_Toc530657368"/>
      <w:bookmarkStart w:id="5429" w:name="_Toc530658483"/>
      <w:bookmarkStart w:id="5430" w:name="_Toc530662207"/>
      <w:bookmarkStart w:id="5431" w:name="_Toc530662674"/>
      <w:bookmarkEnd w:id="5427"/>
      <w:bookmarkEnd w:id="5428"/>
      <w:bookmarkEnd w:id="5429"/>
      <w:bookmarkEnd w:id="5430"/>
      <w:bookmarkEnd w:id="5431"/>
    </w:p>
    <w:p w14:paraId="3AACDB7A" w14:textId="5F771882" w:rsidR="00730F28" w:rsidRPr="0041406B" w:rsidDel="00096943" w:rsidRDefault="00730F28">
      <w:pPr>
        <w:pStyle w:val="Heading4"/>
        <w:spacing w:line="276" w:lineRule="auto"/>
        <w:rPr>
          <w:del w:id="5432" w:author="Tran Huan" w:date="2018-11-25T21:59:00Z"/>
        </w:rPr>
        <w:pPrChange w:id="5433" w:author="phuong vu" w:date="2018-11-23T13:48:00Z">
          <w:pPr>
            <w:pStyle w:val="Heading4"/>
          </w:pPr>
        </w:pPrChange>
      </w:pPr>
      <w:del w:id="5434" w:author="Tran Huan" w:date="2018-11-25T21:59:00Z">
        <w:r w:rsidRPr="0041406B" w:rsidDel="00096943">
          <w:rPr>
            <w:b w:val="0"/>
            <w:iCs w:val="0"/>
          </w:rPr>
          <w:delText>Tạo đơn hàng</w:delText>
        </w:r>
        <w:bookmarkStart w:id="5435" w:name="_Toc530658484"/>
        <w:bookmarkStart w:id="5436" w:name="_Toc530662208"/>
        <w:bookmarkStart w:id="5437" w:name="_Toc530662675"/>
        <w:bookmarkEnd w:id="5435"/>
        <w:bookmarkEnd w:id="5436"/>
        <w:bookmarkEnd w:id="5437"/>
      </w:del>
    </w:p>
    <w:tbl>
      <w:tblPr>
        <w:tblStyle w:val="TableGrid"/>
        <w:tblW w:w="0" w:type="auto"/>
        <w:tblLook w:val="04A0" w:firstRow="1" w:lastRow="0" w:firstColumn="1" w:lastColumn="0" w:noHBand="0" w:noVBand="1"/>
      </w:tblPr>
      <w:tblGrid>
        <w:gridCol w:w="2342"/>
        <w:gridCol w:w="6435"/>
      </w:tblGrid>
      <w:tr w:rsidR="00225404" w:rsidRPr="0041406B" w:rsidDel="00096943" w14:paraId="1EFDCBF7" w14:textId="1CA0BE51" w:rsidTr="00225404">
        <w:trPr>
          <w:del w:id="5438" w:author="Tran Huan" w:date="2018-11-25T21:59:00Z"/>
        </w:trPr>
        <w:tc>
          <w:tcPr>
            <w:tcW w:w="2425" w:type="dxa"/>
          </w:tcPr>
          <w:p w14:paraId="6F46BA12" w14:textId="6F20DFAC" w:rsidR="009B0E96" w:rsidRPr="0041406B" w:rsidDel="00096943" w:rsidRDefault="009B0E96">
            <w:pPr>
              <w:spacing w:line="276" w:lineRule="auto"/>
              <w:rPr>
                <w:del w:id="5439" w:author="Tran Huan" w:date="2018-11-25T21:59:00Z"/>
                <w:b/>
              </w:rPr>
            </w:pPr>
            <w:del w:id="5440" w:author="Tran Huan" w:date="2018-11-25T21:59:00Z">
              <w:r w:rsidRPr="0041406B" w:rsidDel="00096943">
                <w:rPr>
                  <w:b/>
                </w:rPr>
                <w:delText>Mã yêu cầu</w:delText>
              </w:r>
              <w:bookmarkStart w:id="5441" w:name="_Toc530658485"/>
              <w:bookmarkStart w:id="5442" w:name="_Toc530662209"/>
              <w:bookmarkStart w:id="5443" w:name="_Toc530662676"/>
              <w:bookmarkEnd w:id="5441"/>
              <w:bookmarkEnd w:id="5442"/>
              <w:bookmarkEnd w:id="5443"/>
            </w:del>
          </w:p>
        </w:tc>
        <w:tc>
          <w:tcPr>
            <w:tcW w:w="6686" w:type="dxa"/>
          </w:tcPr>
          <w:p w14:paraId="075D3D1A" w14:textId="5B31B2AF" w:rsidR="009B0E96" w:rsidRPr="000245EB" w:rsidDel="00096943" w:rsidRDefault="009B0E96">
            <w:pPr>
              <w:spacing w:line="276" w:lineRule="auto"/>
              <w:rPr>
                <w:del w:id="5444" w:author="Tran Huan" w:date="2018-11-25T21:59:00Z"/>
                <w:rPrChange w:id="5445" w:author="Tran Huan" w:date="2018-11-25T16:08:00Z">
                  <w:rPr>
                    <w:del w:id="5446" w:author="Tran Huan" w:date="2018-11-25T21:59:00Z"/>
                    <w:lang w:val="en-US"/>
                  </w:rPr>
                </w:rPrChange>
              </w:rPr>
            </w:pPr>
            <w:del w:id="5447" w:author="Tran Huan" w:date="2018-11-25T21:59:00Z">
              <w:r w:rsidRPr="000245EB" w:rsidDel="00096943">
                <w:rPr>
                  <w:rPrChange w:id="5448" w:author="Tran Huan" w:date="2018-11-25T16:08:00Z">
                    <w:rPr>
                      <w:lang w:val="en-US"/>
                    </w:rPr>
                  </w:rPrChange>
                </w:rPr>
                <w:delText>GU_04</w:delText>
              </w:r>
              <w:bookmarkStart w:id="5449" w:name="_Toc530658486"/>
              <w:bookmarkStart w:id="5450" w:name="_Toc530662210"/>
              <w:bookmarkStart w:id="5451" w:name="_Toc530662677"/>
              <w:bookmarkEnd w:id="5449"/>
              <w:bookmarkEnd w:id="5450"/>
              <w:bookmarkEnd w:id="5451"/>
            </w:del>
          </w:p>
        </w:tc>
        <w:bookmarkStart w:id="5452" w:name="_Toc530658487"/>
        <w:bookmarkStart w:id="5453" w:name="_Toc530662211"/>
        <w:bookmarkStart w:id="5454" w:name="_Toc530662678"/>
        <w:bookmarkEnd w:id="5452"/>
        <w:bookmarkEnd w:id="5453"/>
        <w:bookmarkEnd w:id="5454"/>
      </w:tr>
      <w:tr w:rsidR="00225404" w:rsidRPr="0041406B" w:rsidDel="00096943" w14:paraId="50186061" w14:textId="632AF988" w:rsidTr="00225404">
        <w:trPr>
          <w:del w:id="5455" w:author="Tran Huan" w:date="2018-11-25T21:59:00Z"/>
        </w:trPr>
        <w:tc>
          <w:tcPr>
            <w:tcW w:w="2425" w:type="dxa"/>
          </w:tcPr>
          <w:p w14:paraId="09867B15" w14:textId="373D811B" w:rsidR="009B0E96" w:rsidRPr="0041406B" w:rsidDel="00096943" w:rsidRDefault="009B0E96">
            <w:pPr>
              <w:spacing w:line="276" w:lineRule="auto"/>
              <w:rPr>
                <w:del w:id="5456" w:author="Tran Huan" w:date="2018-11-25T21:59:00Z"/>
                <w:b/>
              </w:rPr>
            </w:pPr>
            <w:del w:id="5457" w:author="Tran Huan" w:date="2018-11-25T21:59:00Z">
              <w:r w:rsidRPr="0041406B" w:rsidDel="00096943">
                <w:rPr>
                  <w:b/>
                </w:rPr>
                <w:delText>Tên chức năng</w:delText>
              </w:r>
              <w:bookmarkStart w:id="5458" w:name="_Toc530658488"/>
              <w:bookmarkStart w:id="5459" w:name="_Toc530662212"/>
              <w:bookmarkStart w:id="5460" w:name="_Toc530662679"/>
              <w:bookmarkEnd w:id="5458"/>
              <w:bookmarkEnd w:id="5459"/>
              <w:bookmarkEnd w:id="5460"/>
            </w:del>
          </w:p>
        </w:tc>
        <w:tc>
          <w:tcPr>
            <w:tcW w:w="6686" w:type="dxa"/>
          </w:tcPr>
          <w:p w14:paraId="072C7886" w14:textId="014F8842" w:rsidR="009B0E96" w:rsidRPr="000245EB" w:rsidDel="00096943" w:rsidRDefault="009B0E96">
            <w:pPr>
              <w:spacing w:line="276" w:lineRule="auto"/>
              <w:rPr>
                <w:del w:id="5461" w:author="Tran Huan" w:date="2018-11-25T21:59:00Z"/>
                <w:rPrChange w:id="5462" w:author="Tran Huan" w:date="2018-11-25T16:08:00Z">
                  <w:rPr>
                    <w:del w:id="5463" w:author="Tran Huan" w:date="2018-11-25T21:59:00Z"/>
                    <w:lang w:val="en-US"/>
                  </w:rPr>
                </w:rPrChange>
              </w:rPr>
            </w:pPr>
            <w:del w:id="5464" w:author="Tran Huan" w:date="2018-11-25T21:59:00Z">
              <w:r w:rsidRPr="0041406B" w:rsidDel="00096943">
                <w:delText>Tạo đơn hàng</w:delText>
              </w:r>
              <w:bookmarkStart w:id="5465" w:name="_Toc530658489"/>
              <w:bookmarkStart w:id="5466" w:name="_Toc530662213"/>
              <w:bookmarkStart w:id="5467" w:name="_Toc530662680"/>
              <w:bookmarkEnd w:id="5465"/>
              <w:bookmarkEnd w:id="5466"/>
              <w:bookmarkEnd w:id="5467"/>
            </w:del>
          </w:p>
        </w:tc>
        <w:bookmarkStart w:id="5468" w:name="_Toc530658490"/>
        <w:bookmarkStart w:id="5469" w:name="_Toc530662214"/>
        <w:bookmarkStart w:id="5470" w:name="_Toc530662681"/>
        <w:bookmarkEnd w:id="5468"/>
        <w:bookmarkEnd w:id="5469"/>
        <w:bookmarkEnd w:id="5470"/>
      </w:tr>
      <w:tr w:rsidR="00225404" w:rsidRPr="0041406B" w:rsidDel="00096943" w14:paraId="1CA34CFE" w14:textId="123212A0" w:rsidTr="00225404">
        <w:trPr>
          <w:del w:id="5471" w:author="Tran Huan" w:date="2018-11-25T21:59:00Z"/>
        </w:trPr>
        <w:tc>
          <w:tcPr>
            <w:tcW w:w="2425" w:type="dxa"/>
          </w:tcPr>
          <w:p w14:paraId="52364FD0" w14:textId="09C91CE6" w:rsidR="009B0E96" w:rsidRPr="0041406B" w:rsidDel="00096943" w:rsidRDefault="009B0E96">
            <w:pPr>
              <w:spacing w:line="276" w:lineRule="auto"/>
              <w:rPr>
                <w:del w:id="5472" w:author="Tran Huan" w:date="2018-11-25T21:59:00Z"/>
                <w:b/>
              </w:rPr>
            </w:pPr>
            <w:del w:id="5473" w:author="Tran Huan" w:date="2018-11-25T21:59:00Z">
              <w:r w:rsidRPr="0041406B" w:rsidDel="00096943">
                <w:rPr>
                  <w:b/>
                </w:rPr>
                <w:delText>Đối tượng sử dụng</w:delText>
              </w:r>
              <w:bookmarkStart w:id="5474" w:name="_Toc530658491"/>
              <w:bookmarkStart w:id="5475" w:name="_Toc530662215"/>
              <w:bookmarkStart w:id="5476" w:name="_Toc530662682"/>
              <w:bookmarkEnd w:id="5474"/>
              <w:bookmarkEnd w:id="5475"/>
              <w:bookmarkEnd w:id="5476"/>
            </w:del>
          </w:p>
        </w:tc>
        <w:tc>
          <w:tcPr>
            <w:tcW w:w="6686" w:type="dxa"/>
          </w:tcPr>
          <w:p w14:paraId="08A0D1F5" w14:textId="5EF90498" w:rsidR="009B0E96" w:rsidRPr="000245EB" w:rsidDel="00096943" w:rsidRDefault="009B0E96">
            <w:pPr>
              <w:spacing w:line="276" w:lineRule="auto"/>
              <w:rPr>
                <w:del w:id="5477" w:author="Tran Huan" w:date="2018-11-25T21:59:00Z"/>
                <w:rPrChange w:id="5478" w:author="Tran Huan" w:date="2018-11-25T16:08:00Z">
                  <w:rPr>
                    <w:del w:id="5479" w:author="Tran Huan" w:date="2018-11-25T21:59:00Z"/>
                    <w:lang w:val="en-US"/>
                  </w:rPr>
                </w:rPrChange>
              </w:rPr>
            </w:pPr>
            <w:del w:id="5480" w:author="Tran Huan" w:date="2018-11-25T21:59:00Z">
              <w:r w:rsidRPr="000245EB" w:rsidDel="00096943">
                <w:rPr>
                  <w:rPrChange w:id="5481" w:author="Tran Huan" w:date="2018-11-25T16:08:00Z">
                    <w:rPr>
                      <w:lang w:val="en-US"/>
                    </w:rPr>
                  </w:rPrChange>
                </w:rPr>
                <w:delText>Nhân viên cửa hàng (Nhân viên quản lí cửa hàng), khách hàng</w:delText>
              </w:r>
              <w:bookmarkStart w:id="5482" w:name="_Toc530658492"/>
              <w:bookmarkStart w:id="5483" w:name="_Toc530662216"/>
              <w:bookmarkStart w:id="5484" w:name="_Toc530662683"/>
              <w:bookmarkEnd w:id="5482"/>
              <w:bookmarkEnd w:id="5483"/>
              <w:bookmarkEnd w:id="5484"/>
            </w:del>
          </w:p>
        </w:tc>
        <w:bookmarkStart w:id="5485" w:name="_Toc530658493"/>
        <w:bookmarkStart w:id="5486" w:name="_Toc530662217"/>
        <w:bookmarkStart w:id="5487" w:name="_Toc530662684"/>
        <w:bookmarkEnd w:id="5485"/>
        <w:bookmarkEnd w:id="5486"/>
        <w:bookmarkEnd w:id="5487"/>
      </w:tr>
      <w:tr w:rsidR="00225404" w:rsidRPr="0041406B" w:rsidDel="00096943" w14:paraId="125B2C9E" w14:textId="65B4D971" w:rsidTr="00225404">
        <w:trPr>
          <w:del w:id="5488" w:author="Tran Huan" w:date="2018-11-25T21:59:00Z"/>
        </w:trPr>
        <w:tc>
          <w:tcPr>
            <w:tcW w:w="2425" w:type="dxa"/>
          </w:tcPr>
          <w:p w14:paraId="3FCD6D76" w14:textId="1F5EDE9B" w:rsidR="009B0E96" w:rsidRPr="0041406B" w:rsidDel="00096943" w:rsidRDefault="009B0E96">
            <w:pPr>
              <w:spacing w:line="276" w:lineRule="auto"/>
              <w:rPr>
                <w:del w:id="5489" w:author="Tran Huan" w:date="2018-11-25T21:59:00Z"/>
                <w:b/>
              </w:rPr>
            </w:pPr>
            <w:del w:id="5490" w:author="Tran Huan" w:date="2018-11-25T21:59:00Z">
              <w:r w:rsidRPr="0041406B" w:rsidDel="00096943">
                <w:rPr>
                  <w:b/>
                </w:rPr>
                <w:delText>Tiền điều kiện</w:delText>
              </w:r>
              <w:bookmarkStart w:id="5491" w:name="_Toc530658494"/>
              <w:bookmarkStart w:id="5492" w:name="_Toc530662218"/>
              <w:bookmarkStart w:id="5493" w:name="_Toc530662685"/>
              <w:bookmarkEnd w:id="5491"/>
              <w:bookmarkEnd w:id="5492"/>
              <w:bookmarkEnd w:id="5493"/>
            </w:del>
          </w:p>
        </w:tc>
        <w:tc>
          <w:tcPr>
            <w:tcW w:w="6686" w:type="dxa"/>
          </w:tcPr>
          <w:p w14:paraId="46ED22C1" w14:textId="182F3299" w:rsidR="009B0E96" w:rsidRPr="000245EB" w:rsidDel="00096943" w:rsidRDefault="009B0E96">
            <w:pPr>
              <w:spacing w:line="276" w:lineRule="auto"/>
              <w:rPr>
                <w:del w:id="5494" w:author="Tran Huan" w:date="2018-11-25T21:59:00Z"/>
                <w:rPrChange w:id="5495" w:author="Tran Huan" w:date="2018-11-25T16:08:00Z">
                  <w:rPr>
                    <w:del w:id="5496" w:author="Tran Huan" w:date="2018-11-25T21:59:00Z"/>
                    <w:lang w:val="en-US"/>
                  </w:rPr>
                </w:rPrChange>
              </w:rPr>
            </w:pPr>
            <w:del w:id="5497" w:author="Tran Huan" w:date="2018-11-25T21:59:00Z">
              <w:r w:rsidRPr="000245EB" w:rsidDel="00096943">
                <w:rPr>
                  <w:rPrChange w:id="5498" w:author="Tran Huan" w:date="2018-11-25T16:08:00Z">
                    <w:rPr>
                      <w:lang w:val="en-US"/>
                    </w:rPr>
                  </w:rPrChange>
                </w:rPr>
                <w:delText>Truy cập được trang web quản lí đối với nhân viên cửa hàng và ứng dụng điện thoại đối với khách hàng và đăng nhập thành công.</w:delText>
              </w:r>
              <w:bookmarkStart w:id="5499" w:name="_Toc530658495"/>
              <w:bookmarkStart w:id="5500" w:name="_Toc530662219"/>
              <w:bookmarkStart w:id="5501" w:name="_Toc530662686"/>
              <w:bookmarkEnd w:id="5499"/>
              <w:bookmarkEnd w:id="5500"/>
              <w:bookmarkEnd w:id="5501"/>
            </w:del>
          </w:p>
        </w:tc>
        <w:bookmarkStart w:id="5502" w:name="_Toc530658496"/>
        <w:bookmarkStart w:id="5503" w:name="_Toc530662220"/>
        <w:bookmarkStart w:id="5504" w:name="_Toc530662687"/>
        <w:bookmarkEnd w:id="5502"/>
        <w:bookmarkEnd w:id="5503"/>
        <w:bookmarkEnd w:id="5504"/>
      </w:tr>
      <w:tr w:rsidR="00225404" w:rsidRPr="0041406B" w:rsidDel="00096943" w14:paraId="56686DA2" w14:textId="4EB232EB" w:rsidTr="00225404">
        <w:trPr>
          <w:del w:id="5505" w:author="Tran Huan" w:date="2018-11-25T21:59:00Z"/>
        </w:trPr>
        <w:tc>
          <w:tcPr>
            <w:tcW w:w="2425" w:type="dxa"/>
          </w:tcPr>
          <w:p w14:paraId="4ECB6F75" w14:textId="1BF211D4" w:rsidR="009B0E96" w:rsidRPr="0041406B" w:rsidDel="00096943" w:rsidRDefault="009B0E96">
            <w:pPr>
              <w:spacing w:line="276" w:lineRule="auto"/>
              <w:rPr>
                <w:del w:id="5506" w:author="Tran Huan" w:date="2018-11-25T21:59:00Z"/>
                <w:b/>
              </w:rPr>
            </w:pPr>
            <w:del w:id="5507" w:author="Tran Huan" w:date="2018-11-25T21:59:00Z">
              <w:r w:rsidRPr="0041406B" w:rsidDel="00096943">
                <w:rPr>
                  <w:b/>
                </w:rPr>
                <w:delText>Cách xử lí</w:delText>
              </w:r>
              <w:bookmarkStart w:id="5508" w:name="_Toc530658497"/>
              <w:bookmarkStart w:id="5509" w:name="_Toc530662221"/>
              <w:bookmarkStart w:id="5510" w:name="_Toc530662688"/>
              <w:bookmarkEnd w:id="5508"/>
              <w:bookmarkEnd w:id="5509"/>
              <w:bookmarkEnd w:id="5510"/>
            </w:del>
          </w:p>
        </w:tc>
        <w:tc>
          <w:tcPr>
            <w:tcW w:w="6686" w:type="dxa"/>
          </w:tcPr>
          <w:p w14:paraId="248C92A1" w14:textId="50C302E7" w:rsidR="009B0E96" w:rsidRPr="000245EB" w:rsidDel="00096943" w:rsidRDefault="00225404">
            <w:pPr>
              <w:spacing w:line="276" w:lineRule="auto"/>
              <w:rPr>
                <w:del w:id="5511" w:author="Tran Huan" w:date="2018-11-25T21:59:00Z"/>
                <w:rPrChange w:id="5512" w:author="Tran Huan" w:date="2018-11-25T16:08:00Z">
                  <w:rPr>
                    <w:del w:id="5513" w:author="Tran Huan" w:date="2018-11-25T21:59:00Z"/>
                    <w:lang w:val="en-US"/>
                  </w:rPr>
                </w:rPrChange>
              </w:rPr>
            </w:pPr>
            <w:del w:id="5514" w:author="Tran Huan" w:date="2018-11-25T21:59:00Z">
              <w:r w:rsidRPr="000245EB" w:rsidDel="00096943">
                <w:rPr>
                  <w:rPrChange w:id="5515" w:author="Tran Huan" w:date="2018-11-25T16:08:00Z">
                    <w:rPr>
                      <w:lang w:val="en-US"/>
                    </w:rPr>
                  </w:rPrChange>
                </w:rPr>
                <w:delText xml:space="preserve">Đối với </w:delText>
              </w:r>
              <w:r w:rsidR="00261DD6" w:rsidRPr="000245EB" w:rsidDel="00096943">
                <w:rPr>
                  <w:rPrChange w:id="5516" w:author="Tran Huan" w:date="2018-11-25T16:08:00Z">
                    <w:rPr>
                      <w:lang w:val="en-US"/>
                    </w:rPr>
                  </w:rPrChange>
                </w:rPr>
                <w:delText>đặt đơn hàng từ trang quản lí</w:delText>
              </w:r>
              <w:r w:rsidR="004F2566" w:rsidRPr="000245EB" w:rsidDel="00096943">
                <w:rPr>
                  <w:rPrChange w:id="5517" w:author="Tran Huan" w:date="2018-11-25T16:08:00Z">
                    <w:rPr>
                      <w:lang w:val="en-US"/>
                    </w:rPr>
                  </w:rPrChange>
                </w:rPr>
                <w:delText xml:space="preserve"> (Nhân viên quản lí cửa hàng)</w:delText>
              </w:r>
              <w:r w:rsidR="00261DD6" w:rsidRPr="000245EB" w:rsidDel="00096943">
                <w:rPr>
                  <w:rPrChange w:id="5518" w:author="Tran Huan" w:date="2018-11-25T16:08:00Z">
                    <w:rPr>
                      <w:lang w:val="en-US"/>
                    </w:rPr>
                  </w:rPrChange>
                </w:rPr>
                <w:delText>:</w:delText>
              </w:r>
              <w:bookmarkStart w:id="5519" w:name="_Toc530658498"/>
              <w:bookmarkStart w:id="5520" w:name="_Toc530662222"/>
              <w:bookmarkStart w:id="5521" w:name="_Toc530662689"/>
              <w:bookmarkEnd w:id="5519"/>
              <w:bookmarkEnd w:id="5520"/>
              <w:bookmarkEnd w:id="5521"/>
            </w:del>
          </w:p>
          <w:p w14:paraId="4EAF689E" w14:textId="6A05C6A2" w:rsidR="00225404" w:rsidRPr="000245EB" w:rsidDel="00096943" w:rsidRDefault="00225404">
            <w:pPr>
              <w:spacing w:line="276" w:lineRule="auto"/>
              <w:ind w:left="498"/>
              <w:rPr>
                <w:del w:id="5522" w:author="Tran Huan" w:date="2018-11-25T21:59:00Z"/>
                <w:rPrChange w:id="5523" w:author="Tran Huan" w:date="2018-11-25T16:08:00Z">
                  <w:rPr>
                    <w:del w:id="5524" w:author="Tran Huan" w:date="2018-11-25T21:59:00Z"/>
                    <w:lang w:val="en-US"/>
                  </w:rPr>
                </w:rPrChange>
              </w:rPr>
            </w:pPr>
            <w:del w:id="5525" w:author="Tran Huan" w:date="2018-11-25T21:59:00Z">
              <w:r w:rsidRPr="000245EB" w:rsidDel="00096943">
                <w:rPr>
                  <w:rPrChange w:id="5526" w:author="Tran Huan" w:date="2018-11-25T16:08:00Z">
                    <w:rPr>
                      <w:lang w:val="en-US"/>
                    </w:rPr>
                  </w:rPrChange>
                </w:rPr>
                <w:delText xml:space="preserve">Bước 1: Nhấn vào </w:delText>
              </w:r>
              <w:r w:rsidRPr="000245EB" w:rsidDel="00096943">
                <w:rPr>
                  <w:i/>
                  <w:rPrChange w:id="5527" w:author="Tran Huan" w:date="2018-11-25T16:08:00Z">
                    <w:rPr>
                      <w:i/>
                      <w:lang w:val="en-US"/>
                    </w:rPr>
                  </w:rPrChange>
                </w:rPr>
                <w:delText>“tạo đơn hàng”</w:delText>
              </w:r>
              <w:r w:rsidRPr="000245EB" w:rsidDel="00096943">
                <w:rPr>
                  <w:rPrChange w:id="5528" w:author="Tran Huan" w:date="2018-11-25T16:08:00Z">
                    <w:rPr>
                      <w:lang w:val="en-US"/>
                    </w:rPr>
                  </w:rPrChange>
                </w:rPr>
                <w:delText xml:space="preserve"> ở thanh danh mục</w:delText>
              </w:r>
              <w:bookmarkStart w:id="5529" w:name="_Toc530658499"/>
              <w:bookmarkStart w:id="5530" w:name="_Toc530662223"/>
              <w:bookmarkStart w:id="5531" w:name="_Toc530662690"/>
              <w:bookmarkEnd w:id="5529"/>
              <w:bookmarkEnd w:id="5530"/>
              <w:bookmarkEnd w:id="5531"/>
            </w:del>
          </w:p>
          <w:p w14:paraId="02B56390" w14:textId="7AA21415" w:rsidR="00225404" w:rsidRPr="000245EB" w:rsidDel="00096943" w:rsidRDefault="00225404">
            <w:pPr>
              <w:spacing w:line="276" w:lineRule="auto"/>
              <w:ind w:left="499"/>
              <w:rPr>
                <w:del w:id="5532" w:author="Tran Huan" w:date="2018-11-25T21:59:00Z"/>
                <w:rPrChange w:id="5533" w:author="Tran Huan" w:date="2018-11-25T16:08:00Z">
                  <w:rPr>
                    <w:del w:id="5534" w:author="Tran Huan" w:date="2018-11-25T21:59:00Z"/>
                    <w:lang w:val="en-US"/>
                  </w:rPr>
                </w:rPrChange>
              </w:rPr>
            </w:pPr>
            <w:del w:id="5535" w:author="Tran Huan" w:date="2018-11-25T21:59:00Z">
              <w:r w:rsidRPr="000245EB" w:rsidDel="00096943">
                <w:rPr>
                  <w:rPrChange w:id="5536" w:author="Tran Huan" w:date="2018-11-25T16:08:00Z">
                    <w:rPr>
                      <w:lang w:val="en-US"/>
                    </w:rPr>
                  </w:rPrChange>
                </w:rPr>
                <w:delText xml:space="preserve">bên trái màn hình. </w:delText>
              </w:r>
              <w:bookmarkStart w:id="5537" w:name="_Toc530658500"/>
              <w:bookmarkStart w:id="5538" w:name="_Toc530662224"/>
              <w:bookmarkStart w:id="5539" w:name="_Toc530662691"/>
              <w:bookmarkEnd w:id="5537"/>
              <w:bookmarkEnd w:id="5538"/>
              <w:bookmarkEnd w:id="5539"/>
            </w:del>
          </w:p>
          <w:p w14:paraId="4AE63DCA" w14:textId="51B3287C" w:rsidR="00225404" w:rsidRPr="000245EB" w:rsidDel="00096943" w:rsidRDefault="00225404">
            <w:pPr>
              <w:spacing w:line="276" w:lineRule="auto"/>
              <w:ind w:left="499"/>
              <w:rPr>
                <w:del w:id="5540" w:author="Tran Huan" w:date="2018-11-25T21:59:00Z"/>
                <w:rPrChange w:id="5541" w:author="Tran Huan" w:date="2018-11-25T16:08:00Z">
                  <w:rPr>
                    <w:del w:id="5542" w:author="Tran Huan" w:date="2018-11-25T21:59:00Z"/>
                    <w:lang w:val="en-US"/>
                  </w:rPr>
                </w:rPrChange>
              </w:rPr>
            </w:pPr>
            <w:del w:id="5543" w:author="Tran Huan" w:date="2018-11-25T21:59:00Z">
              <w:r w:rsidRPr="000245EB" w:rsidDel="00096943">
                <w:rPr>
                  <w:rPrChange w:id="5544" w:author="Tran Huan" w:date="2018-11-25T16:08:00Z">
                    <w:rPr>
                      <w:lang w:val="en-US"/>
                    </w:rPr>
                  </w:rPrChange>
                </w:rPr>
                <w:delText>Bước 2: Những thông tin được mặc định sẵn: Thông tin chi nhánh, danh sách loại dịch vụ theo chi nhánh.</w:delText>
              </w:r>
              <w:bookmarkStart w:id="5545" w:name="_Toc530658501"/>
              <w:bookmarkStart w:id="5546" w:name="_Toc530662225"/>
              <w:bookmarkStart w:id="5547" w:name="_Toc530662692"/>
              <w:bookmarkEnd w:id="5545"/>
              <w:bookmarkEnd w:id="5546"/>
              <w:bookmarkEnd w:id="5547"/>
            </w:del>
          </w:p>
          <w:p w14:paraId="0CAB0434" w14:textId="3BD7CC66" w:rsidR="00225404" w:rsidRPr="000245EB" w:rsidDel="00096943" w:rsidRDefault="00225404">
            <w:pPr>
              <w:spacing w:line="276" w:lineRule="auto"/>
              <w:ind w:left="499"/>
              <w:rPr>
                <w:del w:id="5548" w:author="Tran Huan" w:date="2018-11-25T21:59:00Z"/>
                <w:rPrChange w:id="5549" w:author="Tran Huan" w:date="2018-11-25T16:08:00Z">
                  <w:rPr>
                    <w:del w:id="5550" w:author="Tran Huan" w:date="2018-11-25T21:59:00Z"/>
                    <w:lang w:val="en-US"/>
                  </w:rPr>
                </w:rPrChange>
              </w:rPr>
            </w:pPr>
            <w:del w:id="5551" w:author="Tran Huan" w:date="2018-11-25T21:59:00Z">
              <w:r w:rsidRPr="000245EB" w:rsidDel="00096943">
                <w:rPr>
                  <w:rPrChange w:id="5552" w:author="Tran Huan" w:date="2018-11-25T16:08:00Z">
                    <w:rPr>
                      <w:lang w:val="en-US"/>
                    </w:rPr>
                  </w:rPrChange>
                </w:rPr>
                <w:delText>Bước 3: Người dùng nhập các thông tin khách hàng,</w:delText>
              </w:r>
              <w:r w:rsidR="00261DD6" w:rsidRPr="000245EB" w:rsidDel="00096943">
                <w:rPr>
                  <w:rPrChange w:id="5553" w:author="Tran Huan" w:date="2018-11-25T16:08:00Z">
                    <w:rPr>
                      <w:lang w:val="en-US"/>
                    </w:rPr>
                  </w:rPrChange>
                </w:rPr>
                <w:delText xml:space="preserve"> địa chỉ lấy và trả đồ,</w:delText>
              </w:r>
              <w:r w:rsidRPr="000245EB" w:rsidDel="00096943">
                <w:rPr>
                  <w:rPrChange w:id="5554" w:author="Tran Huan" w:date="2018-11-25T16:08: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0245EB" w:rsidDel="00096943">
                <w:rPr>
                  <w:rPrChange w:id="5555" w:author="Tran Huan" w:date="2018-11-25T16:08:00Z">
                    <w:rPr>
                      <w:lang w:val="en-US"/>
                    </w:rPr>
                  </w:rPrChange>
                </w:rPr>
                <w:delText xml:space="preserve"> </w:delText>
              </w:r>
              <w:bookmarkStart w:id="5556" w:name="_Toc530658502"/>
              <w:bookmarkStart w:id="5557" w:name="_Toc530662226"/>
              <w:bookmarkStart w:id="5558" w:name="_Toc530662693"/>
              <w:bookmarkEnd w:id="5556"/>
              <w:bookmarkEnd w:id="5557"/>
              <w:bookmarkEnd w:id="5558"/>
            </w:del>
          </w:p>
          <w:p w14:paraId="769CFD04" w14:textId="249775C8" w:rsidR="00261DD6" w:rsidRPr="000245EB" w:rsidDel="00096943" w:rsidRDefault="00261DD6">
            <w:pPr>
              <w:spacing w:line="276" w:lineRule="auto"/>
              <w:ind w:left="499"/>
              <w:rPr>
                <w:del w:id="5559" w:author="Tran Huan" w:date="2018-11-25T21:59:00Z"/>
                <w:rPrChange w:id="5560" w:author="Tran Huan" w:date="2018-11-25T16:08:00Z">
                  <w:rPr>
                    <w:del w:id="5561" w:author="Tran Huan" w:date="2018-11-25T21:59:00Z"/>
                    <w:lang w:val="en-US"/>
                  </w:rPr>
                </w:rPrChange>
              </w:rPr>
            </w:pPr>
            <w:del w:id="5562" w:author="Tran Huan" w:date="2018-11-25T21:59:00Z">
              <w:r w:rsidRPr="000245EB" w:rsidDel="00096943">
                <w:rPr>
                  <w:rPrChange w:id="5563"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5564" w:name="_Toc530658503"/>
              <w:bookmarkStart w:id="5565" w:name="_Toc530662227"/>
              <w:bookmarkStart w:id="5566" w:name="_Toc530662694"/>
              <w:bookmarkEnd w:id="5564"/>
              <w:bookmarkEnd w:id="5565"/>
              <w:bookmarkEnd w:id="5566"/>
            </w:del>
          </w:p>
          <w:p w14:paraId="45386B67" w14:textId="5DE7A59D" w:rsidR="00261DD6" w:rsidRPr="000245EB" w:rsidDel="00096943" w:rsidRDefault="00261DD6">
            <w:pPr>
              <w:spacing w:line="276" w:lineRule="auto"/>
              <w:ind w:left="499"/>
              <w:rPr>
                <w:del w:id="5567" w:author="Tran Huan" w:date="2018-11-25T21:59:00Z"/>
                <w:rPrChange w:id="5568" w:author="Tran Huan" w:date="2018-11-25T16:08:00Z">
                  <w:rPr>
                    <w:del w:id="5569" w:author="Tran Huan" w:date="2018-11-25T21:59:00Z"/>
                    <w:lang w:val="en-US"/>
                  </w:rPr>
                </w:rPrChange>
              </w:rPr>
            </w:pPr>
            <w:del w:id="5570" w:author="Tran Huan" w:date="2018-11-25T21:59:00Z">
              <w:r w:rsidRPr="000245EB" w:rsidDel="00096943">
                <w:rPr>
                  <w:rPrChange w:id="5571" w:author="Tran Huan" w:date="2018-11-25T16:08:00Z">
                    <w:rPr>
                      <w:lang w:val="en-US"/>
                    </w:rPr>
                  </w:rPrChange>
                </w:rPr>
                <w:delText xml:space="preserve">Bước 5: Nhấn nút </w:delText>
              </w:r>
              <w:r w:rsidRPr="000245EB" w:rsidDel="00096943">
                <w:rPr>
                  <w:i/>
                  <w:rPrChange w:id="5572" w:author="Tran Huan" w:date="2018-11-25T16:08:00Z">
                    <w:rPr>
                      <w:i/>
                      <w:lang w:val="en-US"/>
                    </w:rPr>
                  </w:rPrChange>
                </w:rPr>
                <w:delText>“đặt hàng”.</w:delText>
              </w:r>
              <w:r w:rsidRPr="000245EB" w:rsidDel="00096943">
                <w:rPr>
                  <w:rPrChange w:id="5573" w:author="Tran Huan" w:date="2018-11-25T16:08:00Z">
                    <w:rPr>
                      <w:lang w:val="en-US"/>
                    </w:rPr>
                  </w:rPrChange>
                </w:rPr>
                <w:delText xml:space="preserve"> Đơn hàng được lưu vào cơ sở dữ liệu với trạng thái là </w:delText>
              </w:r>
              <w:r w:rsidRPr="000245EB" w:rsidDel="00096943">
                <w:rPr>
                  <w:i/>
                  <w:rPrChange w:id="5574" w:author="Tran Huan" w:date="2018-11-25T16:08:00Z">
                    <w:rPr>
                      <w:i/>
                      <w:lang w:val="en-US"/>
                    </w:rPr>
                  </w:rPrChange>
                </w:rPr>
                <w:delText xml:space="preserve">“nháp”. </w:delText>
              </w:r>
              <w:r w:rsidRPr="000245EB" w:rsidDel="00096943">
                <w:rPr>
                  <w:rPrChange w:id="5575" w:author="Tran Huan" w:date="2018-11-25T16:08:00Z">
                    <w:rPr>
                      <w:lang w:val="en-US"/>
                    </w:rPr>
                  </w:rPrChange>
                </w:rPr>
                <w:delText>Và chuyển sang trang xác nhận đơn hàng với thông tin chi tiết và tổng giá tiền đối với đơn hàng.</w:delText>
              </w:r>
              <w:bookmarkStart w:id="5576" w:name="_Toc530658504"/>
              <w:bookmarkStart w:id="5577" w:name="_Toc530662228"/>
              <w:bookmarkStart w:id="5578" w:name="_Toc530662695"/>
              <w:bookmarkEnd w:id="5576"/>
              <w:bookmarkEnd w:id="5577"/>
              <w:bookmarkEnd w:id="5578"/>
            </w:del>
          </w:p>
          <w:p w14:paraId="5CBFFDC8" w14:textId="69447C1D" w:rsidR="00225404" w:rsidRPr="006D4C69" w:rsidDel="00096943" w:rsidRDefault="00261DD6">
            <w:pPr>
              <w:spacing w:line="276" w:lineRule="auto"/>
              <w:ind w:left="499"/>
              <w:rPr>
                <w:del w:id="5579" w:author="Tran Huan" w:date="2018-11-25T21:59:00Z"/>
              </w:rPr>
            </w:pPr>
            <w:del w:id="5580" w:author="Tran Huan" w:date="2018-11-25T21:59:00Z">
              <w:r w:rsidRPr="000245EB" w:rsidDel="00096943">
                <w:rPr>
                  <w:rPrChange w:id="5581" w:author="Tran Huan" w:date="2018-11-25T16:08:00Z">
                    <w:rPr>
                      <w:lang w:val="en-US"/>
                    </w:rPr>
                  </w:rPrChange>
                </w:rPr>
                <w:delText>Bước 6: Nhấn nút “</w:delText>
              </w:r>
              <w:r w:rsidRPr="000245EB" w:rsidDel="00096943">
                <w:rPr>
                  <w:i/>
                  <w:rPrChange w:id="5582" w:author="Tran Huan" w:date="2018-11-25T16:08:00Z">
                    <w:rPr>
                      <w:i/>
                      <w:lang w:val="en-US"/>
                    </w:rPr>
                  </w:rPrChange>
                </w:rPr>
                <w:delText>đặt hàng</w:delText>
              </w:r>
              <w:r w:rsidRPr="000245EB" w:rsidDel="00096943">
                <w:rPr>
                  <w:rPrChange w:id="5583" w:author="Tran Huan" w:date="2018-11-25T16:08:00Z">
                    <w:rPr>
                      <w:lang w:val="en-US"/>
                    </w:rPr>
                  </w:rPrChange>
                </w:rPr>
                <w:delText xml:space="preserve">” một lần nữa để xác nhận đơn hàng. Đơn hàng được cập nhật với trạng thái </w:delText>
              </w:r>
              <w:r w:rsidRPr="000245EB" w:rsidDel="00096943">
                <w:rPr>
                  <w:i/>
                  <w:rPrChange w:id="5584" w:author="Tran Huan" w:date="2018-11-25T16:08:00Z">
                    <w:rPr>
                      <w:i/>
                      <w:lang w:val="en-US"/>
                    </w:rPr>
                  </w:rPrChange>
                </w:rPr>
                <w:delText>“đang chờ”.</w:delText>
              </w:r>
              <w:bookmarkStart w:id="5585" w:name="_Toc530658505"/>
              <w:bookmarkStart w:id="5586" w:name="_Toc530662229"/>
              <w:bookmarkStart w:id="5587" w:name="_Toc530662696"/>
              <w:bookmarkEnd w:id="5585"/>
              <w:bookmarkEnd w:id="5586"/>
              <w:bookmarkEnd w:id="5587"/>
            </w:del>
          </w:p>
          <w:p w14:paraId="7A79ACA5" w14:textId="02EDD14F" w:rsidR="00225404" w:rsidRPr="000245EB" w:rsidDel="00096943" w:rsidRDefault="00261DD6">
            <w:pPr>
              <w:spacing w:line="276" w:lineRule="auto"/>
              <w:rPr>
                <w:del w:id="5588" w:author="Tran Huan" w:date="2018-11-25T21:59:00Z"/>
                <w:rPrChange w:id="5589" w:author="Tran Huan" w:date="2018-11-25T16:08:00Z">
                  <w:rPr>
                    <w:del w:id="5590" w:author="Tran Huan" w:date="2018-11-25T21:59:00Z"/>
                    <w:lang w:val="en-US"/>
                  </w:rPr>
                </w:rPrChange>
              </w:rPr>
            </w:pPr>
            <w:del w:id="5591" w:author="Tran Huan" w:date="2018-11-25T21:59:00Z">
              <w:r w:rsidRPr="000245EB" w:rsidDel="00096943">
                <w:rPr>
                  <w:rPrChange w:id="5592" w:author="Tran Huan" w:date="2018-11-25T16:08:00Z">
                    <w:rPr>
                      <w:lang w:val="en-US"/>
                    </w:rPr>
                  </w:rPrChange>
                </w:rPr>
                <w:delText>Đối với đặt đơn hàng tử ứng dụng điện thoại</w:delText>
              </w:r>
              <w:r w:rsidR="004F2566" w:rsidRPr="000245EB" w:rsidDel="00096943">
                <w:rPr>
                  <w:rPrChange w:id="5593" w:author="Tran Huan" w:date="2018-11-25T16:08:00Z">
                    <w:rPr>
                      <w:lang w:val="en-US"/>
                    </w:rPr>
                  </w:rPrChange>
                </w:rPr>
                <w:delText xml:space="preserve"> (khách hàng)</w:delText>
              </w:r>
              <w:r w:rsidRPr="000245EB" w:rsidDel="00096943">
                <w:rPr>
                  <w:rPrChange w:id="5594" w:author="Tran Huan" w:date="2018-11-25T16:08:00Z">
                    <w:rPr>
                      <w:lang w:val="en-US"/>
                    </w:rPr>
                  </w:rPrChange>
                </w:rPr>
                <w:delText>:</w:delText>
              </w:r>
              <w:bookmarkStart w:id="5595" w:name="_Toc530658506"/>
              <w:bookmarkStart w:id="5596" w:name="_Toc530662230"/>
              <w:bookmarkStart w:id="5597" w:name="_Toc530662697"/>
              <w:bookmarkEnd w:id="5595"/>
              <w:bookmarkEnd w:id="5596"/>
              <w:bookmarkEnd w:id="5597"/>
            </w:del>
          </w:p>
          <w:p w14:paraId="728A849F" w14:textId="4CF37C8C" w:rsidR="00261DD6" w:rsidRPr="000245EB" w:rsidDel="00096943" w:rsidRDefault="00261DD6">
            <w:pPr>
              <w:spacing w:line="276" w:lineRule="auto"/>
              <w:ind w:left="516"/>
              <w:rPr>
                <w:del w:id="5598" w:author="Tran Huan" w:date="2018-11-25T21:59:00Z"/>
                <w:rPrChange w:id="5599" w:author="Tran Huan" w:date="2018-11-25T16:08:00Z">
                  <w:rPr>
                    <w:del w:id="5600" w:author="Tran Huan" w:date="2018-11-25T21:59:00Z"/>
                    <w:lang w:val="en-US"/>
                  </w:rPr>
                </w:rPrChange>
              </w:rPr>
            </w:pPr>
            <w:del w:id="5601" w:author="Tran Huan" w:date="2018-11-25T21:59:00Z">
              <w:r w:rsidRPr="000245EB" w:rsidDel="00096943">
                <w:rPr>
                  <w:rPrChange w:id="5602" w:author="Tran Huan" w:date="2018-11-25T16:08:00Z">
                    <w:rPr>
                      <w:lang w:val="en-US"/>
                    </w:rPr>
                  </w:rPrChange>
                </w:rPr>
                <w:delText>Bước 1: Người dùng chọn loại dịch vụ mong muốn. Kế tiếp chọn đơn vị tính là cái hay kilogram.</w:delText>
              </w:r>
              <w:bookmarkStart w:id="5603" w:name="_Toc530658507"/>
              <w:bookmarkStart w:id="5604" w:name="_Toc530662231"/>
              <w:bookmarkStart w:id="5605" w:name="_Toc530662698"/>
              <w:bookmarkEnd w:id="5603"/>
              <w:bookmarkEnd w:id="5604"/>
              <w:bookmarkEnd w:id="5605"/>
            </w:del>
          </w:p>
          <w:p w14:paraId="4491EAF6" w14:textId="3AB69E9D" w:rsidR="004F2566" w:rsidRPr="000245EB" w:rsidDel="00096943" w:rsidRDefault="00261DD6">
            <w:pPr>
              <w:spacing w:line="276" w:lineRule="auto"/>
              <w:ind w:left="516"/>
              <w:rPr>
                <w:del w:id="5606" w:author="Tran Huan" w:date="2018-11-25T21:59:00Z"/>
                <w:rPrChange w:id="5607" w:author="Tran Huan" w:date="2018-11-25T16:08:00Z">
                  <w:rPr>
                    <w:del w:id="5608" w:author="Tran Huan" w:date="2018-11-25T21:59:00Z"/>
                    <w:lang w:val="en-US"/>
                  </w:rPr>
                </w:rPrChange>
              </w:rPr>
            </w:pPr>
            <w:del w:id="5609" w:author="Tran Huan" w:date="2018-11-25T21:59:00Z">
              <w:r w:rsidRPr="000245EB" w:rsidDel="00096943">
                <w:rPr>
                  <w:rPrChange w:id="5610" w:author="Tran Huan" w:date="2018-11-25T16:08:00Z">
                    <w:rPr>
                      <w:lang w:val="en-US"/>
                    </w:rPr>
                  </w:rPrChange>
                </w:rPr>
                <w:delText>Bước 2: Người dùng chọn những quần áo dành cho loại dịch vụ này. Ở đây người dùng có thể dùng chức năng “</w:delText>
              </w:r>
              <w:r w:rsidRPr="000245EB" w:rsidDel="00096943">
                <w:rPr>
                  <w:i/>
                  <w:rPrChange w:id="5611" w:author="Tran Huan" w:date="2018-11-25T16:08:00Z">
                    <w:rPr>
                      <w:i/>
                      <w:lang w:val="en-US"/>
                    </w:rPr>
                  </w:rPrChange>
                </w:rPr>
                <w:delText>GU_06</w:delText>
              </w:r>
              <w:r w:rsidRPr="000245EB" w:rsidDel="00096943">
                <w:rPr>
                  <w:rPrChange w:id="5612" w:author="Tran Huan" w:date="2018-11-25T16:08:00Z">
                    <w:rPr>
                      <w:lang w:val="en-US"/>
                    </w:rPr>
                  </w:rPrChange>
                </w:rPr>
                <w:delText xml:space="preserve">” để giúp thêm quần áo nhanh chóng. </w:delText>
              </w:r>
              <w:r w:rsidR="004F2566" w:rsidRPr="000245EB" w:rsidDel="00096943">
                <w:rPr>
                  <w:rPrChange w:id="5613" w:author="Tran Huan" w:date="2018-11-25T16:08:00Z">
                    <w:rPr>
                      <w:lang w:val="en-US"/>
                    </w:rPr>
                  </w:rPrChange>
                </w:rPr>
                <w:delText>Khi người dùng chọn một quần áo, thông tin về số lượng là bắt buộc. Mọi thông tin đơn hàng được giữ tạm thời vào trong giỏ hàng.</w:delText>
              </w:r>
              <w:bookmarkStart w:id="5614" w:name="_Toc530658508"/>
              <w:bookmarkStart w:id="5615" w:name="_Toc530662232"/>
              <w:bookmarkStart w:id="5616" w:name="_Toc530662699"/>
              <w:bookmarkEnd w:id="5614"/>
              <w:bookmarkEnd w:id="5615"/>
              <w:bookmarkEnd w:id="5616"/>
            </w:del>
          </w:p>
          <w:p w14:paraId="501B26AC" w14:textId="5881E7FE" w:rsidR="004F2566" w:rsidRPr="000245EB" w:rsidDel="00096943" w:rsidRDefault="004F2566">
            <w:pPr>
              <w:spacing w:line="276" w:lineRule="auto"/>
              <w:ind w:left="516"/>
              <w:rPr>
                <w:del w:id="5617" w:author="Tran Huan" w:date="2018-11-25T21:59:00Z"/>
                <w:rPrChange w:id="5618" w:author="Tran Huan" w:date="2018-11-25T16:08:00Z">
                  <w:rPr>
                    <w:del w:id="5619" w:author="Tran Huan" w:date="2018-11-25T21:59:00Z"/>
                    <w:lang w:val="en-US"/>
                  </w:rPr>
                </w:rPrChange>
              </w:rPr>
            </w:pPr>
            <w:del w:id="5620" w:author="Tran Huan" w:date="2018-11-25T21:59:00Z">
              <w:r w:rsidRPr="000245EB" w:rsidDel="00096943">
                <w:rPr>
                  <w:rPrChange w:id="5621" w:author="Tran Huan" w:date="2018-11-25T16:08:00Z">
                    <w:rPr>
                      <w:lang w:val="en-US"/>
                    </w:rPr>
                  </w:rPrChange>
                </w:rPr>
                <w:delText xml:space="preserve">Bước 3: Nếu người dùng có nhu cầu đặt thêm dịch vụ, quay lại trang chọn dịch vụ và thực lại tuần tự các bước 1, 2. </w:delText>
              </w:r>
              <w:bookmarkStart w:id="5622" w:name="_Toc530658509"/>
              <w:bookmarkStart w:id="5623" w:name="_Toc530662233"/>
              <w:bookmarkStart w:id="5624" w:name="_Toc530662700"/>
              <w:bookmarkEnd w:id="5622"/>
              <w:bookmarkEnd w:id="5623"/>
              <w:bookmarkEnd w:id="5624"/>
            </w:del>
          </w:p>
          <w:p w14:paraId="0BFEB936" w14:textId="431F32B8" w:rsidR="004F2566" w:rsidRPr="000245EB" w:rsidDel="00096943" w:rsidRDefault="004F2566">
            <w:pPr>
              <w:spacing w:line="276" w:lineRule="auto"/>
              <w:ind w:left="516"/>
              <w:rPr>
                <w:del w:id="5625" w:author="Tran Huan" w:date="2018-11-25T21:59:00Z"/>
                <w:rPrChange w:id="5626" w:author="Tran Huan" w:date="2018-11-25T16:08:00Z">
                  <w:rPr>
                    <w:del w:id="5627" w:author="Tran Huan" w:date="2018-11-25T21:59:00Z"/>
                    <w:lang w:val="en-US"/>
                  </w:rPr>
                </w:rPrChange>
              </w:rPr>
            </w:pPr>
            <w:del w:id="5628" w:author="Tran Huan" w:date="2018-11-25T21:59:00Z">
              <w:r w:rsidRPr="000245EB" w:rsidDel="00096943">
                <w:rPr>
                  <w:rPrChange w:id="5629" w:author="Tran Huan" w:date="2018-11-25T16:08:00Z">
                    <w:rPr>
                      <w:lang w:val="en-US"/>
                    </w:rPr>
                  </w:rPrChange>
                </w:rPr>
                <w:delText>Bước 4: Người dùng truy cập vào màn hình giỏ hàng và xác nhận đặt đơn hàng. Sau đó chuyển sang màn hình thực hiện chức “</w:delText>
              </w:r>
              <w:r w:rsidRPr="000245EB" w:rsidDel="00096943">
                <w:rPr>
                  <w:i/>
                  <w:rPrChange w:id="5630" w:author="Tran Huan" w:date="2018-11-25T16:08:00Z">
                    <w:rPr>
                      <w:i/>
                      <w:lang w:val="en-US"/>
                    </w:rPr>
                  </w:rPrChange>
                </w:rPr>
                <w:delText>GU_05</w:delText>
              </w:r>
              <w:r w:rsidRPr="000245EB" w:rsidDel="00096943">
                <w:rPr>
                  <w:rPrChange w:id="5631" w:author="Tran Huan" w:date="2018-11-25T16:08:00Z">
                    <w:rPr>
                      <w:lang w:val="en-US"/>
                    </w:rPr>
                  </w:rPrChange>
                </w:rPr>
                <w:delText xml:space="preserve">”. Người dùng chọn chi nhánh mong muốn. </w:delText>
              </w:r>
              <w:bookmarkStart w:id="5632" w:name="_Toc530658510"/>
              <w:bookmarkStart w:id="5633" w:name="_Toc530662234"/>
              <w:bookmarkStart w:id="5634" w:name="_Toc530662701"/>
              <w:bookmarkEnd w:id="5632"/>
              <w:bookmarkEnd w:id="5633"/>
              <w:bookmarkEnd w:id="5634"/>
            </w:del>
          </w:p>
          <w:p w14:paraId="45A52B4F" w14:textId="4992995C" w:rsidR="004F2566" w:rsidRPr="000245EB" w:rsidDel="00096943" w:rsidRDefault="004F2566">
            <w:pPr>
              <w:spacing w:line="276" w:lineRule="auto"/>
              <w:ind w:left="516"/>
              <w:rPr>
                <w:del w:id="5635" w:author="Tran Huan" w:date="2018-11-25T21:59:00Z"/>
                <w:rPrChange w:id="5636" w:author="Tran Huan" w:date="2018-11-25T16:08:00Z">
                  <w:rPr>
                    <w:del w:id="5637" w:author="Tran Huan" w:date="2018-11-25T21:59:00Z"/>
                    <w:lang w:val="en-US"/>
                  </w:rPr>
                </w:rPrChange>
              </w:rPr>
            </w:pPr>
            <w:del w:id="5638" w:author="Tran Huan" w:date="2018-11-25T21:59:00Z">
              <w:r w:rsidRPr="000245EB" w:rsidDel="00096943">
                <w:rPr>
                  <w:rPrChange w:id="5639" w:author="Tran Huan" w:date="2018-11-25T16:08: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5640" w:name="_Toc530658511"/>
              <w:bookmarkStart w:id="5641" w:name="_Toc530662235"/>
              <w:bookmarkStart w:id="5642" w:name="_Toc530662702"/>
              <w:bookmarkEnd w:id="5640"/>
              <w:bookmarkEnd w:id="5641"/>
              <w:bookmarkEnd w:id="5642"/>
            </w:del>
          </w:p>
          <w:p w14:paraId="479A1632" w14:textId="4FD7E2A2" w:rsidR="004F2566" w:rsidRPr="000245EB" w:rsidDel="00096943" w:rsidRDefault="004F2566">
            <w:pPr>
              <w:spacing w:line="276" w:lineRule="auto"/>
              <w:ind w:left="516"/>
              <w:rPr>
                <w:del w:id="5643" w:author="Tran Huan" w:date="2018-11-25T21:59:00Z"/>
                <w:i/>
                <w:rPrChange w:id="5644" w:author="Tran Huan" w:date="2018-11-25T16:08:00Z">
                  <w:rPr>
                    <w:del w:id="5645" w:author="Tran Huan" w:date="2018-11-25T21:59:00Z"/>
                    <w:i/>
                    <w:lang w:val="en-US"/>
                  </w:rPr>
                </w:rPrChange>
              </w:rPr>
            </w:pPr>
            <w:del w:id="5646" w:author="Tran Huan" w:date="2018-11-25T21:59:00Z">
              <w:r w:rsidRPr="000245EB" w:rsidDel="00096943">
                <w:rPr>
                  <w:rPrChange w:id="5647" w:author="Tran Huan" w:date="2018-11-25T16:08:00Z">
                    <w:rPr>
                      <w:lang w:val="en-US"/>
                    </w:rPr>
                  </w:rPrChange>
                </w:rPr>
                <w:delText xml:space="preserve">Bước 6: Người dùng nhấn </w:delText>
              </w:r>
              <w:r w:rsidRPr="000245EB" w:rsidDel="00096943">
                <w:rPr>
                  <w:i/>
                  <w:rPrChange w:id="5648" w:author="Tran Huan" w:date="2018-11-25T16:08:00Z">
                    <w:rPr>
                      <w:i/>
                      <w:lang w:val="en-US"/>
                    </w:rPr>
                  </w:rPrChange>
                </w:rPr>
                <w:delText xml:space="preserve">“xác nhận” </w:delText>
              </w:r>
              <w:r w:rsidRPr="000245EB" w:rsidDel="00096943">
                <w:rPr>
                  <w:rPrChange w:id="5649" w:author="Tran Huan" w:date="2018-11-25T16:08:00Z">
                    <w:rPr>
                      <w:lang w:val="en-US"/>
                    </w:rPr>
                  </w:rPrChange>
                </w:rPr>
                <w:delText xml:space="preserve">lần cuối. Đơn hàng được gửi lên server và lưu lại vào cơ sở dữ liệu với trạng thái </w:delText>
              </w:r>
              <w:r w:rsidRPr="000245EB" w:rsidDel="00096943">
                <w:rPr>
                  <w:i/>
                  <w:rPrChange w:id="5650" w:author="Tran Huan" w:date="2018-11-25T16:08:00Z">
                    <w:rPr>
                      <w:i/>
                      <w:lang w:val="en-US"/>
                    </w:rPr>
                  </w:rPrChange>
                </w:rPr>
                <w:delText>“đang chờ”.</w:delText>
              </w:r>
              <w:r w:rsidRPr="000245EB" w:rsidDel="00096943">
                <w:rPr>
                  <w:rPrChange w:id="5651" w:author="Tran Huan" w:date="2018-11-25T16:08:00Z">
                    <w:rPr>
                      <w:lang w:val="en-US"/>
                    </w:rPr>
                  </w:rPrChange>
                </w:rPr>
                <w:delText xml:space="preserve"> Không lưu trạng thái là </w:delText>
              </w:r>
              <w:r w:rsidRPr="000245EB" w:rsidDel="00096943">
                <w:rPr>
                  <w:i/>
                  <w:rPrChange w:id="5652" w:author="Tran Huan" w:date="2018-11-25T16:08:00Z">
                    <w:rPr>
                      <w:i/>
                      <w:lang w:val="en-US"/>
                    </w:rPr>
                  </w:rPrChange>
                </w:rPr>
                <w:delText>“nháp”.</w:delText>
              </w:r>
              <w:bookmarkStart w:id="5653" w:name="_Toc530658512"/>
              <w:bookmarkStart w:id="5654" w:name="_Toc530662236"/>
              <w:bookmarkStart w:id="5655" w:name="_Toc530662703"/>
              <w:bookmarkEnd w:id="5653"/>
              <w:bookmarkEnd w:id="5654"/>
              <w:bookmarkEnd w:id="5655"/>
            </w:del>
          </w:p>
          <w:p w14:paraId="6D7FAEF9" w14:textId="5F4755C4" w:rsidR="001A372D" w:rsidRPr="000245EB" w:rsidDel="00096943" w:rsidRDefault="004F2566">
            <w:pPr>
              <w:spacing w:line="276" w:lineRule="auto"/>
              <w:ind w:left="516"/>
              <w:rPr>
                <w:del w:id="5656" w:author="Tran Huan" w:date="2018-11-25T21:59:00Z"/>
                <w:rPrChange w:id="5657" w:author="Tran Huan" w:date="2018-11-25T16:08:00Z">
                  <w:rPr>
                    <w:del w:id="5658" w:author="Tran Huan" w:date="2018-11-25T21:59:00Z"/>
                    <w:lang w:val="en-US"/>
                  </w:rPr>
                </w:rPrChange>
              </w:rPr>
            </w:pPr>
            <w:del w:id="5659" w:author="Tran Huan" w:date="2018-11-25T21:59:00Z">
              <w:r w:rsidRPr="000245EB" w:rsidDel="00096943">
                <w:rPr>
                  <w:rPrChange w:id="5660" w:author="Tran Huan" w:date="2018-11-25T16:08:00Z">
                    <w:rPr>
                      <w:lang w:val="en-US"/>
                    </w:rPr>
                  </w:rPrChange>
                </w:rPr>
                <w:delText>Bước 7: Người dùng sẽ được chuyển sang màn hình cảm ơn cùng với mã QR Code ứng với đơn hàng</w:delText>
              </w:r>
              <w:r w:rsidR="001A372D" w:rsidRPr="000245EB" w:rsidDel="00096943">
                <w:rPr>
                  <w:rPrChange w:id="5661" w:author="Tran Huan" w:date="2018-11-25T16:08:00Z">
                    <w:rPr>
                      <w:lang w:val="en-US"/>
                    </w:rPr>
                  </w:rPrChange>
                </w:rPr>
                <w:delText>.</w:delText>
              </w:r>
              <w:bookmarkStart w:id="5662" w:name="_Toc530658513"/>
              <w:bookmarkStart w:id="5663" w:name="_Toc530662237"/>
              <w:bookmarkStart w:id="5664" w:name="_Toc530662704"/>
              <w:bookmarkEnd w:id="5662"/>
              <w:bookmarkEnd w:id="5663"/>
              <w:bookmarkEnd w:id="5664"/>
            </w:del>
          </w:p>
        </w:tc>
        <w:bookmarkStart w:id="5665" w:name="_Toc530658514"/>
        <w:bookmarkStart w:id="5666" w:name="_Toc530662238"/>
        <w:bookmarkStart w:id="5667" w:name="_Toc530662705"/>
        <w:bookmarkEnd w:id="5665"/>
        <w:bookmarkEnd w:id="5666"/>
        <w:bookmarkEnd w:id="5667"/>
      </w:tr>
      <w:tr w:rsidR="00225404" w:rsidRPr="0041406B" w:rsidDel="00096943" w14:paraId="396CAB11" w14:textId="1CA6E16E" w:rsidTr="00225404">
        <w:trPr>
          <w:del w:id="5668" w:author="Tran Huan" w:date="2018-11-25T21:59:00Z"/>
        </w:trPr>
        <w:tc>
          <w:tcPr>
            <w:tcW w:w="2425" w:type="dxa"/>
          </w:tcPr>
          <w:p w14:paraId="7F42BE55" w14:textId="6676EA20" w:rsidR="009B0E96" w:rsidRPr="0041406B" w:rsidDel="00096943" w:rsidRDefault="009B0E96">
            <w:pPr>
              <w:spacing w:line="276" w:lineRule="auto"/>
              <w:rPr>
                <w:del w:id="5669" w:author="Tran Huan" w:date="2018-11-25T21:59:00Z"/>
                <w:b/>
              </w:rPr>
            </w:pPr>
            <w:del w:id="5670" w:author="Tran Huan" w:date="2018-11-25T21:59:00Z">
              <w:r w:rsidRPr="0041406B" w:rsidDel="00096943">
                <w:rPr>
                  <w:b/>
                </w:rPr>
                <w:delText>Kết quả</w:delText>
              </w:r>
              <w:bookmarkStart w:id="5671" w:name="_Toc530658515"/>
              <w:bookmarkStart w:id="5672" w:name="_Toc530662239"/>
              <w:bookmarkStart w:id="5673" w:name="_Toc530662706"/>
              <w:bookmarkEnd w:id="5671"/>
              <w:bookmarkEnd w:id="5672"/>
              <w:bookmarkEnd w:id="5673"/>
            </w:del>
          </w:p>
        </w:tc>
        <w:tc>
          <w:tcPr>
            <w:tcW w:w="6686" w:type="dxa"/>
          </w:tcPr>
          <w:p w14:paraId="3E8CC4F4" w14:textId="0E6D92D6" w:rsidR="009B0E96" w:rsidRPr="000245EB" w:rsidDel="00096943" w:rsidRDefault="006D4DBC">
            <w:pPr>
              <w:spacing w:line="276" w:lineRule="auto"/>
              <w:rPr>
                <w:del w:id="5674" w:author="Tran Huan" w:date="2018-11-25T21:59:00Z"/>
                <w:i/>
                <w:rPrChange w:id="5675" w:author="Tran Huan" w:date="2018-11-25T16:08:00Z">
                  <w:rPr>
                    <w:del w:id="5676" w:author="Tran Huan" w:date="2018-11-25T21:59:00Z"/>
                    <w:i/>
                    <w:lang w:val="en-US"/>
                  </w:rPr>
                </w:rPrChange>
              </w:rPr>
            </w:pPr>
            <w:del w:id="5677" w:author="Tran Huan" w:date="2018-11-25T21:59:00Z">
              <w:r w:rsidRPr="000245EB" w:rsidDel="00096943">
                <w:rPr>
                  <w:rPrChange w:id="5678" w:author="Tran Huan" w:date="2018-11-25T16:08:00Z">
                    <w:rPr>
                      <w:lang w:val="en-US"/>
                    </w:rPr>
                  </w:rPrChange>
                </w:rPr>
                <w:delText xml:space="preserve">Lưu đơn hàng </w:delText>
              </w:r>
              <w:r w:rsidR="006327EB" w:rsidRPr="000245EB" w:rsidDel="00096943">
                <w:rPr>
                  <w:rPrChange w:id="5679" w:author="Tran Huan" w:date="2018-11-25T16:08:00Z">
                    <w:rPr>
                      <w:lang w:val="en-US"/>
                    </w:rPr>
                  </w:rPrChange>
                </w:rPr>
                <w:delText xml:space="preserve">vào cơ sở dữ liệu với trạng thái </w:delText>
              </w:r>
              <w:r w:rsidR="006327EB" w:rsidRPr="000245EB" w:rsidDel="00096943">
                <w:rPr>
                  <w:i/>
                  <w:rPrChange w:id="5680" w:author="Tran Huan" w:date="2018-11-25T16:08:00Z">
                    <w:rPr>
                      <w:i/>
                      <w:lang w:val="en-US"/>
                    </w:rPr>
                  </w:rPrChange>
                </w:rPr>
                <w:delText>“đang chờ”.</w:delText>
              </w:r>
              <w:bookmarkStart w:id="5681" w:name="_Toc530658516"/>
              <w:bookmarkStart w:id="5682" w:name="_Toc530662240"/>
              <w:bookmarkStart w:id="5683" w:name="_Toc530662707"/>
              <w:bookmarkEnd w:id="5681"/>
              <w:bookmarkEnd w:id="5682"/>
              <w:bookmarkEnd w:id="5683"/>
            </w:del>
          </w:p>
        </w:tc>
        <w:bookmarkStart w:id="5684" w:name="_Toc530658517"/>
        <w:bookmarkStart w:id="5685" w:name="_Toc530662241"/>
        <w:bookmarkStart w:id="5686" w:name="_Toc530662708"/>
        <w:bookmarkEnd w:id="5684"/>
        <w:bookmarkEnd w:id="5685"/>
        <w:bookmarkEnd w:id="5686"/>
      </w:tr>
      <w:tr w:rsidR="00225404" w:rsidRPr="0041406B" w:rsidDel="00096943" w14:paraId="5E920E11" w14:textId="19895800" w:rsidTr="00225404">
        <w:trPr>
          <w:del w:id="5687" w:author="Tran Huan" w:date="2018-11-25T21:59:00Z"/>
        </w:trPr>
        <w:tc>
          <w:tcPr>
            <w:tcW w:w="2425" w:type="dxa"/>
          </w:tcPr>
          <w:p w14:paraId="18EB90A2" w14:textId="4922E997" w:rsidR="009B0E96" w:rsidRPr="0041406B" w:rsidDel="00096943" w:rsidRDefault="009B0E96">
            <w:pPr>
              <w:spacing w:line="276" w:lineRule="auto"/>
              <w:rPr>
                <w:del w:id="5688" w:author="Tran Huan" w:date="2018-11-25T21:59:00Z"/>
                <w:b/>
              </w:rPr>
            </w:pPr>
            <w:del w:id="5689" w:author="Tran Huan" w:date="2018-11-25T21:59:00Z">
              <w:r w:rsidRPr="0041406B" w:rsidDel="00096943">
                <w:rPr>
                  <w:b/>
                </w:rPr>
                <w:delText>Ghi chú</w:delText>
              </w:r>
              <w:bookmarkStart w:id="5690" w:name="_Toc530658518"/>
              <w:bookmarkStart w:id="5691" w:name="_Toc530662242"/>
              <w:bookmarkStart w:id="5692" w:name="_Toc530662709"/>
              <w:bookmarkEnd w:id="5690"/>
              <w:bookmarkEnd w:id="5691"/>
              <w:bookmarkEnd w:id="5692"/>
            </w:del>
          </w:p>
        </w:tc>
        <w:tc>
          <w:tcPr>
            <w:tcW w:w="6686" w:type="dxa"/>
          </w:tcPr>
          <w:p w14:paraId="7C1A2E18" w14:textId="54885594" w:rsidR="009B0E96" w:rsidRPr="000245EB" w:rsidDel="00096943" w:rsidRDefault="006327EB">
            <w:pPr>
              <w:keepNext/>
              <w:spacing w:line="276" w:lineRule="auto"/>
              <w:rPr>
                <w:del w:id="5693" w:author="Tran Huan" w:date="2018-11-25T21:59:00Z"/>
                <w:rPrChange w:id="5694" w:author="Tran Huan" w:date="2018-11-25T16:08:00Z">
                  <w:rPr>
                    <w:del w:id="5695" w:author="Tran Huan" w:date="2018-11-25T21:59:00Z"/>
                    <w:lang w:val="en-US"/>
                  </w:rPr>
                </w:rPrChange>
              </w:rPr>
            </w:pPr>
            <w:del w:id="5696" w:author="Tran Huan" w:date="2018-11-25T21:59:00Z">
              <w:r w:rsidRPr="000245EB" w:rsidDel="00096943">
                <w:rPr>
                  <w:rPrChange w:id="5697" w:author="Tran Huan" w:date="2018-11-25T16:08:00Z">
                    <w:rPr>
                      <w:lang w:val="en-US"/>
                    </w:rPr>
                  </w:rPrChange>
                </w:rPr>
                <w:delText>Toàn bộ thông tin ở chức năng tạo đơn hàng là bắt buộc. Nếu không được nhập sẽ báo lỗi.</w:delText>
              </w:r>
              <w:bookmarkStart w:id="5698" w:name="_Toc530658519"/>
              <w:bookmarkStart w:id="5699" w:name="_Toc530662243"/>
              <w:bookmarkStart w:id="5700" w:name="_Toc530662710"/>
              <w:bookmarkEnd w:id="5698"/>
              <w:bookmarkEnd w:id="5699"/>
              <w:bookmarkEnd w:id="5700"/>
            </w:del>
          </w:p>
          <w:p w14:paraId="7FCB8DBB" w14:textId="7FA42BFC" w:rsidR="004F2566" w:rsidRPr="000245EB" w:rsidDel="00096943" w:rsidRDefault="004F2566">
            <w:pPr>
              <w:keepNext/>
              <w:spacing w:line="276" w:lineRule="auto"/>
              <w:rPr>
                <w:del w:id="5701" w:author="Tran Huan" w:date="2018-11-25T21:59:00Z"/>
                <w:rPrChange w:id="5702" w:author="Tran Huan" w:date="2018-11-25T16:08:00Z">
                  <w:rPr>
                    <w:del w:id="5703" w:author="Tran Huan" w:date="2018-11-25T21:59:00Z"/>
                    <w:lang w:val="en-US"/>
                  </w:rPr>
                </w:rPrChange>
              </w:rPr>
            </w:pPr>
            <w:del w:id="5704" w:author="Tran Huan" w:date="2018-11-25T21:59:00Z">
              <w:r w:rsidRPr="000245EB" w:rsidDel="00096943">
                <w:rPr>
                  <w:rPrChange w:id="5705" w:author="Tran Huan" w:date="2018-11-25T16:08:00Z">
                    <w:rPr>
                      <w:lang w:val="en-US"/>
                    </w:rPr>
                  </w:rPrChange>
                </w:rPr>
                <w:delText>Thông tin đơn hàng sẽ được lưu lại trong SharePreferences của ứng dụng khi chưa được người dùng đặt đơn hàng</w:delText>
              </w:r>
              <w:r w:rsidR="001A372D" w:rsidRPr="000245EB" w:rsidDel="00096943">
                <w:rPr>
                  <w:rPrChange w:id="5706" w:author="Tran Huan" w:date="2018-11-25T16:08:00Z">
                    <w:rPr>
                      <w:lang w:val="en-US"/>
                    </w:rPr>
                  </w:rPrChange>
                </w:rPr>
                <w:delText>.</w:delText>
              </w:r>
              <w:bookmarkStart w:id="5707" w:name="_Toc530658520"/>
              <w:bookmarkStart w:id="5708" w:name="_Toc530662244"/>
              <w:bookmarkStart w:id="5709" w:name="_Toc530662711"/>
              <w:bookmarkEnd w:id="5707"/>
              <w:bookmarkEnd w:id="5708"/>
              <w:bookmarkEnd w:id="5709"/>
            </w:del>
          </w:p>
          <w:p w14:paraId="20184815" w14:textId="224704A1" w:rsidR="001A372D" w:rsidRPr="000245EB" w:rsidDel="00096943" w:rsidRDefault="001A372D">
            <w:pPr>
              <w:keepNext/>
              <w:spacing w:line="276" w:lineRule="auto"/>
              <w:rPr>
                <w:del w:id="5710" w:author="Tran Huan" w:date="2018-11-25T21:59:00Z"/>
                <w:rPrChange w:id="5711" w:author="Tran Huan" w:date="2018-11-25T16:08:00Z">
                  <w:rPr>
                    <w:del w:id="5712" w:author="Tran Huan" w:date="2018-11-25T21:59:00Z"/>
                    <w:lang w:val="en-US"/>
                  </w:rPr>
                </w:rPrChange>
              </w:rPr>
            </w:pPr>
            <w:del w:id="5713" w:author="Tran Huan" w:date="2018-11-25T21:59:00Z">
              <w:r w:rsidRPr="000245EB" w:rsidDel="00096943">
                <w:rPr>
                  <w:rPrChange w:id="5714" w:author="Tran Huan" w:date="2018-11-25T16:08:00Z">
                    <w:rPr>
                      <w:lang w:val="en-US"/>
                    </w:rPr>
                  </w:rPrChange>
                </w:rPr>
                <w:delText>Mã QR Code được tạo ra bởi ID đơn hàng + ngày đặt đơn hàng</w:delText>
              </w:r>
              <w:r w:rsidR="00A00487" w:rsidRPr="000245EB" w:rsidDel="00096943">
                <w:rPr>
                  <w:rPrChange w:id="5715" w:author="Tran Huan" w:date="2018-11-25T16:08:00Z">
                    <w:rPr>
                      <w:lang w:val="en-US"/>
                    </w:rPr>
                  </w:rPrChange>
                </w:rPr>
                <w:delText xml:space="preserve"> </w:delText>
              </w:r>
              <w:r w:rsidRPr="000245EB" w:rsidDel="00096943">
                <w:rPr>
                  <w:rPrChange w:id="5716" w:author="Tran Huan" w:date="2018-11-25T16:08:00Z">
                    <w:rPr>
                      <w:lang w:val="en-US"/>
                    </w:rPr>
                  </w:rPrChange>
                </w:rPr>
                <w:delText>+ tên khách hàng.</w:delText>
              </w:r>
              <w:bookmarkStart w:id="5717" w:name="_Toc530658521"/>
              <w:bookmarkStart w:id="5718" w:name="_Toc530662245"/>
              <w:bookmarkStart w:id="5719" w:name="_Toc530662712"/>
              <w:bookmarkEnd w:id="5717"/>
              <w:bookmarkEnd w:id="5718"/>
              <w:bookmarkEnd w:id="5719"/>
            </w:del>
          </w:p>
        </w:tc>
        <w:bookmarkStart w:id="5720" w:name="_Toc530658522"/>
        <w:bookmarkStart w:id="5721" w:name="_Toc530662246"/>
        <w:bookmarkStart w:id="5722" w:name="_Toc530662713"/>
        <w:bookmarkEnd w:id="5720"/>
        <w:bookmarkEnd w:id="5721"/>
        <w:bookmarkEnd w:id="5722"/>
      </w:tr>
    </w:tbl>
    <w:p w14:paraId="10D8FBF6" w14:textId="4501C4BA" w:rsidR="009B0E96" w:rsidRPr="0041406B" w:rsidDel="00096943" w:rsidRDefault="009B0E96">
      <w:pPr>
        <w:spacing w:line="276" w:lineRule="auto"/>
        <w:rPr>
          <w:del w:id="5723" w:author="Tran Huan" w:date="2018-11-25T21:59:00Z"/>
        </w:rPr>
        <w:pPrChange w:id="5724" w:author="phuong vu" w:date="2018-11-23T13:48:00Z">
          <w:pPr/>
        </w:pPrChange>
      </w:pPr>
      <w:bookmarkStart w:id="5725" w:name="_Toc530658523"/>
      <w:bookmarkStart w:id="5726" w:name="_Toc530662247"/>
      <w:bookmarkStart w:id="5727" w:name="_Toc530662714"/>
      <w:bookmarkEnd w:id="5725"/>
      <w:bookmarkEnd w:id="5726"/>
      <w:bookmarkEnd w:id="5727"/>
    </w:p>
    <w:p w14:paraId="146CB00A" w14:textId="2D596178" w:rsidR="00730F28" w:rsidRPr="0041406B" w:rsidDel="00096943" w:rsidRDefault="00730F28">
      <w:pPr>
        <w:spacing w:line="276" w:lineRule="auto"/>
        <w:rPr>
          <w:del w:id="5728" w:author="Tran Huan" w:date="2018-11-25T21:59:00Z"/>
          <w:rPrChange w:id="5729" w:author="Tran Huan" w:date="2018-11-25T16:33:00Z">
            <w:rPr>
              <w:del w:id="5730" w:author="Tran Huan" w:date="2018-11-25T21:59:00Z"/>
            </w:rPr>
          </w:rPrChange>
        </w:rPr>
        <w:pPrChange w:id="5731" w:author="phuong vu" w:date="2018-11-23T13:48:00Z">
          <w:pPr>
            <w:pStyle w:val="Heading4"/>
          </w:pPr>
        </w:pPrChange>
      </w:pPr>
      <w:del w:id="5732" w:author="Tran Huan" w:date="2018-11-25T21:59:00Z">
        <w:r w:rsidRPr="0041406B" w:rsidDel="00096943">
          <w:rPr>
            <w:rPrChange w:id="5733" w:author="Tran Huan" w:date="2018-11-25T16:33:00Z">
              <w:rPr>
                <w:b w:val="0"/>
                <w:iCs w:val="0"/>
              </w:rPr>
            </w:rPrChange>
          </w:rPr>
          <w:delText>Tìm kiếm chi nhánh gần nhất, có đủ các dịch vụ theo yêu cầu</w:delText>
        </w:r>
        <w:bookmarkStart w:id="5734" w:name="_Toc530658524"/>
        <w:bookmarkStart w:id="5735" w:name="_Toc530662248"/>
        <w:bookmarkStart w:id="5736" w:name="_Toc530662715"/>
        <w:bookmarkEnd w:id="5734"/>
        <w:bookmarkEnd w:id="5735"/>
        <w:bookmarkEnd w:id="5736"/>
      </w:del>
    </w:p>
    <w:tbl>
      <w:tblPr>
        <w:tblStyle w:val="TableGrid"/>
        <w:tblW w:w="0" w:type="auto"/>
        <w:tblLook w:val="04A0" w:firstRow="1" w:lastRow="0" w:firstColumn="1" w:lastColumn="0" w:noHBand="0" w:noVBand="1"/>
      </w:tblPr>
      <w:tblGrid>
        <w:gridCol w:w="2354"/>
        <w:gridCol w:w="6423"/>
      </w:tblGrid>
      <w:tr w:rsidR="009B0E96" w:rsidRPr="0041406B" w:rsidDel="00096943" w14:paraId="70F9B51C" w14:textId="68647552" w:rsidTr="00D41CA7">
        <w:trPr>
          <w:del w:id="5737" w:author="Tran Huan" w:date="2018-11-25T21:59:00Z"/>
        </w:trPr>
        <w:tc>
          <w:tcPr>
            <w:tcW w:w="2354" w:type="dxa"/>
          </w:tcPr>
          <w:p w14:paraId="3B051247" w14:textId="7D4536C0" w:rsidR="009B0E96" w:rsidRPr="0041406B" w:rsidDel="00096943" w:rsidRDefault="009B0E96">
            <w:pPr>
              <w:spacing w:line="276" w:lineRule="auto"/>
              <w:rPr>
                <w:del w:id="5738" w:author="Tran Huan" w:date="2018-11-25T21:59:00Z"/>
                <w:b/>
              </w:rPr>
            </w:pPr>
            <w:del w:id="5739" w:author="Tran Huan" w:date="2018-11-25T21:59:00Z">
              <w:r w:rsidRPr="0041406B" w:rsidDel="00096943">
                <w:rPr>
                  <w:b/>
                </w:rPr>
                <w:delText>Mã yêu cầu</w:delText>
              </w:r>
              <w:bookmarkStart w:id="5740" w:name="_Toc530605664"/>
              <w:bookmarkStart w:id="5741" w:name="_Toc530657370"/>
              <w:bookmarkStart w:id="5742" w:name="_Toc530658525"/>
              <w:bookmarkStart w:id="5743" w:name="_Toc530662249"/>
              <w:bookmarkStart w:id="5744" w:name="_Toc530662716"/>
              <w:bookmarkEnd w:id="5740"/>
              <w:bookmarkEnd w:id="5741"/>
              <w:bookmarkEnd w:id="5742"/>
              <w:bookmarkEnd w:id="5743"/>
              <w:bookmarkEnd w:id="5744"/>
            </w:del>
          </w:p>
        </w:tc>
        <w:tc>
          <w:tcPr>
            <w:tcW w:w="6423" w:type="dxa"/>
          </w:tcPr>
          <w:p w14:paraId="4C9AFD71" w14:textId="635253C4" w:rsidR="009B0E96" w:rsidRPr="000245EB" w:rsidDel="00096943" w:rsidRDefault="009B0E96">
            <w:pPr>
              <w:spacing w:line="276" w:lineRule="auto"/>
              <w:rPr>
                <w:del w:id="5745" w:author="Tran Huan" w:date="2018-11-25T21:59:00Z"/>
                <w:rPrChange w:id="5746" w:author="Tran Huan" w:date="2018-11-25T16:08:00Z">
                  <w:rPr>
                    <w:del w:id="5747" w:author="Tran Huan" w:date="2018-11-25T21:59:00Z"/>
                    <w:lang w:val="en-US"/>
                  </w:rPr>
                </w:rPrChange>
              </w:rPr>
            </w:pPr>
            <w:del w:id="5748" w:author="Tran Huan" w:date="2018-11-25T21:59:00Z">
              <w:r w:rsidRPr="000245EB" w:rsidDel="00096943">
                <w:rPr>
                  <w:rPrChange w:id="5749" w:author="Tran Huan" w:date="2018-11-25T16:08:00Z">
                    <w:rPr>
                      <w:lang w:val="en-US"/>
                    </w:rPr>
                  </w:rPrChange>
                </w:rPr>
                <w:delText>GU_05</w:delText>
              </w:r>
              <w:bookmarkStart w:id="5750" w:name="_Toc530605665"/>
              <w:bookmarkStart w:id="5751" w:name="_Toc530657371"/>
              <w:bookmarkStart w:id="5752" w:name="_Toc530658526"/>
              <w:bookmarkStart w:id="5753" w:name="_Toc530662250"/>
              <w:bookmarkStart w:id="5754" w:name="_Toc530662717"/>
              <w:bookmarkEnd w:id="5750"/>
              <w:bookmarkEnd w:id="5751"/>
              <w:bookmarkEnd w:id="5752"/>
              <w:bookmarkEnd w:id="5753"/>
              <w:bookmarkEnd w:id="5754"/>
            </w:del>
          </w:p>
        </w:tc>
        <w:bookmarkStart w:id="5755" w:name="_Toc530605666"/>
        <w:bookmarkStart w:id="5756" w:name="_Toc530657372"/>
        <w:bookmarkStart w:id="5757" w:name="_Toc530658527"/>
        <w:bookmarkStart w:id="5758" w:name="_Toc530662251"/>
        <w:bookmarkStart w:id="5759" w:name="_Toc530662718"/>
        <w:bookmarkEnd w:id="5755"/>
        <w:bookmarkEnd w:id="5756"/>
        <w:bookmarkEnd w:id="5757"/>
        <w:bookmarkEnd w:id="5758"/>
        <w:bookmarkEnd w:id="5759"/>
      </w:tr>
      <w:tr w:rsidR="009B0E96" w:rsidRPr="0041406B" w:rsidDel="00096943" w14:paraId="7AC82DA4" w14:textId="67587D99" w:rsidTr="00D41CA7">
        <w:trPr>
          <w:del w:id="5760" w:author="Tran Huan" w:date="2018-11-25T21:59:00Z"/>
        </w:trPr>
        <w:tc>
          <w:tcPr>
            <w:tcW w:w="2354" w:type="dxa"/>
          </w:tcPr>
          <w:p w14:paraId="36A5E3F1" w14:textId="20E5AD7A" w:rsidR="009B0E96" w:rsidRPr="0041406B" w:rsidDel="00096943" w:rsidRDefault="009B0E96">
            <w:pPr>
              <w:spacing w:line="276" w:lineRule="auto"/>
              <w:rPr>
                <w:del w:id="5761" w:author="Tran Huan" w:date="2018-11-25T21:59:00Z"/>
                <w:b/>
              </w:rPr>
            </w:pPr>
            <w:del w:id="5762" w:author="Tran Huan" w:date="2018-11-25T21:59:00Z">
              <w:r w:rsidRPr="0041406B" w:rsidDel="00096943">
                <w:rPr>
                  <w:b/>
                </w:rPr>
                <w:delText>Tên chức năng</w:delText>
              </w:r>
              <w:bookmarkStart w:id="5763" w:name="_Toc530605667"/>
              <w:bookmarkStart w:id="5764" w:name="_Toc530657373"/>
              <w:bookmarkStart w:id="5765" w:name="_Toc530658528"/>
              <w:bookmarkStart w:id="5766" w:name="_Toc530662252"/>
              <w:bookmarkStart w:id="5767" w:name="_Toc530662719"/>
              <w:bookmarkEnd w:id="5763"/>
              <w:bookmarkEnd w:id="5764"/>
              <w:bookmarkEnd w:id="5765"/>
              <w:bookmarkEnd w:id="5766"/>
              <w:bookmarkEnd w:id="5767"/>
            </w:del>
          </w:p>
        </w:tc>
        <w:tc>
          <w:tcPr>
            <w:tcW w:w="6423" w:type="dxa"/>
          </w:tcPr>
          <w:p w14:paraId="15265644" w14:textId="50A50FB5" w:rsidR="009B0E96" w:rsidRPr="000245EB" w:rsidDel="00096943" w:rsidRDefault="009B0E96">
            <w:pPr>
              <w:spacing w:line="276" w:lineRule="auto"/>
              <w:rPr>
                <w:del w:id="5768" w:author="Tran Huan" w:date="2018-11-25T21:59:00Z"/>
                <w:rPrChange w:id="5769" w:author="Tran Huan" w:date="2018-11-25T16:08:00Z">
                  <w:rPr>
                    <w:del w:id="5770" w:author="Tran Huan" w:date="2018-11-25T21:59:00Z"/>
                    <w:lang w:val="en-US"/>
                  </w:rPr>
                </w:rPrChange>
              </w:rPr>
            </w:pPr>
            <w:del w:id="5771" w:author="Tran Huan" w:date="2018-11-25T21:59:00Z">
              <w:r w:rsidRPr="0041406B" w:rsidDel="00096943">
                <w:delText>Tìm kiếm chi nhánh gần nhất, có đủ các dịch vụ theo yêu cầu</w:delText>
              </w:r>
              <w:bookmarkStart w:id="5772" w:name="_Toc530605668"/>
              <w:bookmarkStart w:id="5773" w:name="_Toc530657374"/>
              <w:bookmarkStart w:id="5774" w:name="_Toc530658529"/>
              <w:bookmarkStart w:id="5775" w:name="_Toc530662253"/>
              <w:bookmarkStart w:id="5776" w:name="_Toc530662720"/>
              <w:bookmarkEnd w:id="5772"/>
              <w:bookmarkEnd w:id="5773"/>
              <w:bookmarkEnd w:id="5774"/>
              <w:bookmarkEnd w:id="5775"/>
              <w:bookmarkEnd w:id="5776"/>
            </w:del>
          </w:p>
        </w:tc>
        <w:bookmarkStart w:id="5777" w:name="_Toc530605669"/>
        <w:bookmarkStart w:id="5778" w:name="_Toc530657375"/>
        <w:bookmarkStart w:id="5779" w:name="_Toc530658530"/>
        <w:bookmarkStart w:id="5780" w:name="_Toc530662254"/>
        <w:bookmarkStart w:id="5781" w:name="_Toc530662721"/>
        <w:bookmarkEnd w:id="5777"/>
        <w:bookmarkEnd w:id="5778"/>
        <w:bookmarkEnd w:id="5779"/>
        <w:bookmarkEnd w:id="5780"/>
        <w:bookmarkEnd w:id="5781"/>
      </w:tr>
      <w:tr w:rsidR="009B0E96" w:rsidRPr="0041406B" w:rsidDel="00096943" w14:paraId="6352A577" w14:textId="58D9A8CC" w:rsidTr="00D41CA7">
        <w:trPr>
          <w:del w:id="5782" w:author="Tran Huan" w:date="2018-11-25T21:59:00Z"/>
        </w:trPr>
        <w:tc>
          <w:tcPr>
            <w:tcW w:w="2354" w:type="dxa"/>
          </w:tcPr>
          <w:p w14:paraId="6C8BDC98" w14:textId="7275998C" w:rsidR="009B0E96" w:rsidRPr="0041406B" w:rsidDel="00096943" w:rsidRDefault="009B0E96">
            <w:pPr>
              <w:spacing w:line="276" w:lineRule="auto"/>
              <w:rPr>
                <w:del w:id="5783" w:author="Tran Huan" w:date="2018-11-25T21:59:00Z"/>
                <w:b/>
              </w:rPr>
            </w:pPr>
            <w:del w:id="5784" w:author="Tran Huan" w:date="2018-11-25T21:59:00Z">
              <w:r w:rsidRPr="0041406B" w:rsidDel="00096943">
                <w:rPr>
                  <w:b/>
                </w:rPr>
                <w:delText>Đối tượng sử dụng</w:delText>
              </w:r>
              <w:bookmarkStart w:id="5785" w:name="_Toc530605670"/>
              <w:bookmarkStart w:id="5786" w:name="_Toc530657376"/>
              <w:bookmarkStart w:id="5787" w:name="_Toc530658531"/>
              <w:bookmarkStart w:id="5788" w:name="_Toc530662255"/>
              <w:bookmarkStart w:id="5789" w:name="_Toc530662722"/>
              <w:bookmarkEnd w:id="5785"/>
              <w:bookmarkEnd w:id="5786"/>
              <w:bookmarkEnd w:id="5787"/>
              <w:bookmarkEnd w:id="5788"/>
              <w:bookmarkEnd w:id="5789"/>
            </w:del>
          </w:p>
        </w:tc>
        <w:tc>
          <w:tcPr>
            <w:tcW w:w="6423" w:type="dxa"/>
          </w:tcPr>
          <w:p w14:paraId="4C9AA256" w14:textId="24908F64" w:rsidR="009B0E96" w:rsidRPr="000245EB" w:rsidDel="00096943" w:rsidRDefault="009B0E96">
            <w:pPr>
              <w:spacing w:line="276" w:lineRule="auto"/>
              <w:rPr>
                <w:del w:id="5790" w:author="Tran Huan" w:date="2018-11-25T21:59:00Z"/>
                <w:rPrChange w:id="5791" w:author="Tran Huan" w:date="2018-11-25T16:08:00Z">
                  <w:rPr>
                    <w:del w:id="5792" w:author="Tran Huan" w:date="2018-11-25T21:59:00Z"/>
                    <w:lang w:val="en-US"/>
                  </w:rPr>
                </w:rPrChange>
              </w:rPr>
            </w:pPr>
            <w:del w:id="5793" w:author="Tran Huan" w:date="2018-11-25T21:59:00Z">
              <w:r w:rsidRPr="000245EB" w:rsidDel="00096943">
                <w:rPr>
                  <w:rPrChange w:id="5794" w:author="Tran Huan" w:date="2018-11-25T16:08:00Z">
                    <w:rPr>
                      <w:lang w:val="en-US"/>
                    </w:rPr>
                  </w:rPrChange>
                </w:rPr>
                <w:delText>Khách hàng</w:delText>
              </w:r>
              <w:bookmarkStart w:id="5795" w:name="_Toc530605671"/>
              <w:bookmarkStart w:id="5796" w:name="_Toc530657377"/>
              <w:bookmarkStart w:id="5797" w:name="_Toc530658532"/>
              <w:bookmarkStart w:id="5798" w:name="_Toc530662256"/>
              <w:bookmarkStart w:id="5799" w:name="_Toc530662723"/>
              <w:bookmarkEnd w:id="5795"/>
              <w:bookmarkEnd w:id="5796"/>
              <w:bookmarkEnd w:id="5797"/>
              <w:bookmarkEnd w:id="5798"/>
              <w:bookmarkEnd w:id="5799"/>
            </w:del>
          </w:p>
        </w:tc>
        <w:bookmarkStart w:id="5800" w:name="_Toc530605672"/>
        <w:bookmarkStart w:id="5801" w:name="_Toc530657378"/>
        <w:bookmarkStart w:id="5802" w:name="_Toc530658533"/>
        <w:bookmarkStart w:id="5803" w:name="_Toc530662257"/>
        <w:bookmarkStart w:id="5804" w:name="_Toc530662724"/>
        <w:bookmarkEnd w:id="5800"/>
        <w:bookmarkEnd w:id="5801"/>
        <w:bookmarkEnd w:id="5802"/>
        <w:bookmarkEnd w:id="5803"/>
        <w:bookmarkEnd w:id="5804"/>
      </w:tr>
      <w:tr w:rsidR="009B0E96" w:rsidRPr="0041406B" w:rsidDel="00096943" w14:paraId="485DBE04" w14:textId="33AD1F55" w:rsidTr="00D41CA7">
        <w:trPr>
          <w:del w:id="5805" w:author="Tran Huan" w:date="2018-11-25T21:59:00Z"/>
        </w:trPr>
        <w:tc>
          <w:tcPr>
            <w:tcW w:w="2354" w:type="dxa"/>
          </w:tcPr>
          <w:p w14:paraId="74A2B978" w14:textId="15348E0C" w:rsidR="009B0E96" w:rsidRPr="0041406B" w:rsidDel="00096943" w:rsidRDefault="009B0E96">
            <w:pPr>
              <w:spacing w:line="276" w:lineRule="auto"/>
              <w:rPr>
                <w:del w:id="5806" w:author="Tran Huan" w:date="2018-11-25T21:59:00Z"/>
                <w:b/>
              </w:rPr>
            </w:pPr>
            <w:del w:id="5807" w:author="Tran Huan" w:date="2018-11-25T21:59:00Z">
              <w:r w:rsidRPr="0041406B" w:rsidDel="00096943">
                <w:rPr>
                  <w:b/>
                </w:rPr>
                <w:delText>Tiền điều kiện</w:delText>
              </w:r>
              <w:bookmarkStart w:id="5808" w:name="_Toc530605673"/>
              <w:bookmarkStart w:id="5809" w:name="_Toc530657379"/>
              <w:bookmarkStart w:id="5810" w:name="_Toc530658534"/>
              <w:bookmarkStart w:id="5811" w:name="_Toc530662258"/>
              <w:bookmarkStart w:id="5812" w:name="_Toc530662725"/>
              <w:bookmarkEnd w:id="5808"/>
              <w:bookmarkEnd w:id="5809"/>
              <w:bookmarkEnd w:id="5810"/>
              <w:bookmarkEnd w:id="5811"/>
              <w:bookmarkEnd w:id="5812"/>
            </w:del>
          </w:p>
        </w:tc>
        <w:tc>
          <w:tcPr>
            <w:tcW w:w="6423" w:type="dxa"/>
          </w:tcPr>
          <w:p w14:paraId="21B2185F" w14:textId="70742B46" w:rsidR="009B0E96" w:rsidRPr="000245EB" w:rsidDel="00096943" w:rsidRDefault="009B0E96">
            <w:pPr>
              <w:spacing w:line="276" w:lineRule="auto"/>
              <w:rPr>
                <w:del w:id="5813" w:author="Tran Huan" w:date="2018-11-25T21:59:00Z"/>
                <w:rPrChange w:id="5814" w:author="Tran Huan" w:date="2018-11-25T16:08:00Z">
                  <w:rPr>
                    <w:del w:id="5815" w:author="Tran Huan" w:date="2018-11-25T21:59:00Z"/>
                    <w:lang w:val="en-US"/>
                  </w:rPr>
                </w:rPrChange>
              </w:rPr>
            </w:pPr>
            <w:del w:id="5816" w:author="Tran Huan" w:date="2018-11-25T21:59:00Z">
              <w:r w:rsidRPr="000245EB" w:rsidDel="00096943">
                <w:rPr>
                  <w:rPrChange w:id="5817" w:author="Tran Huan" w:date="2018-11-25T16:08:00Z">
                    <w:rPr>
                      <w:lang w:val="en-US"/>
                    </w:rPr>
                  </w:rPrChange>
                </w:rPr>
                <w:delText>Truy cập được ứng dụng điện thoại và đăng nhập thành công vào hệ thống.</w:delText>
              </w:r>
              <w:r w:rsidR="00211CD4" w:rsidRPr="000245EB" w:rsidDel="00096943">
                <w:rPr>
                  <w:rPrChange w:id="5818" w:author="Tran Huan" w:date="2018-11-25T16:08:00Z">
                    <w:rPr>
                      <w:lang w:val="en-US"/>
                    </w:rPr>
                  </w:rPrChange>
                </w:rPr>
                <w:delText xml:space="preserve"> Người dùng đang ở bước</w:delText>
              </w:r>
              <w:r w:rsidR="00EC36EE" w:rsidRPr="000245EB" w:rsidDel="00096943">
                <w:rPr>
                  <w:rPrChange w:id="5819" w:author="Tran Huan" w:date="2018-11-25T16:08:00Z">
                    <w:rPr>
                      <w:lang w:val="en-US"/>
                    </w:rPr>
                  </w:rPrChange>
                </w:rPr>
                <w:delText xml:space="preserve"> nhập thông tin địa chỉ nơi lấy, trả đồ và chọn chi nhánh để đặt đơn hàng.</w:delText>
              </w:r>
              <w:bookmarkStart w:id="5820" w:name="_Toc530605674"/>
              <w:bookmarkStart w:id="5821" w:name="_Toc530657380"/>
              <w:bookmarkStart w:id="5822" w:name="_Toc530658535"/>
              <w:bookmarkStart w:id="5823" w:name="_Toc530662259"/>
              <w:bookmarkStart w:id="5824" w:name="_Toc530662726"/>
              <w:bookmarkEnd w:id="5820"/>
              <w:bookmarkEnd w:id="5821"/>
              <w:bookmarkEnd w:id="5822"/>
              <w:bookmarkEnd w:id="5823"/>
              <w:bookmarkEnd w:id="5824"/>
            </w:del>
          </w:p>
        </w:tc>
        <w:bookmarkStart w:id="5825" w:name="_Toc530605675"/>
        <w:bookmarkStart w:id="5826" w:name="_Toc530657381"/>
        <w:bookmarkStart w:id="5827" w:name="_Toc530658536"/>
        <w:bookmarkStart w:id="5828" w:name="_Toc530662260"/>
        <w:bookmarkStart w:id="5829" w:name="_Toc530662727"/>
        <w:bookmarkEnd w:id="5825"/>
        <w:bookmarkEnd w:id="5826"/>
        <w:bookmarkEnd w:id="5827"/>
        <w:bookmarkEnd w:id="5828"/>
        <w:bookmarkEnd w:id="5829"/>
      </w:tr>
      <w:tr w:rsidR="009B0E96" w:rsidRPr="0041406B" w:rsidDel="00096943" w14:paraId="066A4729" w14:textId="6DE2EA31" w:rsidTr="00D41CA7">
        <w:trPr>
          <w:del w:id="5830" w:author="Tran Huan" w:date="2018-11-25T21:59:00Z"/>
        </w:trPr>
        <w:tc>
          <w:tcPr>
            <w:tcW w:w="2354" w:type="dxa"/>
          </w:tcPr>
          <w:p w14:paraId="4F4F808F" w14:textId="2D750BF5" w:rsidR="009B0E96" w:rsidRPr="0041406B" w:rsidDel="00096943" w:rsidRDefault="009B0E96">
            <w:pPr>
              <w:spacing w:line="276" w:lineRule="auto"/>
              <w:rPr>
                <w:del w:id="5831" w:author="Tran Huan" w:date="2018-11-25T21:59:00Z"/>
                <w:b/>
              </w:rPr>
            </w:pPr>
            <w:del w:id="5832" w:author="Tran Huan" w:date="2018-11-25T21:59:00Z">
              <w:r w:rsidRPr="0041406B" w:rsidDel="00096943">
                <w:rPr>
                  <w:b/>
                </w:rPr>
                <w:delText>Cách xử lí</w:delText>
              </w:r>
              <w:bookmarkStart w:id="5833" w:name="_Toc530605676"/>
              <w:bookmarkStart w:id="5834" w:name="_Toc530657382"/>
              <w:bookmarkStart w:id="5835" w:name="_Toc530658537"/>
              <w:bookmarkStart w:id="5836" w:name="_Toc530662261"/>
              <w:bookmarkStart w:id="5837" w:name="_Toc530662728"/>
              <w:bookmarkEnd w:id="5833"/>
              <w:bookmarkEnd w:id="5834"/>
              <w:bookmarkEnd w:id="5835"/>
              <w:bookmarkEnd w:id="5836"/>
              <w:bookmarkEnd w:id="5837"/>
            </w:del>
          </w:p>
        </w:tc>
        <w:tc>
          <w:tcPr>
            <w:tcW w:w="6423" w:type="dxa"/>
          </w:tcPr>
          <w:p w14:paraId="7BDB200E" w14:textId="7F173E6E" w:rsidR="009B0E96" w:rsidRPr="000245EB" w:rsidDel="00096943" w:rsidRDefault="00EC36EE">
            <w:pPr>
              <w:spacing w:line="276" w:lineRule="auto"/>
              <w:rPr>
                <w:del w:id="5838" w:author="Tran Huan" w:date="2018-11-25T21:59:00Z"/>
                <w:rPrChange w:id="5839" w:author="Tran Huan" w:date="2018-11-25T16:08:00Z">
                  <w:rPr>
                    <w:del w:id="5840" w:author="Tran Huan" w:date="2018-11-25T21:59:00Z"/>
                    <w:lang w:val="en-US"/>
                  </w:rPr>
                </w:rPrChange>
              </w:rPr>
            </w:pPr>
            <w:del w:id="5841" w:author="Tran Huan" w:date="2018-11-25T21:59:00Z">
              <w:r w:rsidRPr="000245EB" w:rsidDel="00096943">
                <w:rPr>
                  <w:rPrChange w:id="5842" w:author="Tran Huan" w:date="2018-11-25T16:08:00Z">
                    <w:rPr>
                      <w:lang w:val="en-US"/>
                    </w:rPr>
                  </w:rPrChange>
                </w:rPr>
                <w:delText xml:space="preserve">Bước 1: </w:delText>
              </w:r>
              <w:r w:rsidR="00DF5931" w:rsidRPr="000245EB" w:rsidDel="00096943">
                <w:rPr>
                  <w:rPrChange w:id="5843" w:author="Tran Huan" w:date="2018-11-25T16:08:00Z">
                    <w:rPr>
                      <w:lang w:val="en-US"/>
                    </w:rPr>
                  </w:rPrChange>
                </w:rPr>
                <w:delText>Dựa trên vị trí người dùng ứng dụng sẽ trả về các chi nhánh gần người dùng nhất trong phạm vi mặc định trước.</w:delText>
              </w:r>
              <w:bookmarkStart w:id="5844" w:name="_Toc530605677"/>
              <w:bookmarkStart w:id="5845" w:name="_Toc530657383"/>
              <w:bookmarkStart w:id="5846" w:name="_Toc530658538"/>
              <w:bookmarkStart w:id="5847" w:name="_Toc530662262"/>
              <w:bookmarkStart w:id="5848" w:name="_Toc530662729"/>
              <w:bookmarkEnd w:id="5844"/>
              <w:bookmarkEnd w:id="5845"/>
              <w:bookmarkEnd w:id="5846"/>
              <w:bookmarkEnd w:id="5847"/>
              <w:bookmarkEnd w:id="5848"/>
            </w:del>
          </w:p>
          <w:p w14:paraId="19B90582" w14:textId="5325F091" w:rsidR="00DF5931" w:rsidRPr="000245EB" w:rsidDel="00096943" w:rsidRDefault="00DF5931">
            <w:pPr>
              <w:spacing w:line="276" w:lineRule="auto"/>
              <w:rPr>
                <w:del w:id="5849" w:author="Tran Huan" w:date="2018-11-25T21:59:00Z"/>
                <w:rPrChange w:id="5850" w:author="Tran Huan" w:date="2018-11-25T16:08:00Z">
                  <w:rPr>
                    <w:del w:id="5851" w:author="Tran Huan" w:date="2018-11-25T21:59:00Z"/>
                    <w:lang w:val="en-US"/>
                  </w:rPr>
                </w:rPrChange>
              </w:rPr>
            </w:pPr>
            <w:del w:id="5852" w:author="Tran Huan" w:date="2018-11-25T21:59:00Z">
              <w:r w:rsidRPr="000245EB" w:rsidDel="00096943">
                <w:rPr>
                  <w:rPrChange w:id="5853" w:author="Tran Huan" w:date="2018-11-25T16:08:00Z">
                    <w:rPr>
                      <w:lang w:val="en-US"/>
                    </w:rPr>
                  </w:rPrChange>
                </w:rPr>
                <w:delText>Bước 2: Kiểm tra các chi nhánh có hỗ trợ đầy đủ các dịch vụ người dùng yêu cầu hay không? Nếu có sẽ hiển thị lên màn hình.</w:delText>
              </w:r>
              <w:bookmarkStart w:id="5854" w:name="_Toc530605678"/>
              <w:bookmarkStart w:id="5855" w:name="_Toc530657384"/>
              <w:bookmarkStart w:id="5856" w:name="_Toc530658539"/>
              <w:bookmarkStart w:id="5857" w:name="_Toc530662263"/>
              <w:bookmarkStart w:id="5858" w:name="_Toc530662730"/>
              <w:bookmarkEnd w:id="5854"/>
              <w:bookmarkEnd w:id="5855"/>
              <w:bookmarkEnd w:id="5856"/>
              <w:bookmarkEnd w:id="5857"/>
              <w:bookmarkEnd w:id="5858"/>
            </w:del>
          </w:p>
          <w:p w14:paraId="3803D760" w14:textId="781F8FF7" w:rsidR="00DF5931" w:rsidRPr="000245EB" w:rsidDel="00096943" w:rsidRDefault="00DF5931">
            <w:pPr>
              <w:spacing w:line="276" w:lineRule="auto"/>
              <w:rPr>
                <w:del w:id="5859" w:author="Tran Huan" w:date="2018-11-25T21:59:00Z"/>
                <w:rPrChange w:id="5860" w:author="Tran Huan" w:date="2018-11-25T16:08:00Z">
                  <w:rPr>
                    <w:del w:id="5861" w:author="Tran Huan" w:date="2018-11-25T21:59:00Z"/>
                    <w:lang w:val="en-US"/>
                  </w:rPr>
                </w:rPrChange>
              </w:rPr>
            </w:pPr>
            <w:del w:id="5862" w:author="Tran Huan" w:date="2018-11-25T21:59:00Z">
              <w:r w:rsidRPr="000245EB" w:rsidDel="00096943">
                <w:rPr>
                  <w:rPrChange w:id="5863" w:author="Tran Huan" w:date="2018-11-25T16:08:00Z">
                    <w:rPr>
                      <w:lang w:val="en-US"/>
                    </w:rPr>
                  </w:rPrChange>
                </w:rPr>
                <w:delText>Bước 3: Sử dụng vị trí người dùng làm vị lấy và trả đồ cho khách hàng nếu người dùng không thay đổi.</w:delText>
              </w:r>
              <w:bookmarkStart w:id="5864" w:name="_Toc530605679"/>
              <w:bookmarkStart w:id="5865" w:name="_Toc530657385"/>
              <w:bookmarkStart w:id="5866" w:name="_Toc530658540"/>
              <w:bookmarkStart w:id="5867" w:name="_Toc530662264"/>
              <w:bookmarkStart w:id="5868" w:name="_Toc530662731"/>
              <w:bookmarkEnd w:id="5864"/>
              <w:bookmarkEnd w:id="5865"/>
              <w:bookmarkEnd w:id="5866"/>
              <w:bookmarkEnd w:id="5867"/>
              <w:bookmarkEnd w:id="5868"/>
            </w:del>
          </w:p>
        </w:tc>
        <w:bookmarkStart w:id="5869" w:name="_Toc530605680"/>
        <w:bookmarkStart w:id="5870" w:name="_Toc530657386"/>
        <w:bookmarkStart w:id="5871" w:name="_Toc530658541"/>
        <w:bookmarkStart w:id="5872" w:name="_Toc530662265"/>
        <w:bookmarkStart w:id="5873" w:name="_Toc530662732"/>
        <w:bookmarkEnd w:id="5869"/>
        <w:bookmarkEnd w:id="5870"/>
        <w:bookmarkEnd w:id="5871"/>
        <w:bookmarkEnd w:id="5872"/>
        <w:bookmarkEnd w:id="5873"/>
      </w:tr>
      <w:tr w:rsidR="009B0E96" w:rsidRPr="0041406B" w:rsidDel="00096943" w14:paraId="11BBAD5E" w14:textId="7D83084A" w:rsidTr="00D41CA7">
        <w:trPr>
          <w:del w:id="5874" w:author="Tran Huan" w:date="2018-11-25T21:59:00Z"/>
        </w:trPr>
        <w:tc>
          <w:tcPr>
            <w:tcW w:w="2354" w:type="dxa"/>
          </w:tcPr>
          <w:p w14:paraId="363895BC" w14:textId="4148CDBE" w:rsidR="009B0E96" w:rsidRPr="0041406B" w:rsidDel="00096943" w:rsidRDefault="009B0E96">
            <w:pPr>
              <w:spacing w:line="276" w:lineRule="auto"/>
              <w:rPr>
                <w:del w:id="5875" w:author="Tran Huan" w:date="2018-11-25T21:59:00Z"/>
                <w:b/>
              </w:rPr>
            </w:pPr>
            <w:del w:id="5876" w:author="Tran Huan" w:date="2018-11-25T21:59:00Z">
              <w:r w:rsidRPr="0041406B" w:rsidDel="00096943">
                <w:rPr>
                  <w:b/>
                </w:rPr>
                <w:delText>Kết quả</w:delText>
              </w:r>
              <w:bookmarkStart w:id="5877" w:name="_Toc530605681"/>
              <w:bookmarkStart w:id="5878" w:name="_Toc530657387"/>
              <w:bookmarkStart w:id="5879" w:name="_Toc530658542"/>
              <w:bookmarkStart w:id="5880" w:name="_Toc530662266"/>
              <w:bookmarkStart w:id="5881" w:name="_Toc530662733"/>
              <w:bookmarkEnd w:id="5877"/>
              <w:bookmarkEnd w:id="5878"/>
              <w:bookmarkEnd w:id="5879"/>
              <w:bookmarkEnd w:id="5880"/>
              <w:bookmarkEnd w:id="5881"/>
            </w:del>
          </w:p>
        </w:tc>
        <w:tc>
          <w:tcPr>
            <w:tcW w:w="6423" w:type="dxa"/>
          </w:tcPr>
          <w:p w14:paraId="33D51CB9" w14:textId="0B19F2C4" w:rsidR="009B0E96" w:rsidRPr="000245EB" w:rsidDel="00096943" w:rsidRDefault="00DF5931">
            <w:pPr>
              <w:spacing w:line="276" w:lineRule="auto"/>
              <w:rPr>
                <w:del w:id="5882" w:author="Tran Huan" w:date="2018-11-25T21:59:00Z"/>
                <w:rPrChange w:id="5883" w:author="Tran Huan" w:date="2018-11-25T16:08:00Z">
                  <w:rPr>
                    <w:del w:id="5884" w:author="Tran Huan" w:date="2018-11-25T21:59:00Z"/>
                    <w:lang w:val="en-US"/>
                  </w:rPr>
                </w:rPrChange>
              </w:rPr>
            </w:pPr>
            <w:del w:id="5885" w:author="Tran Huan" w:date="2018-11-25T21:59:00Z">
              <w:r w:rsidRPr="000245EB" w:rsidDel="00096943">
                <w:rPr>
                  <w:rPrChange w:id="5886" w:author="Tran Huan" w:date="2018-11-25T16:08:00Z">
                    <w:rPr>
                      <w:lang w:val="en-US"/>
                    </w:rPr>
                  </w:rPrChange>
                </w:rPr>
                <w:delText>Hiển thị tất cả các chi nhánh trong phạm vi cho trước mà có hỗ trợ đầy đủ các dịch vụ người dùng đã chọn lên màn hình.</w:delText>
              </w:r>
              <w:bookmarkStart w:id="5887" w:name="_Toc530605682"/>
              <w:bookmarkStart w:id="5888" w:name="_Toc530657388"/>
              <w:bookmarkStart w:id="5889" w:name="_Toc530658543"/>
              <w:bookmarkStart w:id="5890" w:name="_Toc530662267"/>
              <w:bookmarkStart w:id="5891" w:name="_Toc530662734"/>
              <w:bookmarkEnd w:id="5887"/>
              <w:bookmarkEnd w:id="5888"/>
              <w:bookmarkEnd w:id="5889"/>
              <w:bookmarkEnd w:id="5890"/>
              <w:bookmarkEnd w:id="5891"/>
            </w:del>
          </w:p>
        </w:tc>
        <w:bookmarkStart w:id="5892" w:name="_Toc530605683"/>
        <w:bookmarkStart w:id="5893" w:name="_Toc530657389"/>
        <w:bookmarkStart w:id="5894" w:name="_Toc530658544"/>
        <w:bookmarkStart w:id="5895" w:name="_Toc530662268"/>
        <w:bookmarkStart w:id="5896" w:name="_Toc530662735"/>
        <w:bookmarkEnd w:id="5892"/>
        <w:bookmarkEnd w:id="5893"/>
        <w:bookmarkEnd w:id="5894"/>
        <w:bookmarkEnd w:id="5895"/>
        <w:bookmarkEnd w:id="5896"/>
      </w:tr>
      <w:tr w:rsidR="009B0E96" w:rsidRPr="0041406B" w:rsidDel="00096943" w14:paraId="58A366FB" w14:textId="4AB961CF" w:rsidTr="00D41CA7">
        <w:trPr>
          <w:del w:id="5897" w:author="Tran Huan" w:date="2018-11-25T21:59:00Z"/>
        </w:trPr>
        <w:tc>
          <w:tcPr>
            <w:tcW w:w="2354" w:type="dxa"/>
          </w:tcPr>
          <w:p w14:paraId="67F69F8D" w14:textId="26E1FCD7" w:rsidR="009B0E96" w:rsidRPr="0041406B" w:rsidDel="00096943" w:rsidRDefault="009B0E96">
            <w:pPr>
              <w:spacing w:line="276" w:lineRule="auto"/>
              <w:rPr>
                <w:del w:id="5898" w:author="Tran Huan" w:date="2018-11-25T21:59:00Z"/>
                <w:b/>
              </w:rPr>
            </w:pPr>
            <w:del w:id="5899" w:author="Tran Huan" w:date="2018-11-25T21:59:00Z">
              <w:r w:rsidRPr="0041406B" w:rsidDel="00096943">
                <w:rPr>
                  <w:b/>
                </w:rPr>
                <w:delText>Ghi chú</w:delText>
              </w:r>
              <w:bookmarkStart w:id="5900" w:name="_Toc530605684"/>
              <w:bookmarkStart w:id="5901" w:name="_Toc530657390"/>
              <w:bookmarkStart w:id="5902" w:name="_Toc530658545"/>
              <w:bookmarkStart w:id="5903" w:name="_Toc530662269"/>
              <w:bookmarkStart w:id="5904" w:name="_Toc530662736"/>
              <w:bookmarkEnd w:id="5900"/>
              <w:bookmarkEnd w:id="5901"/>
              <w:bookmarkEnd w:id="5902"/>
              <w:bookmarkEnd w:id="5903"/>
              <w:bookmarkEnd w:id="5904"/>
            </w:del>
          </w:p>
        </w:tc>
        <w:tc>
          <w:tcPr>
            <w:tcW w:w="6423" w:type="dxa"/>
          </w:tcPr>
          <w:p w14:paraId="6C6E4CFE" w14:textId="0EBEC37F" w:rsidR="009B0E96" w:rsidRPr="000245EB" w:rsidDel="00096943" w:rsidRDefault="00EC36EE">
            <w:pPr>
              <w:keepNext/>
              <w:spacing w:line="276" w:lineRule="auto"/>
              <w:rPr>
                <w:del w:id="5905" w:author="Tran Huan" w:date="2018-11-25T21:59:00Z"/>
                <w:rPrChange w:id="5906" w:author="Tran Huan" w:date="2018-11-25T16:08:00Z">
                  <w:rPr>
                    <w:del w:id="5907" w:author="Tran Huan" w:date="2018-11-25T21:59:00Z"/>
                    <w:lang w:val="en-US"/>
                  </w:rPr>
                </w:rPrChange>
              </w:rPr>
            </w:pPr>
            <w:del w:id="5908" w:author="Tran Huan" w:date="2018-11-25T21:59:00Z">
              <w:r w:rsidRPr="000245EB" w:rsidDel="00096943">
                <w:rPr>
                  <w:rPrChange w:id="5909" w:author="Tran Huan" w:date="2018-11-25T16:08:00Z">
                    <w:rPr>
                      <w:lang w:val="en-US"/>
                    </w:rPr>
                  </w:rPrChange>
                </w:rPr>
                <w:delText>Yêu cầu người dùng phải bật GPS và cho phép truy cập vị trí người dùng.</w:delText>
              </w:r>
              <w:bookmarkStart w:id="5910" w:name="_Toc530605685"/>
              <w:bookmarkStart w:id="5911" w:name="_Toc530657391"/>
              <w:bookmarkStart w:id="5912" w:name="_Toc530658546"/>
              <w:bookmarkStart w:id="5913" w:name="_Toc530662270"/>
              <w:bookmarkStart w:id="5914" w:name="_Toc530662737"/>
              <w:bookmarkEnd w:id="5910"/>
              <w:bookmarkEnd w:id="5911"/>
              <w:bookmarkEnd w:id="5912"/>
              <w:bookmarkEnd w:id="5913"/>
              <w:bookmarkEnd w:id="5914"/>
            </w:del>
          </w:p>
          <w:p w14:paraId="7B53CB19" w14:textId="276437B2" w:rsidR="00DF5931" w:rsidRPr="000245EB" w:rsidDel="00096943" w:rsidRDefault="00DF5931">
            <w:pPr>
              <w:keepNext/>
              <w:spacing w:line="276" w:lineRule="auto"/>
              <w:rPr>
                <w:del w:id="5915" w:author="Tran Huan" w:date="2018-11-25T21:59:00Z"/>
                <w:rPrChange w:id="5916" w:author="Tran Huan" w:date="2018-11-25T16:08:00Z">
                  <w:rPr>
                    <w:del w:id="5917" w:author="Tran Huan" w:date="2018-11-25T21:59:00Z"/>
                    <w:lang w:val="en-US"/>
                  </w:rPr>
                </w:rPrChange>
              </w:rPr>
            </w:pPr>
            <w:del w:id="5918" w:author="Tran Huan" w:date="2018-11-25T21:59:00Z">
              <w:r w:rsidRPr="000245EB" w:rsidDel="00096943">
                <w:rPr>
                  <w:rPrChange w:id="5919" w:author="Tran Huan" w:date="2018-11-25T16:08:00Z">
                    <w:rPr>
                      <w:lang w:val="en-US"/>
                    </w:rPr>
                  </w:rPrChange>
                </w:rPr>
                <w:delText>Khi có vị trí người dùng, hiển thị vị trí người dùng ở trung tâm màn hình.</w:delText>
              </w:r>
              <w:bookmarkStart w:id="5920" w:name="_Toc530605686"/>
              <w:bookmarkStart w:id="5921" w:name="_Toc530657392"/>
              <w:bookmarkStart w:id="5922" w:name="_Toc530658547"/>
              <w:bookmarkStart w:id="5923" w:name="_Toc530662271"/>
              <w:bookmarkStart w:id="5924" w:name="_Toc530662738"/>
              <w:bookmarkEnd w:id="5920"/>
              <w:bookmarkEnd w:id="5921"/>
              <w:bookmarkEnd w:id="5922"/>
              <w:bookmarkEnd w:id="5923"/>
              <w:bookmarkEnd w:id="5924"/>
            </w:del>
          </w:p>
        </w:tc>
        <w:bookmarkStart w:id="5925" w:name="_Toc530605687"/>
        <w:bookmarkStart w:id="5926" w:name="_Toc530657393"/>
        <w:bookmarkStart w:id="5927" w:name="_Toc530658548"/>
        <w:bookmarkStart w:id="5928" w:name="_Toc530662272"/>
        <w:bookmarkStart w:id="5929" w:name="_Toc530662739"/>
        <w:bookmarkEnd w:id="5925"/>
        <w:bookmarkEnd w:id="5926"/>
        <w:bookmarkEnd w:id="5927"/>
        <w:bookmarkEnd w:id="5928"/>
        <w:bookmarkEnd w:id="5929"/>
      </w:tr>
    </w:tbl>
    <w:p w14:paraId="08653020" w14:textId="05A79F88" w:rsidR="00730F28" w:rsidRPr="0041406B" w:rsidDel="00096943" w:rsidRDefault="00730F28">
      <w:pPr>
        <w:pStyle w:val="Heading4"/>
        <w:spacing w:line="276" w:lineRule="auto"/>
        <w:rPr>
          <w:del w:id="5930" w:author="Tran Huan" w:date="2018-11-25T21:59:00Z"/>
        </w:rPr>
        <w:pPrChange w:id="5931" w:author="phuong vu" w:date="2018-11-23T13:48:00Z">
          <w:pPr>
            <w:pStyle w:val="Heading4"/>
          </w:pPr>
        </w:pPrChange>
      </w:pPr>
      <w:del w:id="5932" w:author="Tran Huan" w:date="2018-11-25T21:59:00Z">
        <w:r w:rsidRPr="0041406B" w:rsidDel="00096943">
          <w:rPr>
            <w:b w:val="0"/>
            <w:iCs w:val="0"/>
          </w:rPr>
          <w:delText>Tìm kiếm và lọc quần áo theo loại có sẵn</w:delText>
        </w:r>
        <w:bookmarkStart w:id="5933" w:name="_Toc530658549"/>
        <w:bookmarkStart w:id="5934" w:name="_Toc530662273"/>
        <w:bookmarkStart w:id="5935" w:name="_Toc530662740"/>
        <w:bookmarkEnd w:id="5933"/>
        <w:bookmarkEnd w:id="5934"/>
        <w:bookmarkEnd w:id="5935"/>
      </w:del>
    </w:p>
    <w:tbl>
      <w:tblPr>
        <w:tblStyle w:val="TableGrid"/>
        <w:tblW w:w="0" w:type="auto"/>
        <w:tblLook w:val="04A0" w:firstRow="1" w:lastRow="0" w:firstColumn="1" w:lastColumn="0" w:noHBand="0" w:noVBand="1"/>
      </w:tblPr>
      <w:tblGrid>
        <w:gridCol w:w="2354"/>
        <w:gridCol w:w="6423"/>
      </w:tblGrid>
      <w:tr w:rsidR="009B0E96" w:rsidRPr="0041406B" w:rsidDel="00096943" w14:paraId="12D443F6" w14:textId="79CAC8C3" w:rsidTr="00225404">
        <w:trPr>
          <w:del w:id="5936" w:author="Tran Huan" w:date="2018-11-25T21:59:00Z"/>
        </w:trPr>
        <w:tc>
          <w:tcPr>
            <w:tcW w:w="2425" w:type="dxa"/>
          </w:tcPr>
          <w:p w14:paraId="057ECCCE" w14:textId="37B226B4" w:rsidR="009B0E96" w:rsidRPr="0041406B" w:rsidDel="00096943" w:rsidRDefault="009B0E96">
            <w:pPr>
              <w:spacing w:line="276" w:lineRule="auto"/>
              <w:rPr>
                <w:del w:id="5937" w:author="Tran Huan" w:date="2018-11-25T21:59:00Z"/>
                <w:b/>
              </w:rPr>
            </w:pPr>
            <w:del w:id="5938" w:author="Tran Huan" w:date="2018-11-25T21:59:00Z">
              <w:r w:rsidRPr="0041406B" w:rsidDel="00096943">
                <w:rPr>
                  <w:b/>
                </w:rPr>
                <w:delText>Mã yêu cầu</w:delText>
              </w:r>
              <w:bookmarkStart w:id="5939" w:name="_Toc530658550"/>
              <w:bookmarkStart w:id="5940" w:name="_Toc530662274"/>
              <w:bookmarkStart w:id="5941" w:name="_Toc530662741"/>
              <w:bookmarkEnd w:id="5939"/>
              <w:bookmarkEnd w:id="5940"/>
              <w:bookmarkEnd w:id="5941"/>
            </w:del>
          </w:p>
        </w:tc>
        <w:tc>
          <w:tcPr>
            <w:tcW w:w="6686" w:type="dxa"/>
          </w:tcPr>
          <w:p w14:paraId="6C83AEC2" w14:textId="48838D26" w:rsidR="009B0E96" w:rsidRPr="000245EB" w:rsidDel="00096943" w:rsidRDefault="009B0E96">
            <w:pPr>
              <w:spacing w:line="276" w:lineRule="auto"/>
              <w:rPr>
                <w:del w:id="5942" w:author="Tran Huan" w:date="2018-11-25T21:59:00Z"/>
                <w:rPrChange w:id="5943" w:author="Tran Huan" w:date="2018-11-25T16:08:00Z">
                  <w:rPr>
                    <w:del w:id="5944" w:author="Tran Huan" w:date="2018-11-25T21:59:00Z"/>
                    <w:lang w:val="en-US"/>
                  </w:rPr>
                </w:rPrChange>
              </w:rPr>
            </w:pPr>
            <w:del w:id="5945" w:author="Tran Huan" w:date="2018-11-25T21:59:00Z">
              <w:r w:rsidRPr="000245EB" w:rsidDel="00096943">
                <w:rPr>
                  <w:rPrChange w:id="5946" w:author="Tran Huan" w:date="2018-11-25T16:08:00Z">
                    <w:rPr>
                      <w:lang w:val="en-US"/>
                    </w:rPr>
                  </w:rPrChange>
                </w:rPr>
                <w:delText>GU_06</w:delText>
              </w:r>
              <w:bookmarkStart w:id="5947" w:name="_Toc530658551"/>
              <w:bookmarkStart w:id="5948" w:name="_Toc530662275"/>
              <w:bookmarkStart w:id="5949" w:name="_Toc530662742"/>
              <w:bookmarkEnd w:id="5947"/>
              <w:bookmarkEnd w:id="5948"/>
              <w:bookmarkEnd w:id="5949"/>
            </w:del>
          </w:p>
        </w:tc>
        <w:bookmarkStart w:id="5950" w:name="_Toc530658552"/>
        <w:bookmarkStart w:id="5951" w:name="_Toc530662276"/>
        <w:bookmarkStart w:id="5952" w:name="_Toc530662743"/>
        <w:bookmarkEnd w:id="5950"/>
        <w:bookmarkEnd w:id="5951"/>
        <w:bookmarkEnd w:id="5952"/>
      </w:tr>
      <w:tr w:rsidR="009B0E96" w:rsidRPr="0041406B" w:rsidDel="00096943" w14:paraId="4CBCDA60" w14:textId="6239354F" w:rsidTr="00225404">
        <w:trPr>
          <w:del w:id="5953" w:author="Tran Huan" w:date="2018-11-25T21:59:00Z"/>
        </w:trPr>
        <w:tc>
          <w:tcPr>
            <w:tcW w:w="2425" w:type="dxa"/>
          </w:tcPr>
          <w:p w14:paraId="743FF507" w14:textId="262B15EC" w:rsidR="009B0E96" w:rsidRPr="0041406B" w:rsidDel="00096943" w:rsidRDefault="009B0E96">
            <w:pPr>
              <w:spacing w:line="276" w:lineRule="auto"/>
              <w:rPr>
                <w:del w:id="5954" w:author="Tran Huan" w:date="2018-11-25T21:59:00Z"/>
                <w:b/>
              </w:rPr>
            </w:pPr>
            <w:del w:id="5955" w:author="Tran Huan" w:date="2018-11-25T21:59:00Z">
              <w:r w:rsidRPr="0041406B" w:rsidDel="00096943">
                <w:rPr>
                  <w:b/>
                </w:rPr>
                <w:delText>Tên chức năng</w:delText>
              </w:r>
              <w:bookmarkStart w:id="5956" w:name="_Toc530658553"/>
              <w:bookmarkStart w:id="5957" w:name="_Toc530662277"/>
              <w:bookmarkStart w:id="5958" w:name="_Toc530662744"/>
              <w:bookmarkEnd w:id="5956"/>
              <w:bookmarkEnd w:id="5957"/>
              <w:bookmarkEnd w:id="5958"/>
            </w:del>
          </w:p>
        </w:tc>
        <w:tc>
          <w:tcPr>
            <w:tcW w:w="6686" w:type="dxa"/>
          </w:tcPr>
          <w:p w14:paraId="54A80461" w14:textId="6A372FFF" w:rsidR="009B0E96" w:rsidRPr="000245EB" w:rsidDel="00096943" w:rsidRDefault="009B0E96">
            <w:pPr>
              <w:spacing w:line="276" w:lineRule="auto"/>
              <w:rPr>
                <w:del w:id="5959" w:author="Tran Huan" w:date="2018-11-25T21:59:00Z"/>
                <w:rPrChange w:id="5960" w:author="Tran Huan" w:date="2018-11-25T16:08:00Z">
                  <w:rPr>
                    <w:del w:id="5961" w:author="Tran Huan" w:date="2018-11-25T21:59:00Z"/>
                    <w:lang w:val="en-US"/>
                  </w:rPr>
                </w:rPrChange>
              </w:rPr>
            </w:pPr>
            <w:del w:id="5962" w:author="Tran Huan" w:date="2018-11-25T21:59:00Z">
              <w:r w:rsidRPr="0041406B" w:rsidDel="00096943">
                <w:delText>Tìm kiếm và lọc quần áo theo loại có sẵn</w:delText>
              </w:r>
              <w:bookmarkStart w:id="5963" w:name="_Toc530658554"/>
              <w:bookmarkStart w:id="5964" w:name="_Toc530662278"/>
              <w:bookmarkStart w:id="5965" w:name="_Toc530662745"/>
              <w:bookmarkEnd w:id="5963"/>
              <w:bookmarkEnd w:id="5964"/>
              <w:bookmarkEnd w:id="5965"/>
            </w:del>
          </w:p>
        </w:tc>
        <w:bookmarkStart w:id="5966" w:name="_Toc530658555"/>
        <w:bookmarkStart w:id="5967" w:name="_Toc530662279"/>
        <w:bookmarkStart w:id="5968" w:name="_Toc530662746"/>
        <w:bookmarkEnd w:id="5966"/>
        <w:bookmarkEnd w:id="5967"/>
        <w:bookmarkEnd w:id="5968"/>
      </w:tr>
      <w:tr w:rsidR="009B0E96" w:rsidRPr="0041406B" w:rsidDel="00096943" w14:paraId="247ED7EA" w14:textId="750D3BA5" w:rsidTr="00225404">
        <w:trPr>
          <w:del w:id="5969" w:author="Tran Huan" w:date="2018-11-25T21:59:00Z"/>
        </w:trPr>
        <w:tc>
          <w:tcPr>
            <w:tcW w:w="2425" w:type="dxa"/>
          </w:tcPr>
          <w:p w14:paraId="04126640" w14:textId="39CC07C3" w:rsidR="009B0E96" w:rsidRPr="0041406B" w:rsidDel="00096943" w:rsidRDefault="009B0E96">
            <w:pPr>
              <w:spacing w:line="276" w:lineRule="auto"/>
              <w:rPr>
                <w:del w:id="5970" w:author="Tran Huan" w:date="2018-11-25T21:59:00Z"/>
                <w:b/>
              </w:rPr>
            </w:pPr>
            <w:del w:id="5971" w:author="Tran Huan" w:date="2018-11-25T21:59:00Z">
              <w:r w:rsidRPr="0041406B" w:rsidDel="00096943">
                <w:rPr>
                  <w:b/>
                </w:rPr>
                <w:delText>Đối tượng sử dụng</w:delText>
              </w:r>
              <w:bookmarkStart w:id="5972" w:name="_Toc530658556"/>
              <w:bookmarkStart w:id="5973" w:name="_Toc530662280"/>
              <w:bookmarkStart w:id="5974" w:name="_Toc530662747"/>
              <w:bookmarkEnd w:id="5972"/>
              <w:bookmarkEnd w:id="5973"/>
              <w:bookmarkEnd w:id="5974"/>
            </w:del>
          </w:p>
        </w:tc>
        <w:tc>
          <w:tcPr>
            <w:tcW w:w="6686" w:type="dxa"/>
          </w:tcPr>
          <w:p w14:paraId="50E962C4" w14:textId="6352A83E" w:rsidR="009B0E96" w:rsidRPr="000245EB" w:rsidDel="00096943" w:rsidRDefault="009B0E96">
            <w:pPr>
              <w:spacing w:line="276" w:lineRule="auto"/>
              <w:rPr>
                <w:del w:id="5975" w:author="Tran Huan" w:date="2018-11-25T21:59:00Z"/>
                <w:rPrChange w:id="5976" w:author="Tran Huan" w:date="2018-11-25T16:08:00Z">
                  <w:rPr>
                    <w:del w:id="5977" w:author="Tran Huan" w:date="2018-11-25T21:59:00Z"/>
                    <w:lang w:val="en-US"/>
                  </w:rPr>
                </w:rPrChange>
              </w:rPr>
            </w:pPr>
            <w:del w:id="5978" w:author="Tran Huan" w:date="2018-11-25T21:59:00Z">
              <w:r w:rsidRPr="000245EB" w:rsidDel="00096943">
                <w:rPr>
                  <w:rPrChange w:id="5979" w:author="Tran Huan" w:date="2018-11-25T16:08:00Z">
                    <w:rPr>
                      <w:lang w:val="en-US"/>
                    </w:rPr>
                  </w:rPrChange>
                </w:rPr>
                <w:delText>Khách hàng</w:delText>
              </w:r>
              <w:bookmarkStart w:id="5980" w:name="_Toc530658557"/>
              <w:bookmarkStart w:id="5981" w:name="_Toc530662281"/>
              <w:bookmarkStart w:id="5982" w:name="_Toc530662748"/>
              <w:bookmarkEnd w:id="5980"/>
              <w:bookmarkEnd w:id="5981"/>
              <w:bookmarkEnd w:id="5982"/>
            </w:del>
          </w:p>
        </w:tc>
        <w:bookmarkStart w:id="5983" w:name="_Toc530658558"/>
        <w:bookmarkStart w:id="5984" w:name="_Toc530662282"/>
        <w:bookmarkStart w:id="5985" w:name="_Toc530662749"/>
        <w:bookmarkEnd w:id="5983"/>
        <w:bookmarkEnd w:id="5984"/>
        <w:bookmarkEnd w:id="5985"/>
      </w:tr>
      <w:tr w:rsidR="009B0E96" w:rsidRPr="0041406B" w:rsidDel="00096943" w14:paraId="6DF94FFE" w14:textId="43A69835" w:rsidTr="00225404">
        <w:trPr>
          <w:del w:id="5986" w:author="Tran Huan" w:date="2018-11-25T21:59:00Z"/>
        </w:trPr>
        <w:tc>
          <w:tcPr>
            <w:tcW w:w="2425" w:type="dxa"/>
          </w:tcPr>
          <w:p w14:paraId="312DF643" w14:textId="67C6400D" w:rsidR="009B0E96" w:rsidRPr="0041406B" w:rsidDel="00096943" w:rsidRDefault="009B0E96">
            <w:pPr>
              <w:spacing w:line="276" w:lineRule="auto"/>
              <w:rPr>
                <w:del w:id="5987" w:author="Tran Huan" w:date="2018-11-25T21:59:00Z"/>
                <w:b/>
              </w:rPr>
            </w:pPr>
            <w:del w:id="5988" w:author="Tran Huan" w:date="2018-11-25T21:59:00Z">
              <w:r w:rsidRPr="0041406B" w:rsidDel="00096943">
                <w:rPr>
                  <w:b/>
                </w:rPr>
                <w:delText>Tiền điều kiện</w:delText>
              </w:r>
              <w:bookmarkStart w:id="5989" w:name="_Toc530658559"/>
              <w:bookmarkStart w:id="5990" w:name="_Toc530662283"/>
              <w:bookmarkStart w:id="5991" w:name="_Toc530662750"/>
              <w:bookmarkEnd w:id="5989"/>
              <w:bookmarkEnd w:id="5990"/>
              <w:bookmarkEnd w:id="5991"/>
            </w:del>
          </w:p>
        </w:tc>
        <w:tc>
          <w:tcPr>
            <w:tcW w:w="6686" w:type="dxa"/>
          </w:tcPr>
          <w:p w14:paraId="4B4D4267" w14:textId="4CED38BD" w:rsidR="009B0E96" w:rsidRPr="000245EB" w:rsidDel="00096943" w:rsidRDefault="009B0E96">
            <w:pPr>
              <w:spacing w:line="276" w:lineRule="auto"/>
              <w:rPr>
                <w:del w:id="5992" w:author="Tran Huan" w:date="2018-11-25T21:59:00Z"/>
                <w:rPrChange w:id="5993" w:author="Tran Huan" w:date="2018-11-25T16:08:00Z">
                  <w:rPr>
                    <w:del w:id="5994" w:author="Tran Huan" w:date="2018-11-25T21:59:00Z"/>
                    <w:lang w:val="en-US"/>
                  </w:rPr>
                </w:rPrChange>
              </w:rPr>
            </w:pPr>
            <w:del w:id="5995" w:author="Tran Huan" w:date="2018-11-25T21:59:00Z">
              <w:r w:rsidRPr="000245EB" w:rsidDel="00096943">
                <w:rPr>
                  <w:rPrChange w:id="5996" w:author="Tran Huan" w:date="2018-11-25T16:08:00Z">
                    <w:rPr>
                      <w:lang w:val="en-US"/>
                    </w:rPr>
                  </w:rPrChange>
                </w:rPr>
                <w:delText>Truy cập được ứng dụng điện thoại và đăng nhập thành công vào hệ thống</w:delText>
              </w:r>
              <w:r w:rsidR="007D4551" w:rsidRPr="000245EB" w:rsidDel="00096943">
                <w:rPr>
                  <w:rPrChange w:id="5997" w:author="Tran Huan" w:date="2018-11-25T16:08:00Z">
                    <w:rPr>
                      <w:lang w:val="en-US"/>
                    </w:rPr>
                  </w:rPrChange>
                </w:rPr>
                <w:delText>. Đang ở bước chọn quần áo thêm vào giỏ.</w:delText>
              </w:r>
              <w:bookmarkStart w:id="5998" w:name="_Toc530658560"/>
              <w:bookmarkStart w:id="5999" w:name="_Toc530662284"/>
              <w:bookmarkStart w:id="6000" w:name="_Toc530662751"/>
              <w:bookmarkEnd w:id="5998"/>
              <w:bookmarkEnd w:id="5999"/>
              <w:bookmarkEnd w:id="6000"/>
            </w:del>
          </w:p>
        </w:tc>
        <w:bookmarkStart w:id="6001" w:name="_Toc530658561"/>
        <w:bookmarkStart w:id="6002" w:name="_Toc530662285"/>
        <w:bookmarkStart w:id="6003" w:name="_Toc530662752"/>
        <w:bookmarkEnd w:id="6001"/>
        <w:bookmarkEnd w:id="6002"/>
        <w:bookmarkEnd w:id="6003"/>
      </w:tr>
      <w:tr w:rsidR="009B0E96" w:rsidRPr="0041406B" w:rsidDel="00096943" w14:paraId="47481F47" w14:textId="6E4E8BE0" w:rsidTr="00225404">
        <w:trPr>
          <w:del w:id="6004" w:author="Tran Huan" w:date="2018-11-25T21:59:00Z"/>
        </w:trPr>
        <w:tc>
          <w:tcPr>
            <w:tcW w:w="2425" w:type="dxa"/>
          </w:tcPr>
          <w:p w14:paraId="107EB6AB" w14:textId="40ED80B3" w:rsidR="009B0E96" w:rsidRPr="0041406B" w:rsidDel="00096943" w:rsidRDefault="009B0E96">
            <w:pPr>
              <w:spacing w:line="276" w:lineRule="auto"/>
              <w:rPr>
                <w:del w:id="6005" w:author="Tran Huan" w:date="2018-11-25T21:59:00Z"/>
                <w:b/>
              </w:rPr>
            </w:pPr>
            <w:del w:id="6006" w:author="Tran Huan" w:date="2018-11-25T21:59:00Z">
              <w:r w:rsidRPr="0041406B" w:rsidDel="00096943">
                <w:rPr>
                  <w:b/>
                </w:rPr>
                <w:delText>Cách xử lí</w:delText>
              </w:r>
              <w:bookmarkStart w:id="6007" w:name="_Toc530658562"/>
              <w:bookmarkStart w:id="6008" w:name="_Toc530662286"/>
              <w:bookmarkStart w:id="6009" w:name="_Toc530662753"/>
              <w:bookmarkEnd w:id="6007"/>
              <w:bookmarkEnd w:id="6008"/>
              <w:bookmarkEnd w:id="6009"/>
            </w:del>
          </w:p>
        </w:tc>
        <w:tc>
          <w:tcPr>
            <w:tcW w:w="6686" w:type="dxa"/>
          </w:tcPr>
          <w:p w14:paraId="7CEA31D5" w14:textId="0EBF04E1" w:rsidR="007D4551" w:rsidRPr="000245EB" w:rsidDel="00096943" w:rsidRDefault="007D4551">
            <w:pPr>
              <w:spacing w:line="276" w:lineRule="auto"/>
              <w:rPr>
                <w:del w:id="6010" w:author="Tran Huan" w:date="2018-11-25T21:59:00Z"/>
                <w:rPrChange w:id="6011" w:author="Tran Huan" w:date="2018-11-25T16:08:00Z">
                  <w:rPr>
                    <w:del w:id="6012" w:author="Tran Huan" w:date="2018-11-25T21:59:00Z"/>
                    <w:lang w:val="en-US"/>
                  </w:rPr>
                </w:rPrChange>
              </w:rPr>
            </w:pPr>
            <w:del w:id="6013" w:author="Tran Huan" w:date="2018-11-25T21:59:00Z">
              <w:r w:rsidRPr="000245EB" w:rsidDel="00096943">
                <w:rPr>
                  <w:rPrChange w:id="6014" w:author="Tran Huan" w:date="2018-11-25T16:08:00Z">
                    <w:rPr>
                      <w:lang w:val="en-US"/>
                    </w:rPr>
                  </w:rPrChange>
                </w:rPr>
                <w:delText>Bước 1: Người dùng nhấn vào</w:delText>
              </w:r>
              <w:r w:rsidRPr="000245EB" w:rsidDel="00096943">
                <w:rPr>
                  <w:i/>
                  <w:rPrChange w:id="6015" w:author="Tran Huan" w:date="2018-11-25T16:08:00Z">
                    <w:rPr>
                      <w:i/>
                      <w:lang w:val="en-US"/>
                    </w:rPr>
                  </w:rPrChange>
                </w:rPr>
                <w:delText xml:space="preserve"> “loại quần áo”. </w:delText>
              </w:r>
              <w:r w:rsidRPr="000245EB" w:rsidDel="00096943">
                <w:rPr>
                  <w:rPrChange w:id="6016" w:author="Tran Huan" w:date="2018-11-25T16:08:00Z">
                    <w:rPr>
                      <w:lang w:val="en-US"/>
                    </w:rPr>
                  </w:rPrChange>
                </w:rPr>
                <w:delText>Và chọn một loại quần áo muốn lọc. Hoặc nhấn vào biểu tượng tìm kiếm và nhập tên quần áo tìm kiếm.</w:delText>
              </w:r>
              <w:bookmarkStart w:id="6017" w:name="_Toc530658563"/>
              <w:bookmarkStart w:id="6018" w:name="_Toc530662287"/>
              <w:bookmarkStart w:id="6019" w:name="_Toc530662754"/>
              <w:bookmarkEnd w:id="6017"/>
              <w:bookmarkEnd w:id="6018"/>
              <w:bookmarkEnd w:id="6019"/>
            </w:del>
          </w:p>
          <w:p w14:paraId="52F2CA4F" w14:textId="206F70FE" w:rsidR="007D4551" w:rsidRPr="000245EB" w:rsidDel="00096943" w:rsidRDefault="007D4551">
            <w:pPr>
              <w:spacing w:line="276" w:lineRule="auto"/>
              <w:rPr>
                <w:del w:id="6020" w:author="Tran Huan" w:date="2018-11-25T21:59:00Z"/>
                <w:rPrChange w:id="6021" w:author="Tran Huan" w:date="2018-11-25T16:08:00Z">
                  <w:rPr>
                    <w:del w:id="6022" w:author="Tran Huan" w:date="2018-11-25T21:59:00Z"/>
                    <w:lang w:val="en-US"/>
                  </w:rPr>
                </w:rPrChange>
              </w:rPr>
            </w:pPr>
            <w:del w:id="6023" w:author="Tran Huan" w:date="2018-11-25T21:59:00Z">
              <w:r w:rsidRPr="000245EB" w:rsidDel="00096943">
                <w:rPr>
                  <w:rPrChange w:id="6024" w:author="Tran Huan" w:date="2018-11-25T16:08:00Z">
                    <w:rPr>
                      <w:lang w:val="en-US"/>
                    </w:rPr>
                  </w:rPrChange>
                </w:rPr>
                <w:delText>Bước 2: Ứng dụng dựa trên thông tin người dùng chọn hoặc nhập vào để lọc các quần áo và hiển thị lại cho người dùng chọn.</w:delText>
              </w:r>
              <w:bookmarkStart w:id="6025" w:name="_Toc530658564"/>
              <w:bookmarkStart w:id="6026" w:name="_Toc530662288"/>
              <w:bookmarkStart w:id="6027" w:name="_Toc530662755"/>
              <w:bookmarkEnd w:id="6025"/>
              <w:bookmarkEnd w:id="6026"/>
              <w:bookmarkEnd w:id="6027"/>
            </w:del>
          </w:p>
        </w:tc>
        <w:bookmarkStart w:id="6028" w:name="_Toc530658565"/>
        <w:bookmarkStart w:id="6029" w:name="_Toc530662289"/>
        <w:bookmarkStart w:id="6030" w:name="_Toc530662756"/>
        <w:bookmarkEnd w:id="6028"/>
        <w:bookmarkEnd w:id="6029"/>
        <w:bookmarkEnd w:id="6030"/>
      </w:tr>
      <w:tr w:rsidR="009B0E96" w:rsidRPr="0041406B" w:rsidDel="00096943" w14:paraId="1641878C" w14:textId="0B676479" w:rsidTr="00225404">
        <w:trPr>
          <w:del w:id="6031" w:author="Tran Huan" w:date="2018-11-25T21:59:00Z"/>
        </w:trPr>
        <w:tc>
          <w:tcPr>
            <w:tcW w:w="2425" w:type="dxa"/>
          </w:tcPr>
          <w:p w14:paraId="34E4B3D2" w14:textId="161E45A2" w:rsidR="009B0E96" w:rsidRPr="0041406B" w:rsidDel="00096943" w:rsidRDefault="009B0E96">
            <w:pPr>
              <w:spacing w:line="276" w:lineRule="auto"/>
              <w:rPr>
                <w:del w:id="6032" w:author="Tran Huan" w:date="2018-11-25T21:59:00Z"/>
                <w:b/>
              </w:rPr>
            </w:pPr>
            <w:del w:id="6033" w:author="Tran Huan" w:date="2018-11-25T21:59:00Z">
              <w:r w:rsidRPr="0041406B" w:rsidDel="00096943">
                <w:rPr>
                  <w:b/>
                </w:rPr>
                <w:delText>Kết quả</w:delText>
              </w:r>
              <w:bookmarkStart w:id="6034" w:name="_Toc530658566"/>
              <w:bookmarkStart w:id="6035" w:name="_Toc530662290"/>
              <w:bookmarkStart w:id="6036" w:name="_Toc530662757"/>
              <w:bookmarkEnd w:id="6034"/>
              <w:bookmarkEnd w:id="6035"/>
              <w:bookmarkEnd w:id="6036"/>
            </w:del>
          </w:p>
        </w:tc>
        <w:tc>
          <w:tcPr>
            <w:tcW w:w="6686" w:type="dxa"/>
          </w:tcPr>
          <w:p w14:paraId="140D58A9" w14:textId="34B2010B" w:rsidR="009B0E96" w:rsidRPr="000245EB" w:rsidDel="00096943" w:rsidRDefault="007D4551">
            <w:pPr>
              <w:spacing w:line="276" w:lineRule="auto"/>
              <w:rPr>
                <w:del w:id="6037" w:author="Tran Huan" w:date="2018-11-25T21:59:00Z"/>
                <w:rPrChange w:id="6038" w:author="Tran Huan" w:date="2018-11-25T16:08:00Z">
                  <w:rPr>
                    <w:del w:id="6039" w:author="Tran Huan" w:date="2018-11-25T21:59:00Z"/>
                    <w:lang w:val="en-US"/>
                  </w:rPr>
                </w:rPrChange>
              </w:rPr>
            </w:pPr>
            <w:del w:id="6040" w:author="Tran Huan" w:date="2018-11-25T21:59:00Z">
              <w:r w:rsidRPr="000245EB" w:rsidDel="00096943">
                <w:rPr>
                  <w:rPrChange w:id="6041" w:author="Tran Huan" w:date="2018-11-25T16:08:00Z">
                    <w:rPr>
                      <w:lang w:val="en-US"/>
                    </w:rPr>
                  </w:rPrChange>
                </w:rPr>
                <w:delText>Nếu tồn tại có kết quả sẽ hiển thị theo dạng danh sách cho người dùng.</w:delText>
              </w:r>
              <w:bookmarkStart w:id="6042" w:name="_Toc530658567"/>
              <w:bookmarkStart w:id="6043" w:name="_Toc530662291"/>
              <w:bookmarkStart w:id="6044" w:name="_Toc530662758"/>
              <w:bookmarkEnd w:id="6042"/>
              <w:bookmarkEnd w:id="6043"/>
              <w:bookmarkEnd w:id="6044"/>
            </w:del>
          </w:p>
          <w:p w14:paraId="066971DB" w14:textId="715600BE" w:rsidR="007D4551" w:rsidRPr="000245EB" w:rsidDel="00096943" w:rsidRDefault="007D4551">
            <w:pPr>
              <w:spacing w:line="276" w:lineRule="auto"/>
              <w:rPr>
                <w:del w:id="6045" w:author="Tran Huan" w:date="2018-11-25T21:59:00Z"/>
                <w:rPrChange w:id="6046" w:author="Tran Huan" w:date="2018-11-25T16:08:00Z">
                  <w:rPr>
                    <w:del w:id="6047" w:author="Tran Huan" w:date="2018-11-25T21:59:00Z"/>
                    <w:lang w:val="en-US"/>
                  </w:rPr>
                </w:rPrChange>
              </w:rPr>
            </w:pPr>
            <w:del w:id="6048" w:author="Tran Huan" w:date="2018-11-25T21:59:00Z">
              <w:r w:rsidRPr="000245EB" w:rsidDel="00096943">
                <w:rPr>
                  <w:rPrChange w:id="6049" w:author="Tran Huan" w:date="2018-11-25T16:08:00Z">
                    <w:rPr>
                      <w:lang w:val="en-US"/>
                    </w:rPr>
                  </w:rPrChange>
                </w:rPr>
                <w:delText>Nếu không có kết quả sẽ hiển thị rỗng.</w:delText>
              </w:r>
              <w:bookmarkStart w:id="6050" w:name="_Toc530658568"/>
              <w:bookmarkStart w:id="6051" w:name="_Toc530662292"/>
              <w:bookmarkStart w:id="6052" w:name="_Toc530662759"/>
              <w:bookmarkEnd w:id="6050"/>
              <w:bookmarkEnd w:id="6051"/>
              <w:bookmarkEnd w:id="6052"/>
            </w:del>
          </w:p>
        </w:tc>
        <w:bookmarkStart w:id="6053" w:name="_Toc530658569"/>
        <w:bookmarkStart w:id="6054" w:name="_Toc530662293"/>
        <w:bookmarkStart w:id="6055" w:name="_Toc530662760"/>
        <w:bookmarkEnd w:id="6053"/>
        <w:bookmarkEnd w:id="6054"/>
        <w:bookmarkEnd w:id="6055"/>
      </w:tr>
      <w:tr w:rsidR="009B0E96" w:rsidRPr="0041406B" w:rsidDel="00096943" w14:paraId="65034098" w14:textId="4539FD61" w:rsidTr="00225404">
        <w:trPr>
          <w:del w:id="6056" w:author="Tran Huan" w:date="2018-11-25T21:59:00Z"/>
        </w:trPr>
        <w:tc>
          <w:tcPr>
            <w:tcW w:w="2425" w:type="dxa"/>
          </w:tcPr>
          <w:p w14:paraId="6AF9D56B" w14:textId="18863BB8" w:rsidR="009B0E96" w:rsidRPr="0041406B" w:rsidDel="00096943" w:rsidRDefault="009B0E96">
            <w:pPr>
              <w:spacing w:line="276" w:lineRule="auto"/>
              <w:rPr>
                <w:del w:id="6057" w:author="Tran Huan" w:date="2018-11-25T21:59:00Z"/>
                <w:b/>
              </w:rPr>
            </w:pPr>
            <w:del w:id="6058" w:author="Tran Huan" w:date="2018-11-25T21:59:00Z">
              <w:r w:rsidRPr="0041406B" w:rsidDel="00096943">
                <w:rPr>
                  <w:b/>
                </w:rPr>
                <w:delText>Ghi chú</w:delText>
              </w:r>
              <w:bookmarkStart w:id="6059" w:name="_Toc530658570"/>
              <w:bookmarkStart w:id="6060" w:name="_Toc530662294"/>
              <w:bookmarkStart w:id="6061" w:name="_Toc530662761"/>
              <w:bookmarkEnd w:id="6059"/>
              <w:bookmarkEnd w:id="6060"/>
              <w:bookmarkEnd w:id="6061"/>
            </w:del>
          </w:p>
        </w:tc>
        <w:tc>
          <w:tcPr>
            <w:tcW w:w="6686" w:type="dxa"/>
          </w:tcPr>
          <w:p w14:paraId="1B5D4A97" w14:textId="508624AE" w:rsidR="007D4551" w:rsidRPr="000245EB" w:rsidDel="00096943" w:rsidRDefault="007D4551">
            <w:pPr>
              <w:keepNext/>
              <w:spacing w:line="276" w:lineRule="auto"/>
              <w:rPr>
                <w:del w:id="6062" w:author="Tran Huan" w:date="2018-11-25T21:59:00Z"/>
                <w:rPrChange w:id="6063" w:author="Tran Huan" w:date="2018-11-25T16:08:00Z">
                  <w:rPr>
                    <w:del w:id="6064" w:author="Tran Huan" w:date="2018-11-25T21:59:00Z"/>
                    <w:lang w:val="en-US"/>
                  </w:rPr>
                </w:rPrChange>
              </w:rPr>
            </w:pPr>
            <w:del w:id="6065" w:author="Tran Huan" w:date="2018-11-25T21:59:00Z">
              <w:r w:rsidRPr="000245EB" w:rsidDel="00096943">
                <w:rPr>
                  <w:rPrChange w:id="6066" w:author="Tran Huan" w:date="2018-11-25T16:08:00Z">
                    <w:rPr>
                      <w:lang w:val="en-US"/>
                    </w:rPr>
                  </w:rPrChange>
                </w:rPr>
                <w:delText>Để tìm kiếm hay lọc, người dùng bắt buộc phải chọn hoặc nhập thông tin tìm kiếm.</w:delText>
              </w:r>
              <w:bookmarkStart w:id="6067" w:name="_Toc530658571"/>
              <w:bookmarkStart w:id="6068" w:name="_Toc530662295"/>
              <w:bookmarkStart w:id="6069" w:name="_Toc530662762"/>
              <w:bookmarkEnd w:id="6067"/>
              <w:bookmarkEnd w:id="6068"/>
              <w:bookmarkEnd w:id="6069"/>
            </w:del>
          </w:p>
        </w:tc>
        <w:bookmarkStart w:id="6070" w:name="_Toc530658572"/>
        <w:bookmarkStart w:id="6071" w:name="_Toc530662296"/>
        <w:bookmarkStart w:id="6072" w:name="_Toc530662763"/>
        <w:bookmarkEnd w:id="6070"/>
        <w:bookmarkEnd w:id="6071"/>
        <w:bookmarkEnd w:id="6072"/>
      </w:tr>
    </w:tbl>
    <w:p w14:paraId="55D91EC8" w14:textId="5CBA47BB" w:rsidR="009B0E96" w:rsidRPr="0041406B" w:rsidDel="00096943" w:rsidRDefault="009B0E96">
      <w:pPr>
        <w:spacing w:line="276" w:lineRule="auto"/>
        <w:rPr>
          <w:del w:id="6073" w:author="Tran Huan" w:date="2018-11-25T21:59:00Z"/>
        </w:rPr>
        <w:pPrChange w:id="6074" w:author="phuong vu" w:date="2018-11-23T13:48:00Z">
          <w:pPr/>
        </w:pPrChange>
      </w:pPr>
      <w:bookmarkStart w:id="6075" w:name="_Toc530658573"/>
      <w:bookmarkStart w:id="6076" w:name="_Toc530662297"/>
      <w:bookmarkStart w:id="6077" w:name="_Toc530662764"/>
      <w:bookmarkEnd w:id="6075"/>
      <w:bookmarkEnd w:id="6076"/>
      <w:bookmarkEnd w:id="6077"/>
    </w:p>
    <w:p w14:paraId="226DB6B5" w14:textId="16722C4F" w:rsidR="00730F28" w:rsidRPr="0041406B" w:rsidDel="00096943" w:rsidRDefault="00730F28">
      <w:pPr>
        <w:pStyle w:val="Heading4"/>
        <w:spacing w:line="276" w:lineRule="auto"/>
        <w:rPr>
          <w:del w:id="6078" w:author="Tran Huan" w:date="2018-11-25T21:59:00Z"/>
        </w:rPr>
        <w:pPrChange w:id="6079" w:author="phuong vu" w:date="2018-11-23T13:48:00Z">
          <w:pPr>
            <w:pStyle w:val="Heading4"/>
          </w:pPr>
        </w:pPrChange>
      </w:pPr>
      <w:del w:id="6080" w:author="Tran Huan" w:date="2018-11-25T21:59:00Z">
        <w:r w:rsidRPr="0041406B" w:rsidDel="00096943">
          <w:rPr>
            <w:b w:val="0"/>
            <w:iCs w:val="0"/>
          </w:rPr>
          <w:delText>Tìm kiếm đơn hàng</w:delText>
        </w:r>
        <w:bookmarkStart w:id="6081" w:name="_Toc530658574"/>
        <w:bookmarkStart w:id="6082" w:name="_Toc530662298"/>
        <w:bookmarkStart w:id="6083" w:name="_Toc530662765"/>
        <w:bookmarkEnd w:id="6081"/>
        <w:bookmarkEnd w:id="6082"/>
        <w:bookmarkEnd w:id="6083"/>
      </w:del>
    </w:p>
    <w:tbl>
      <w:tblPr>
        <w:tblStyle w:val="TableGrid"/>
        <w:tblW w:w="0" w:type="auto"/>
        <w:tblLook w:val="04A0" w:firstRow="1" w:lastRow="0" w:firstColumn="1" w:lastColumn="0" w:noHBand="0" w:noVBand="1"/>
      </w:tblPr>
      <w:tblGrid>
        <w:gridCol w:w="2347"/>
        <w:gridCol w:w="6430"/>
      </w:tblGrid>
      <w:tr w:rsidR="007554F4" w:rsidRPr="0041406B" w:rsidDel="00096943" w14:paraId="1EB27E69" w14:textId="11B3AFA3" w:rsidTr="00225404">
        <w:trPr>
          <w:del w:id="6084" w:author="Tran Huan" w:date="2018-11-25T21:59:00Z"/>
        </w:trPr>
        <w:tc>
          <w:tcPr>
            <w:tcW w:w="2425" w:type="dxa"/>
          </w:tcPr>
          <w:p w14:paraId="1E97EF23" w14:textId="2ED17D72" w:rsidR="007554F4" w:rsidRPr="0041406B" w:rsidDel="00096943" w:rsidRDefault="007554F4">
            <w:pPr>
              <w:spacing w:line="276" w:lineRule="auto"/>
              <w:rPr>
                <w:del w:id="6085" w:author="Tran Huan" w:date="2018-11-25T21:59:00Z"/>
                <w:b/>
              </w:rPr>
            </w:pPr>
            <w:del w:id="6086" w:author="Tran Huan" w:date="2018-11-25T21:59:00Z">
              <w:r w:rsidRPr="0041406B" w:rsidDel="00096943">
                <w:rPr>
                  <w:b/>
                </w:rPr>
                <w:delText>Mã yêu cầu</w:delText>
              </w:r>
              <w:bookmarkStart w:id="6087" w:name="_Toc530658575"/>
              <w:bookmarkStart w:id="6088" w:name="_Toc530662299"/>
              <w:bookmarkStart w:id="6089" w:name="_Toc530662766"/>
              <w:bookmarkEnd w:id="6087"/>
              <w:bookmarkEnd w:id="6088"/>
              <w:bookmarkEnd w:id="6089"/>
            </w:del>
          </w:p>
        </w:tc>
        <w:tc>
          <w:tcPr>
            <w:tcW w:w="6686" w:type="dxa"/>
          </w:tcPr>
          <w:p w14:paraId="45BDD573" w14:textId="35C640E0" w:rsidR="007554F4" w:rsidRPr="000245EB" w:rsidDel="00096943" w:rsidRDefault="007554F4">
            <w:pPr>
              <w:spacing w:line="276" w:lineRule="auto"/>
              <w:rPr>
                <w:del w:id="6090" w:author="Tran Huan" w:date="2018-11-25T21:59:00Z"/>
                <w:rPrChange w:id="6091" w:author="Tran Huan" w:date="2018-11-25T16:08:00Z">
                  <w:rPr>
                    <w:del w:id="6092" w:author="Tran Huan" w:date="2018-11-25T21:59:00Z"/>
                    <w:lang w:val="en-US"/>
                  </w:rPr>
                </w:rPrChange>
              </w:rPr>
            </w:pPr>
            <w:del w:id="6093" w:author="Tran Huan" w:date="2018-11-25T21:59:00Z">
              <w:r w:rsidRPr="000245EB" w:rsidDel="00096943">
                <w:rPr>
                  <w:rPrChange w:id="6094" w:author="Tran Huan" w:date="2018-11-25T16:08:00Z">
                    <w:rPr>
                      <w:lang w:val="en-US"/>
                    </w:rPr>
                  </w:rPrChange>
                </w:rPr>
                <w:delText>GU_07</w:delText>
              </w:r>
              <w:bookmarkStart w:id="6095" w:name="_Toc530658576"/>
              <w:bookmarkStart w:id="6096" w:name="_Toc530662300"/>
              <w:bookmarkStart w:id="6097" w:name="_Toc530662767"/>
              <w:bookmarkEnd w:id="6095"/>
              <w:bookmarkEnd w:id="6096"/>
              <w:bookmarkEnd w:id="6097"/>
            </w:del>
          </w:p>
        </w:tc>
        <w:bookmarkStart w:id="6098" w:name="_Toc530658577"/>
        <w:bookmarkStart w:id="6099" w:name="_Toc530662301"/>
        <w:bookmarkStart w:id="6100" w:name="_Toc530662768"/>
        <w:bookmarkEnd w:id="6098"/>
        <w:bookmarkEnd w:id="6099"/>
        <w:bookmarkEnd w:id="6100"/>
      </w:tr>
      <w:tr w:rsidR="007554F4" w:rsidRPr="0041406B" w:rsidDel="00096943" w14:paraId="5F8F91C6" w14:textId="4AE598D6" w:rsidTr="00225404">
        <w:trPr>
          <w:del w:id="6101" w:author="Tran Huan" w:date="2018-11-25T21:59:00Z"/>
        </w:trPr>
        <w:tc>
          <w:tcPr>
            <w:tcW w:w="2425" w:type="dxa"/>
          </w:tcPr>
          <w:p w14:paraId="40A84F9F" w14:textId="015E07A4" w:rsidR="007554F4" w:rsidRPr="0041406B" w:rsidDel="00096943" w:rsidRDefault="007554F4">
            <w:pPr>
              <w:spacing w:line="276" w:lineRule="auto"/>
              <w:rPr>
                <w:del w:id="6102" w:author="Tran Huan" w:date="2018-11-25T21:59:00Z"/>
                <w:b/>
              </w:rPr>
            </w:pPr>
            <w:del w:id="6103" w:author="Tran Huan" w:date="2018-11-25T21:59:00Z">
              <w:r w:rsidRPr="0041406B" w:rsidDel="00096943">
                <w:rPr>
                  <w:b/>
                </w:rPr>
                <w:delText>Tên chức năng</w:delText>
              </w:r>
              <w:bookmarkStart w:id="6104" w:name="_Toc530658578"/>
              <w:bookmarkStart w:id="6105" w:name="_Toc530662302"/>
              <w:bookmarkStart w:id="6106" w:name="_Toc530662769"/>
              <w:bookmarkEnd w:id="6104"/>
              <w:bookmarkEnd w:id="6105"/>
              <w:bookmarkEnd w:id="6106"/>
            </w:del>
          </w:p>
        </w:tc>
        <w:tc>
          <w:tcPr>
            <w:tcW w:w="6686" w:type="dxa"/>
          </w:tcPr>
          <w:p w14:paraId="1403598F" w14:textId="143EDE5F" w:rsidR="007554F4" w:rsidRPr="000245EB" w:rsidDel="00096943" w:rsidRDefault="007554F4">
            <w:pPr>
              <w:spacing w:line="276" w:lineRule="auto"/>
              <w:rPr>
                <w:del w:id="6107" w:author="Tran Huan" w:date="2018-11-25T21:59:00Z"/>
                <w:rPrChange w:id="6108" w:author="Tran Huan" w:date="2018-11-25T16:08:00Z">
                  <w:rPr>
                    <w:del w:id="6109" w:author="Tran Huan" w:date="2018-11-25T21:59:00Z"/>
                    <w:lang w:val="en-US"/>
                  </w:rPr>
                </w:rPrChange>
              </w:rPr>
            </w:pPr>
            <w:del w:id="6110" w:author="Tran Huan" w:date="2018-11-25T21:59:00Z">
              <w:r w:rsidRPr="0041406B" w:rsidDel="00096943">
                <w:delText>Tìm kiếm đơn hàng</w:delText>
              </w:r>
              <w:bookmarkStart w:id="6111" w:name="_Toc530658579"/>
              <w:bookmarkStart w:id="6112" w:name="_Toc530662303"/>
              <w:bookmarkStart w:id="6113" w:name="_Toc530662770"/>
              <w:bookmarkEnd w:id="6111"/>
              <w:bookmarkEnd w:id="6112"/>
              <w:bookmarkEnd w:id="6113"/>
            </w:del>
          </w:p>
        </w:tc>
        <w:bookmarkStart w:id="6114" w:name="_Toc530658580"/>
        <w:bookmarkStart w:id="6115" w:name="_Toc530662304"/>
        <w:bookmarkStart w:id="6116" w:name="_Toc530662771"/>
        <w:bookmarkEnd w:id="6114"/>
        <w:bookmarkEnd w:id="6115"/>
        <w:bookmarkEnd w:id="6116"/>
      </w:tr>
      <w:tr w:rsidR="007554F4" w:rsidRPr="0041406B" w:rsidDel="00096943" w14:paraId="34250DBD" w14:textId="7987150B" w:rsidTr="00225404">
        <w:trPr>
          <w:del w:id="6117" w:author="Tran Huan" w:date="2018-11-25T21:59:00Z"/>
        </w:trPr>
        <w:tc>
          <w:tcPr>
            <w:tcW w:w="2425" w:type="dxa"/>
          </w:tcPr>
          <w:p w14:paraId="21D83611" w14:textId="2886235A" w:rsidR="007554F4" w:rsidRPr="0041406B" w:rsidDel="00096943" w:rsidRDefault="007554F4">
            <w:pPr>
              <w:spacing w:line="276" w:lineRule="auto"/>
              <w:rPr>
                <w:del w:id="6118" w:author="Tran Huan" w:date="2018-11-25T21:59:00Z"/>
                <w:b/>
              </w:rPr>
            </w:pPr>
            <w:del w:id="6119" w:author="Tran Huan" w:date="2018-11-25T21:59:00Z">
              <w:r w:rsidRPr="0041406B" w:rsidDel="00096943">
                <w:rPr>
                  <w:b/>
                </w:rPr>
                <w:delText>Đối tượng sử dụng</w:delText>
              </w:r>
              <w:bookmarkStart w:id="6120" w:name="_Toc530658581"/>
              <w:bookmarkStart w:id="6121" w:name="_Toc530662305"/>
              <w:bookmarkStart w:id="6122" w:name="_Toc530662772"/>
              <w:bookmarkEnd w:id="6120"/>
              <w:bookmarkEnd w:id="6121"/>
              <w:bookmarkEnd w:id="6122"/>
            </w:del>
          </w:p>
        </w:tc>
        <w:tc>
          <w:tcPr>
            <w:tcW w:w="6686" w:type="dxa"/>
          </w:tcPr>
          <w:p w14:paraId="7E9EFB8B" w14:textId="7E8CC5A4" w:rsidR="007554F4" w:rsidRPr="000245EB" w:rsidDel="00096943" w:rsidRDefault="007554F4">
            <w:pPr>
              <w:spacing w:line="276" w:lineRule="auto"/>
              <w:rPr>
                <w:del w:id="6123" w:author="Tran Huan" w:date="2018-11-25T21:59:00Z"/>
                <w:rPrChange w:id="6124" w:author="Tran Huan" w:date="2018-11-25T16:08:00Z">
                  <w:rPr>
                    <w:del w:id="6125" w:author="Tran Huan" w:date="2018-11-25T21:59:00Z"/>
                    <w:lang w:val="en-US"/>
                  </w:rPr>
                </w:rPrChange>
              </w:rPr>
            </w:pPr>
            <w:del w:id="6126" w:author="Tran Huan" w:date="2018-11-25T21:59:00Z">
              <w:r w:rsidRPr="000245EB" w:rsidDel="00096943">
                <w:rPr>
                  <w:rPrChange w:id="6127" w:author="Tran Huan" w:date="2018-11-25T16:08:00Z">
                    <w:rPr>
                      <w:lang w:val="en-US"/>
                    </w:rPr>
                  </w:rPrChange>
                </w:rPr>
                <w:delText>Nhân viên cửa hàng</w:delText>
              </w:r>
              <w:bookmarkStart w:id="6128" w:name="_Toc530658582"/>
              <w:bookmarkStart w:id="6129" w:name="_Toc530662306"/>
              <w:bookmarkStart w:id="6130" w:name="_Toc530662773"/>
              <w:bookmarkEnd w:id="6128"/>
              <w:bookmarkEnd w:id="6129"/>
              <w:bookmarkEnd w:id="6130"/>
            </w:del>
          </w:p>
        </w:tc>
        <w:bookmarkStart w:id="6131" w:name="_Toc530658583"/>
        <w:bookmarkStart w:id="6132" w:name="_Toc530662307"/>
        <w:bookmarkStart w:id="6133" w:name="_Toc530662774"/>
        <w:bookmarkEnd w:id="6131"/>
        <w:bookmarkEnd w:id="6132"/>
        <w:bookmarkEnd w:id="6133"/>
      </w:tr>
      <w:tr w:rsidR="007554F4" w:rsidRPr="0041406B" w:rsidDel="00096943" w14:paraId="5E8B8B28" w14:textId="184B84B0" w:rsidTr="00225404">
        <w:trPr>
          <w:del w:id="6134" w:author="Tran Huan" w:date="2018-11-25T21:59:00Z"/>
        </w:trPr>
        <w:tc>
          <w:tcPr>
            <w:tcW w:w="2425" w:type="dxa"/>
          </w:tcPr>
          <w:p w14:paraId="0C8CEA73" w14:textId="2304D2C4" w:rsidR="007554F4" w:rsidRPr="0041406B" w:rsidDel="00096943" w:rsidRDefault="007554F4">
            <w:pPr>
              <w:spacing w:line="276" w:lineRule="auto"/>
              <w:rPr>
                <w:del w:id="6135" w:author="Tran Huan" w:date="2018-11-25T21:59:00Z"/>
                <w:b/>
              </w:rPr>
            </w:pPr>
            <w:del w:id="6136" w:author="Tran Huan" w:date="2018-11-25T21:59:00Z">
              <w:r w:rsidRPr="0041406B" w:rsidDel="00096943">
                <w:rPr>
                  <w:b/>
                </w:rPr>
                <w:delText>Tiền điều kiện</w:delText>
              </w:r>
              <w:bookmarkStart w:id="6137" w:name="_Toc530658584"/>
              <w:bookmarkStart w:id="6138" w:name="_Toc530662308"/>
              <w:bookmarkStart w:id="6139" w:name="_Toc530662775"/>
              <w:bookmarkEnd w:id="6137"/>
              <w:bookmarkEnd w:id="6138"/>
              <w:bookmarkEnd w:id="6139"/>
            </w:del>
          </w:p>
        </w:tc>
        <w:tc>
          <w:tcPr>
            <w:tcW w:w="6686" w:type="dxa"/>
          </w:tcPr>
          <w:p w14:paraId="150AE8A4" w14:textId="6ABAB8AC" w:rsidR="007554F4" w:rsidRPr="000245EB" w:rsidDel="00096943" w:rsidRDefault="007554F4">
            <w:pPr>
              <w:spacing w:line="276" w:lineRule="auto"/>
              <w:rPr>
                <w:del w:id="6140" w:author="Tran Huan" w:date="2018-11-25T21:59:00Z"/>
                <w:rPrChange w:id="6141" w:author="Tran Huan" w:date="2018-11-25T16:08:00Z">
                  <w:rPr>
                    <w:del w:id="6142" w:author="Tran Huan" w:date="2018-11-25T21:59:00Z"/>
                    <w:lang w:val="en-US"/>
                  </w:rPr>
                </w:rPrChange>
              </w:rPr>
            </w:pPr>
            <w:del w:id="6143" w:author="Tran Huan" w:date="2018-11-25T21:59:00Z">
              <w:r w:rsidRPr="000245EB" w:rsidDel="00096943">
                <w:rPr>
                  <w:rPrChange w:id="6144" w:author="Tran Huan" w:date="2018-11-25T16:08:00Z">
                    <w:rPr>
                      <w:lang w:val="en-US"/>
                    </w:rPr>
                  </w:rPrChange>
                </w:rPr>
                <w:delText>Truy cập được trang web quản lí và đăng nhập thành công vào hệ thống.</w:delText>
              </w:r>
              <w:bookmarkStart w:id="6145" w:name="_Toc530658585"/>
              <w:bookmarkStart w:id="6146" w:name="_Toc530662309"/>
              <w:bookmarkStart w:id="6147" w:name="_Toc530662776"/>
              <w:bookmarkEnd w:id="6145"/>
              <w:bookmarkEnd w:id="6146"/>
              <w:bookmarkEnd w:id="6147"/>
            </w:del>
          </w:p>
        </w:tc>
        <w:bookmarkStart w:id="6148" w:name="_Toc530658586"/>
        <w:bookmarkStart w:id="6149" w:name="_Toc530662310"/>
        <w:bookmarkStart w:id="6150" w:name="_Toc530662777"/>
        <w:bookmarkEnd w:id="6148"/>
        <w:bookmarkEnd w:id="6149"/>
        <w:bookmarkEnd w:id="6150"/>
      </w:tr>
      <w:tr w:rsidR="007554F4" w:rsidRPr="0041406B" w:rsidDel="00096943" w14:paraId="765C15D4" w14:textId="76620221" w:rsidTr="00225404">
        <w:trPr>
          <w:del w:id="6151" w:author="Tran Huan" w:date="2018-11-25T21:59:00Z"/>
        </w:trPr>
        <w:tc>
          <w:tcPr>
            <w:tcW w:w="2425" w:type="dxa"/>
          </w:tcPr>
          <w:p w14:paraId="2A66647C" w14:textId="76401EAD" w:rsidR="007554F4" w:rsidRPr="0041406B" w:rsidDel="00096943" w:rsidRDefault="007554F4">
            <w:pPr>
              <w:spacing w:line="276" w:lineRule="auto"/>
              <w:rPr>
                <w:del w:id="6152" w:author="Tran Huan" w:date="2018-11-25T21:59:00Z"/>
                <w:b/>
              </w:rPr>
            </w:pPr>
            <w:del w:id="6153" w:author="Tran Huan" w:date="2018-11-25T21:59:00Z">
              <w:r w:rsidRPr="0041406B" w:rsidDel="00096943">
                <w:rPr>
                  <w:b/>
                </w:rPr>
                <w:delText>Cách xử lí</w:delText>
              </w:r>
              <w:bookmarkStart w:id="6154" w:name="_Toc530658587"/>
              <w:bookmarkStart w:id="6155" w:name="_Toc530662311"/>
              <w:bookmarkStart w:id="6156" w:name="_Toc530662778"/>
              <w:bookmarkEnd w:id="6154"/>
              <w:bookmarkEnd w:id="6155"/>
              <w:bookmarkEnd w:id="6156"/>
            </w:del>
          </w:p>
        </w:tc>
        <w:tc>
          <w:tcPr>
            <w:tcW w:w="6686" w:type="dxa"/>
          </w:tcPr>
          <w:p w14:paraId="3529B28D" w14:textId="2D006904" w:rsidR="007554F4" w:rsidRPr="000245EB" w:rsidDel="00096943" w:rsidRDefault="007554F4">
            <w:pPr>
              <w:spacing w:line="276" w:lineRule="auto"/>
              <w:rPr>
                <w:del w:id="6157" w:author="Tran Huan" w:date="2018-11-25T21:59:00Z"/>
                <w:rPrChange w:id="6158" w:author="Tran Huan" w:date="2018-11-25T16:08:00Z">
                  <w:rPr>
                    <w:del w:id="6159" w:author="Tran Huan" w:date="2018-11-25T21:59:00Z"/>
                    <w:lang w:val="en-US"/>
                  </w:rPr>
                </w:rPrChange>
              </w:rPr>
            </w:pPr>
            <w:del w:id="6160" w:author="Tran Huan" w:date="2018-11-25T21:59:00Z">
              <w:r w:rsidRPr="000245EB" w:rsidDel="00096943">
                <w:rPr>
                  <w:rPrChange w:id="6161" w:author="Tran Huan" w:date="2018-11-25T16:08:00Z">
                    <w:rPr>
                      <w:lang w:val="en-US"/>
                    </w:rPr>
                  </w:rPrChange>
                </w:rPr>
                <w:delText xml:space="preserve">Bước 1: Chọn một trong ba hình thức để tìm kiếm: Quét mã QR – Code, tên khách hàng hoặc mã đơn hàng. </w:delText>
              </w:r>
              <w:bookmarkStart w:id="6162" w:name="_Toc530658588"/>
              <w:bookmarkStart w:id="6163" w:name="_Toc530662312"/>
              <w:bookmarkStart w:id="6164" w:name="_Toc530662779"/>
              <w:bookmarkEnd w:id="6162"/>
              <w:bookmarkEnd w:id="6163"/>
              <w:bookmarkEnd w:id="6164"/>
            </w:del>
          </w:p>
          <w:p w14:paraId="6A7BEBCB" w14:textId="65BA1F24" w:rsidR="007554F4" w:rsidRPr="000245EB" w:rsidDel="00096943" w:rsidRDefault="007554F4">
            <w:pPr>
              <w:spacing w:line="276" w:lineRule="auto"/>
              <w:rPr>
                <w:del w:id="6165" w:author="Tran Huan" w:date="2018-11-25T21:59:00Z"/>
                <w:rPrChange w:id="6166" w:author="Tran Huan" w:date="2018-11-25T16:08:00Z">
                  <w:rPr>
                    <w:del w:id="6167" w:author="Tran Huan" w:date="2018-11-25T21:59:00Z"/>
                    <w:lang w:val="en-US"/>
                  </w:rPr>
                </w:rPrChange>
              </w:rPr>
            </w:pPr>
            <w:del w:id="6168" w:author="Tran Huan" w:date="2018-11-25T21:59:00Z">
              <w:r w:rsidRPr="000245EB" w:rsidDel="00096943">
                <w:rPr>
                  <w:rPrChange w:id="6169" w:author="Tran Huan" w:date="2018-11-25T16:08:00Z">
                    <w:rPr>
                      <w:lang w:val="en-US"/>
                    </w:rPr>
                  </w:rPrChange>
                </w:rPr>
                <w:delText>Bước 2: Nhập các thông tin yêu cầu.</w:delText>
              </w:r>
              <w:bookmarkStart w:id="6170" w:name="_Toc530658589"/>
              <w:bookmarkStart w:id="6171" w:name="_Toc530662313"/>
              <w:bookmarkStart w:id="6172" w:name="_Toc530662780"/>
              <w:bookmarkEnd w:id="6170"/>
              <w:bookmarkEnd w:id="6171"/>
              <w:bookmarkEnd w:id="6172"/>
            </w:del>
          </w:p>
          <w:p w14:paraId="56E6FBF0" w14:textId="5E1212A4" w:rsidR="007554F4" w:rsidRPr="000245EB" w:rsidDel="00096943" w:rsidRDefault="007554F4">
            <w:pPr>
              <w:spacing w:line="276" w:lineRule="auto"/>
              <w:rPr>
                <w:del w:id="6173" w:author="Tran Huan" w:date="2018-11-25T21:59:00Z"/>
                <w:rPrChange w:id="6174" w:author="Tran Huan" w:date="2018-11-25T16:08:00Z">
                  <w:rPr>
                    <w:del w:id="6175" w:author="Tran Huan" w:date="2018-11-25T21:59:00Z"/>
                    <w:lang w:val="en-US"/>
                  </w:rPr>
                </w:rPrChange>
              </w:rPr>
            </w:pPr>
            <w:del w:id="6176" w:author="Tran Huan" w:date="2018-11-25T21:59:00Z">
              <w:r w:rsidRPr="000245EB" w:rsidDel="00096943">
                <w:rPr>
                  <w:rPrChange w:id="6177" w:author="Tran Huan" w:date="2018-11-25T16:08:00Z">
                    <w:rPr>
                      <w:lang w:val="en-US"/>
                    </w:rPr>
                  </w:rPrChange>
                </w:rPr>
                <w:delText xml:space="preserve">Bước 3: Nhấn nút </w:delText>
              </w:r>
              <w:r w:rsidRPr="000245EB" w:rsidDel="00096943">
                <w:rPr>
                  <w:i/>
                  <w:rPrChange w:id="6178" w:author="Tran Huan" w:date="2018-11-25T16:08:00Z">
                    <w:rPr>
                      <w:i/>
                      <w:lang w:val="en-US"/>
                    </w:rPr>
                  </w:rPrChange>
                </w:rPr>
                <w:delText>“tìm kiếm”.</w:delText>
              </w:r>
              <w:bookmarkStart w:id="6179" w:name="_Toc530658590"/>
              <w:bookmarkStart w:id="6180" w:name="_Toc530662314"/>
              <w:bookmarkStart w:id="6181" w:name="_Toc530662781"/>
              <w:bookmarkEnd w:id="6179"/>
              <w:bookmarkEnd w:id="6180"/>
              <w:bookmarkEnd w:id="6181"/>
            </w:del>
          </w:p>
        </w:tc>
        <w:bookmarkStart w:id="6182" w:name="_Toc530658591"/>
        <w:bookmarkStart w:id="6183" w:name="_Toc530662315"/>
        <w:bookmarkStart w:id="6184" w:name="_Toc530662782"/>
        <w:bookmarkEnd w:id="6182"/>
        <w:bookmarkEnd w:id="6183"/>
        <w:bookmarkEnd w:id="6184"/>
      </w:tr>
      <w:tr w:rsidR="007554F4" w:rsidRPr="0041406B" w:rsidDel="00096943" w14:paraId="1F85BE9D" w14:textId="2F09B364" w:rsidTr="00225404">
        <w:trPr>
          <w:del w:id="6185" w:author="Tran Huan" w:date="2018-11-25T21:59:00Z"/>
        </w:trPr>
        <w:tc>
          <w:tcPr>
            <w:tcW w:w="2425" w:type="dxa"/>
          </w:tcPr>
          <w:p w14:paraId="45BE5895" w14:textId="31E646F7" w:rsidR="007554F4" w:rsidRPr="0041406B" w:rsidDel="00096943" w:rsidRDefault="007554F4">
            <w:pPr>
              <w:spacing w:line="276" w:lineRule="auto"/>
              <w:rPr>
                <w:del w:id="6186" w:author="Tran Huan" w:date="2018-11-25T21:59:00Z"/>
                <w:b/>
              </w:rPr>
            </w:pPr>
            <w:del w:id="6187" w:author="Tran Huan" w:date="2018-11-25T21:59:00Z">
              <w:r w:rsidRPr="0041406B" w:rsidDel="00096943">
                <w:rPr>
                  <w:b/>
                </w:rPr>
                <w:delText>Kết quả</w:delText>
              </w:r>
              <w:bookmarkStart w:id="6188" w:name="_Toc530658592"/>
              <w:bookmarkStart w:id="6189" w:name="_Toc530662316"/>
              <w:bookmarkStart w:id="6190" w:name="_Toc530662783"/>
              <w:bookmarkEnd w:id="6188"/>
              <w:bookmarkEnd w:id="6189"/>
              <w:bookmarkEnd w:id="6190"/>
            </w:del>
          </w:p>
        </w:tc>
        <w:tc>
          <w:tcPr>
            <w:tcW w:w="6686" w:type="dxa"/>
          </w:tcPr>
          <w:p w14:paraId="0B41E976" w14:textId="1BD63B55" w:rsidR="007554F4" w:rsidRPr="000245EB" w:rsidDel="00096943" w:rsidRDefault="007554F4">
            <w:pPr>
              <w:spacing w:line="276" w:lineRule="auto"/>
              <w:rPr>
                <w:del w:id="6191" w:author="Tran Huan" w:date="2018-11-25T21:59:00Z"/>
                <w:rPrChange w:id="6192" w:author="Tran Huan" w:date="2018-11-25T16:08:00Z">
                  <w:rPr>
                    <w:del w:id="6193" w:author="Tran Huan" w:date="2018-11-25T21:59:00Z"/>
                    <w:lang w:val="en-US"/>
                  </w:rPr>
                </w:rPrChange>
              </w:rPr>
            </w:pPr>
            <w:del w:id="6194" w:author="Tran Huan" w:date="2018-11-25T21:59:00Z">
              <w:r w:rsidRPr="000245EB" w:rsidDel="00096943">
                <w:rPr>
                  <w:rPrChange w:id="6195" w:author="Tran Huan" w:date="2018-11-25T16:08:00Z">
                    <w:rPr>
                      <w:lang w:val="en-US"/>
                    </w:rPr>
                  </w:rPrChange>
                </w:rPr>
                <w:delText>Hiển thị kết quả mởi khung kế bên khung tìm kiếm.</w:delText>
              </w:r>
              <w:bookmarkStart w:id="6196" w:name="_Toc530658593"/>
              <w:bookmarkStart w:id="6197" w:name="_Toc530662317"/>
              <w:bookmarkStart w:id="6198" w:name="_Toc530662784"/>
              <w:bookmarkEnd w:id="6196"/>
              <w:bookmarkEnd w:id="6197"/>
              <w:bookmarkEnd w:id="6198"/>
            </w:del>
          </w:p>
          <w:p w14:paraId="621ED5D3" w14:textId="46A29135" w:rsidR="007554F4" w:rsidRPr="000245EB" w:rsidDel="00096943" w:rsidRDefault="007554F4">
            <w:pPr>
              <w:spacing w:line="276" w:lineRule="auto"/>
              <w:rPr>
                <w:del w:id="6199" w:author="Tran Huan" w:date="2018-11-25T21:59:00Z"/>
                <w:rPrChange w:id="6200" w:author="Tran Huan" w:date="2018-11-25T16:08:00Z">
                  <w:rPr>
                    <w:del w:id="6201" w:author="Tran Huan" w:date="2018-11-25T21:59:00Z"/>
                    <w:lang w:val="en-US"/>
                  </w:rPr>
                </w:rPrChange>
              </w:rPr>
            </w:pPr>
            <w:del w:id="6202" w:author="Tran Huan" w:date="2018-11-25T21:59:00Z">
              <w:r w:rsidRPr="000245EB" w:rsidDel="00096943">
                <w:rPr>
                  <w:rPrChange w:id="6203" w:author="Tran Huan" w:date="2018-11-25T16:08:00Z">
                    <w:rPr>
                      <w:lang w:val="en-US"/>
                    </w:rPr>
                  </w:rPrChange>
                </w:rPr>
                <w:delText>Kết quả tìm kiếm bao gồm:</w:delText>
              </w:r>
              <w:bookmarkStart w:id="6204" w:name="_Toc530658594"/>
              <w:bookmarkStart w:id="6205" w:name="_Toc530662318"/>
              <w:bookmarkStart w:id="6206" w:name="_Toc530662785"/>
              <w:bookmarkEnd w:id="6204"/>
              <w:bookmarkEnd w:id="6205"/>
              <w:bookmarkEnd w:id="6206"/>
            </w:del>
          </w:p>
          <w:p w14:paraId="4AC4E43F" w14:textId="42061533" w:rsidR="007554F4" w:rsidRPr="000245EB" w:rsidDel="00096943" w:rsidRDefault="007554F4">
            <w:pPr>
              <w:pStyle w:val="ListParagraph"/>
              <w:numPr>
                <w:ilvl w:val="0"/>
                <w:numId w:val="31"/>
              </w:numPr>
              <w:spacing w:line="276" w:lineRule="auto"/>
              <w:rPr>
                <w:del w:id="6207" w:author="Tran Huan" w:date="2018-11-25T21:59:00Z"/>
                <w:rPrChange w:id="6208" w:author="Tran Huan" w:date="2018-11-25T16:08:00Z">
                  <w:rPr>
                    <w:del w:id="6209" w:author="Tran Huan" w:date="2018-11-25T21:59:00Z"/>
                    <w:lang w:val="en-US"/>
                  </w:rPr>
                </w:rPrChange>
              </w:rPr>
            </w:pPr>
            <w:del w:id="6210" w:author="Tran Huan" w:date="2018-11-25T21:59:00Z">
              <w:r w:rsidRPr="000245EB" w:rsidDel="00096943">
                <w:rPr>
                  <w:rPrChange w:id="6211" w:author="Tran Huan" w:date="2018-11-25T16:08:00Z">
                    <w:rPr>
                      <w:lang w:val="en-US"/>
                    </w:rPr>
                  </w:rPrChange>
                </w:rPr>
                <w:delText>Tên khách hàng</w:delText>
              </w:r>
              <w:r w:rsidR="009B0E96" w:rsidRPr="000245EB" w:rsidDel="00096943">
                <w:rPr>
                  <w:rPrChange w:id="6212" w:author="Tran Huan" w:date="2018-11-25T16:08:00Z">
                    <w:rPr>
                      <w:lang w:val="en-US"/>
                    </w:rPr>
                  </w:rPrChange>
                </w:rPr>
                <w:delText xml:space="preserve"> (liên kết với trang xem thông tin chi tiết đơn hàng).</w:delText>
              </w:r>
              <w:bookmarkStart w:id="6213" w:name="_Toc530658595"/>
              <w:bookmarkStart w:id="6214" w:name="_Toc530662319"/>
              <w:bookmarkStart w:id="6215" w:name="_Toc530662786"/>
              <w:bookmarkEnd w:id="6213"/>
              <w:bookmarkEnd w:id="6214"/>
              <w:bookmarkEnd w:id="6215"/>
            </w:del>
          </w:p>
          <w:p w14:paraId="5B9AE780" w14:textId="309274E5" w:rsidR="007554F4" w:rsidRPr="000245EB" w:rsidDel="00096943" w:rsidRDefault="007554F4">
            <w:pPr>
              <w:pStyle w:val="ListParagraph"/>
              <w:numPr>
                <w:ilvl w:val="0"/>
                <w:numId w:val="31"/>
              </w:numPr>
              <w:spacing w:line="276" w:lineRule="auto"/>
              <w:rPr>
                <w:del w:id="6216" w:author="Tran Huan" w:date="2018-11-25T21:59:00Z"/>
                <w:rPrChange w:id="6217" w:author="Tran Huan" w:date="2018-11-25T16:08:00Z">
                  <w:rPr>
                    <w:del w:id="6218" w:author="Tran Huan" w:date="2018-11-25T21:59:00Z"/>
                    <w:lang w:val="en-US"/>
                  </w:rPr>
                </w:rPrChange>
              </w:rPr>
            </w:pPr>
            <w:del w:id="6219" w:author="Tran Huan" w:date="2018-11-25T21:59:00Z">
              <w:r w:rsidRPr="000245EB" w:rsidDel="00096943">
                <w:rPr>
                  <w:rPrChange w:id="6220" w:author="Tran Huan" w:date="2018-11-25T16:08:00Z">
                    <w:rPr>
                      <w:lang w:val="en-US"/>
                    </w:rPr>
                  </w:rPrChange>
                </w:rPr>
                <w:delText>Số điện thoại, email</w:delText>
              </w:r>
              <w:bookmarkStart w:id="6221" w:name="_Toc530658596"/>
              <w:bookmarkStart w:id="6222" w:name="_Toc530662320"/>
              <w:bookmarkStart w:id="6223" w:name="_Toc530662787"/>
              <w:bookmarkEnd w:id="6221"/>
              <w:bookmarkEnd w:id="6222"/>
              <w:bookmarkEnd w:id="6223"/>
            </w:del>
          </w:p>
          <w:p w14:paraId="32591BA1" w14:textId="65880A8D" w:rsidR="007554F4" w:rsidRPr="000245EB" w:rsidDel="00096943" w:rsidRDefault="007554F4">
            <w:pPr>
              <w:pStyle w:val="ListParagraph"/>
              <w:numPr>
                <w:ilvl w:val="0"/>
                <w:numId w:val="31"/>
              </w:numPr>
              <w:spacing w:line="276" w:lineRule="auto"/>
              <w:rPr>
                <w:del w:id="6224" w:author="Tran Huan" w:date="2018-11-25T21:59:00Z"/>
                <w:rPrChange w:id="6225" w:author="Tran Huan" w:date="2018-11-25T16:08:00Z">
                  <w:rPr>
                    <w:del w:id="6226" w:author="Tran Huan" w:date="2018-11-25T21:59:00Z"/>
                    <w:lang w:val="en-US"/>
                  </w:rPr>
                </w:rPrChange>
              </w:rPr>
            </w:pPr>
            <w:del w:id="6227" w:author="Tran Huan" w:date="2018-11-25T21:59:00Z">
              <w:r w:rsidRPr="000245EB" w:rsidDel="00096943">
                <w:rPr>
                  <w:rPrChange w:id="6228" w:author="Tran Huan" w:date="2018-11-25T16:08:00Z">
                    <w:rPr>
                      <w:lang w:val="en-US"/>
                    </w:rPr>
                  </w:rPrChange>
                </w:rPr>
                <w:delText>Trạng thái đơn hàng</w:delText>
              </w:r>
              <w:bookmarkStart w:id="6229" w:name="_Toc530658597"/>
              <w:bookmarkStart w:id="6230" w:name="_Toc530662321"/>
              <w:bookmarkStart w:id="6231" w:name="_Toc530662788"/>
              <w:bookmarkEnd w:id="6229"/>
              <w:bookmarkEnd w:id="6230"/>
              <w:bookmarkEnd w:id="6231"/>
            </w:del>
          </w:p>
        </w:tc>
        <w:bookmarkStart w:id="6232" w:name="_Toc530658598"/>
        <w:bookmarkStart w:id="6233" w:name="_Toc530662322"/>
        <w:bookmarkStart w:id="6234" w:name="_Toc530662789"/>
        <w:bookmarkEnd w:id="6232"/>
        <w:bookmarkEnd w:id="6233"/>
        <w:bookmarkEnd w:id="6234"/>
      </w:tr>
      <w:tr w:rsidR="007554F4" w:rsidRPr="0041406B" w:rsidDel="00096943" w14:paraId="31362A83" w14:textId="49F32046" w:rsidTr="00225404">
        <w:trPr>
          <w:del w:id="6235" w:author="Tran Huan" w:date="2018-11-25T21:59:00Z"/>
        </w:trPr>
        <w:tc>
          <w:tcPr>
            <w:tcW w:w="2425" w:type="dxa"/>
          </w:tcPr>
          <w:p w14:paraId="68EE5FAE" w14:textId="2233D9F3" w:rsidR="007554F4" w:rsidRPr="0041406B" w:rsidDel="00096943" w:rsidRDefault="007554F4">
            <w:pPr>
              <w:spacing w:line="276" w:lineRule="auto"/>
              <w:rPr>
                <w:del w:id="6236" w:author="Tran Huan" w:date="2018-11-25T21:59:00Z"/>
                <w:b/>
              </w:rPr>
            </w:pPr>
            <w:del w:id="6237" w:author="Tran Huan" w:date="2018-11-25T21:59:00Z">
              <w:r w:rsidRPr="0041406B" w:rsidDel="00096943">
                <w:rPr>
                  <w:b/>
                </w:rPr>
                <w:delText>Ghi chú</w:delText>
              </w:r>
              <w:bookmarkStart w:id="6238" w:name="_Toc530658599"/>
              <w:bookmarkStart w:id="6239" w:name="_Toc530662323"/>
              <w:bookmarkStart w:id="6240" w:name="_Toc530662790"/>
              <w:bookmarkEnd w:id="6238"/>
              <w:bookmarkEnd w:id="6239"/>
              <w:bookmarkEnd w:id="6240"/>
            </w:del>
          </w:p>
        </w:tc>
        <w:tc>
          <w:tcPr>
            <w:tcW w:w="6686" w:type="dxa"/>
          </w:tcPr>
          <w:p w14:paraId="3FD86AEE" w14:textId="154D570A" w:rsidR="007554F4" w:rsidRPr="000245EB" w:rsidDel="00096943" w:rsidRDefault="007554F4">
            <w:pPr>
              <w:keepNext/>
              <w:spacing w:line="276" w:lineRule="auto"/>
              <w:rPr>
                <w:del w:id="6241" w:author="Tran Huan" w:date="2018-11-25T21:59:00Z"/>
                <w:rPrChange w:id="6242" w:author="Tran Huan" w:date="2018-11-25T16:08:00Z">
                  <w:rPr>
                    <w:del w:id="6243" w:author="Tran Huan" w:date="2018-11-25T21:59:00Z"/>
                    <w:lang w:val="en-US"/>
                  </w:rPr>
                </w:rPrChange>
              </w:rPr>
            </w:pPr>
            <w:del w:id="6244" w:author="Tran Huan" w:date="2018-11-25T21:59:00Z">
              <w:r w:rsidRPr="000245EB" w:rsidDel="00096943">
                <w:rPr>
                  <w:rPrChange w:id="6245" w:author="Tran Huan" w:date="2018-11-25T16:08:00Z">
                    <w:rPr>
                      <w:lang w:val="en-US"/>
                    </w:rPr>
                  </w:rPrChange>
                </w:rPr>
                <w:delText>Nếu không có thông tin nào nhập, Khi người dùng nhấn tìm kiếm, kết quả sẽ hiển thị tất cả.</w:delText>
              </w:r>
              <w:bookmarkStart w:id="6246" w:name="_Toc530658600"/>
              <w:bookmarkStart w:id="6247" w:name="_Toc530662324"/>
              <w:bookmarkStart w:id="6248" w:name="_Toc530662791"/>
              <w:bookmarkEnd w:id="6246"/>
              <w:bookmarkEnd w:id="6247"/>
              <w:bookmarkEnd w:id="6248"/>
            </w:del>
          </w:p>
          <w:p w14:paraId="01AEFD40" w14:textId="50A7A1B3" w:rsidR="007554F4" w:rsidRPr="000245EB" w:rsidDel="00096943" w:rsidRDefault="007554F4">
            <w:pPr>
              <w:keepNext/>
              <w:spacing w:line="276" w:lineRule="auto"/>
              <w:rPr>
                <w:del w:id="6249" w:author="Tran Huan" w:date="2018-11-25T21:59:00Z"/>
                <w:i/>
                <w:rPrChange w:id="6250" w:author="Tran Huan" w:date="2018-11-25T16:08:00Z">
                  <w:rPr>
                    <w:del w:id="6251" w:author="Tran Huan" w:date="2018-11-25T21:59:00Z"/>
                    <w:i/>
                    <w:lang w:val="en-US"/>
                  </w:rPr>
                </w:rPrChange>
              </w:rPr>
            </w:pPr>
            <w:del w:id="6252" w:author="Tran Huan" w:date="2018-11-25T21:59:00Z">
              <w:r w:rsidRPr="000245EB" w:rsidDel="00096943">
                <w:rPr>
                  <w:rPrChange w:id="6253" w:author="Tran Huan" w:date="2018-11-25T16:08:00Z">
                    <w:rPr>
                      <w:lang w:val="en-US"/>
                    </w:rPr>
                  </w:rPrChange>
                </w:rPr>
                <w:delText xml:space="preserve">Mặc định và nếu không có kết quả sẽ hiển thị </w:delText>
              </w:r>
              <w:r w:rsidRPr="000245EB" w:rsidDel="00096943">
                <w:rPr>
                  <w:i/>
                  <w:rPrChange w:id="6254" w:author="Tran Huan" w:date="2018-11-25T16:08:00Z">
                    <w:rPr>
                      <w:i/>
                      <w:lang w:val="en-US"/>
                    </w:rPr>
                  </w:rPrChange>
                </w:rPr>
                <w:delText>“không có kết quả nào”.</w:delText>
              </w:r>
              <w:bookmarkStart w:id="6255" w:name="_Toc530658601"/>
              <w:bookmarkStart w:id="6256" w:name="_Toc530662325"/>
              <w:bookmarkStart w:id="6257" w:name="_Toc530662792"/>
              <w:bookmarkEnd w:id="6255"/>
              <w:bookmarkEnd w:id="6256"/>
              <w:bookmarkEnd w:id="6257"/>
            </w:del>
          </w:p>
        </w:tc>
        <w:bookmarkStart w:id="6258" w:name="_Toc530658602"/>
        <w:bookmarkStart w:id="6259" w:name="_Toc530662326"/>
        <w:bookmarkStart w:id="6260" w:name="_Toc530662793"/>
        <w:bookmarkEnd w:id="6258"/>
        <w:bookmarkEnd w:id="6259"/>
        <w:bookmarkEnd w:id="6260"/>
      </w:tr>
    </w:tbl>
    <w:p w14:paraId="44D0F01A" w14:textId="0F2A0BE1" w:rsidR="007554F4" w:rsidRPr="0041406B" w:rsidDel="00096943" w:rsidRDefault="007554F4">
      <w:pPr>
        <w:spacing w:line="276" w:lineRule="auto"/>
        <w:rPr>
          <w:del w:id="6261" w:author="Tran Huan" w:date="2018-11-25T21:59:00Z"/>
        </w:rPr>
        <w:pPrChange w:id="6262" w:author="phuong vu" w:date="2018-11-23T13:48:00Z">
          <w:pPr/>
        </w:pPrChange>
      </w:pPr>
      <w:bookmarkStart w:id="6263" w:name="_Toc530658603"/>
      <w:bookmarkStart w:id="6264" w:name="_Toc530662327"/>
      <w:bookmarkStart w:id="6265" w:name="_Toc530662794"/>
      <w:bookmarkEnd w:id="6263"/>
      <w:bookmarkEnd w:id="6264"/>
      <w:bookmarkEnd w:id="6265"/>
    </w:p>
    <w:p w14:paraId="67313BEA" w14:textId="5F7A3BC6" w:rsidR="00730F28" w:rsidRPr="000245EB" w:rsidDel="00096943" w:rsidRDefault="00730F28">
      <w:pPr>
        <w:pStyle w:val="Heading4"/>
        <w:spacing w:line="276" w:lineRule="auto"/>
        <w:rPr>
          <w:del w:id="6266" w:author="Tran Huan" w:date="2018-11-25T21:59:00Z"/>
          <w:rPrChange w:id="6267" w:author="Tran Huan" w:date="2018-11-25T16:08:00Z">
            <w:rPr>
              <w:del w:id="6268" w:author="Tran Huan" w:date="2018-11-25T21:59:00Z"/>
              <w:lang w:val="en-US"/>
            </w:rPr>
          </w:rPrChange>
        </w:rPr>
        <w:pPrChange w:id="6269" w:author="phuong vu" w:date="2018-11-23T13:48:00Z">
          <w:pPr>
            <w:pStyle w:val="Heading4"/>
          </w:pPr>
        </w:pPrChange>
      </w:pPr>
      <w:del w:id="6270" w:author="Tran Huan" w:date="2018-11-25T21:59:00Z">
        <w:r w:rsidRPr="0041406B" w:rsidDel="00096943">
          <w:rPr>
            <w:b w:val="0"/>
            <w:iCs w:val="0"/>
          </w:rPr>
          <w:delText>Đăng nhập</w:delText>
        </w:r>
        <w:r w:rsidRPr="000245EB" w:rsidDel="00096943">
          <w:rPr>
            <w:b w:val="0"/>
            <w:iCs w:val="0"/>
            <w:rPrChange w:id="6271" w:author="Tran Huan" w:date="2018-11-25T16:08:00Z">
              <w:rPr>
                <w:b w:val="0"/>
                <w:iCs w:val="0"/>
                <w:lang w:val="en-US"/>
              </w:rPr>
            </w:rPrChange>
          </w:rPr>
          <w:delText xml:space="preserve"> hệ thống</w:delText>
        </w:r>
        <w:bookmarkStart w:id="6272" w:name="_Toc530658604"/>
        <w:bookmarkStart w:id="6273" w:name="_Toc530662328"/>
        <w:bookmarkStart w:id="6274" w:name="_Toc530662795"/>
        <w:bookmarkEnd w:id="6272"/>
        <w:bookmarkEnd w:id="6273"/>
        <w:bookmarkEnd w:id="6274"/>
      </w:del>
    </w:p>
    <w:tbl>
      <w:tblPr>
        <w:tblStyle w:val="TableGrid"/>
        <w:tblW w:w="0" w:type="auto"/>
        <w:tblLook w:val="04A0" w:firstRow="1" w:lastRow="0" w:firstColumn="1" w:lastColumn="0" w:noHBand="0" w:noVBand="1"/>
      </w:tblPr>
      <w:tblGrid>
        <w:gridCol w:w="2342"/>
        <w:gridCol w:w="6435"/>
      </w:tblGrid>
      <w:tr w:rsidR="00366807" w:rsidRPr="0041406B" w:rsidDel="00096943" w14:paraId="4586475D" w14:textId="07F86804" w:rsidTr="00A06DD8">
        <w:trPr>
          <w:del w:id="6275" w:author="Tran Huan" w:date="2018-11-25T21:59:00Z"/>
        </w:trPr>
        <w:tc>
          <w:tcPr>
            <w:tcW w:w="2425" w:type="dxa"/>
          </w:tcPr>
          <w:p w14:paraId="76F328FC" w14:textId="06688739" w:rsidR="005E4157" w:rsidRPr="0041406B" w:rsidDel="00096943" w:rsidRDefault="005E4157">
            <w:pPr>
              <w:spacing w:line="276" w:lineRule="auto"/>
              <w:rPr>
                <w:del w:id="6276" w:author="Tran Huan" w:date="2018-11-25T21:59:00Z"/>
                <w:b/>
              </w:rPr>
            </w:pPr>
            <w:del w:id="6277" w:author="Tran Huan" w:date="2018-11-25T21:59:00Z">
              <w:r w:rsidRPr="006D4C69" w:rsidDel="00096943">
                <w:rPr>
                  <w:b/>
                </w:rPr>
                <w:delText>Mã yêu c</w:delText>
              </w:r>
              <w:r w:rsidRPr="0041406B" w:rsidDel="00096943">
                <w:rPr>
                  <w:b/>
                </w:rPr>
                <w:delText>ầu</w:delText>
              </w:r>
              <w:bookmarkStart w:id="6278" w:name="_Toc530658605"/>
              <w:bookmarkStart w:id="6279" w:name="_Toc530662329"/>
              <w:bookmarkStart w:id="6280" w:name="_Toc530662796"/>
              <w:bookmarkEnd w:id="6278"/>
              <w:bookmarkEnd w:id="6279"/>
              <w:bookmarkEnd w:id="6280"/>
            </w:del>
          </w:p>
        </w:tc>
        <w:tc>
          <w:tcPr>
            <w:tcW w:w="6686" w:type="dxa"/>
          </w:tcPr>
          <w:p w14:paraId="697841EE" w14:textId="73185817" w:rsidR="005E4157" w:rsidRPr="000245EB" w:rsidDel="00096943" w:rsidRDefault="005E4157">
            <w:pPr>
              <w:spacing w:line="276" w:lineRule="auto"/>
              <w:rPr>
                <w:del w:id="6281" w:author="Tran Huan" w:date="2018-11-25T21:59:00Z"/>
                <w:rPrChange w:id="6282" w:author="Tran Huan" w:date="2018-11-25T16:08:00Z">
                  <w:rPr>
                    <w:del w:id="6283" w:author="Tran Huan" w:date="2018-11-25T21:59:00Z"/>
                    <w:lang w:val="en-US"/>
                  </w:rPr>
                </w:rPrChange>
              </w:rPr>
            </w:pPr>
            <w:del w:id="6284" w:author="Tran Huan" w:date="2018-11-25T21:59:00Z">
              <w:r w:rsidRPr="000245EB" w:rsidDel="00096943">
                <w:rPr>
                  <w:rPrChange w:id="6285" w:author="Tran Huan" w:date="2018-11-25T16:08:00Z">
                    <w:rPr>
                      <w:lang w:val="en-US"/>
                    </w:rPr>
                  </w:rPrChange>
                </w:rPr>
                <w:delText>GU_08</w:delText>
              </w:r>
              <w:bookmarkStart w:id="6286" w:name="_Toc530658606"/>
              <w:bookmarkStart w:id="6287" w:name="_Toc530662330"/>
              <w:bookmarkStart w:id="6288" w:name="_Toc530662797"/>
              <w:bookmarkEnd w:id="6286"/>
              <w:bookmarkEnd w:id="6287"/>
              <w:bookmarkEnd w:id="6288"/>
            </w:del>
          </w:p>
        </w:tc>
        <w:bookmarkStart w:id="6289" w:name="_Toc530658607"/>
        <w:bookmarkStart w:id="6290" w:name="_Toc530662331"/>
        <w:bookmarkStart w:id="6291" w:name="_Toc530662798"/>
        <w:bookmarkEnd w:id="6289"/>
        <w:bookmarkEnd w:id="6290"/>
        <w:bookmarkEnd w:id="6291"/>
      </w:tr>
      <w:tr w:rsidR="00366807" w:rsidRPr="0041406B" w:rsidDel="00096943" w14:paraId="15B6311D" w14:textId="72D8D31B" w:rsidTr="00A06DD8">
        <w:trPr>
          <w:del w:id="6292" w:author="Tran Huan" w:date="2018-11-25T21:59:00Z"/>
        </w:trPr>
        <w:tc>
          <w:tcPr>
            <w:tcW w:w="2425" w:type="dxa"/>
          </w:tcPr>
          <w:p w14:paraId="4B6C96F2" w14:textId="1747CB64" w:rsidR="005E4157" w:rsidRPr="0041406B" w:rsidDel="00096943" w:rsidRDefault="005E4157">
            <w:pPr>
              <w:spacing w:line="276" w:lineRule="auto"/>
              <w:rPr>
                <w:del w:id="6293" w:author="Tran Huan" w:date="2018-11-25T21:59:00Z"/>
                <w:b/>
              </w:rPr>
            </w:pPr>
            <w:del w:id="6294" w:author="Tran Huan" w:date="2018-11-25T21:59:00Z">
              <w:r w:rsidRPr="0041406B" w:rsidDel="00096943">
                <w:rPr>
                  <w:b/>
                </w:rPr>
                <w:delText>Tên chức năng</w:delText>
              </w:r>
              <w:bookmarkStart w:id="6295" w:name="_Toc530658608"/>
              <w:bookmarkStart w:id="6296" w:name="_Toc530662332"/>
              <w:bookmarkStart w:id="6297" w:name="_Toc530662799"/>
              <w:bookmarkEnd w:id="6295"/>
              <w:bookmarkEnd w:id="6296"/>
              <w:bookmarkEnd w:id="6297"/>
            </w:del>
          </w:p>
        </w:tc>
        <w:tc>
          <w:tcPr>
            <w:tcW w:w="6686" w:type="dxa"/>
          </w:tcPr>
          <w:p w14:paraId="1FE7ABCA" w14:textId="5B9EB6D4" w:rsidR="005E4157" w:rsidRPr="000245EB" w:rsidDel="00096943" w:rsidRDefault="005E4157">
            <w:pPr>
              <w:spacing w:line="276" w:lineRule="auto"/>
              <w:rPr>
                <w:del w:id="6298" w:author="Tran Huan" w:date="2018-11-25T21:59:00Z"/>
                <w:rPrChange w:id="6299" w:author="Tran Huan" w:date="2018-11-25T16:08:00Z">
                  <w:rPr>
                    <w:del w:id="6300" w:author="Tran Huan" w:date="2018-11-25T21:59:00Z"/>
                    <w:lang w:val="en-US"/>
                  </w:rPr>
                </w:rPrChange>
              </w:rPr>
            </w:pPr>
            <w:del w:id="6301" w:author="Tran Huan" w:date="2018-11-25T21:59:00Z">
              <w:r w:rsidRPr="000245EB" w:rsidDel="00096943">
                <w:rPr>
                  <w:rPrChange w:id="6302" w:author="Tran Huan" w:date="2018-11-25T16:08:00Z">
                    <w:rPr>
                      <w:lang w:val="en-US"/>
                    </w:rPr>
                  </w:rPrChange>
                </w:rPr>
                <w:delText>Đăng nhập hệ thống</w:delText>
              </w:r>
              <w:bookmarkStart w:id="6303" w:name="_Toc530658609"/>
              <w:bookmarkStart w:id="6304" w:name="_Toc530662333"/>
              <w:bookmarkStart w:id="6305" w:name="_Toc530662800"/>
              <w:bookmarkEnd w:id="6303"/>
              <w:bookmarkEnd w:id="6304"/>
              <w:bookmarkEnd w:id="6305"/>
            </w:del>
          </w:p>
        </w:tc>
        <w:bookmarkStart w:id="6306" w:name="_Toc530658610"/>
        <w:bookmarkStart w:id="6307" w:name="_Toc530662334"/>
        <w:bookmarkStart w:id="6308" w:name="_Toc530662801"/>
        <w:bookmarkEnd w:id="6306"/>
        <w:bookmarkEnd w:id="6307"/>
        <w:bookmarkEnd w:id="6308"/>
      </w:tr>
      <w:tr w:rsidR="00366807" w:rsidRPr="0041406B" w:rsidDel="00096943" w14:paraId="5729273A" w14:textId="2D2EA393" w:rsidTr="00A06DD8">
        <w:trPr>
          <w:del w:id="6309" w:author="Tran Huan" w:date="2018-11-25T21:59:00Z"/>
        </w:trPr>
        <w:tc>
          <w:tcPr>
            <w:tcW w:w="2425" w:type="dxa"/>
          </w:tcPr>
          <w:p w14:paraId="0986D904" w14:textId="0EA639B4" w:rsidR="005E4157" w:rsidRPr="0041406B" w:rsidDel="00096943" w:rsidRDefault="005E4157">
            <w:pPr>
              <w:spacing w:line="276" w:lineRule="auto"/>
              <w:rPr>
                <w:del w:id="6310" w:author="Tran Huan" w:date="2018-11-25T21:59:00Z"/>
                <w:b/>
              </w:rPr>
            </w:pPr>
            <w:del w:id="6311" w:author="Tran Huan" w:date="2018-11-25T21:59:00Z">
              <w:r w:rsidRPr="0041406B" w:rsidDel="00096943">
                <w:rPr>
                  <w:b/>
                </w:rPr>
                <w:delText>Đối tượng sử dụng</w:delText>
              </w:r>
              <w:bookmarkStart w:id="6312" w:name="_Toc530658611"/>
              <w:bookmarkStart w:id="6313" w:name="_Toc530662335"/>
              <w:bookmarkStart w:id="6314" w:name="_Toc530662802"/>
              <w:bookmarkEnd w:id="6312"/>
              <w:bookmarkEnd w:id="6313"/>
              <w:bookmarkEnd w:id="6314"/>
            </w:del>
          </w:p>
        </w:tc>
        <w:tc>
          <w:tcPr>
            <w:tcW w:w="6686" w:type="dxa"/>
          </w:tcPr>
          <w:p w14:paraId="154019C4" w14:textId="76476D07" w:rsidR="005E4157" w:rsidRPr="000245EB" w:rsidDel="00096943" w:rsidRDefault="005E4157">
            <w:pPr>
              <w:spacing w:line="276" w:lineRule="auto"/>
              <w:rPr>
                <w:del w:id="6315" w:author="Tran Huan" w:date="2018-11-25T21:59:00Z"/>
                <w:rPrChange w:id="6316" w:author="Tran Huan" w:date="2018-11-25T16:08:00Z">
                  <w:rPr>
                    <w:del w:id="6317" w:author="Tran Huan" w:date="2018-11-25T21:59:00Z"/>
                    <w:lang w:val="en-US"/>
                  </w:rPr>
                </w:rPrChange>
              </w:rPr>
            </w:pPr>
            <w:del w:id="6318" w:author="Tran Huan" w:date="2018-11-25T21:59:00Z">
              <w:r w:rsidRPr="000245EB" w:rsidDel="00096943">
                <w:rPr>
                  <w:rPrChange w:id="6319" w:author="Tran Huan" w:date="2018-11-25T16:08:00Z">
                    <w:rPr>
                      <w:lang w:val="en-US"/>
                    </w:rPr>
                  </w:rPrChange>
                </w:rPr>
                <w:delText>Nhân viên cửa hàng, khách hàng</w:delText>
              </w:r>
              <w:bookmarkStart w:id="6320" w:name="_Toc530658612"/>
              <w:bookmarkStart w:id="6321" w:name="_Toc530662336"/>
              <w:bookmarkStart w:id="6322" w:name="_Toc530662803"/>
              <w:bookmarkEnd w:id="6320"/>
              <w:bookmarkEnd w:id="6321"/>
              <w:bookmarkEnd w:id="6322"/>
            </w:del>
          </w:p>
        </w:tc>
        <w:bookmarkStart w:id="6323" w:name="_Toc530658613"/>
        <w:bookmarkStart w:id="6324" w:name="_Toc530662337"/>
        <w:bookmarkStart w:id="6325" w:name="_Toc530662804"/>
        <w:bookmarkEnd w:id="6323"/>
        <w:bookmarkEnd w:id="6324"/>
        <w:bookmarkEnd w:id="6325"/>
      </w:tr>
      <w:tr w:rsidR="00366807" w:rsidRPr="0041406B" w:rsidDel="00096943" w14:paraId="799B10C7" w14:textId="2D126530" w:rsidTr="00A06DD8">
        <w:trPr>
          <w:del w:id="6326" w:author="Tran Huan" w:date="2018-11-25T21:59:00Z"/>
        </w:trPr>
        <w:tc>
          <w:tcPr>
            <w:tcW w:w="2425" w:type="dxa"/>
          </w:tcPr>
          <w:p w14:paraId="60D2D0A8" w14:textId="6D0E4F59" w:rsidR="005E4157" w:rsidRPr="0041406B" w:rsidDel="00096943" w:rsidRDefault="005E4157">
            <w:pPr>
              <w:spacing w:line="276" w:lineRule="auto"/>
              <w:rPr>
                <w:del w:id="6327" w:author="Tran Huan" w:date="2018-11-25T21:59:00Z"/>
                <w:b/>
              </w:rPr>
            </w:pPr>
            <w:del w:id="6328" w:author="Tran Huan" w:date="2018-11-25T21:59:00Z">
              <w:r w:rsidRPr="0041406B" w:rsidDel="00096943">
                <w:rPr>
                  <w:b/>
                </w:rPr>
                <w:delText>Tiền điều kiện</w:delText>
              </w:r>
              <w:bookmarkStart w:id="6329" w:name="_Toc530658614"/>
              <w:bookmarkStart w:id="6330" w:name="_Toc530662338"/>
              <w:bookmarkStart w:id="6331" w:name="_Toc530662805"/>
              <w:bookmarkEnd w:id="6329"/>
              <w:bookmarkEnd w:id="6330"/>
              <w:bookmarkEnd w:id="6331"/>
            </w:del>
          </w:p>
        </w:tc>
        <w:tc>
          <w:tcPr>
            <w:tcW w:w="6686" w:type="dxa"/>
          </w:tcPr>
          <w:p w14:paraId="129BAF26" w14:textId="3C769A83" w:rsidR="005E4157" w:rsidRPr="000245EB" w:rsidDel="00096943" w:rsidRDefault="005E4157">
            <w:pPr>
              <w:spacing w:line="276" w:lineRule="auto"/>
              <w:rPr>
                <w:del w:id="6332" w:author="Tran Huan" w:date="2018-11-25T21:59:00Z"/>
                <w:rPrChange w:id="6333" w:author="Tran Huan" w:date="2018-11-25T16:08:00Z">
                  <w:rPr>
                    <w:del w:id="6334" w:author="Tran Huan" w:date="2018-11-25T21:59:00Z"/>
                    <w:lang w:val="en-US"/>
                  </w:rPr>
                </w:rPrChange>
              </w:rPr>
            </w:pPr>
            <w:del w:id="6335" w:author="Tran Huan" w:date="2018-11-25T21:59:00Z">
              <w:r w:rsidRPr="000245EB" w:rsidDel="00096943">
                <w:rPr>
                  <w:rPrChange w:id="6336" w:author="Tran Huan" w:date="2018-11-25T16:08:00Z">
                    <w:rPr>
                      <w:lang w:val="en-US"/>
                    </w:rPr>
                  </w:rPrChange>
                </w:rPr>
                <w:delText>Truy cập được trang web quản lí đối với nhân viên cửa hàng và ứng dụng điện thoại đối với khách hàng.</w:delText>
              </w:r>
              <w:bookmarkStart w:id="6337" w:name="_Toc530658615"/>
              <w:bookmarkStart w:id="6338" w:name="_Toc530662339"/>
              <w:bookmarkStart w:id="6339" w:name="_Toc530662806"/>
              <w:bookmarkEnd w:id="6337"/>
              <w:bookmarkEnd w:id="6338"/>
              <w:bookmarkEnd w:id="6339"/>
            </w:del>
          </w:p>
        </w:tc>
        <w:bookmarkStart w:id="6340" w:name="_Toc530658616"/>
        <w:bookmarkStart w:id="6341" w:name="_Toc530662340"/>
        <w:bookmarkStart w:id="6342" w:name="_Toc530662807"/>
        <w:bookmarkEnd w:id="6340"/>
        <w:bookmarkEnd w:id="6341"/>
        <w:bookmarkEnd w:id="6342"/>
      </w:tr>
      <w:tr w:rsidR="00366807" w:rsidRPr="0041406B" w:rsidDel="00096943" w14:paraId="08A25A9E" w14:textId="0618F29E" w:rsidTr="00A06DD8">
        <w:trPr>
          <w:del w:id="6343" w:author="Tran Huan" w:date="2018-11-25T21:59:00Z"/>
        </w:trPr>
        <w:tc>
          <w:tcPr>
            <w:tcW w:w="2425" w:type="dxa"/>
          </w:tcPr>
          <w:p w14:paraId="4CDFA98A" w14:textId="0BE6D873" w:rsidR="005E4157" w:rsidRPr="0041406B" w:rsidDel="00096943" w:rsidRDefault="005E4157">
            <w:pPr>
              <w:spacing w:line="276" w:lineRule="auto"/>
              <w:rPr>
                <w:del w:id="6344" w:author="Tran Huan" w:date="2018-11-25T21:59:00Z"/>
                <w:b/>
              </w:rPr>
            </w:pPr>
            <w:del w:id="6345" w:author="Tran Huan" w:date="2018-11-25T21:59:00Z">
              <w:r w:rsidRPr="0041406B" w:rsidDel="00096943">
                <w:rPr>
                  <w:b/>
                </w:rPr>
                <w:delText>Cách xử lí</w:delText>
              </w:r>
              <w:bookmarkStart w:id="6346" w:name="_Toc530658617"/>
              <w:bookmarkStart w:id="6347" w:name="_Toc530662341"/>
              <w:bookmarkStart w:id="6348" w:name="_Toc530662808"/>
              <w:bookmarkEnd w:id="6346"/>
              <w:bookmarkEnd w:id="6347"/>
              <w:bookmarkEnd w:id="6348"/>
            </w:del>
          </w:p>
        </w:tc>
        <w:tc>
          <w:tcPr>
            <w:tcW w:w="6686" w:type="dxa"/>
          </w:tcPr>
          <w:p w14:paraId="5CFAEAF4" w14:textId="03770241" w:rsidR="005E4157" w:rsidRPr="000245EB" w:rsidDel="00096943" w:rsidRDefault="005E4157">
            <w:pPr>
              <w:spacing w:line="276" w:lineRule="auto"/>
              <w:rPr>
                <w:del w:id="6349" w:author="Tran Huan" w:date="2018-11-25T21:59:00Z"/>
                <w:rPrChange w:id="6350" w:author="Tran Huan" w:date="2018-11-25T16:08:00Z">
                  <w:rPr>
                    <w:del w:id="6351" w:author="Tran Huan" w:date="2018-11-25T21:59:00Z"/>
                    <w:lang w:val="en-US"/>
                  </w:rPr>
                </w:rPrChange>
              </w:rPr>
            </w:pPr>
            <w:del w:id="6352" w:author="Tran Huan" w:date="2018-11-25T21:59:00Z">
              <w:r w:rsidRPr="000245EB" w:rsidDel="00096943">
                <w:rPr>
                  <w:rPrChange w:id="6353" w:author="Tran Huan" w:date="2018-11-25T16:08:00Z">
                    <w:rPr>
                      <w:lang w:val="en-US"/>
                    </w:rPr>
                  </w:rPrChange>
                </w:rPr>
                <w:delText>Bước 1: Người dùng cần nhập email và mật khẩu.</w:delText>
              </w:r>
              <w:bookmarkStart w:id="6354" w:name="_Toc530658618"/>
              <w:bookmarkStart w:id="6355" w:name="_Toc530662342"/>
              <w:bookmarkStart w:id="6356" w:name="_Toc530662809"/>
              <w:bookmarkEnd w:id="6354"/>
              <w:bookmarkEnd w:id="6355"/>
              <w:bookmarkEnd w:id="6356"/>
            </w:del>
          </w:p>
          <w:p w14:paraId="372AEA4F" w14:textId="42F79DEA" w:rsidR="005E4157" w:rsidRPr="000245EB" w:rsidDel="00096943" w:rsidRDefault="005E4157">
            <w:pPr>
              <w:spacing w:line="276" w:lineRule="auto"/>
              <w:rPr>
                <w:del w:id="6357" w:author="Tran Huan" w:date="2018-11-25T21:59:00Z"/>
                <w:i/>
                <w:rPrChange w:id="6358" w:author="Tran Huan" w:date="2018-11-25T16:08:00Z">
                  <w:rPr>
                    <w:del w:id="6359" w:author="Tran Huan" w:date="2018-11-25T21:59:00Z"/>
                    <w:i/>
                    <w:lang w:val="en-US"/>
                  </w:rPr>
                </w:rPrChange>
              </w:rPr>
            </w:pPr>
            <w:del w:id="6360" w:author="Tran Huan" w:date="2018-11-25T21:59:00Z">
              <w:r w:rsidRPr="000245EB" w:rsidDel="00096943">
                <w:rPr>
                  <w:rPrChange w:id="6361" w:author="Tran Huan" w:date="2018-11-25T16:08:00Z">
                    <w:rPr>
                      <w:lang w:val="en-US"/>
                    </w:rPr>
                  </w:rPrChange>
                </w:rPr>
                <w:delText xml:space="preserve">Bước 2: Nhấn nút </w:delText>
              </w:r>
              <w:r w:rsidRPr="000245EB" w:rsidDel="00096943">
                <w:rPr>
                  <w:i/>
                  <w:rPrChange w:id="6362" w:author="Tran Huan" w:date="2018-11-25T16:08:00Z">
                    <w:rPr>
                      <w:i/>
                      <w:lang w:val="en-US"/>
                    </w:rPr>
                  </w:rPrChange>
                </w:rPr>
                <w:delText>“Đăng nhập”</w:delText>
              </w:r>
              <w:r w:rsidR="00BF764C" w:rsidRPr="000245EB" w:rsidDel="00096943">
                <w:rPr>
                  <w:i/>
                  <w:rPrChange w:id="6363" w:author="Tran Huan" w:date="2018-11-25T16:08:00Z">
                    <w:rPr>
                      <w:i/>
                      <w:lang w:val="en-US"/>
                    </w:rPr>
                  </w:rPrChange>
                </w:rPr>
                <w:delText>.</w:delText>
              </w:r>
              <w:bookmarkStart w:id="6364" w:name="_Toc530658619"/>
              <w:bookmarkStart w:id="6365" w:name="_Toc530662343"/>
              <w:bookmarkStart w:id="6366" w:name="_Toc530662810"/>
              <w:bookmarkEnd w:id="6364"/>
              <w:bookmarkEnd w:id="6365"/>
              <w:bookmarkEnd w:id="6366"/>
            </w:del>
          </w:p>
          <w:p w14:paraId="0B34EE30" w14:textId="376057E6" w:rsidR="00CE6578" w:rsidRPr="000245EB" w:rsidDel="00096943" w:rsidRDefault="00BF764C">
            <w:pPr>
              <w:spacing w:line="276" w:lineRule="auto"/>
              <w:rPr>
                <w:del w:id="6367" w:author="Tran Huan" w:date="2018-11-25T21:59:00Z"/>
                <w:rPrChange w:id="6368" w:author="Tran Huan" w:date="2018-11-25T16:08:00Z">
                  <w:rPr>
                    <w:del w:id="6369" w:author="Tran Huan" w:date="2018-11-25T21:59:00Z"/>
                    <w:lang w:val="en-US"/>
                  </w:rPr>
                </w:rPrChange>
              </w:rPr>
            </w:pPr>
            <w:del w:id="6370" w:author="Tran Huan" w:date="2018-11-25T21:59:00Z">
              <w:r w:rsidRPr="000245EB" w:rsidDel="00096943">
                <w:rPr>
                  <w:rPrChange w:id="6371" w:author="Tran Huan" w:date="2018-11-25T16:08:00Z">
                    <w:rPr>
                      <w:lang w:val="en-US"/>
                    </w:rPr>
                  </w:rPrChange>
                </w:rPr>
                <w:delText xml:space="preserve">Bước 3: Hệ thống </w:delText>
              </w:r>
              <w:r w:rsidR="00CE6578" w:rsidRPr="000245EB" w:rsidDel="00096943">
                <w:rPr>
                  <w:rPrChange w:id="6372" w:author="Tran Huan" w:date="2018-11-25T16:08:00Z">
                    <w:rPr>
                      <w:lang w:val="en-US"/>
                    </w:rPr>
                  </w:rPrChange>
                </w:rPr>
                <w:delText xml:space="preserve">server </w:delText>
              </w:r>
              <w:r w:rsidRPr="000245EB" w:rsidDel="00096943">
                <w:rPr>
                  <w:rPrChange w:id="6373" w:author="Tran Huan" w:date="2018-11-25T16:08:00Z">
                    <w:rPr>
                      <w:lang w:val="en-US"/>
                    </w:rPr>
                  </w:rPrChange>
                </w:rPr>
                <w:delText>API kiểm trả tài khoản vừa nhập đúng hay sai. Nếu đúng trả về một chuỗi token để người dùng gửi kèm mỗi khi muốn truy xuất dữ liệu</w:delText>
              </w:r>
              <w:r w:rsidR="00366807" w:rsidRPr="000245EB" w:rsidDel="00096943">
                <w:rPr>
                  <w:rPrChange w:id="6374" w:author="Tran Huan" w:date="2018-11-25T16:08:00Z">
                    <w:rPr>
                      <w:lang w:val="en-US"/>
                    </w:rPr>
                  </w:rPrChange>
                </w:rPr>
                <w:delText xml:space="preserve"> và được lưu lại tạm thời trên ứng dụng điện thoại thông qua SharePreferences và Local Storage đối với trang web</w:delText>
              </w:r>
              <w:r w:rsidRPr="000245EB" w:rsidDel="00096943">
                <w:rPr>
                  <w:rPrChange w:id="6375" w:author="Tran Huan" w:date="2018-11-25T16:08:00Z">
                    <w:rPr>
                      <w:lang w:val="en-US"/>
                    </w:rPr>
                  </w:rPrChange>
                </w:rPr>
                <w:delText>. Ngược lại, thông báo lỗi.</w:delText>
              </w:r>
              <w:bookmarkStart w:id="6376" w:name="_Toc530658620"/>
              <w:bookmarkStart w:id="6377" w:name="_Toc530662344"/>
              <w:bookmarkStart w:id="6378" w:name="_Toc530662811"/>
              <w:bookmarkEnd w:id="6376"/>
              <w:bookmarkEnd w:id="6377"/>
              <w:bookmarkEnd w:id="6378"/>
            </w:del>
          </w:p>
        </w:tc>
        <w:bookmarkStart w:id="6379" w:name="_Toc530658621"/>
        <w:bookmarkStart w:id="6380" w:name="_Toc530662345"/>
        <w:bookmarkStart w:id="6381" w:name="_Toc530662812"/>
        <w:bookmarkEnd w:id="6379"/>
        <w:bookmarkEnd w:id="6380"/>
        <w:bookmarkEnd w:id="6381"/>
      </w:tr>
      <w:tr w:rsidR="00366807" w:rsidRPr="0041406B" w:rsidDel="00096943" w14:paraId="27315043" w14:textId="707A3B10" w:rsidTr="00A06DD8">
        <w:trPr>
          <w:del w:id="6382" w:author="Tran Huan" w:date="2018-11-25T21:59:00Z"/>
        </w:trPr>
        <w:tc>
          <w:tcPr>
            <w:tcW w:w="2425" w:type="dxa"/>
          </w:tcPr>
          <w:p w14:paraId="577B1532" w14:textId="1AD6ABBF" w:rsidR="005E4157" w:rsidRPr="0041406B" w:rsidDel="00096943" w:rsidRDefault="005E4157">
            <w:pPr>
              <w:spacing w:line="276" w:lineRule="auto"/>
              <w:rPr>
                <w:del w:id="6383" w:author="Tran Huan" w:date="2018-11-25T21:59:00Z"/>
                <w:b/>
              </w:rPr>
            </w:pPr>
            <w:del w:id="6384" w:author="Tran Huan" w:date="2018-11-25T21:59:00Z">
              <w:r w:rsidRPr="0041406B" w:rsidDel="00096943">
                <w:rPr>
                  <w:b/>
                </w:rPr>
                <w:delText>Kết quả</w:delText>
              </w:r>
              <w:bookmarkStart w:id="6385" w:name="_Toc530658622"/>
              <w:bookmarkStart w:id="6386" w:name="_Toc530662346"/>
              <w:bookmarkStart w:id="6387" w:name="_Toc530662813"/>
              <w:bookmarkEnd w:id="6385"/>
              <w:bookmarkEnd w:id="6386"/>
              <w:bookmarkEnd w:id="6387"/>
            </w:del>
          </w:p>
        </w:tc>
        <w:tc>
          <w:tcPr>
            <w:tcW w:w="6686" w:type="dxa"/>
          </w:tcPr>
          <w:p w14:paraId="320C915C" w14:textId="5B5895DE" w:rsidR="00CE6578" w:rsidRPr="000245EB" w:rsidDel="00096943" w:rsidRDefault="00CE6578">
            <w:pPr>
              <w:spacing w:line="276" w:lineRule="auto"/>
              <w:rPr>
                <w:del w:id="6388" w:author="Tran Huan" w:date="2018-11-25T21:59:00Z"/>
                <w:rPrChange w:id="6389" w:author="Tran Huan" w:date="2018-11-25T16:08:00Z">
                  <w:rPr>
                    <w:del w:id="6390" w:author="Tran Huan" w:date="2018-11-25T21:59:00Z"/>
                    <w:lang w:val="en-US"/>
                  </w:rPr>
                </w:rPrChange>
              </w:rPr>
            </w:pPr>
            <w:del w:id="6391" w:author="Tran Huan" w:date="2018-11-25T21:59:00Z">
              <w:r w:rsidRPr="000245EB" w:rsidDel="00096943">
                <w:rPr>
                  <w:rPrChange w:id="6392"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6393" w:name="_Toc530658623"/>
              <w:bookmarkStart w:id="6394" w:name="_Toc530662347"/>
              <w:bookmarkStart w:id="6395" w:name="_Toc530662814"/>
              <w:bookmarkEnd w:id="6393"/>
              <w:bookmarkEnd w:id="6394"/>
              <w:bookmarkEnd w:id="6395"/>
            </w:del>
          </w:p>
        </w:tc>
        <w:bookmarkStart w:id="6396" w:name="_Toc530658624"/>
        <w:bookmarkStart w:id="6397" w:name="_Toc530662348"/>
        <w:bookmarkStart w:id="6398" w:name="_Toc530662815"/>
        <w:bookmarkEnd w:id="6396"/>
        <w:bookmarkEnd w:id="6397"/>
        <w:bookmarkEnd w:id="6398"/>
      </w:tr>
      <w:tr w:rsidR="00366807" w:rsidRPr="0041406B" w:rsidDel="00096943" w14:paraId="6C1124E8" w14:textId="6132EDB6" w:rsidTr="00A06DD8">
        <w:trPr>
          <w:del w:id="6399" w:author="Tran Huan" w:date="2018-11-25T21:59:00Z"/>
        </w:trPr>
        <w:tc>
          <w:tcPr>
            <w:tcW w:w="2425" w:type="dxa"/>
          </w:tcPr>
          <w:p w14:paraId="29E0EC03" w14:textId="1C38D7B7" w:rsidR="005E4157" w:rsidRPr="0041406B" w:rsidDel="00096943" w:rsidRDefault="005E4157">
            <w:pPr>
              <w:spacing w:line="276" w:lineRule="auto"/>
              <w:rPr>
                <w:del w:id="6400" w:author="Tran Huan" w:date="2018-11-25T21:59:00Z"/>
                <w:b/>
              </w:rPr>
            </w:pPr>
            <w:del w:id="6401" w:author="Tran Huan" w:date="2018-11-25T21:59:00Z">
              <w:r w:rsidRPr="0041406B" w:rsidDel="00096943">
                <w:rPr>
                  <w:b/>
                </w:rPr>
                <w:delText>Ghi chú</w:delText>
              </w:r>
              <w:bookmarkStart w:id="6402" w:name="_Toc530658625"/>
              <w:bookmarkStart w:id="6403" w:name="_Toc530662349"/>
              <w:bookmarkStart w:id="6404" w:name="_Toc530662816"/>
              <w:bookmarkEnd w:id="6402"/>
              <w:bookmarkEnd w:id="6403"/>
              <w:bookmarkEnd w:id="6404"/>
            </w:del>
          </w:p>
        </w:tc>
        <w:tc>
          <w:tcPr>
            <w:tcW w:w="6686" w:type="dxa"/>
          </w:tcPr>
          <w:p w14:paraId="53F3333C" w14:textId="0611C7D0" w:rsidR="005E4157" w:rsidRPr="000245EB" w:rsidDel="00096943" w:rsidRDefault="00CE6578">
            <w:pPr>
              <w:keepNext/>
              <w:spacing w:line="276" w:lineRule="auto"/>
              <w:rPr>
                <w:del w:id="6405" w:author="Tran Huan" w:date="2018-11-25T21:59:00Z"/>
                <w:rPrChange w:id="6406" w:author="Tran Huan" w:date="2018-11-25T16:08:00Z">
                  <w:rPr>
                    <w:del w:id="6407" w:author="Tran Huan" w:date="2018-11-25T21:59:00Z"/>
                    <w:lang w:val="en-US"/>
                  </w:rPr>
                </w:rPrChange>
              </w:rPr>
            </w:pPr>
            <w:del w:id="6408" w:author="Tran Huan" w:date="2018-11-25T21:59:00Z">
              <w:r w:rsidRPr="000245EB" w:rsidDel="00096943">
                <w:rPr>
                  <w:rPrChange w:id="6409" w:author="Tran Huan" w:date="2018-11-25T16:08:00Z">
                    <w:rPr>
                      <w:lang w:val="en-US"/>
                    </w:rPr>
                  </w:rPrChange>
                </w:rPr>
                <w:delText>Các thông tin email và mật khẩu là yêu cầu bắt buộc.</w:delText>
              </w:r>
              <w:bookmarkStart w:id="6410" w:name="_Toc530658626"/>
              <w:bookmarkStart w:id="6411" w:name="_Toc530662350"/>
              <w:bookmarkStart w:id="6412" w:name="_Toc530662817"/>
              <w:bookmarkEnd w:id="6410"/>
              <w:bookmarkEnd w:id="6411"/>
              <w:bookmarkEnd w:id="6412"/>
            </w:del>
          </w:p>
          <w:p w14:paraId="34CB087B" w14:textId="077CFE42" w:rsidR="00CE6578" w:rsidRPr="000245EB" w:rsidDel="00096943" w:rsidRDefault="00CE6578">
            <w:pPr>
              <w:keepNext/>
              <w:spacing w:line="276" w:lineRule="auto"/>
              <w:rPr>
                <w:del w:id="6413" w:author="Tran Huan" w:date="2018-11-25T21:59:00Z"/>
                <w:rPrChange w:id="6414" w:author="Tran Huan" w:date="2018-11-25T16:08:00Z">
                  <w:rPr>
                    <w:del w:id="6415" w:author="Tran Huan" w:date="2018-11-25T21:59:00Z"/>
                    <w:lang w:val="en-US"/>
                  </w:rPr>
                </w:rPrChange>
              </w:rPr>
            </w:pPr>
            <w:del w:id="6416" w:author="Tran Huan" w:date="2018-11-25T21:59:00Z">
              <w:r w:rsidRPr="000245EB" w:rsidDel="00096943">
                <w:rPr>
                  <w:rPrChange w:id="6417" w:author="Tran Huan" w:date="2018-11-25T16:08:00Z">
                    <w:rPr>
                      <w:lang w:val="en-US"/>
                    </w:rPr>
                  </w:rPrChange>
                </w:rPr>
                <w:delText xml:space="preserve">Nếu đường truyền mạng lỗi, thì thông báo lỗi cho người dùng. </w:delText>
              </w:r>
              <w:bookmarkStart w:id="6418" w:name="_Toc530658627"/>
              <w:bookmarkStart w:id="6419" w:name="_Toc530662351"/>
              <w:bookmarkStart w:id="6420" w:name="_Toc530662818"/>
              <w:bookmarkEnd w:id="6418"/>
              <w:bookmarkEnd w:id="6419"/>
              <w:bookmarkEnd w:id="6420"/>
            </w:del>
          </w:p>
        </w:tc>
        <w:bookmarkStart w:id="6421" w:name="_Toc530658628"/>
        <w:bookmarkStart w:id="6422" w:name="_Toc530662352"/>
        <w:bookmarkStart w:id="6423" w:name="_Toc530662819"/>
        <w:bookmarkEnd w:id="6421"/>
        <w:bookmarkEnd w:id="6422"/>
        <w:bookmarkEnd w:id="6423"/>
      </w:tr>
    </w:tbl>
    <w:p w14:paraId="2288D8D5" w14:textId="79D640BF" w:rsidR="005E4157" w:rsidRPr="000245EB" w:rsidDel="00096943" w:rsidRDefault="005E4157">
      <w:pPr>
        <w:spacing w:line="276" w:lineRule="auto"/>
        <w:rPr>
          <w:del w:id="6424" w:author="Tran Huan" w:date="2018-11-25T21:59:00Z"/>
          <w:rPrChange w:id="6425" w:author="Tran Huan" w:date="2018-11-25T16:08:00Z">
            <w:rPr>
              <w:del w:id="6426" w:author="Tran Huan" w:date="2018-11-25T21:59:00Z"/>
              <w:lang w:val="en-US"/>
            </w:rPr>
          </w:rPrChange>
        </w:rPr>
        <w:pPrChange w:id="6427" w:author="phuong vu" w:date="2018-11-23T13:48:00Z">
          <w:pPr/>
        </w:pPrChange>
      </w:pPr>
      <w:bookmarkStart w:id="6428" w:name="_Toc530658629"/>
      <w:bookmarkStart w:id="6429" w:name="_Toc530662353"/>
      <w:bookmarkStart w:id="6430" w:name="_Toc530662820"/>
      <w:bookmarkEnd w:id="6428"/>
      <w:bookmarkEnd w:id="6429"/>
      <w:bookmarkEnd w:id="6430"/>
    </w:p>
    <w:p w14:paraId="6607065C" w14:textId="21E729CB" w:rsidR="00730F28" w:rsidRPr="0041406B" w:rsidDel="00096943" w:rsidRDefault="00730F28">
      <w:pPr>
        <w:pStyle w:val="Heading4"/>
        <w:spacing w:line="276" w:lineRule="auto"/>
        <w:rPr>
          <w:del w:id="6431" w:author="Tran Huan" w:date="2018-11-25T21:59:00Z"/>
        </w:rPr>
        <w:pPrChange w:id="6432" w:author="phuong vu" w:date="2018-11-23T13:48:00Z">
          <w:pPr>
            <w:pStyle w:val="Heading4"/>
          </w:pPr>
        </w:pPrChange>
      </w:pPr>
      <w:del w:id="6433" w:author="Tran Huan" w:date="2018-11-25T21:59:00Z">
        <w:r w:rsidRPr="000245EB" w:rsidDel="00096943">
          <w:rPr>
            <w:b w:val="0"/>
            <w:iCs w:val="0"/>
            <w:rPrChange w:id="6434" w:author="Tran Huan" w:date="2018-11-25T16:08:00Z">
              <w:rPr>
                <w:b w:val="0"/>
                <w:iCs w:val="0"/>
                <w:lang w:val="en-US"/>
              </w:rPr>
            </w:rPrChange>
          </w:rPr>
          <w:delText>Đ</w:delText>
        </w:r>
        <w:r w:rsidRPr="006D4C69" w:rsidDel="00096943">
          <w:delText>ăng xu</w:delText>
        </w:r>
        <w:r w:rsidRPr="0041406B" w:rsidDel="00096943">
          <w:rPr>
            <w:b w:val="0"/>
            <w:iCs w:val="0"/>
          </w:rPr>
          <w:delText>ất hệ thống</w:delText>
        </w:r>
        <w:bookmarkStart w:id="6435" w:name="_Toc530658630"/>
        <w:bookmarkStart w:id="6436" w:name="_Toc530662354"/>
        <w:bookmarkStart w:id="6437" w:name="_Toc530662821"/>
        <w:bookmarkEnd w:id="6435"/>
        <w:bookmarkEnd w:id="6436"/>
        <w:bookmarkEnd w:id="6437"/>
      </w:del>
    </w:p>
    <w:tbl>
      <w:tblPr>
        <w:tblStyle w:val="TableGrid"/>
        <w:tblW w:w="0" w:type="auto"/>
        <w:tblLook w:val="04A0" w:firstRow="1" w:lastRow="0" w:firstColumn="1" w:lastColumn="0" w:noHBand="0" w:noVBand="1"/>
      </w:tblPr>
      <w:tblGrid>
        <w:gridCol w:w="2341"/>
        <w:gridCol w:w="6436"/>
      </w:tblGrid>
      <w:tr w:rsidR="00366807" w:rsidRPr="0041406B" w:rsidDel="00096943" w14:paraId="16538079" w14:textId="273C434C" w:rsidTr="00A06DD8">
        <w:trPr>
          <w:del w:id="6438" w:author="Tran Huan" w:date="2018-11-25T21:59:00Z"/>
        </w:trPr>
        <w:tc>
          <w:tcPr>
            <w:tcW w:w="2425" w:type="dxa"/>
          </w:tcPr>
          <w:p w14:paraId="48AAB748" w14:textId="4045D8FB" w:rsidR="00366807" w:rsidRPr="0041406B" w:rsidDel="00096943" w:rsidRDefault="00366807">
            <w:pPr>
              <w:spacing w:line="276" w:lineRule="auto"/>
              <w:rPr>
                <w:del w:id="6439" w:author="Tran Huan" w:date="2018-11-25T21:59:00Z"/>
                <w:b/>
              </w:rPr>
            </w:pPr>
            <w:del w:id="6440" w:author="Tran Huan" w:date="2018-11-25T21:59:00Z">
              <w:r w:rsidRPr="0041406B" w:rsidDel="00096943">
                <w:rPr>
                  <w:b/>
                </w:rPr>
                <w:delText>Mã yêu cầu</w:delText>
              </w:r>
              <w:bookmarkStart w:id="6441" w:name="_Toc530658631"/>
              <w:bookmarkStart w:id="6442" w:name="_Toc530662355"/>
              <w:bookmarkStart w:id="6443" w:name="_Toc530662822"/>
              <w:bookmarkEnd w:id="6441"/>
              <w:bookmarkEnd w:id="6442"/>
              <w:bookmarkEnd w:id="6443"/>
            </w:del>
          </w:p>
        </w:tc>
        <w:tc>
          <w:tcPr>
            <w:tcW w:w="6686" w:type="dxa"/>
          </w:tcPr>
          <w:p w14:paraId="58462703" w14:textId="52A1E0DC" w:rsidR="00366807" w:rsidRPr="000245EB" w:rsidDel="00096943" w:rsidRDefault="00366807">
            <w:pPr>
              <w:spacing w:line="276" w:lineRule="auto"/>
              <w:rPr>
                <w:del w:id="6444" w:author="Tran Huan" w:date="2018-11-25T21:59:00Z"/>
                <w:rPrChange w:id="6445" w:author="Tran Huan" w:date="2018-11-25T16:08:00Z">
                  <w:rPr>
                    <w:del w:id="6446" w:author="Tran Huan" w:date="2018-11-25T21:59:00Z"/>
                    <w:lang w:val="en-US"/>
                  </w:rPr>
                </w:rPrChange>
              </w:rPr>
            </w:pPr>
            <w:del w:id="6447" w:author="Tran Huan" w:date="2018-11-25T21:59:00Z">
              <w:r w:rsidRPr="000245EB" w:rsidDel="00096943">
                <w:rPr>
                  <w:rPrChange w:id="6448" w:author="Tran Huan" w:date="2018-11-25T16:08:00Z">
                    <w:rPr>
                      <w:lang w:val="en-US"/>
                    </w:rPr>
                  </w:rPrChange>
                </w:rPr>
                <w:delText>GU_09</w:delText>
              </w:r>
              <w:bookmarkStart w:id="6449" w:name="_Toc530658632"/>
              <w:bookmarkStart w:id="6450" w:name="_Toc530662356"/>
              <w:bookmarkStart w:id="6451" w:name="_Toc530662823"/>
              <w:bookmarkEnd w:id="6449"/>
              <w:bookmarkEnd w:id="6450"/>
              <w:bookmarkEnd w:id="6451"/>
            </w:del>
          </w:p>
        </w:tc>
        <w:bookmarkStart w:id="6452" w:name="_Toc530658633"/>
        <w:bookmarkStart w:id="6453" w:name="_Toc530662357"/>
        <w:bookmarkStart w:id="6454" w:name="_Toc530662824"/>
        <w:bookmarkEnd w:id="6452"/>
        <w:bookmarkEnd w:id="6453"/>
        <w:bookmarkEnd w:id="6454"/>
      </w:tr>
      <w:tr w:rsidR="00366807" w:rsidRPr="0041406B" w:rsidDel="00096943" w14:paraId="74A63A5C" w14:textId="0DE021C7" w:rsidTr="00A06DD8">
        <w:trPr>
          <w:del w:id="6455" w:author="Tran Huan" w:date="2018-11-25T21:59:00Z"/>
        </w:trPr>
        <w:tc>
          <w:tcPr>
            <w:tcW w:w="2425" w:type="dxa"/>
          </w:tcPr>
          <w:p w14:paraId="1C746864" w14:textId="4CB4DBDB" w:rsidR="00366807" w:rsidRPr="0041406B" w:rsidDel="00096943" w:rsidRDefault="00366807">
            <w:pPr>
              <w:spacing w:line="276" w:lineRule="auto"/>
              <w:rPr>
                <w:del w:id="6456" w:author="Tran Huan" w:date="2018-11-25T21:59:00Z"/>
                <w:b/>
              </w:rPr>
            </w:pPr>
            <w:del w:id="6457" w:author="Tran Huan" w:date="2018-11-25T21:59:00Z">
              <w:r w:rsidRPr="0041406B" w:rsidDel="00096943">
                <w:rPr>
                  <w:b/>
                </w:rPr>
                <w:delText>Tên chức năng</w:delText>
              </w:r>
              <w:bookmarkStart w:id="6458" w:name="_Toc530658634"/>
              <w:bookmarkStart w:id="6459" w:name="_Toc530662358"/>
              <w:bookmarkStart w:id="6460" w:name="_Toc530662825"/>
              <w:bookmarkEnd w:id="6458"/>
              <w:bookmarkEnd w:id="6459"/>
              <w:bookmarkEnd w:id="6460"/>
            </w:del>
          </w:p>
        </w:tc>
        <w:tc>
          <w:tcPr>
            <w:tcW w:w="6686" w:type="dxa"/>
          </w:tcPr>
          <w:p w14:paraId="38D59447" w14:textId="5D472841" w:rsidR="00366807" w:rsidRPr="000245EB" w:rsidDel="00096943" w:rsidRDefault="00366807">
            <w:pPr>
              <w:spacing w:line="276" w:lineRule="auto"/>
              <w:rPr>
                <w:del w:id="6461" w:author="Tran Huan" w:date="2018-11-25T21:59:00Z"/>
                <w:rPrChange w:id="6462" w:author="Tran Huan" w:date="2018-11-25T16:08:00Z">
                  <w:rPr>
                    <w:del w:id="6463" w:author="Tran Huan" w:date="2018-11-25T21:59:00Z"/>
                    <w:lang w:val="en-US"/>
                  </w:rPr>
                </w:rPrChange>
              </w:rPr>
            </w:pPr>
            <w:del w:id="6464" w:author="Tran Huan" w:date="2018-11-25T21:59:00Z">
              <w:r w:rsidRPr="000245EB" w:rsidDel="00096943">
                <w:rPr>
                  <w:rPrChange w:id="6465" w:author="Tran Huan" w:date="2018-11-25T16:08:00Z">
                    <w:rPr>
                      <w:lang w:val="en-US"/>
                    </w:rPr>
                  </w:rPrChange>
                </w:rPr>
                <w:delText>Đăng xuất hệ thống</w:delText>
              </w:r>
              <w:bookmarkStart w:id="6466" w:name="_Toc530658635"/>
              <w:bookmarkStart w:id="6467" w:name="_Toc530662359"/>
              <w:bookmarkStart w:id="6468" w:name="_Toc530662826"/>
              <w:bookmarkEnd w:id="6466"/>
              <w:bookmarkEnd w:id="6467"/>
              <w:bookmarkEnd w:id="6468"/>
            </w:del>
          </w:p>
        </w:tc>
        <w:bookmarkStart w:id="6469" w:name="_Toc530658636"/>
        <w:bookmarkStart w:id="6470" w:name="_Toc530662360"/>
        <w:bookmarkStart w:id="6471" w:name="_Toc530662827"/>
        <w:bookmarkEnd w:id="6469"/>
        <w:bookmarkEnd w:id="6470"/>
        <w:bookmarkEnd w:id="6471"/>
      </w:tr>
      <w:tr w:rsidR="00366807" w:rsidRPr="0041406B" w:rsidDel="00096943" w14:paraId="71518FF7" w14:textId="7FF41F59" w:rsidTr="00A06DD8">
        <w:trPr>
          <w:del w:id="6472" w:author="Tran Huan" w:date="2018-11-25T21:59:00Z"/>
        </w:trPr>
        <w:tc>
          <w:tcPr>
            <w:tcW w:w="2425" w:type="dxa"/>
          </w:tcPr>
          <w:p w14:paraId="2819E212" w14:textId="346251FF" w:rsidR="00366807" w:rsidRPr="0041406B" w:rsidDel="00096943" w:rsidRDefault="00366807">
            <w:pPr>
              <w:spacing w:line="276" w:lineRule="auto"/>
              <w:rPr>
                <w:del w:id="6473" w:author="Tran Huan" w:date="2018-11-25T21:59:00Z"/>
                <w:b/>
              </w:rPr>
            </w:pPr>
            <w:del w:id="6474" w:author="Tran Huan" w:date="2018-11-25T21:59:00Z">
              <w:r w:rsidRPr="0041406B" w:rsidDel="00096943">
                <w:rPr>
                  <w:b/>
                </w:rPr>
                <w:delText>Đối tượng sử dụng</w:delText>
              </w:r>
              <w:bookmarkStart w:id="6475" w:name="_Toc530658637"/>
              <w:bookmarkStart w:id="6476" w:name="_Toc530662361"/>
              <w:bookmarkStart w:id="6477" w:name="_Toc530662828"/>
              <w:bookmarkEnd w:id="6475"/>
              <w:bookmarkEnd w:id="6476"/>
              <w:bookmarkEnd w:id="6477"/>
            </w:del>
          </w:p>
        </w:tc>
        <w:tc>
          <w:tcPr>
            <w:tcW w:w="6686" w:type="dxa"/>
          </w:tcPr>
          <w:p w14:paraId="04028FC1" w14:textId="76679CB7" w:rsidR="00366807" w:rsidRPr="000245EB" w:rsidDel="00096943" w:rsidRDefault="00366807">
            <w:pPr>
              <w:spacing w:line="276" w:lineRule="auto"/>
              <w:rPr>
                <w:del w:id="6478" w:author="Tran Huan" w:date="2018-11-25T21:59:00Z"/>
                <w:rPrChange w:id="6479" w:author="Tran Huan" w:date="2018-11-25T16:08:00Z">
                  <w:rPr>
                    <w:del w:id="6480" w:author="Tran Huan" w:date="2018-11-25T21:59:00Z"/>
                    <w:lang w:val="en-US"/>
                  </w:rPr>
                </w:rPrChange>
              </w:rPr>
            </w:pPr>
            <w:del w:id="6481" w:author="Tran Huan" w:date="2018-11-25T21:59:00Z">
              <w:r w:rsidRPr="000245EB" w:rsidDel="00096943">
                <w:rPr>
                  <w:rPrChange w:id="6482" w:author="Tran Huan" w:date="2018-11-25T16:08:00Z">
                    <w:rPr>
                      <w:lang w:val="en-US"/>
                    </w:rPr>
                  </w:rPrChange>
                </w:rPr>
                <w:delText>Nhân viên cửa hàng, khách hàng</w:delText>
              </w:r>
              <w:bookmarkStart w:id="6483" w:name="_Toc530658638"/>
              <w:bookmarkStart w:id="6484" w:name="_Toc530662362"/>
              <w:bookmarkStart w:id="6485" w:name="_Toc530662829"/>
              <w:bookmarkEnd w:id="6483"/>
              <w:bookmarkEnd w:id="6484"/>
              <w:bookmarkEnd w:id="6485"/>
            </w:del>
          </w:p>
        </w:tc>
        <w:bookmarkStart w:id="6486" w:name="_Toc530658639"/>
        <w:bookmarkStart w:id="6487" w:name="_Toc530662363"/>
        <w:bookmarkStart w:id="6488" w:name="_Toc530662830"/>
        <w:bookmarkEnd w:id="6486"/>
        <w:bookmarkEnd w:id="6487"/>
        <w:bookmarkEnd w:id="6488"/>
      </w:tr>
      <w:tr w:rsidR="00366807" w:rsidRPr="0041406B" w:rsidDel="00096943" w14:paraId="3A53F953" w14:textId="555DD439" w:rsidTr="00A06DD8">
        <w:trPr>
          <w:del w:id="6489" w:author="Tran Huan" w:date="2018-11-25T21:59:00Z"/>
        </w:trPr>
        <w:tc>
          <w:tcPr>
            <w:tcW w:w="2425" w:type="dxa"/>
          </w:tcPr>
          <w:p w14:paraId="610CE10D" w14:textId="6BED95E6" w:rsidR="00366807" w:rsidRPr="0041406B" w:rsidDel="00096943" w:rsidRDefault="00366807">
            <w:pPr>
              <w:spacing w:line="276" w:lineRule="auto"/>
              <w:rPr>
                <w:del w:id="6490" w:author="Tran Huan" w:date="2018-11-25T21:59:00Z"/>
                <w:b/>
              </w:rPr>
            </w:pPr>
            <w:del w:id="6491" w:author="Tran Huan" w:date="2018-11-25T21:59:00Z">
              <w:r w:rsidRPr="0041406B" w:rsidDel="00096943">
                <w:rPr>
                  <w:b/>
                </w:rPr>
                <w:delText>Tiền điều kiện</w:delText>
              </w:r>
              <w:bookmarkStart w:id="6492" w:name="_Toc530658640"/>
              <w:bookmarkStart w:id="6493" w:name="_Toc530662364"/>
              <w:bookmarkStart w:id="6494" w:name="_Toc530662831"/>
              <w:bookmarkEnd w:id="6492"/>
              <w:bookmarkEnd w:id="6493"/>
              <w:bookmarkEnd w:id="6494"/>
            </w:del>
          </w:p>
        </w:tc>
        <w:tc>
          <w:tcPr>
            <w:tcW w:w="6686" w:type="dxa"/>
          </w:tcPr>
          <w:p w14:paraId="4622A656" w14:textId="1E69A14D" w:rsidR="00366807" w:rsidRPr="000245EB" w:rsidDel="00096943" w:rsidRDefault="00366807">
            <w:pPr>
              <w:spacing w:line="276" w:lineRule="auto"/>
              <w:rPr>
                <w:del w:id="6495" w:author="Tran Huan" w:date="2018-11-25T21:59:00Z"/>
                <w:rPrChange w:id="6496" w:author="Tran Huan" w:date="2018-11-25T16:08:00Z">
                  <w:rPr>
                    <w:del w:id="6497" w:author="Tran Huan" w:date="2018-11-25T21:59:00Z"/>
                    <w:lang w:val="en-US"/>
                  </w:rPr>
                </w:rPrChange>
              </w:rPr>
            </w:pPr>
            <w:del w:id="6498" w:author="Tran Huan" w:date="2018-11-25T21:59:00Z">
              <w:r w:rsidRPr="000245EB" w:rsidDel="00096943">
                <w:rPr>
                  <w:rPrChange w:id="6499" w:author="Tran Huan" w:date="2018-11-25T16:08:00Z">
                    <w:rPr>
                      <w:lang w:val="en-US"/>
                    </w:rPr>
                  </w:rPrChange>
                </w:rPr>
                <w:delText xml:space="preserve">Truy cập được trang web quản lí đối với nhân viên cửa hàng và ứng dụng điện thoại đối với khách hàng và </w:delText>
              </w:r>
              <w:r w:rsidR="009B0E96" w:rsidRPr="000245EB" w:rsidDel="00096943">
                <w:rPr>
                  <w:rPrChange w:id="6500" w:author="Tran Huan" w:date="2018-11-25T16:08:00Z">
                    <w:rPr>
                      <w:lang w:val="en-US"/>
                    </w:rPr>
                  </w:rPrChange>
                </w:rPr>
                <w:delText>đăng nhập</w:delText>
              </w:r>
              <w:r w:rsidRPr="000245EB" w:rsidDel="00096943">
                <w:rPr>
                  <w:rPrChange w:id="6501" w:author="Tran Huan" w:date="2018-11-25T16:08:00Z">
                    <w:rPr>
                      <w:lang w:val="en-US"/>
                    </w:rPr>
                  </w:rPrChange>
                </w:rPr>
                <w:delText xml:space="preserve"> thành công</w:delText>
              </w:r>
              <w:bookmarkStart w:id="6502" w:name="_Toc530658641"/>
              <w:bookmarkStart w:id="6503" w:name="_Toc530662365"/>
              <w:bookmarkStart w:id="6504" w:name="_Toc530662832"/>
              <w:bookmarkEnd w:id="6502"/>
              <w:bookmarkEnd w:id="6503"/>
              <w:bookmarkEnd w:id="6504"/>
            </w:del>
          </w:p>
        </w:tc>
        <w:bookmarkStart w:id="6505" w:name="_Toc530658642"/>
        <w:bookmarkStart w:id="6506" w:name="_Toc530662366"/>
        <w:bookmarkStart w:id="6507" w:name="_Toc530662833"/>
        <w:bookmarkEnd w:id="6505"/>
        <w:bookmarkEnd w:id="6506"/>
        <w:bookmarkEnd w:id="6507"/>
      </w:tr>
      <w:tr w:rsidR="00366807" w:rsidRPr="0041406B" w:rsidDel="00096943" w14:paraId="6BE7B29E" w14:textId="419D0C65" w:rsidTr="00A06DD8">
        <w:trPr>
          <w:del w:id="6508" w:author="Tran Huan" w:date="2018-11-25T21:59:00Z"/>
        </w:trPr>
        <w:tc>
          <w:tcPr>
            <w:tcW w:w="2425" w:type="dxa"/>
          </w:tcPr>
          <w:p w14:paraId="4290B4F3" w14:textId="3A007D99" w:rsidR="00366807" w:rsidRPr="0041406B" w:rsidDel="00096943" w:rsidRDefault="00366807">
            <w:pPr>
              <w:spacing w:line="276" w:lineRule="auto"/>
              <w:rPr>
                <w:del w:id="6509" w:author="Tran Huan" w:date="2018-11-25T21:59:00Z"/>
                <w:b/>
              </w:rPr>
            </w:pPr>
            <w:del w:id="6510" w:author="Tran Huan" w:date="2018-11-25T21:59:00Z">
              <w:r w:rsidRPr="0041406B" w:rsidDel="00096943">
                <w:rPr>
                  <w:b/>
                </w:rPr>
                <w:delText>Cách xử lí</w:delText>
              </w:r>
              <w:bookmarkStart w:id="6511" w:name="_Toc530658643"/>
              <w:bookmarkStart w:id="6512" w:name="_Toc530662367"/>
              <w:bookmarkStart w:id="6513" w:name="_Toc530662834"/>
              <w:bookmarkEnd w:id="6511"/>
              <w:bookmarkEnd w:id="6512"/>
              <w:bookmarkEnd w:id="6513"/>
            </w:del>
          </w:p>
        </w:tc>
        <w:tc>
          <w:tcPr>
            <w:tcW w:w="6686" w:type="dxa"/>
          </w:tcPr>
          <w:p w14:paraId="447AB946" w14:textId="4676D060" w:rsidR="00366807" w:rsidRPr="000245EB" w:rsidDel="00096943" w:rsidRDefault="00366807">
            <w:pPr>
              <w:spacing w:line="276" w:lineRule="auto"/>
              <w:rPr>
                <w:del w:id="6514" w:author="Tran Huan" w:date="2018-11-25T21:59:00Z"/>
                <w:rPrChange w:id="6515" w:author="Tran Huan" w:date="2018-11-25T16:08:00Z">
                  <w:rPr>
                    <w:del w:id="6516" w:author="Tran Huan" w:date="2018-11-25T21:59:00Z"/>
                    <w:lang w:val="en-US"/>
                  </w:rPr>
                </w:rPrChange>
              </w:rPr>
            </w:pPr>
            <w:del w:id="6517" w:author="Tran Huan" w:date="2018-11-25T21:59:00Z">
              <w:r w:rsidRPr="000245EB" w:rsidDel="00096943">
                <w:rPr>
                  <w:rPrChange w:id="6518" w:author="Tran Huan" w:date="2018-11-25T16:08:00Z">
                    <w:rPr>
                      <w:lang w:val="en-US"/>
                    </w:rPr>
                  </w:rPrChange>
                </w:rPr>
                <w:delText>Bước 1: Click vào Đăng xuất ở góc phải trên đối với trang web và Tài khoản -&gt; Đăng xuất đối với ứng dụng điện thoại</w:delText>
              </w:r>
              <w:bookmarkStart w:id="6519" w:name="_Toc530658644"/>
              <w:bookmarkStart w:id="6520" w:name="_Toc530662368"/>
              <w:bookmarkStart w:id="6521" w:name="_Toc530662835"/>
              <w:bookmarkEnd w:id="6519"/>
              <w:bookmarkEnd w:id="6520"/>
              <w:bookmarkEnd w:id="6521"/>
            </w:del>
          </w:p>
          <w:p w14:paraId="4178C9BC" w14:textId="6389680D" w:rsidR="00D04C7C" w:rsidRPr="000245EB" w:rsidDel="00096943" w:rsidRDefault="00366807">
            <w:pPr>
              <w:spacing w:line="276" w:lineRule="auto"/>
              <w:rPr>
                <w:del w:id="6522" w:author="Tran Huan" w:date="2018-11-25T21:59:00Z"/>
                <w:rPrChange w:id="6523" w:author="Tran Huan" w:date="2018-11-25T16:08:00Z">
                  <w:rPr>
                    <w:del w:id="6524" w:author="Tran Huan" w:date="2018-11-25T21:59:00Z"/>
                    <w:lang w:val="en-US"/>
                  </w:rPr>
                </w:rPrChange>
              </w:rPr>
            </w:pPr>
            <w:del w:id="6525" w:author="Tran Huan" w:date="2018-11-25T21:59:00Z">
              <w:r w:rsidRPr="000245EB" w:rsidDel="00096943">
                <w:rPr>
                  <w:rPrChange w:id="6526" w:author="Tran Huan" w:date="2018-11-25T16:08:00Z">
                    <w:rPr>
                      <w:lang w:val="en-US"/>
                    </w:rPr>
                  </w:rPrChange>
                </w:rPr>
                <w:delText xml:space="preserve">Bước 2: Ứng dụng cũng như trang web sẽ xóa toàn bộ thông tin để </w:delText>
              </w:r>
              <w:r w:rsidR="009B0E96" w:rsidRPr="000245EB" w:rsidDel="00096943">
                <w:rPr>
                  <w:rPrChange w:id="6527" w:author="Tran Huan" w:date="2018-11-25T16:08:00Z">
                    <w:rPr>
                      <w:lang w:val="en-US"/>
                    </w:rPr>
                  </w:rPrChange>
                </w:rPr>
                <w:delText>đăng nhập</w:delText>
              </w:r>
              <w:r w:rsidRPr="000245EB" w:rsidDel="00096943">
                <w:rPr>
                  <w:rPrChange w:id="6528" w:author="Tran Huan" w:date="2018-11-25T16:08:00Z">
                    <w:rPr>
                      <w:lang w:val="en-US"/>
                    </w:rPr>
                  </w:rPrChange>
                </w:rPr>
                <w:delText xml:space="preserve"> và thông tin lưu tạm thời ra khỏi SharePreferences</w:delText>
              </w:r>
              <w:r w:rsidR="00D04C7C" w:rsidRPr="000245EB" w:rsidDel="00096943">
                <w:rPr>
                  <w:rPrChange w:id="6529" w:author="Tran Huan" w:date="2018-11-25T16:08:00Z">
                    <w:rPr>
                      <w:lang w:val="en-US"/>
                    </w:rPr>
                  </w:rPrChange>
                </w:rPr>
                <w:delText>, Local Storage.</w:delText>
              </w:r>
              <w:bookmarkStart w:id="6530" w:name="_Toc530658645"/>
              <w:bookmarkStart w:id="6531" w:name="_Toc530662369"/>
              <w:bookmarkStart w:id="6532" w:name="_Toc530662836"/>
              <w:bookmarkEnd w:id="6530"/>
              <w:bookmarkEnd w:id="6531"/>
              <w:bookmarkEnd w:id="6532"/>
            </w:del>
          </w:p>
          <w:p w14:paraId="519F6B64" w14:textId="098EAD5A" w:rsidR="00366807" w:rsidRPr="000245EB" w:rsidDel="00096943" w:rsidRDefault="00366807">
            <w:pPr>
              <w:spacing w:line="276" w:lineRule="auto"/>
              <w:rPr>
                <w:del w:id="6533" w:author="Tran Huan" w:date="2018-11-25T21:59:00Z"/>
                <w:rPrChange w:id="6534" w:author="Tran Huan" w:date="2018-11-25T16:08:00Z">
                  <w:rPr>
                    <w:del w:id="6535" w:author="Tran Huan" w:date="2018-11-25T21:59:00Z"/>
                    <w:lang w:val="en-US"/>
                  </w:rPr>
                </w:rPrChange>
              </w:rPr>
            </w:pPr>
            <w:del w:id="6536" w:author="Tran Huan" w:date="2018-11-25T21:59:00Z">
              <w:r w:rsidRPr="000245EB" w:rsidDel="00096943">
                <w:rPr>
                  <w:rPrChange w:id="6537" w:author="Tran Huan" w:date="2018-11-25T16:08:00Z">
                    <w:rPr>
                      <w:lang w:val="en-US"/>
                    </w:rPr>
                  </w:rPrChange>
                </w:rPr>
                <w:delText>Bước 3:</w:delText>
              </w:r>
              <w:r w:rsidR="00D04C7C" w:rsidRPr="000245EB" w:rsidDel="00096943">
                <w:rPr>
                  <w:rPrChange w:id="6538" w:author="Tran Huan" w:date="2018-11-25T16:08:00Z">
                    <w:rPr>
                      <w:lang w:val="en-US"/>
                    </w:rPr>
                  </w:rPrChange>
                </w:rPr>
                <w:delText xml:space="preserve"> Tự động chuyển về trang đăng nhập</w:delText>
              </w:r>
              <w:r w:rsidRPr="000245EB" w:rsidDel="00096943">
                <w:rPr>
                  <w:rPrChange w:id="6539" w:author="Tran Huan" w:date="2018-11-25T16:08:00Z">
                    <w:rPr>
                      <w:lang w:val="en-US"/>
                    </w:rPr>
                  </w:rPrChange>
                </w:rPr>
                <w:delText>.</w:delText>
              </w:r>
              <w:bookmarkStart w:id="6540" w:name="_Toc530658646"/>
              <w:bookmarkStart w:id="6541" w:name="_Toc530662370"/>
              <w:bookmarkStart w:id="6542" w:name="_Toc530662837"/>
              <w:bookmarkEnd w:id="6540"/>
              <w:bookmarkEnd w:id="6541"/>
              <w:bookmarkEnd w:id="6542"/>
            </w:del>
          </w:p>
        </w:tc>
        <w:bookmarkStart w:id="6543" w:name="_Toc530658647"/>
        <w:bookmarkStart w:id="6544" w:name="_Toc530662371"/>
        <w:bookmarkStart w:id="6545" w:name="_Toc530662838"/>
        <w:bookmarkEnd w:id="6543"/>
        <w:bookmarkEnd w:id="6544"/>
        <w:bookmarkEnd w:id="6545"/>
      </w:tr>
      <w:tr w:rsidR="00366807" w:rsidRPr="0041406B" w:rsidDel="00096943" w14:paraId="5D8BB68B" w14:textId="39C7F905" w:rsidTr="00A06DD8">
        <w:trPr>
          <w:del w:id="6546" w:author="Tran Huan" w:date="2018-11-25T21:59:00Z"/>
        </w:trPr>
        <w:tc>
          <w:tcPr>
            <w:tcW w:w="2425" w:type="dxa"/>
          </w:tcPr>
          <w:p w14:paraId="32BC48B1" w14:textId="7F8EFFDD" w:rsidR="00366807" w:rsidRPr="0041406B" w:rsidDel="00096943" w:rsidRDefault="00366807">
            <w:pPr>
              <w:spacing w:line="276" w:lineRule="auto"/>
              <w:rPr>
                <w:del w:id="6547" w:author="Tran Huan" w:date="2018-11-25T21:59:00Z"/>
                <w:b/>
              </w:rPr>
            </w:pPr>
            <w:del w:id="6548" w:author="Tran Huan" w:date="2018-11-25T21:59:00Z">
              <w:r w:rsidRPr="0041406B" w:rsidDel="00096943">
                <w:rPr>
                  <w:b/>
                </w:rPr>
                <w:delText>Kết quả</w:delText>
              </w:r>
              <w:bookmarkStart w:id="6549" w:name="_Toc530658648"/>
              <w:bookmarkStart w:id="6550" w:name="_Toc530662372"/>
              <w:bookmarkStart w:id="6551" w:name="_Toc530662839"/>
              <w:bookmarkEnd w:id="6549"/>
              <w:bookmarkEnd w:id="6550"/>
              <w:bookmarkEnd w:id="6551"/>
            </w:del>
          </w:p>
        </w:tc>
        <w:tc>
          <w:tcPr>
            <w:tcW w:w="6686" w:type="dxa"/>
          </w:tcPr>
          <w:p w14:paraId="7C3D7A5A" w14:textId="23E24042" w:rsidR="00366807" w:rsidRPr="000245EB" w:rsidDel="00096943" w:rsidRDefault="00D04C7C">
            <w:pPr>
              <w:spacing w:line="276" w:lineRule="auto"/>
              <w:rPr>
                <w:del w:id="6552" w:author="Tran Huan" w:date="2018-11-25T21:59:00Z"/>
                <w:rPrChange w:id="6553" w:author="Tran Huan" w:date="2018-11-25T16:08:00Z">
                  <w:rPr>
                    <w:del w:id="6554" w:author="Tran Huan" w:date="2018-11-25T21:59:00Z"/>
                    <w:lang w:val="en-US"/>
                  </w:rPr>
                </w:rPrChange>
              </w:rPr>
            </w:pPr>
            <w:del w:id="6555" w:author="Tran Huan" w:date="2018-11-25T21:59:00Z">
              <w:r w:rsidRPr="000245EB" w:rsidDel="00096943">
                <w:rPr>
                  <w:rPrChange w:id="6556" w:author="Tran Huan" w:date="2018-11-25T16:08:00Z">
                    <w:rPr>
                      <w:lang w:val="en-US"/>
                    </w:rPr>
                  </w:rPrChange>
                </w:rPr>
                <w:delText>Người dùng quay lại trang đ</w:delText>
              </w:r>
              <w:r w:rsidR="00155CEA" w:rsidRPr="000245EB" w:rsidDel="00096943">
                <w:rPr>
                  <w:rPrChange w:id="6557" w:author="Tran Huan" w:date="2018-11-25T16:08:00Z">
                    <w:rPr>
                      <w:lang w:val="en-US"/>
                    </w:rPr>
                  </w:rPrChange>
                </w:rPr>
                <w:delText>ă</w:delText>
              </w:r>
              <w:r w:rsidRPr="000245EB" w:rsidDel="00096943">
                <w:rPr>
                  <w:rPrChange w:id="6558" w:author="Tran Huan" w:date="2018-11-25T16:08:00Z">
                    <w:rPr>
                      <w:lang w:val="en-US"/>
                    </w:rPr>
                  </w:rPrChange>
                </w:rPr>
                <w:delText>ng nhập</w:delText>
              </w:r>
              <w:bookmarkStart w:id="6559" w:name="_Toc530658649"/>
              <w:bookmarkStart w:id="6560" w:name="_Toc530662373"/>
              <w:bookmarkStart w:id="6561" w:name="_Toc530662840"/>
              <w:bookmarkEnd w:id="6559"/>
              <w:bookmarkEnd w:id="6560"/>
              <w:bookmarkEnd w:id="6561"/>
            </w:del>
          </w:p>
        </w:tc>
        <w:bookmarkStart w:id="6562" w:name="_Toc530658650"/>
        <w:bookmarkStart w:id="6563" w:name="_Toc530662374"/>
        <w:bookmarkStart w:id="6564" w:name="_Toc530662841"/>
        <w:bookmarkEnd w:id="6562"/>
        <w:bookmarkEnd w:id="6563"/>
        <w:bookmarkEnd w:id="6564"/>
      </w:tr>
      <w:tr w:rsidR="00366807" w:rsidRPr="0041406B" w:rsidDel="00096943" w14:paraId="3BDDF7F4" w14:textId="5696179D" w:rsidTr="00A06DD8">
        <w:trPr>
          <w:del w:id="6565" w:author="Tran Huan" w:date="2018-11-25T21:59:00Z"/>
        </w:trPr>
        <w:tc>
          <w:tcPr>
            <w:tcW w:w="2425" w:type="dxa"/>
          </w:tcPr>
          <w:p w14:paraId="53E6E968" w14:textId="47A914E0" w:rsidR="00366807" w:rsidRPr="0041406B" w:rsidDel="00096943" w:rsidRDefault="00366807">
            <w:pPr>
              <w:spacing w:line="276" w:lineRule="auto"/>
              <w:rPr>
                <w:del w:id="6566" w:author="Tran Huan" w:date="2018-11-25T21:59:00Z"/>
                <w:b/>
              </w:rPr>
            </w:pPr>
            <w:del w:id="6567" w:author="Tran Huan" w:date="2018-11-25T21:59:00Z">
              <w:r w:rsidRPr="0041406B" w:rsidDel="00096943">
                <w:rPr>
                  <w:b/>
                </w:rPr>
                <w:delText>Ghi chú</w:delText>
              </w:r>
              <w:bookmarkStart w:id="6568" w:name="_Toc530658651"/>
              <w:bookmarkStart w:id="6569" w:name="_Toc530662375"/>
              <w:bookmarkStart w:id="6570" w:name="_Toc530662842"/>
              <w:bookmarkEnd w:id="6568"/>
              <w:bookmarkEnd w:id="6569"/>
              <w:bookmarkEnd w:id="6570"/>
            </w:del>
          </w:p>
        </w:tc>
        <w:tc>
          <w:tcPr>
            <w:tcW w:w="6686" w:type="dxa"/>
          </w:tcPr>
          <w:p w14:paraId="5FC8F7F9" w14:textId="567B631C" w:rsidR="00366807" w:rsidRPr="000245EB" w:rsidDel="00096943" w:rsidRDefault="00D04C7C">
            <w:pPr>
              <w:keepNext/>
              <w:spacing w:line="276" w:lineRule="auto"/>
              <w:rPr>
                <w:del w:id="6571" w:author="Tran Huan" w:date="2018-11-25T21:59:00Z"/>
                <w:rPrChange w:id="6572" w:author="Tran Huan" w:date="2018-11-25T16:08:00Z">
                  <w:rPr>
                    <w:del w:id="6573" w:author="Tran Huan" w:date="2018-11-25T21:59:00Z"/>
                    <w:lang w:val="en-US"/>
                  </w:rPr>
                </w:rPrChange>
              </w:rPr>
            </w:pPr>
            <w:del w:id="6574" w:author="Tran Huan" w:date="2018-11-25T21:59:00Z">
              <w:r w:rsidRPr="000245EB" w:rsidDel="00096943">
                <w:rPr>
                  <w:rPrChange w:id="6575" w:author="Tran Huan" w:date="2018-11-25T16:08:00Z">
                    <w:rPr>
                      <w:lang w:val="en-US"/>
                    </w:rPr>
                  </w:rPrChange>
                </w:rPr>
                <w:delText>Bắt buộc mọi thông tin, dữ liệu lưu tạm thời phải được xóa sạch.</w:delText>
              </w:r>
              <w:r w:rsidR="00366807" w:rsidRPr="000245EB" w:rsidDel="00096943">
                <w:rPr>
                  <w:rPrChange w:id="6576" w:author="Tran Huan" w:date="2018-11-25T16:08:00Z">
                    <w:rPr>
                      <w:lang w:val="en-US"/>
                    </w:rPr>
                  </w:rPrChange>
                </w:rPr>
                <w:delText xml:space="preserve"> </w:delText>
              </w:r>
              <w:bookmarkStart w:id="6577" w:name="_Toc530658652"/>
              <w:bookmarkStart w:id="6578" w:name="_Toc530662376"/>
              <w:bookmarkStart w:id="6579" w:name="_Toc530662843"/>
              <w:bookmarkEnd w:id="6577"/>
              <w:bookmarkEnd w:id="6578"/>
              <w:bookmarkEnd w:id="6579"/>
            </w:del>
          </w:p>
        </w:tc>
        <w:bookmarkStart w:id="6580" w:name="_Toc530658653"/>
        <w:bookmarkStart w:id="6581" w:name="_Toc530662377"/>
        <w:bookmarkStart w:id="6582" w:name="_Toc530662844"/>
        <w:bookmarkEnd w:id="6580"/>
        <w:bookmarkEnd w:id="6581"/>
        <w:bookmarkEnd w:id="6582"/>
      </w:tr>
    </w:tbl>
    <w:p w14:paraId="5EF3C3C8" w14:textId="5714D832" w:rsidR="00366807" w:rsidRPr="0041406B" w:rsidDel="00096943" w:rsidRDefault="00366807">
      <w:pPr>
        <w:spacing w:line="276" w:lineRule="auto"/>
        <w:rPr>
          <w:del w:id="6583" w:author="Tran Huan" w:date="2018-11-25T21:59:00Z"/>
        </w:rPr>
        <w:pPrChange w:id="6584" w:author="phuong vu" w:date="2018-11-23T13:48:00Z">
          <w:pPr/>
        </w:pPrChange>
      </w:pPr>
      <w:bookmarkStart w:id="6585" w:name="_Toc530658654"/>
      <w:bookmarkStart w:id="6586" w:name="_Toc530662378"/>
      <w:bookmarkStart w:id="6587" w:name="_Toc530662845"/>
      <w:bookmarkEnd w:id="6585"/>
      <w:bookmarkEnd w:id="6586"/>
      <w:bookmarkEnd w:id="6587"/>
    </w:p>
    <w:p w14:paraId="461925F9" w14:textId="2EC52E17" w:rsidR="00F5523F" w:rsidRPr="000245EB" w:rsidDel="00096943" w:rsidRDefault="008D1D84">
      <w:pPr>
        <w:pStyle w:val="Heading4"/>
        <w:spacing w:line="276" w:lineRule="auto"/>
        <w:rPr>
          <w:del w:id="6588" w:author="Tran Huan" w:date="2018-11-25T21:59:00Z"/>
          <w:rPrChange w:id="6589" w:author="Tran Huan" w:date="2018-11-25T16:08:00Z">
            <w:rPr>
              <w:del w:id="6590" w:author="Tran Huan" w:date="2018-11-25T21:59:00Z"/>
              <w:lang w:val="en-US"/>
            </w:rPr>
          </w:rPrChange>
        </w:rPr>
        <w:pPrChange w:id="6591" w:author="phuong vu" w:date="2018-11-23T13:48:00Z">
          <w:pPr>
            <w:pStyle w:val="Heading4"/>
          </w:pPr>
        </w:pPrChange>
      </w:pPr>
      <w:del w:id="6592" w:author="Tran Huan" w:date="2018-11-25T21:59:00Z">
        <w:r w:rsidRPr="000245EB" w:rsidDel="00096943">
          <w:rPr>
            <w:b w:val="0"/>
            <w:iCs w:val="0"/>
            <w:rPrChange w:id="6593" w:author="Tran Huan" w:date="2018-11-25T16:08:00Z">
              <w:rPr>
                <w:b w:val="0"/>
                <w:iCs w:val="0"/>
                <w:lang w:val="en-US"/>
              </w:rPr>
            </w:rPrChange>
          </w:rPr>
          <w:delText xml:space="preserve"> </w:delText>
        </w:r>
        <w:r w:rsidR="00F5523F" w:rsidRPr="000245EB" w:rsidDel="00096943">
          <w:rPr>
            <w:b w:val="0"/>
            <w:iCs w:val="0"/>
            <w:rPrChange w:id="6594" w:author="Tran Huan" w:date="2018-11-25T16:08:00Z">
              <w:rPr>
                <w:b w:val="0"/>
                <w:iCs w:val="0"/>
                <w:lang w:val="en-US"/>
              </w:rPr>
            </w:rPrChange>
          </w:rPr>
          <w:delText>Đăng kí tài khoản khách hàng</w:delText>
        </w:r>
        <w:bookmarkStart w:id="6595" w:name="_Toc530658655"/>
        <w:bookmarkStart w:id="6596" w:name="_Toc530662379"/>
        <w:bookmarkStart w:id="6597" w:name="_Toc530662846"/>
        <w:bookmarkEnd w:id="6595"/>
        <w:bookmarkEnd w:id="6596"/>
        <w:bookmarkEnd w:id="6597"/>
      </w:del>
    </w:p>
    <w:tbl>
      <w:tblPr>
        <w:tblStyle w:val="TableGrid"/>
        <w:tblW w:w="0" w:type="auto"/>
        <w:tblLook w:val="04A0" w:firstRow="1" w:lastRow="0" w:firstColumn="1" w:lastColumn="0" w:noHBand="0" w:noVBand="1"/>
      </w:tblPr>
      <w:tblGrid>
        <w:gridCol w:w="2351"/>
        <w:gridCol w:w="6426"/>
      </w:tblGrid>
      <w:tr w:rsidR="00A06DD8" w:rsidRPr="0041406B" w:rsidDel="00096943" w14:paraId="337EEFB9" w14:textId="19B768AF" w:rsidTr="00A06DD8">
        <w:trPr>
          <w:del w:id="6598" w:author="Tran Huan" w:date="2018-11-25T21:59:00Z"/>
        </w:trPr>
        <w:tc>
          <w:tcPr>
            <w:tcW w:w="2425" w:type="dxa"/>
          </w:tcPr>
          <w:p w14:paraId="3E6AE330" w14:textId="1DF18C15" w:rsidR="00D04C7C" w:rsidRPr="0041406B" w:rsidDel="00096943" w:rsidRDefault="00D04C7C">
            <w:pPr>
              <w:spacing w:line="276" w:lineRule="auto"/>
              <w:rPr>
                <w:del w:id="6599" w:author="Tran Huan" w:date="2018-11-25T21:59:00Z"/>
                <w:b/>
              </w:rPr>
            </w:pPr>
            <w:del w:id="6600" w:author="Tran Huan" w:date="2018-11-25T21:59:00Z">
              <w:r w:rsidRPr="006D4C69" w:rsidDel="00096943">
                <w:rPr>
                  <w:b/>
                </w:rPr>
                <w:delText>Mã yêu c</w:delText>
              </w:r>
              <w:r w:rsidRPr="0041406B" w:rsidDel="00096943">
                <w:rPr>
                  <w:b/>
                </w:rPr>
                <w:delText>ầu</w:delText>
              </w:r>
              <w:bookmarkStart w:id="6601" w:name="_Toc530658656"/>
              <w:bookmarkStart w:id="6602" w:name="_Toc530662380"/>
              <w:bookmarkStart w:id="6603" w:name="_Toc530662847"/>
              <w:bookmarkEnd w:id="6601"/>
              <w:bookmarkEnd w:id="6602"/>
              <w:bookmarkEnd w:id="6603"/>
            </w:del>
          </w:p>
        </w:tc>
        <w:tc>
          <w:tcPr>
            <w:tcW w:w="6686" w:type="dxa"/>
          </w:tcPr>
          <w:p w14:paraId="259A8221" w14:textId="5697D446" w:rsidR="00D04C7C" w:rsidRPr="000245EB" w:rsidDel="00096943" w:rsidRDefault="00D04C7C">
            <w:pPr>
              <w:spacing w:line="276" w:lineRule="auto"/>
              <w:rPr>
                <w:del w:id="6604" w:author="Tran Huan" w:date="2018-11-25T21:59:00Z"/>
                <w:rPrChange w:id="6605" w:author="Tran Huan" w:date="2018-11-25T16:08:00Z">
                  <w:rPr>
                    <w:del w:id="6606" w:author="Tran Huan" w:date="2018-11-25T21:59:00Z"/>
                    <w:lang w:val="en-US"/>
                  </w:rPr>
                </w:rPrChange>
              </w:rPr>
            </w:pPr>
            <w:del w:id="6607" w:author="Tran Huan" w:date="2018-11-25T21:59:00Z">
              <w:r w:rsidRPr="000245EB" w:rsidDel="00096943">
                <w:rPr>
                  <w:rPrChange w:id="6608" w:author="Tran Huan" w:date="2018-11-25T16:08:00Z">
                    <w:rPr>
                      <w:lang w:val="en-US"/>
                    </w:rPr>
                  </w:rPrChange>
                </w:rPr>
                <w:delText>GU_10</w:delText>
              </w:r>
              <w:bookmarkStart w:id="6609" w:name="_Toc530658657"/>
              <w:bookmarkStart w:id="6610" w:name="_Toc530662381"/>
              <w:bookmarkStart w:id="6611" w:name="_Toc530662848"/>
              <w:bookmarkEnd w:id="6609"/>
              <w:bookmarkEnd w:id="6610"/>
              <w:bookmarkEnd w:id="6611"/>
            </w:del>
          </w:p>
        </w:tc>
        <w:bookmarkStart w:id="6612" w:name="_Toc530658658"/>
        <w:bookmarkStart w:id="6613" w:name="_Toc530662382"/>
        <w:bookmarkStart w:id="6614" w:name="_Toc530662849"/>
        <w:bookmarkEnd w:id="6612"/>
        <w:bookmarkEnd w:id="6613"/>
        <w:bookmarkEnd w:id="6614"/>
      </w:tr>
      <w:tr w:rsidR="00A06DD8" w:rsidRPr="0041406B" w:rsidDel="00096943" w14:paraId="05018CEE" w14:textId="39E72E82" w:rsidTr="00A06DD8">
        <w:trPr>
          <w:del w:id="6615" w:author="Tran Huan" w:date="2018-11-25T21:59:00Z"/>
        </w:trPr>
        <w:tc>
          <w:tcPr>
            <w:tcW w:w="2425" w:type="dxa"/>
          </w:tcPr>
          <w:p w14:paraId="27BF6DD7" w14:textId="5A4B003E" w:rsidR="00D04C7C" w:rsidRPr="0041406B" w:rsidDel="00096943" w:rsidRDefault="00D04C7C">
            <w:pPr>
              <w:spacing w:line="276" w:lineRule="auto"/>
              <w:rPr>
                <w:del w:id="6616" w:author="Tran Huan" w:date="2018-11-25T21:59:00Z"/>
                <w:b/>
              </w:rPr>
            </w:pPr>
            <w:del w:id="6617" w:author="Tran Huan" w:date="2018-11-25T21:59:00Z">
              <w:r w:rsidRPr="0041406B" w:rsidDel="00096943">
                <w:rPr>
                  <w:b/>
                </w:rPr>
                <w:delText>Tên chức năng</w:delText>
              </w:r>
              <w:bookmarkStart w:id="6618" w:name="_Toc530658659"/>
              <w:bookmarkStart w:id="6619" w:name="_Toc530662383"/>
              <w:bookmarkStart w:id="6620" w:name="_Toc530662850"/>
              <w:bookmarkEnd w:id="6618"/>
              <w:bookmarkEnd w:id="6619"/>
              <w:bookmarkEnd w:id="6620"/>
            </w:del>
          </w:p>
        </w:tc>
        <w:tc>
          <w:tcPr>
            <w:tcW w:w="6686" w:type="dxa"/>
          </w:tcPr>
          <w:p w14:paraId="75E59E94" w14:textId="0D84C787" w:rsidR="00D04C7C" w:rsidRPr="000245EB" w:rsidDel="00096943" w:rsidRDefault="00D04C7C">
            <w:pPr>
              <w:spacing w:line="276" w:lineRule="auto"/>
              <w:rPr>
                <w:del w:id="6621" w:author="Tran Huan" w:date="2018-11-25T21:59:00Z"/>
                <w:rPrChange w:id="6622" w:author="Tran Huan" w:date="2018-11-25T16:08:00Z">
                  <w:rPr>
                    <w:del w:id="6623" w:author="Tran Huan" w:date="2018-11-25T21:59:00Z"/>
                    <w:lang w:val="en-US"/>
                  </w:rPr>
                </w:rPrChange>
              </w:rPr>
            </w:pPr>
            <w:del w:id="6624" w:author="Tran Huan" w:date="2018-11-25T21:59:00Z">
              <w:r w:rsidRPr="000245EB" w:rsidDel="00096943">
                <w:rPr>
                  <w:rPrChange w:id="6625" w:author="Tran Huan" w:date="2018-11-25T16:08:00Z">
                    <w:rPr>
                      <w:lang w:val="en-US"/>
                    </w:rPr>
                  </w:rPrChange>
                </w:rPr>
                <w:delText>Đăng kí tài khoản khách hàng</w:delText>
              </w:r>
              <w:bookmarkStart w:id="6626" w:name="_Toc530658660"/>
              <w:bookmarkStart w:id="6627" w:name="_Toc530662384"/>
              <w:bookmarkStart w:id="6628" w:name="_Toc530662851"/>
              <w:bookmarkEnd w:id="6626"/>
              <w:bookmarkEnd w:id="6627"/>
              <w:bookmarkEnd w:id="6628"/>
            </w:del>
          </w:p>
        </w:tc>
        <w:bookmarkStart w:id="6629" w:name="_Toc530658661"/>
        <w:bookmarkStart w:id="6630" w:name="_Toc530662385"/>
        <w:bookmarkStart w:id="6631" w:name="_Toc530662852"/>
        <w:bookmarkEnd w:id="6629"/>
        <w:bookmarkEnd w:id="6630"/>
        <w:bookmarkEnd w:id="6631"/>
      </w:tr>
      <w:tr w:rsidR="00A06DD8" w:rsidRPr="0041406B" w:rsidDel="00096943" w14:paraId="7877D645" w14:textId="7F53946C" w:rsidTr="00A06DD8">
        <w:trPr>
          <w:del w:id="6632" w:author="Tran Huan" w:date="2018-11-25T21:59:00Z"/>
        </w:trPr>
        <w:tc>
          <w:tcPr>
            <w:tcW w:w="2425" w:type="dxa"/>
          </w:tcPr>
          <w:p w14:paraId="27882F00" w14:textId="68601868" w:rsidR="00D04C7C" w:rsidRPr="0041406B" w:rsidDel="00096943" w:rsidRDefault="00D04C7C">
            <w:pPr>
              <w:spacing w:line="276" w:lineRule="auto"/>
              <w:rPr>
                <w:del w:id="6633" w:author="Tran Huan" w:date="2018-11-25T21:59:00Z"/>
                <w:b/>
              </w:rPr>
            </w:pPr>
            <w:del w:id="6634" w:author="Tran Huan" w:date="2018-11-25T21:59:00Z">
              <w:r w:rsidRPr="0041406B" w:rsidDel="00096943">
                <w:rPr>
                  <w:b/>
                </w:rPr>
                <w:delText>Đối tượng sử dụng</w:delText>
              </w:r>
              <w:bookmarkStart w:id="6635" w:name="_Toc530658662"/>
              <w:bookmarkStart w:id="6636" w:name="_Toc530662386"/>
              <w:bookmarkStart w:id="6637" w:name="_Toc530662853"/>
              <w:bookmarkEnd w:id="6635"/>
              <w:bookmarkEnd w:id="6636"/>
              <w:bookmarkEnd w:id="6637"/>
            </w:del>
          </w:p>
        </w:tc>
        <w:tc>
          <w:tcPr>
            <w:tcW w:w="6686" w:type="dxa"/>
          </w:tcPr>
          <w:p w14:paraId="2E7FD0BE" w14:textId="49954A63" w:rsidR="00D04C7C" w:rsidRPr="000245EB" w:rsidDel="00096943" w:rsidRDefault="00D04C7C">
            <w:pPr>
              <w:spacing w:line="276" w:lineRule="auto"/>
              <w:rPr>
                <w:del w:id="6638" w:author="Tran Huan" w:date="2018-11-25T21:59:00Z"/>
                <w:rPrChange w:id="6639" w:author="Tran Huan" w:date="2018-11-25T16:08:00Z">
                  <w:rPr>
                    <w:del w:id="6640" w:author="Tran Huan" w:date="2018-11-25T21:59:00Z"/>
                    <w:lang w:val="en-US"/>
                  </w:rPr>
                </w:rPrChange>
              </w:rPr>
            </w:pPr>
            <w:del w:id="6641" w:author="Tran Huan" w:date="2018-11-25T21:59:00Z">
              <w:r w:rsidRPr="000245EB" w:rsidDel="00096943">
                <w:rPr>
                  <w:rPrChange w:id="6642" w:author="Tran Huan" w:date="2018-11-25T16:08:00Z">
                    <w:rPr>
                      <w:lang w:val="en-US"/>
                    </w:rPr>
                  </w:rPrChange>
                </w:rPr>
                <w:delText>Khách hàng</w:delText>
              </w:r>
              <w:bookmarkStart w:id="6643" w:name="_Toc530658663"/>
              <w:bookmarkStart w:id="6644" w:name="_Toc530662387"/>
              <w:bookmarkStart w:id="6645" w:name="_Toc530662854"/>
              <w:bookmarkEnd w:id="6643"/>
              <w:bookmarkEnd w:id="6644"/>
              <w:bookmarkEnd w:id="6645"/>
            </w:del>
          </w:p>
        </w:tc>
        <w:bookmarkStart w:id="6646" w:name="_Toc530658664"/>
        <w:bookmarkStart w:id="6647" w:name="_Toc530662388"/>
        <w:bookmarkStart w:id="6648" w:name="_Toc530662855"/>
        <w:bookmarkEnd w:id="6646"/>
        <w:bookmarkEnd w:id="6647"/>
        <w:bookmarkEnd w:id="6648"/>
      </w:tr>
      <w:tr w:rsidR="00A06DD8" w:rsidRPr="0041406B" w:rsidDel="00096943" w14:paraId="07D96F99" w14:textId="66E62029" w:rsidTr="00A06DD8">
        <w:trPr>
          <w:del w:id="6649" w:author="Tran Huan" w:date="2018-11-25T21:59:00Z"/>
        </w:trPr>
        <w:tc>
          <w:tcPr>
            <w:tcW w:w="2425" w:type="dxa"/>
          </w:tcPr>
          <w:p w14:paraId="28641FAF" w14:textId="065A5C57" w:rsidR="00D04C7C" w:rsidRPr="0041406B" w:rsidDel="00096943" w:rsidRDefault="00D04C7C">
            <w:pPr>
              <w:spacing w:line="276" w:lineRule="auto"/>
              <w:rPr>
                <w:del w:id="6650" w:author="Tran Huan" w:date="2018-11-25T21:59:00Z"/>
                <w:b/>
              </w:rPr>
            </w:pPr>
            <w:del w:id="6651" w:author="Tran Huan" w:date="2018-11-25T21:59:00Z">
              <w:r w:rsidRPr="0041406B" w:rsidDel="00096943">
                <w:rPr>
                  <w:b/>
                </w:rPr>
                <w:delText>Tiền điều kiện</w:delText>
              </w:r>
              <w:bookmarkStart w:id="6652" w:name="_Toc530658665"/>
              <w:bookmarkStart w:id="6653" w:name="_Toc530662389"/>
              <w:bookmarkStart w:id="6654" w:name="_Toc530662856"/>
              <w:bookmarkEnd w:id="6652"/>
              <w:bookmarkEnd w:id="6653"/>
              <w:bookmarkEnd w:id="6654"/>
            </w:del>
          </w:p>
        </w:tc>
        <w:tc>
          <w:tcPr>
            <w:tcW w:w="6686" w:type="dxa"/>
          </w:tcPr>
          <w:p w14:paraId="242057EA" w14:textId="56D5E605" w:rsidR="00D04C7C" w:rsidRPr="000245EB" w:rsidDel="00096943" w:rsidRDefault="00D04C7C">
            <w:pPr>
              <w:spacing w:line="276" w:lineRule="auto"/>
              <w:rPr>
                <w:del w:id="6655" w:author="Tran Huan" w:date="2018-11-25T21:59:00Z"/>
                <w:rPrChange w:id="6656" w:author="Tran Huan" w:date="2018-11-25T16:08:00Z">
                  <w:rPr>
                    <w:del w:id="6657" w:author="Tran Huan" w:date="2018-11-25T21:59:00Z"/>
                    <w:lang w:val="en-US"/>
                  </w:rPr>
                </w:rPrChange>
              </w:rPr>
            </w:pPr>
            <w:del w:id="6658" w:author="Tran Huan" w:date="2018-11-25T21:59:00Z">
              <w:r w:rsidRPr="000245EB" w:rsidDel="00096943">
                <w:rPr>
                  <w:rPrChange w:id="6659" w:author="Tran Huan" w:date="2018-11-25T16:08:00Z">
                    <w:rPr>
                      <w:lang w:val="en-US"/>
                    </w:rPr>
                  </w:rPrChange>
                </w:rPr>
                <w:delText>Truy cập ứng dụng điện thoại đối với khách hàng</w:delText>
              </w:r>
              <w:r w:rsidR="00A06DD8" w:rsidRPr="000245EB" w:rsidDel="00096943">
                <w:rPr>
                  <w:rPrChange w:id="6660" w:author="Tran Huan" w:date="2018-11-25T16:08:00Z">
                    <w:rPr>
                      <w:lang w:val="en-US"/>
                    </w:rPr>
                  </w:rPrChange>
                </w:rPr>
                <w:delText>.</w:delText>
              </w:r>
              <w:bookmarkStart w:id="6661" w:name="_Toc530658666"/>
              <w:bookmarkStart w:id="6662" w:name="_Toc530662390"/>
              <w:bookmarkStart w:id="6663" w:name="_Toc530662857"/>
              <w:bookmarkEnd w:id="6661"/>
              <w:bookmarkEnd w:id="6662"/>
              <w:bookmarkEnd w:id="6663"/>
            </w:del>
          </w:p>
        </w:tc>
        <w:bookmarkStart w:id="6664" w:name="_Toc530658667"/>
        <w:bookmarkStart w:id="6665" w:name="_Toc530662391"/>
        <w:bookmarkStart w:id="6666" w:name="_Toc530662858"/>
        <w:bookmarkEnd w:id="6664"/>
        <w:bookmarkEnd w:id="6665"/>
        <w:bookmarkEnd w:id="6666"/>
      </w:tr>
      <w:tr w:rsidR="00A06DD8" w:rsidRPr="0041406B" w:rsidDel="00096943" w14:paraId="73E29BAF" w14:textId="0BDCB99F" w:rsidTr="00A06DD8">
        <w:trPr>
          <w:del w:id="6667" w:author="Tran Huan" w:date="2018-11-25T21:59:00Z"/>
        </w:trPr>
        <w:tc>
          <w:tcPr>
            <w:tcW w:w="2425" w:type="dxa"/>
          </w:tcPr>
          <w:p w14:paraId="3B9AEDEA" w14:textId="6D4FED9A" w:rsidR="00D04C7C" w:rsidRPr="0041406B" w:rsidDel="00096943" w:rsidRDefault="00D04C7C">
            <w:pPr>
              <w:spacing w:line="276" w:lineRule="auto"/>
              <w:rPr>
                <w:del w:id="6668" w:author="Tran Huan" w:date="2018-11-25T21:59:00Z"/>
                <w:b/>
              </w:rPr>
            </w:pPr>
            <w:del w:id="6669" w:author="Tran Huan" w:date="2018-11-25T21:59:00Z">
              <w:r w:rsidRPr="0041406B" w:rsidDel="00096943">
                <w:rPr>
                  <w:b/>
                </w:rPr>
                <w:delText>Cách xử lí</w:delText>
              </w:r>
              <w:bookmarkStart w:id="6670" w:name="_Toc530658668"/>
              <w:bookmarkStart w:id="6671" w:name="_Toc530662392"/>
              <w:bookmarkStart w:id="6672" w:name="_Toc530662859"/>
              <w:bookmarkEnd w:id="6670"/>
              <w:bookmarkEnd w:id="6671"/>
              <w:bookmarkEnd w:id="6672"/>
            </w:del>
          </w:p>
        </w:tc>
        <w:tc>
          <w:tcPr>
            <w:tcW w:w="6686" w:type="dxa"/>
          </w:tcPr>
          <w:p w14:paraId="7422CF83" w14:textId="181559BE" w:rsidR="00D04C7C" w:rsidRPr="000245EB" w:rsidDel="00096943" w:rsidRDefault="00D04C7C">
            <w:pPr>
              <w:spacing w:line="276" w:lineRule="auto"/>
              <w:rPr>
                <w:del w:id="6673" w:author="Tran Huan" w:date="2018-11-25T21:59:00Z"/>
                <w:i/>
                <w:rPrChange w:id="6674" w:author="Tran Huan" w:date="2018-11-25T16:08:00Z">
                  <w:rPr>
                    <w:del w:id="6675" w:author="Tran Huan" w:date="2018-11-25T21:59:00Z"/>
                    <w:i/>
                    <w:lang w:val="en-US"/>
                  </w:rPr>
                </w:rPrChange>
              </w:rPr>
            </w:pPr>
            <w:del w:id="6676" w:author="Tran Huan" w:date="2018-11-25T21:59:00Z">
              <w:r w:rsidRPr="000245EB" w:rsidDel="00096943">
                <w:rPr>
                  <w:rPrChange w:id="6677" w:author="Tran Huan" w:date="2018-11-25T16:08:00Z">
                    <w:rPr>
                      <w:lang w:val="en-US"/>
                    </w:rPr>
                  </w:rPrChange>
                </w:rPr>
                <w:delText xml:space="preserve">Bước 1: </w:delText>
              </w:r>
              <w:r w:rsidR="00A06DD8" w:rsidRPr="000245EB" w:rsidDel="00096943">
                <w:rPr>
                  <w:rPrChange w:id="6678" w:author="Tran Huan" w:date="2018-11-25T16:08:00Z">
                    <w:rPr>
                      <w:lang w:val="en-US"/>
                    </w:rPr>
                  </w:rPrChange>
                </w:rPr>
                <w:delText xml:space="preserve">Tại màn hình đăng nhập, nhấn vào </w:delText>
              </w:r>
              <w:r w:rsidR="00A06DD8" w:rsidRPr="000245EB" w:rsidDel="00096943">
                <w:rPr>
                  <w:i/>
                  <w:rPrChange w:id="6679" w:author="Tran Huan" w:date="2018-11-25T16:08:00Z">
                    <w:rPr>
                      <w:i/>
                      <w:lang w:val="en-US"/>
                    </w:rPr>
                  </w:rPrChange>
                </w:rPr>
                <w:delText>“Tạo tài khoản mới”.</w:delText>
              </w:r>
              <w:bookmarkStart w:id="6680" w:name="_Toc530658669"/>
              <w:bookmarkStart w:id="6681" w:name="_Toc530662393"/>
              <w:bookmarkStart w:id="6682" w:name="_Toc530662860"/>
              <w:bookmarkEnd w:id="6680"/>
              <w:bookmarkEnd w:id="6681"/>
              <w:bookmarkEnd w:id="6682"/>
            </w:del>
          </w:p>
          <w:p w14:paraId="6FA75551" w14:textId="3735A5E6" w:rsidR="00A06DD8" w:rsidRPr="000245EB" w:rsidDel="00096943" w:rsidRDefault="00A06DD8">
            <w:pPr>
              <w:spacing w:line="276" w:lineRule="auto"/>
              <w:rPr>
                <w:del w:id="6683" w:author="Tran Huan" w:date="2018-11-25T21:59:00Z"/>
                <w:rPrChange w:id="6684" w:author="Tran Huan" w:date="2018-11-25T16:08:00Z">
                  <w:rPr>
                    <w:del w:id="6685" w:author="Tran Huan" w:date="2018-11-25T21:59:00Z"/>
                    <w:lang w:val="en-US"/>
                  </w:rPr>
                </w:rPrChange>
              </w:rPr>
            </w:pPr>
            <w:del w:id="6686" w:author="Tran Huan" w:date="2018-11-25T21:59:00Z">
              <w:r w:rsidRPr="000245EB" w:rsidDel="00096943">
                <w:rPr>
                  <w:rPrChange w:id="6687" w:author="Tran Huan" w:date="2018-11-25T16:08:00Z">
                    <w:rPr>
                      <w:lang w:val="en-US"/>
                    </w:rPr>
                  </w:rPrChange>
                </w:rPr>
                <w:delText>Bước 2: Nhập các thông tin bắt buộc bao gồm: Họ và tên, email và mật khẩu mong muốn. Sau đó, nhấn vào nút “Đăng kí”.</w:delText>
              </w:r>
              <w:bookmarkStart w:id="6688" w:name="_Toc530658670"/>
              <w:bookmarkStart w:id="6689" w:name="_Toc530662394"/>
              <w:bookmarkStart w:id="6690" w:name="_Toc530662861"/>
              <w:bookmarkEnd w:id="6688"/>
              <w:bookmarkEnd w:id="6689"/>
              <w:bookmarkEnd w:id="6690"/>
            </w:del>
          </w:p>
          <w:p w14:paraId="485AFE69" w14:textId="41033CE9" w:rsidR="00A06DD8" w:rsidRPr="000245EB" w:rsidDel="00096943" w:rsidRDefault="00A06DD8">
            <w:pPr>
              <w:spacing w:line="276" w:lineRule="auto"/>
              <w:rPr>
                <w:del w:id="6691" w:author="Tran Huan" w:date="2018-11-25T21:59:00Z"/>
                <w:rPrChange w:id="6692" w:author="Tran Huan" w:date="2018-11-25T16:08:00Z">
                  <w:rPr>
                    <w:del w:id="6693" w:author="Tran Huan" w:date="2018-11-25T21:59:00Z"/>
                    <w:lang w:val="en-US"/>
                  </w:rPr>
                </w:rPrChange>
              </w:rPr>
            </w:pPr>
            <w:del w:id="6694" w:author="Tran Huan" w:date="2018-11-25T21:59:00Z">
              <w:r w:rsidRPr="000245EB" w:rsidDel="00096943">
                <w:rPr>
                  <w:rPrChange w:id="6695" w:author="Tran Huan" w:date="2018-11-25T16:08:00Z">
                    <w:rPr>
                      <w:lang w:val="en-US"/>
                    </w:rPr>
                  </w:rPrChange>
                </w:rPr>
                <w:delText xml:space="preserve">Bước 3: Hệ thống sẽ dựa trên email người dùng đã </w:delText>
              </w:r>
              <w:r w:rsidR="00155CEA" w:rsidRPr="000245EB" w:rsidDel="00096943">
                <w:rPr>
                  <w:rPrChange w:id="6696" w:author="Tran Huan" w:date="2018-11-25T16:08: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6697" w:name="_Toc530658671"/>
              <w:bookmarkStart w:id="6698" w:name="_Toc530662395"/>
              <w:bookmarkStart w:id="6699" w:name="_Toc530662862"/>
              <w:bookmarkEnd w:id="6697"/>
              <w:bookmarkEnd w:id="6698"/>
              <w:bookmarkEnd w:id="6699"/>
            </w:del>
          </w:p>
          <w:p w14:paraId="50889C40" w14:textId="6AC5565E" w:rsidR="00155CEA" w:rsidRPr="000245EB" w:rsidDel="00096943" w:rsidRDefault="00155CEA">
            <w:pPr>
              <w:spacing w:line="276" w:lineRule="auto"/>
              <w:rPr>
                <w:del w:id="6700" w:author="Tran Huan" w:date="2018-11-25T21:59:00Z"/>
                <w:rPrChange w:id="6701" w:author="Tran Huan" w:date="2018-11-25T16:08:00Z">
                  <w:rPr>
                    <w:del w:id="6702" w:author="Tran Huan" w:date="2018-11-25T21:59:00Z"/>
                    <w:lang w:val="en-US"/>
                  </w:rPr>
                </w:rPrChange>
              </w:rPr>
            </w:pPr>
            <w:del w:id="6703" w:author="Tran Huan" w:date="2018-11-25T21:59:00Z">
              <w:r w:rsidRPr="000245EB" w:rsidDel="00096943">
                <w:rPr>
                  <w:rPrChange w:id="6704" w:author="Tran Huan" w:date="2018-11-25T16:08:00Z">
                    <w:rPr>
                      <w:lang w:val="en-US"/>
                    </w:rPr>
                  </w:rPrChange>
                </w:rPr>
                <w:delText xml:space="preserve">Bước 4: Chuyển về trang đăng nhập. Với email và password đã được điền trước. Nếu người dùng mới nhấn </w:delText>
              </w:r>
              <w:r w:rsidRPr="000245EB" w:rsidDel="00096943">
                <w:rPr>
                  <w:i/>
                  <w:rPrChange w:id="6705" w:author="Tran Huan" w:date="2018-11-25T16:08:00Z">
                    <w:rPr>
                      <w:i/>
                      <w:lang w:val="en-US"/>
                    </w:rPr>
                  </w:rPrChange>
                </w:rPr>
                <w:delText xml:space="preserve">“đăng nhập”, </w:delText>
              </w:r>
              <w:r w:rsidRPr="000245EB" w:rsidDel="00096943">
                <w:rPr>
                  <w:rPrChange w:id="6706" w:author="Tran Huan" w:date="2018-11-25T16:08:00Z">
                    <w:rPr>
                      <w:lang w:val="en-US"/>
                    </w:rPr>
                  </w:rPrChange>
                </w:rPr>
                <w:delText>hệ thống thực hiên đăng nhập theo “</w:delText>
              </w:r>
              <w:r w:rsidRPr="000245EB" w:rsidDel="00096943">
                <w:rPr>
                  <w:i/>
                  <w:rPrChange w:id="6707" w:author="Tran Huan" w:date="2018-11-25T16:08:00Z">
                    <w:rPr>
                      <w:i/>
                      <w:lang w:val="en-US"/>
                    </w:rPr>
                  </w:rPrChange>
                </w:rPr>
                <w:delText>GU_08</w:delText>
              </w:r>
              <w:r w:rsidRPr="000245EB" w:rsidDel="00096943">
                <w:rPr>
                  <w:rPrChange w:id="6708" w:author="Tran Huan" w:date="2018-11-25T16:08:00Z">
                    <w:rPr>
                      <w:lang w:val="en-US"/>
                    </w:rPr>
                  </w:rPrChange>
                </w:rPr>
                <w:delText>” và chuyển vào màn hình “</w:delText>
              </w:r>
              <w:r w:rsidRPr="000245EB" w:rsidDel="00096943">
                <w:rPr>
                  <w:i/>
                  <w:rPrChange w:id="6709" w:author="Tran Huan" w:date="2018-11-25T16:08:00Z">
                    <w:rPr>
                      <w:i/>
                      <w:lang w:val="en-US"/>
                    </w:rPr>
                  </w:rPrChange>
                </w:rPr>
                <w:delText>cập nhật thông tin</w:delText>
              </w:r>
              <w:r w:rsidRPr="000245EB" w:rsidDel="00096943">
                <w:rPr>
                  <w:rPrChange w:id="6710" w:author="Tran Huan" w:date="2018-11-25T16:08:00Z">
                    <w:rPr>
                      <w:lang w:val="en-US"/>
                    </w:rPr>
                  </w:rPrChange>
                </w:rPr>
                <w:delText>”.</w:delText>
              </w:r>
              <w:bookmarkStart w:id="6711" w:name="_Toc530658672"/>
              <w:bookmarkStart w:id="6712" w:name="_Toc530662396"/>
              <w:bookmarkStart w:id="6713" w:name="_Toc530662863"/>
              <w:bookmarkEnd w:id="6711"/>
              <w:bookmarkEnd w:id="6712"/>
              <w:bookmarkEnd w:id="6713"/>
            </w:del>
          </w:p>
          <w:p w14:paraId="5CCB0744" w14:textId="73E74F5E" w:rsidR="00155CEA" w:rsidRPr="000245EB" w:rsidDel="00096943" w:rsidRDefault="00155CEA">
            <w:pPr>
              <w:spacing w:line="276" w:lineRule="auto"/>
              <w:rPr>
                <w:del w:id="6714" w:author="Tran Huan" w:date="2018-11-25T21:59:00Z"/>
                <w:rPrChange w:id="6715" w:author="Tran Huan" w:date="2018-11-25T16:08:00Z">
                  <w:rPr>
                    <w:del w:id="6716" w:author="Tran Huan" w:date="2018-11-25T21:59:00Z"/>
                    <w:lang w:val="en-US"/>
                  </w:rPr>
                </w:rPrChange>
              </w:rPr>
            </w:pPr>
            <w:del w:id="6717" w:author="Tran Huan" w:date="2018-11-25T21:59:00Z">
              <w:r w:rsidRPr="000245EB" w:rsidDel="00096943">
                <w:rPr>
                  <w:rPrChange w:id="6718" w:author="Tran Huan" w:date="2018-11-25T16:08:00Z">
                    <w:rPr>
                      <w:lang w:val="en-US"/>
                    </w:rPr>
                  </w:rPrChange>
                </w:rPr>
                <w:delText>Bước 5: Tại màn hình “</w:delText>
              </w:r>
              <w:r w:rsidRPr="000245EB" w:rsidDel="00096943">
                <w:rPr>
                  <w:i/>
                  <w:rPrChange w:id="6719" w:author="Tran Huan" w:date="2018-11-25T16:08:00Z">
                    <w:rPr>
                      <w:i/>
                      <w:lang w:val="en-US"/>
                    </w:rPr>
                  </w:rPrChange>
                </w:rPr>
                <w:delText>cập nhật thông tin</w:delText>
              </w:r>
              <w:r w:rsidRPr="000245EB" w:rsidDel="00096943">
                <w:rPr>
                  <w:rPrChange w:id="6720" w:author="Tran Huan" w:date="2018-11-25T16:08:00Z">
                    <w:rPr>
                      <w:lang w:val="en-US"/>
                    </w:rPr>
                  </w:rPrChange>
                </w:rPr>
                <w:delText xml:space="preserve">”, người dùng mới phải nhập đầy đủ các thông tin yêu cầu. Sau đó nhấn </w:delText>
              </w:r>
              <w:r w:rsidRPr="000245EB" w:rsidDel="00096943">
                <w:rPr>
                  <w:i/>
                  <w:rPrChange w:id="6721" w:author="Tran Huan" w:date="2018-11-25T16:08:00Z">
                    <w:rPr>
                      <w:i/>
                      <w:lang w:val="en-US"/>
                    </w:rPr>
                  </w:rPrChange>
                </w:rPr>
                <w:delText>“cập nhật”.</w:delText>
              </w:r>
              <w:r w:rsidRPr="000245EB" w:rsidDel="00096943">
                <w:rPr>
                  <w:rPrChange w:id="6722" w:author="Tran Huan" w:date="2018-11-25T16:08:00Z">
                    <w:rPr>
                      <w:lang w:val="en-US"/>
                    </w:rPr>
                  </w:rPrChange>
                </w:rPr>
                <w:delText xml:space="preserve"> Người dùng mới được chuyển sang màn hình chính.</w:delText>
              </w:r>
              <w:bookmarkStart w:id="6723" w:name="_Toc530658673"/>
              <w:bookmarkStart w:id="6724" w:name="_Toc530662397"/>
              <w:bookmarkStart w:id="6725" w:name="_Toc530662864"/>
              <w:bookmarkEnd w:id="6723"/>
              <w:bookmarkEnd w:id="6724"/>
              <w:bookmarkEnd w:id="6725"/>
            </w:del>
          </w:p>
        </w:tc>
        <w:bookmarkStart w:id="6726" w:name="_Toc530658674"/>
        <w:bookmarkStart w:id="6727" w:name="_Toc530662398"/>
        <w:bookmarkStart w:id="6728" w:name="_Toc530662865"/>
        <w:bookmarkEnd w:id="6726"/>
        <w:bookmarkEnd w:id="6727"/>
        <w:bookmarkEnd w:id="6728"/>
      </w:tr>
      <w:tr w:rsidR="00A06DD8" w:rsidRPr="0041406B" w:rsidDel="00096943" w14:paraId="72716FF0" w14:textId="2CC9FD27" w:rsidTr="00A06DD8">
        <w:trPr>
          <w:del w:id="6729" w:author="Tran Huan" w:date="2018-11-25T21:59:00Z"/>
        </w:trPr>
        <w:tc>
          <w:tcPr>
            <w:tcW w:w="2425" w:type="dxa"/>
          </w:tcPr>
          <w:p w14:paraId="577B7C90" w14:textId="548A6A7E" w:rsidR="00D04C7C" w:rsidRPr="0041406B" w:rsidDel="00096943" w:rsidRDefault="00D04C7C">
            <w:pPr>
              <w:spacing w:line="276" w:lineRule="auto"/>
              <w:rPr>
                <w:del w:id="6730" w:author="Tran Huan" w:date="2018-11-25T21:59:00Z"/>
                <w:b/>
              </w:rPr>
            </w:pPr>
            <w:del w:id="6731" w:author="Tran Huan" w:date="2018-11-25T21:59:00Z">
              <w:r w:rsidRPr="0041406B" w:rsidDel="00096943">
                <w:rPr>
                  <w:b/>
                </w:rPr>
                <w:delText>Kết quả</w:delText>
              </w:r>
              <w:bookmarkStart w:id="6732" w:name="_Toc530658675"/>
              <w:bookmarkStart w:id="6733" w:name="_Toc530662399"/>
              <w:bookmarkStart w:id="6734" w:name="_Toc530662866"/>
              <w:bookmarkEnd w:id="6732"/>
              <w:bookmarkEnd w:id="6733"/>
              <w:bookmarkEnd w:id="6734"/>
            </w:del>
          </w:p>
        </w:tc>
        <w:tc>
          <w:tcPr>
            <w:tcW w:w="6686" w:type="dxa"/>
          </w:tcPr>
          <w:p w14:paraId="3766810C" w14:textId="157B0DB8" w:rsidR="00155CEA" w:rsidRPr="000245EB" w:rsidDel="00096943" w:rsidRDefault="00D04C7C">
            <w:pPr>
              <w:spacing w:line="276" w:lineRule="auto"/>
              <w:rPr>
                <w:del w:id="6735" w:author="Tran Huan" w:date="2018-11-25T21:59:00Z"/>
                <w:rPrChange w:id="6736" w:author="Tran Huan" w:date="2018-11-25T16:08:00Z">
                  <w:rPr>
                    <w:del w:id="6737" w:author="Tran Huan" w:date="2018-11-25T21:59:00Z"/>
                    <w:lang w:val="en-US"/>
                  </w:rPr>
                </w:rPrChange>
              </w:rPr>
            </w:pPr>
            <w:del w:id="6738" w:author="Tran Huan" w:date="2018-11-25T21:59:00Z">
              <w:r w:rsidRPr="000245EB" w:rsidDel="00096943">
                <w:rPr>
                  <w:rPrChange w:id="6739" w:author="Tran Huan" w:date="2018-11-25T16:08:00Z">
                    <w:rPr>
                      <w:lang w:val="en-US"/>
                    </w:rPr>
                  </w:rPrChange>
                </w:rPr>
                <w:delText xml:space="preserve">Người dùng </w:delText>
              </w:r>
              <w:r w:rsidR="00155CEA" w:rsidRPr="000245EB" w:rsidDel="00096943">
                <w:rPr>
                  <w:rPrChange w:id="6740" w:author="Tran Huan" w:date="2018-11-25T16:08:00Z">
                    <w:rPr>
                      <w:lang w:val="en-US"/>
                    </w:rPr>
                  </w:rPrChange>
                </w:rPr>
                <w:delText>truy cập vào màn hình chính và có đủ các chức năng của người dùng khách hàng</w:delText>
              </w:r>
              <w:bookmarkStart w:id="6741" w:name="_Toc530658676"/>
              <w:bookmarkStart w:id="6742" w:name="_Toc530662400"/>
              <w:bookmarkStart w:id="6743" w:name="_Toc530662867"/>
              <w:bookmarkEnd w:id="6741"/>
              <w:bookmarkEnd w:id="6742"/>
              <w:bookmarkEnd w:id="6743"/>
            </w:del>
          </w:p>
        </w:tc>
        <w:bookmarkStart w:id="6744" w:name="_Toc530658677"/>
        <w:bookmarkStart w:id="6745" w:name="_Toc530662401"/>
        <w:bookmarkStart w:id="6746" w:name="_Toc530662868"/>
        <w:bookmarkEnd w:id="6744"/>
        <w:bookmarkEnd w:id="6745"/>
        <w:bookmarkEnd w:id="6746"/>
      </w:tr>
      <w:tr w:rsidR="00A06DD8" w:rsidRPr="0041406B" w:rsidDel="00096943" w14:paraId="7853FF5A" w14:textId="589BB5C8" w:rsidTr="00A06DD8">
        <w:trPr>
          <w:del w:id="6747" w:author="Tran Huan" w:date="2018-11-25T21:59:00Z"/>
        </w:trPr>
        <w:tc>
          <w:tcPr>
            <w:tcW w:w="2425" w:type="dxa"/>
          </w:tcPr>
          <w:p w14:paraId="04E04E71" w14:textId="5C017937" w:rsidR="00D04C7C" w:rsidRPr="0041406B" w:rsidDel="00096943" w:rsidRDefault="00D04C7C">
            <w:pPr>
              <w:spacing w:line="276" w:lineRule="auto"/>
              <w:rPr>
                <w:del w:id="6748" w:author="Tran Huan" w:date="2018-11-25T21:59:00Z"/>
                <w:b/>
              </w:rPr>
            </w:pPr>
            <w:del w:id="6749" w:author="Tran Huan" w:date="2018-11-25T21:59:00Z">
              <w:r w:rsidRPr="0041406B" w:rsidDel="00096943">
                <w:rPr>
                  <w:b/>
                </w:rPr>
                <w:delText>Ghi chú</w:delText>
              </w:r>
              <w:bookmarkStart w:id="6750" w:name="_Toc530658678"/>
              <w:bookmarkStart w:id="6751" w:name="_Toc530662402"/>
              <w:bookmarkStart w:id="6752" w:name="_Toc530662869"/>
              <w:bookmarkEnd w:id="6750"/>
              <w:bookmarkEnd w:id="6751"/>
              <w:bookmarkEnd w:id="6752"/>
            </w:del>
          </w:p>
        </w:tc>
        <w:tc>
          <w:tcPr>
            <w:tcW w:w="6686" w:type="dxa"/>
          </w:tcPr>
          <w:p w14:paraId="2C2DE918" w14:textId="04D41E51" w:rsidR="00155CEA" w:rsidRPr="000245EB" w:rsidDel="00096943" w:rsidRDefault="00155CEA">
            <w:pPr>
              <w:keepNext/>
              <w:spacing w:line="276" w:lineRule="auto"/>
              <w:rPr>
                <w:del w:id="6753" w:author="Tran Huan" w:date="2018-11-25T21:59:00Z"/>
                <w:rPrChange w:id="6754" w:author="Tran Huan" w:date="2018-11-25T16:08:00Z">
                  <w:rPr>
                    <w:del w:id="6755" w:author="Tran Huan" w:date="2018-11-25T21:59:00Z"/>
                    <w:lang w:val="en-US"/>
                  </w:rPr>
                </w:rPrChange>
              </w:rPr>
            </w:pPr>
            <w:del w:id="6756" w:author="Tran Huan" w:date="2018-11-25T21:59:00Z">
              <w:r w:rsidRPr="000245EB" w:rsidDel="00096943">
                <w:rPr>
                  <w:rPrChange w:id="6757" w:author="Tran Huan" w:date="2018-11-25T16:08:00Z">
                    <w:rPr>
                      <w:lang w:val="en-US"/>
                    </w:rPr>
                  </w:rPrChange>
                </w:rPr>
                <w:delText>Mọi thông tin yêu cầu nhập đều là bắt buộc. Nếu chưa nhập vào sẽ thông báo lỗi yêu cầu nhập.</w:delText>
              </w:r>
              <w:bookmarkStart w:id="6758" w:name="_Toc530658679"/>
              <w:bookmarkStart w:id="6759" w:name="_Toc530662403"/>
              <w:bookmarkStart w:id="6760" w:name="_Toc530662870"/>
              <w:bookmarkEnd w:id="6758"/>
              <w:bookmarkEnd w:id="6759"/>
              <w:bookmarkEnd w:id="6760"/>
            </w:del>
          </w:p>
        </w:tc>
        <w:bookmarkStart w:id="6761" w:name="_Toc530658680"/>
        <w:bookmarkStart w:id="6762" w:name="_Toc530662404"/>
        <w:bookmarkStart w:id="6763" w:name="_Toc530662871"/>
        <w:bookmarkEnd w:id="6761"/>
        <w:bookmarkEnd w:id="6762"/>
        <w:bookmarkEnd w:id="6763"/>
      </w:tr>
    </w:tbl>
    <w:p w14:paraId="0C3AE22B" w14:textId="6899A7E0" w:rsidR="00B22780" w:rsidDel="00096943" w:rsidRDefault="00B22780">
      <w:pPr>
        <w:spacing w:line="276" w:lineRule="auto"/>
        <w:rPr>
          <w:del w:id="6764" w:author="Tran Huan" w:date="2018-11-25T21:59:00Z"/>
          <w:lang w:val="en-US"/>
        </w:rPr>
        <w:pPrChange w:id="6765" w:author="phuong vu" w:date="2018-11-23T13:48:00Z">
          <w:pPr/>
        </w:pPrChange>
      </w:pPr>
      <w:bookmarkStart w:id="6766" w:name="_Toc530658681"/>
      <w:bookmarkStart w:id="6767" w:name="_Toc530662405"/>
      <w:bookmarkStart w:id="6768" w:name="_Toc530662872"/>
      <w:bookmarkEnd w:id="6766"/>
      <w:bookmarkEnd w:id="6767"/>
      <w:bookmarkEnd w:id="6768"/>
    </w:p>
    <w:p w14:paraId="34F5A561" w14:textId="69CA1DA1" w:rsidR="00B22780" w:rsidDel="00096943" w:rsidRDefault="00B22780">
      <w:pPr>
        <w:spacing w:line="276" w:lineRule="auto"/>
        <w:jc w:val="left"/>
        <w:rPr>
          <w:del w:id="6769" w:author="Tran Huan" w:date="2018-11-25T21:59:00Z"/>
          <w:lang w:val="en-US"/>
        </w:rPr>
        <w:pPrChange w:id="6770" w:author="phuong vu" w:date="2018-11-23T13:48:00Z">
          <w:pPr>
            <w:jc w:val="left"/>
          </w:pPr>
        </w:pPrChange>
      </w:pPr>
      <w:del w:id="6771" w:author="Tran Huan" w:date="2018-11-25T21:59:00Z">
        <w:r w:rsidDel="00096943">
          <w:rPr>
            <w:lang w:val="en-US"/>
          </w:rPr>
          <w:br w:type="page"/>
        </w:r>
      </w:del>
    </w:p>
    <w:p w14:paraId="2023766E" w14:textId="45B0C9CF" w:rsidR="00EC1917" w:rsidDel="00096943" w:rsidRDefault="00EC1917">
      <w:pPr>
        <w:pStyle w:val="Heading3"/>
        <w:spacing w:line="276" w:lineRule="auto"/>
        <w:rPr>
          <w:del w:id="6772" w:author="Tran Huan" w:date="2018-11-25T21:59:00Z"/>
        </w:rPr>
        <w:pPrChange w:id="6773" w:author="phuong vu" w:date="2018-11-23T13:48:00Z">
          <w:pPr>
            <w:pStyle w:val="Heading3"/>
          </w:pPr>
        </w:pPrChange>
      </w:pPr>
      <w:bookmarkStart w:id="6774" w:name="_Toc529231143"/>
      <w:bookmarkStart w:id="6775" w:name="_Toc529231530"/>
      <w:bookmarkEnd w:id="6774"/>
      <w:bookmarkEnd w:id="6775"/>
      <w:del w:id="6776" w:author="Tran Huan" w:date="2018-11-25T21:59:00Z">
        <w:r w:rsidDel="00096943">
          <w:delText>Yêu cầu phi chức năng</w:delText>
        </w:r>
        <w:bookmarkStart w:id="6777" w:name="_Toc530658682"/>
        <w:bookmarkStart w:id="6778" w:name="_Toc530662406"/>
        <w:bookmarkStart w:id="6779" w:name="_Toc530662873"/>
        <w:bookmarkEnd w:id="6777"/>
        <w:bookmarkEnd w:id="6778"/>
        <w:bookmarkEnd w:id="6779"/>
      </w:del>
    </w:p>
    <w:p w14:paraId="55534234" w14:textId="4EEC8DD1" w:rsidR="00EC1917" w:rsidDel="00096943" w:rsidRDefault="00EC1917">
      <w:pPr>
        <w:pStyle w:val="Heading3"/>
        <w:spacing w:line="276" w:lineRule="auto"/>
        <w:rPr>
          <w:del w:id="6780" w:author="Tran Huan" w:date="2018-11-25T21:59:00Z"/>
        </w:rPr>
        <w:pPrChange w:id="6781" w:author="phuong vu" w:date="2018-11-23T13:48:00Z">
          <w:pPr>
            <w:pStyle w:val="Heading3"/>
          </w:pPr>
        </w:pPrChange>
      </w:pPr>
      <w:del w:id="6782" w:author="Tran Huan" w:date="2018-11-25T21:59:00Z">
        <w:r w:rsidDel="00096943">
          <w:delText>Yêu cầu thực thi</w:delText>
        </w:r>
        <w:bookmarkStart w:id="6783" w:name="_Toc530658683"/>
        <w:bookmarkStart w:id="6784" w:name="_Toc530662407"/>
        <w:bookmarkStart w:id="6785" w:name="_Toc530662874"/>
        <w:bookmarkEnd w:id="6783"/>
        <w:bookmarkEnd w:id="6784"/>
        <w:bookmarkEnd w:id="6785"/>
      </w:del>
    </w:p>
    <w:p w14:paraId="21BFCD60" w14:textId="0522B286" w:rsidR="00B22780" w:rsidRPr="007C127C" w:rsidDel="00096943" w:rsidRDefault="00B22780">
      <w:pPr>
        <w:spacing w:line="276" w:lineRule="auto"/>
        <w:rPr>
          <w:del w:id="6786" w:author="Tran Huan" w:date="2018-11-25T21:59:00Z"/>
          <w:lang w:val="en-US"/>
        </w:rPr>
        <w:pPrChange w:id="6787" w:author="phuong vu" w:date="2018-11-23T13:48:00Z">
          <w:pPr/>
        </w:pPrChange>
      </w:pPr>
      <w:del w:id="6788" w:author="Tran Huan" w:date="2018-11-25T21:59:00Z">
        <w:r w:rsidDel="00096943">
          <w:rPr>
            <w:lang w:val="en-US"/>
          </w:rPr>
          <w:tab/>
          <w:delText>Giao diện đồng nhất đối với cả ứng dụng điện thoại và trang web. Sử dụng tông màu đơn giản hài hòa tạo thiện cảm khi sử dụng.</w:delText>
        </w:r>
        <w:bookmarkStart w:id="6789" w:name="_Toc530658684"/>
        <w:bookmarkStart w:id="6790" w:name="_Toc530662408"/>
        <w:bookmarkStart w:id="6791" w:name="_Toc530662875"/>
        <w:bookmarkEnd w:id="6789"/>
        <w:bookmarkEnd w:id="6790"/>
        <w:bookmarkEnd w:id="6791"/>
      </w:del>
    </w:p>
    <w:p w14:paraId="6E74B1FD" w14:textId="0DB5E7FE" w:rsidR="00B22780" w:rsidRPr="007C127C" w:rsidDel="00096943" w:rsidRDefault="00B22780">
      <w:pPr>
        <w:spacing w:line="276" w:lineRule="auto"/>
        <w:rPr>
          <w:del w:id="6792" w:author="Tran Huan" w:date="2018-11-25T21:59:00Z"/>
          <w:lang w:val="en-US"/>
        </w:rPr>
        <w:pPrChange w:id="6793" w:author="phuong vu" w:date="2018-11-23T13:48:00Z">
          <w:pPr/>
        </w:pPrChange>
      </w:pPr>
      <w:del w:id="6794" w:author="Tran Huan" w:date="2018-11-25T21:59:00Z">
        <w:r w:rsidDel="00096943">
          <w:tab/>
        </w:r>
        <w:r w:rsidDel="00096943">
          <w:rPr>
            <w:lang w:val="en-US"/>
          </w:rPr>
          <w:delText>Đối với ứng dụng điện thoại, mọi dữ liệu điều được truy xuất lại từ server mỗi lần sử dụng ứng dụng.</w:delText>
        </w:r>
        <w:bookmarkStart w:id="6795" w:name="_Toc530658685"/>
        <w:bookmarkStart w:id="6796" w:name="_Toc530662409"/>
        <w:bookmarkStart w:id="6797" w:name="_Toc530662876"/>
        <w:bookmarkEnd w:id="6795"/>
        <w:bookmarkEnd w:id="6796"/>
        <w:bookmarkEnd w:id="6797"/>
      </w:del>
    </w:p>
    <w:p w14:paraId="7A1434A4" w14:textId="46568F66" w:rsidR="00EC1917" w:rsidDel="00096943" w:rsidRDefault="00EC1917">
      <w:pPr>
        <w:pStyle w:val="Heading3"/>
        <w:spacing w:line="276" w:lineRule="auto"/>
        <w:rPr>
          <w:del w:id="6798" w:author="Tran Huan" w:date="2018-11-25T21:59:00Z"/>
        </w:rPr>
        <w:pPrChange w:id="6799" w:author="phuong vu" w:date="2018-11-23T13:48:00Z">
          <w:pPr>
            <w:pStyle w:val="Heading3"/>
          </w:pPr>
        </w:pPrChange>
      </w:pPr>
      <w:del w:id="6800" w:author="Tran Huan" w:date="2018-11-25T21:59:00Z">
        <w:r w:rsidDel="00096943">
          <w:delText>Yêu cầu chất lượng phần mềm</w:delText>
        </w:r>
        <w:bookmarkStart w:id="6801" w:name="_Toc530658686"/>
        <w:bookmarkStart w:id="6802" w:name="_Toc530662410"/>
        <w:bookmarkStart w:id="6803" w:name="_Toc530662877"/>
        <w:bookmarkEnd w:id="6801"/>
        <w:bookmarkEnd w:id="6802"/>
        <w:bookmarkEnd w:id="6803"/>
      </w:del>
    </w:p>
    <w:p w14:paraId="407C4F30" w14:textId="6DCAD7C6" w:rsidR="00B22780" w:rsidRPr="007C127C" w:rsidDel="00096943" w:rsidRDefault="00B22780">
      <w:pPr>
        <w:spacing w:line="276" w:lineRule="auto"/>
        <w:ind w:firstLine="720"/>
        <w:rPr>
          <w:del w:id="6804" w:author="Tran Huan" w:date="2018-11-25T21:59:00Z"/>
          <w:lang w:val="en-US"/>
        </w:rPr>
        <w:pPrChange w:id="6805" w:author="phuong vu" w:date="2018-11-23T13:48:00Z">
          <w:pPr>
            <w:ind w:firstLine="720"/>
          </w:pPr>
        </w:pPrChange>
      </w:pPr>
      <w:del w:id="6806" w:author="Tran Huan" w:date="2018-11-25T21:59:00Z">
        <w:r w:rsidRPr="007C127C" w:rsidDel="00096943">
          <w:rPr>
            <w:lang w:val="en-US"/>
          </w:rPr>
          <w:delText xml:space="preserve">Tính đúng đắn: các chức năng của hệ thống hoạt động đúng theo yêu cầu. </w:delText>
        </w:r>
        <w:bookmarkStart w:id="6807" w:name="_Toc530658687"/>
        <w:bookmarkStart w:id="6808" w:name="_Toc530662411"/>
        <w:bookmarkStart w:id="6809" w:name="_Toc530662878"/>
        <w:bookmarkEnd w:id="6807"/>
        <w:bookmarkEnd w:id="6808"/>
        <w:bookmarkEnd w:id="6809"/>
      </w:del>
    </w:p>
    <w:p w14:paraId="7BF6C936" w14:textId="606CAF4D" w:rsidR="00B22780" w:rsidRPr="007C127C" w:rsidDel="00096943" w:rsidRDefault="00B22780">
      <w:pPr>
        <w:spacing w:line="276" w:lineRule="auto"/>
        <w:ind w:firstLine="720"/>
        <w:rPr>
          <w:del w:id="6810" w:author="Tran Huan" w:date="2018-11-25T21:59:00Z"/>
          <w:lang w:val="en-US"/>
        </w:rPr>
        <w:pPrChange w:id="6811" w:author="phuong vu" w:date="2018-11-23T13:48:00Z">
          <w:pPr>
            <w:ind w:firstLine="720"/>
          </w:pPr>
        </w:pPrChange>
      </w:pPr>
      <w:del w:id="6812" w:author="Tran Huan" w:date="2018-11-25T21:59:00Z">
        <w:r w:rsidRPr="007C127C" w:rsidDel="00096943">
          <w:rPr>
            <w:lang w:val="en-US"/>
          </w:rPr>
          <w:delText xml:space="preserve">Tính khả chuyển: ứng dụng dễ dàng cài đặt và chạy tốt trên </w:delText>
        </w:r>
        <w:r w:rsidR="002F05BD" w:rsidDel="00096943">
          <w:rPr>
            <w:lang w:val="en-US"/>
          </w:rPr>
          <w:delText xml:space="preserve">mọi </w:delText>
        </w:r>
        <w:r w:rsidRPr="007C127C" w:rsidDel="00096943">
          <w:rPr>
            <w:lang w:val="en-US"/>
          </w:rPr>
          <w:delText>phiên bản</w:delText>
        </w:r>
        <w:r w:rsidR="002F05BD" w:rsidDel="00096943">
          <w:rPr>
            <w:lang w:val="en-US"/>
          </w:rPr>
          <w:delText xml:space="preserve"> từ 5.0 trở lên và nhiều</w:delText>
        </w:r>
        <w:r w:rsidRPr="007C127C" w:rsidDel="00096943">
          <w:rPr>
            <w:lang w:val="en-US"/>
          </w:rPr>
          <w:delText xml:space="preserve"> loại thiết bị Android</w:delText>
        </w:r>
        <w:r w:rsidR="002F05BD" w:rsidDel="00096943">
          <w:rPr>
            <w:lang w:val="en-US"/>
          </w:rPr>
          <w:delText xml:space="preserve"> khác nhau</w:delText>
        </w:r>
        <w:r w:rsidRPr="007C127C" w:rsidDel="00096943">
          <w:rPr>
            <w:lang w:val="en-US"/>
          </w:rPr>
          <w:delText>.</w:delText>
        </w:r>
        <w:bookmarkStart w:id="6813" w:name="_Toc530658688"/>
        <w:bookmarkStart w:id="6814" w:name="_Toc530662412"/>
        <w:bookmarkStart w:id="6815" w:name="_Toc530662879"/>
        <w:bookmarkEnd w:id="6813"/>
        <w:bookmarkEnd w:id="6814"/>
        <w:bookmarkEnd w:id="6815"/>
      </w:del>
    </w:p>
    <w:p w14:paraId="45922895" w14:textId="3F0FB6E0" w:rsidR="00B22780" w:rsidRPr="007C127C" w:rsidDel="00096943" w:rsidRDefault="00B22780">
      <w:pPr>
        <w:spacing w:line="276" w:lineRule="auto"/>
        <w:ind w:firstLine="720"/>
        <w:rPr>
          <w:del w:id="6816" w:author="Tran Huan" w:date="2018-11-25T21:59:00Z"/>
          <w:lang w:val="en-US"/>
        </w:rPr>
        <w:pPrChange w:id="6817" w:author="phuong vu" w:date="2018-11-23T13:48:00Z">
          <w:pPr>
            <w:ind w:firstLine="720"/>
          </w:pPr>
        </w:pPrChange>
      </w:pPr>
      <w:del w:id="6818" w:author="Tran Huan" w:date="2018-11-25T21:59:00Z">
        <w:r w:rsidRPr="007C127C" w:rsidDel="00096943">
          <w:rPr>
            <w:lang w:val="en-US"/>
          </w:rPr>
          <w:delText>Tính có thể bảo trì: mã nguồn được viết rõ ràng, dễ đọc, dễ bảo trì</w:delText>
        </w:r>
        <w:r w:rsidR="002F05BD" w:rsidDel="00096943">
          <w:rPr>
            <w:lang w:val="en-US"/>
          </w:rPr>
          <w:delText>, cung cấp tài liệu cài đặt phần mềm.</w:delText>
        </w:r>
        <w:bookmarkStart w:id="6819" w:name="_Toc530658689"/>
        <w:bookmarkStart w:id="6820" w:name="_Toc530662413"/>
        <w:bookmarkStart w:id="6821" w:name="_Toc530662880"/>
        <w:bookmarkEnd w:id="6819"/>
        <w:bookmarkEnd w:id="6820"/>
        <w:bookmarkEnd w:id="6821"/>
      </w:del>
    </w:p>
    <w:p w14:paraId="2B19C28A" w14:textId="0320C6A9" w:rsidR="002F05BD" w:rsidRPr="007C127C" w:rsidDel="00096943" w:rsidRDefault="00B22780">
      <w:pPr>
        <w:spacing w:line="276" w:lineRule="auto"/>
        <w:ind w:firstLine="720"/>
        <w:rPr>
          <w:del w:id="6822" w:author="Tran Huan" w:date="2018-11-25T21:59:00Z"/>
          <w:lang w:val="en-US"/>
        </w:rPr>
        <w:pPrChange w:id="6823" w:author="phuong vu" w:date="2018-11-23T13:48:00Z">
          <w:pPr>
            <w:ind w:firstLine="720"/>
          </w:pPr>
        </w:pPrChange>
      </w:pPr>
      <w:del w:id="6824" w:author="Tran Huan" w:date="2018-11-25T21:59:00Z">
        <w:r w:rsidRPr="007C127C" w:rsidDel="00096943">
          <w:rPr>
            <w:lang w:val="en-US"/>
          </w:rPr>
          <w:delText>Khả năng chịu lỗi: ứng dụng có khả năng xử lý lỗi khi gặp sự cố, đưa ra thông báo khi gặp lỗi.</w:delText>
        </w:r>
        <w:bookmarkStart w:id="6825" w:name="_Toc530658690"/>
        <w:bookmarkStart w:id="6826" w:name="_Toc530662414"/>
        <w:bookmarkStart w:id="6827" w:name="_Toc530662881"/>
        <w:bookmarkEnd w:id="6825"/>
        <w:bookmarkEnd w:id="6826"/>
        <w:bookmarkEnd w:id="6827"/>
      </w:del>
    </w:p>
    <w:p w14:paraId="311ED7B4" w14:textId="3BC260E4" w:rsidR="002F05BD" w:rsidDel="00096943" w:rsidRDefault="002F05BD">
      <w:pPr>
        <w:pStyle w:val="Heading4"/>
        <w:spacing w:line="276" w:lineRule="auto"/>
        <w:rPr>
          <w:del w:id="6828" w:author="Tran Huan" w:date="2018-11-25T21:59:00Z"/>
        </w:rPr>
        <w:pPrChange w:id="6829" w:author="phuong vu" w:date="2018-11-23T13:48:00Z">
          <w:pPr>
            <w:pStyle w:val="Heading4"/>
            <w:spacing w:line="360" w:lineRule="auto"/>
          </w:pPr>
        </w:pPrChange>
      </w:pPr>
      <w:del w:id="6830" w:author="Tran Huan" w:date="2018-11-25T21:59:00Z">
        <w:r w:rsidDel="00096943">
          <w:delText>Các quy tắc nghiệp vụ</w:delText>
        </w:r>
        <w:bookmarkStart w:id="6831" w:name="_Toc530605697"/>
        <w:bookmarkStart w:id="6832" w:name="_Toc530657403"/>
        <w:bookmarkStart w:id="6833" w:name="_Toc530658691"/>
        <w:bookmarkStart w:id="6834" w:name="_Toc530662415"/>
        <w:bookmarkStart w:id="6835" w:name="_Toc530662882"/>
        <w:bookmarkEnd w:id="6831"/>
        <w:bookmarkEnd w:id="6832"/>
        <w:bookmarkEnd w:id="6833"/>
        <w:bookmarkEnd w:id="6834"/>
        <w:bookmarkEnd w:id="6835"/>
      </w:del>
    </w:p>
    <w:p w14:paraId="0745E206" w14:textId="06DEFECC" w:rsidR="002F05BD" w:rsidDel="00096943" w:rsidRDefault="002F05BD">
      <w:pPr>
        <w:spacing w:line="276" w:lineRule="auto"/>
        <w:ind w:firstLine="720"/>
        <w:rPr>
          <w:del w:id="6836" w:author="Tran Huan" w:date="2018-11-25T21:59:00Z"/>
        </w:rPr>
        <w:pPrChange w:id="6837" w:author="phuong vu" w:date="2018-11-23T13:48:00Z">
          <w:pPr>
            <w:ind w:firstLine="720"/>
          </w:pPr>
        </w:pPrChange>
      </w:pPr>
      <w:del w:id="6838" w:author="Tran Huan" w:date="2018-11-25T21:59:00Z">
        <w:r w:rsidDel="00096943">
          <w:delText>Trong quá trình phát triển ứng dụng, không sử dụng các phần mềm lậu để phân tích, đặc tả, thiết kế, cài đặt, kiểm thử và triển khai.</w:delText>
        </w:r>
        <w:bookmarkStart w:id="6839" w:name="_Toc530605698"/>
        <w:bookmarkStart w:id="6840" w:name="_Toc530657404"/>
        <w:bookmarkStart w:id="6841" w:name="_Toc530658692"/>
        <w:bookmarkStart w:id="6842" w:name="_Toc530662416"/>
        <w:bookmarkStart w:id="6843" w:name="_Toc530662883"/>
        <w:bookmarkEnd w:id="6839"/>
        <w:bookmarkEnd w:id="6840"/>
        <w:bookmarkEnd w:id="6841"/>
        <w:bookmarkEnd w:id="6842"/>
        <w:bookmarkEnd w:id="6843"/>
      </w:del>
    </w:p>
    <w:p w14:paraId="52F5A647" w14:textId="292779DD" w:rsidR="002F05BD" w:rsidRPr="007C127C" w:rsidDel="00096943" w:rsidRDefault="002F05BD">
      <w:pPr>
        <w:spacing w:line="276" w:lineRule="auto"/>
        <w:ind w:firstLine="720"/>
        <w:rPr>
          <w:del w:id="6844" w:author="Tran Huan" w:date="2018-11-25T21:59:00Z"/>
        </w:rPr>
        <w:pPrChange w:id="6845" w:author="phuong vu" w:date="2018-11-23T13:48:00Z">
          <w:pPr>
            <w:ind w:firstLine="720"/>
          </w:pPr>
        </w:pPrChange>
      </w:pPr>
      <w:del w:id="6846" w:author="Tran Huan" w:date="2018-11-25T21:59:00Z">
        <w:r w:rsidDel="00096943">
          <w:delText>Ứng dụng không chứa các thông tin sai lệch, không vi phạm các quy định của pháp luật.</w:delText>
        </w:r>
        <w:bookmarkStart w:id="6847" w:name="_Toc530605699"/>
        <w:bookmarkStart w:id="6848" w:name="_Toc530657405"/>
        <w:bookmarkStart w:id="6849" w:name="_Toc530658693"/>
        <w:bookmarkStart w:id="6850" w:name="_Toc530662417"/>
        <w:bookmarkStart w:id="6851" w:name="_Toc530662884"/>
        <w:bookmarkEnd w:id="6847"/>
        <w:bookmarkEnd w:id="6848"/>
        <w:bookmarkEnd w:id="6849"/>
        <w:bookmarkEnd w:id="6850"/>
        <w:bookmarkEnd w:id="6851"/>
      </w:del>
    </w:p>
    <w:p w14:paraId="568271F3" w14:textId="2AD19F26" w:rsidR="00F05D3D" w:rsidRPr="00A14218" w:rsidRDefault="00C774DC">
      <w:pPr>
        <w:pStyle w:val="Heading1"/>
        <w:spacing w:line="276" w:lineRule="auto"/>
        <w:ind w:left="360"/>
        <w:pPrChange w:id="6852" w:author="phuong vu" w:date="2018-11-23T13:48:00Z">
          <w:pPr>
            <w:pStyle w:val="Heading2"/>
          </w:pPr>
        </w:pPrChange>
      </w:pPr>
      <w:bookmarkStart w:id="6853" w:name="_Toc530662885"/>
      <w:r>
        <w:t>THIẾT KẾ VÀ CÀI ĐẶT</w:t>
      </w:r>
      <w:bookmarkEnd w:id="6853"/>
    </w:p>
    <w:p w14:paraId="11721B01" w14:textId="4C802CAA" w:rsidR="00EC1917" w:rsidRDefault="00EC1917">
      <w:pPr>
        <w:pStyle w:val="Heading3"/>
        <w:spacing w:line="276" w:lineRule="auto"/>
        <w:pPrChange w:id="6854" w:author="phuong vu" w:date="2018-11-23T13:48:00Z">
          <w:pPr>
            <w:pStyle w:val="Heading3"/>
          </w:pPr>
        </w:pPrChange>
      </w:pPr>
      <w:bookmarkStart w:id="6855" w:name="_Toc530662886"/>
      <w:r>
        <w:t>Kiến tr</w:t>
      </w:r>
      <w:r w:rsidR="006327EB">
        <w:t>ú</w:t>
      </w:r>
      <w:r>
        <w:t>c hệ thống</w:t>
      </w:r>
      <w:bookmarkEnd w:id="6855"/>
    </w:p>
    <w:p w14:paraId="6C3E4ED8" w14:textId="77777777" w:rsidR="00E23E74" w:rsidRPr="006A2C8A" w:rsidRDefault="00E23E74">
      <w:pPr>
        <w:spacing w:line="276" w:lineRule="auto"/>
        <w:pPrChange w:id="6856" w:author="phuong vu" w:date="2018-11-23T13:48:00Z">
          <w:pPr/>
        </w:pPrChange>
      </w:pPr>
    </w:p>
    <w:p w14:paraId="6E650545" w14:textId="77777777" w:rsidR="00CD67F8" w:rsidRDefault="00E23E74" w:rsidP="00CD67F8">
      <w:pPr>
        <w:keepNext/>
        <w:spacing w:line="276" w:lineRule="auto"/>
        <w:rPr>
          <w:ins w:id="6857" w:author="Tran Huan" w:date="2018-11-25T23:56:00Z"/>
        </w:rPr>
        <w:pPrChange w:id="6858" w:author="Tran Huan" w:date="2018-11-25T23:56:00Z">
          <w:pPr>
            <w:keepNext/>
            <w:spacing w:line="276" w:lineRule="auto"/>
          </w:pPr>
        </w:pPrChange>
      </w:pPr>
      <w:r>
        <w:rPr>
          <w:noProof/>
          <w:lang w:val="en-US"/>
        </w:rPr>
        <w:drawing>
          <wp:inline distT="0" distB="0" distL="0" distR="0" wp14:anchorId="1818B09C" wp14:editId="1FF9563B">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3FF87DEF" w14:textId="5A6614C4" w:rsidR="00E23E74" w:rsidRPr="00CD67F8" w:rsidRDefault="00CD67F8" w:rsidP="00CD67F8">
      <w:pPr>
        <w:pStyle w:val="Caption"/>
        <w:rPr>
          <w:rPrChange w:id="6859" w:author="Tran Huan" w:date="2018-11-25T23:56:00Z">
            <w:rPr/>
          </w:rPrChange>
        </w:rPr>
        <w:pPrChange w:id="6860" w:author="Tran Huan" w:date="2018-11-25T23:56:00Z">
          <w:pPr>
            <w:keepNext/>
          </w:pPr>
        </w:pPrChange>
      </w:pPr>
      <w:ins w:id="6861" w:author="Tran Huan" w:date="2018-11-25T23:56:00Z">
        <w:r>
          <w:t xml:space="preserve">Hình </w:t>
        </w:r>
      </w:ins>
      <w:ins w:id="6862" w:author="Tran Huan" w:date="2018-11-26T01:41:00Z">
        <w:r w:rsidR="00BA6170">
          <w:fldChar w:fldCharType="begin"/>
        </w:r>
        <w:r w:rsidR="00BA6170">
          <w:instrText xml:space="preserve"> STYLEREF 1 \s </w:instrText>
        </w:r>
      </w:ins>
      <w:r w:rsidR="00BA6170">
        <w:fldChar w:fldCharType="separate"/>
      </w:r>
      <w:r w:rsidR="00BA6170">
        <w:rPr>
          <w:noProof/>
        </w:rPr>
        <w:t>3</w:t>
      </w:r>
      <w:ins w:id="6863"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6864" w:author="Tran Huan" w:date="2018-11-26T01:41:00Z">
        <w:r w:rsidR="00BA6170">
          <w:rPr>
            <w:noProof/>
          </w:rPr>
          <w:t>1</w:t>
        </w:r>
        <w:r w:rsidR="00BA6170">
          <w:fldChar w:fldCharType="end"/>
        </w:r>
      </w:ins>
      <w:ins w:id="6865" w:author="Tran Huan" w:date="2018-11-25T23:56:00Z">
        <w:r w:rsidRPr="00CD67F8">
          <w:rPr>
            <w:rPrChange w:id="6866" w:author="Tran Huan" w:date="2018-11-25T23:56:00Z">
              <w:rPr>
                <w:lang w:val="en-US"/>
              </w:rPr>
            </w:rPrChange>
          </w:rPr>
          <w:t xml:space="preserve"> </w:t>
        </w:r>
        <w:r w:rsidRPr="008F40CD">
          <w:rPr>
            <w:i/>
          </w:rPr>
          <w:t>Các thành phần xây dựng hệ thống</w:t>
        </w:r>
      </w:ins>
    </w:p>
    <w:p w14:paraId="7B94E412" w14:textId="1C48DE4F" w:rsidR="00A14218" w:rsidRPr="000245EB" w:rsidDel="00CD67F8" w:rsidRDefault="00E23E74" w:rsidP="000D1FDC">
      <w:pPr>
        <w:pStyle w:val="Caption"/>
        <w:rPr>
          <w:del w:id="6867" w:author="Tran Huan" w:date="2018-11-25T23:56:00Z"/>
          <w:rPrChange w:id="6868" w:author="Tran Huan" w:date="2018-11-25T16:08:00Z">
            <w:rPr>
              <w:del w:id="6869" w:author="Tran Huan" w:date="2018-11-25T23:56:00Z"/>
              <w:lang w:val="en-US"/>
            </w:rPr>
          </w:rPrChange>
        </w:rPr>
        <w:pPrChange w:id="6870" w:author="Tran Huan" w:date="2018-11-25T23:36:00Z">
          <w:pPr>
            <w:pStyle w:val="Caption"/>
          </w:pPr>
        </w:pPrChange>
      </w:pPr>
      <w:bookmarkStart w:id="6871" w:name="_Toc530951456"/>
      <w:del w:id="6872" w:author="Tran Huan" w:date="2018-11-25T23:56:00Z">
        <w:r w:rsidRPr="00E4365A" w:rsidDel="00CD67F8">
          <w:delText xml:space="preserve">Hình </w:delText>
        </w:r>
      </w:del>
      <w:ins w:id="6873" w:author="phuong vu" w:date="2018-11-22T18:14:00Z">
        <w:del w:id="6874" w:author="Tran Huan" w:date="2018-11-25T23:56:00Z">
          <w:r w:rsidR="00627671" w:rsidDel="00CD67F8">
            <w:fldChar w:fldCharType="begin"/>
          </w:r>
          <w:r w:rsidR="00627671" w:rsidDel="00CD67F8">
            <w:delInstrText xml:space="preserve"> STYLEREF 1 \s </w:delInstrText>
          </w:r>
        </w:del>
      </w:ins>
      <w:del w:id="6875" w:author="Tran Huan" w:date="2018-11-25T23:56:00Z">
        <w:r w:rsidR="00627671" w:rsidDel="00CD67F8">
          <w:fldChar w:fldCharType="separate"/>
        </w:r>
        <w:r w:rsidR="00627671" w:rsidDel="00CD67F8">
          <w:rPr>
            <w:noProof/>
          </w:rPr>
          <w:delText>3</w:delText>
        </w:r>
      </w:del>
      <w:ins w:id="6876" w:author="phuong vu" w:date="2018-11-22T18:14:00Z">
        <w:del w:id="6877" w:author="Tran Huan" w:date="2018-11-25T23:56: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6878" w:author="Tran Huan" w:date="2018-11-25T23:56:00Z">
        <w:r w:rsidR="00627671" w:rsidDel="00CD67F8">
          <w:fldChar w:fldCharType="separate"/>
        </w:r>
      </w:del>
      <w:ins w:id="6879" w:author="phuong vu" w:date="2018-11-22T18:14:00Z">
        <w:del w:id="6880" w:author="Tran Huan" w:date="2018-11-25T23:56:00Z">
          <w:r w:rsidR="00627671" w:rsidDel="00CD67F8">
            <w:rPr>
              <w:noProof/>
            </w:rPr>
            <w:delText>1</w:delText>
          </w:r>
          <w:r w:rsidR="00627671" w:rsidDel="00CD67F8">
            <w:fldChar w:fldCharType="end"/>
          </w:r>
        </w:del>
      </w:ins>
      <w:del w:id="6881" w:author="Tran Huan" w:date="2018-11-25T23:56: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w:delText>
        </w:r>
        <w:r w:rsidR="006C103E" w:rsidDel="00CD67F8">
          <w:fldChar w:fldCharType="end"/>
        </w:r>
        <w:r w:rsidRPr="000245EB" w:rsidDel="00CD67F8">
          <w:rPr>
            <w:rPrChange w:id="6882" w:author="Tran Huan" w:date="2018-11-25T16:08:00Z">
              <w:rPr>
                <w:lang w:val="en-US"/>
              </w:rPr>
            </w:rPrChange>
          </w:rPr>
          <w:delText xml:space="preserve">: </w:delText>
        </w:r>
        <w:r w:rsidRPr="00CD67F8" w:rsidDel="00CD67F8">
          <w:rPr>
            <w:i/>
            <w:rPrChange w:id="6883" w:author="Tran Huan" w:date="2018-11-25T23:56:00Z">
              <w:rPr>
                <w:lang w:val="en-US"/>
              </w:rPr>
            </w:rPrChange>
          </w:rPr>
          <w:delText>Mô hình kiến trúc hệ thống</w:delText>
        </w:r>
      </w:del>
      <w:ins w:id="6884" w:author="phuong vu" w:date="2018-11-18T19:51:00Z">
        <w:del w:id="6885" w:author="Tran Huan" w:date="2018-11-25T23:56:00Z">
          <w:r w:rsidR="000C3B2E" w:rsidRPr="00CD67F8" w:rsidDel="00CD67F8">
            <w:rPr>
              <w:i/>
              <w:rPrChange w:id="6886" w:author="Tran Huan" w:date="2018-11-25T23:56:00Z">
                <w:rPr>
                  <w:lang w:val="en-US"/>
                </w:rPr>
              </w:rPrChange>
            </w:rPr>
            <w:delText>Các thành phần xây dựng hệ thống</w:delText>
          </w:r>
        </w:del>
      </w:ins>
      <w:bookmarkEnd w:id="6871"/>
    </w:p>
    <w:p w14:paraId="64EBDE18" w14:textId="4E57F5C0" w:rsidR="00E23E74" w:rsidRPr="000245EB" w:rsidRDefault="00E23E74" w:rsidP="000D1FDC">
      <w:pPr>
        <w:pStyle w:val="Caption"/>
        <w:rPr>
          <w:rPrChange w:id="6887" w:author="Tran Huan" w:date="2018-11-25T16:08:00Z">
            <w:rPr>
              <w:lang w:val="en-US"/>
            </w:rPr>
          </w:rPrChange>
        </w:rPr>
        <w:pPrChange w:id="6888" w:author="Tran Huan" w:date="2018-11-25T23:36:00Z">
          <w:pPr/>
        </w:pPrChange>
      </w:pPr>
    </w:p>
    <w:p w14:paraId="343AF6FD" w14:textId="31E15B58" w:rsidR="00AD52C9" w:rsidRPr="006A2C8A" w:rsidRDefault="003B08E2">
      <w:pPr>
        <w:spacing w:line="276" w:lineRule="auto"/>
        <w:pPrChange w:id="6889" w:author="phuong vu" w:date="2018-11-23T13:48:00Z">
          <w:pPr/>
        </w:pPrChange>
      </w:pPr>
      <w:r>
        <w:rPr>
          <w:noProof/>
          <w:lang w:val="en-US"/>
        </w:rPr>
        <mc:AlternateContent>
          <mc:Choice Requires="wps">
            <w:drawing>
              <wp:anchor distT="0" distB="0" distL="114300" distR="114300" simplePos="0" relativeHeight="251670528" behindDoc="0" locked="0" layoutInCell="1" allowOverlap="1" wp14:anchorId="6F89E235" wp14:editId="3B6DCC5B">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D0C4428" w:rsidR="00BA6170" w:rsidRPr="00277F44" w:rsidRDefault="00BA6170" w:rsidP="000D1FDC">
                            <w:pPr>
                              <w:pStyle w:val="Caption"/>
                              <w:rPr>
                                <w:noProof/>
                              </w:rPr>
                            </w:pPr>
                            <w:bookmarkStart w:id="6890" w:name="_Toc530951457"/>
                            <w:del w:id="6891" w:author="Tran Huan" w:date="2018-11-25T23:56:00Z">
                              <w:r w:rsidRPr="00277F44" w:rsidDel="00CD67F8">
                                <w:delText xml:space="preserve">Hình </w:delText>
                              </w:r>
                            </w:del>
                            <w:ins w:id="6892" w:author="phuong vu" w:date="2018-11-22T18:14:00Z">
                              <w:del w:id="6893" w:author="Tran Huan" w:date="2018-11-25T23:56:00Z">
                                <w:r w:rsidDel="00CD67F8">
                                  <w:fldChar w:fldCharType="begin"/>
                                </w:r>
                                <w:r w:rsidDel="00CD67F8">
                                  <w:delInstrText xml:space="preserve"> STYLEREF 1 \s </w:delInstrText>
                                </w:r>
                              </w:del>
                            </w:ins>
                            <w:del w:id="6894" w:author="Tran Huan" w:date="2018-11-25T23:56:00Z">
                              <w:r w:rsidDel="00CD67F8">
                                <w:fldChar w:fldCharType="separate"/>
                              </w:r>
                              <w:r w:rsidDel="00CD67F8">
                                <w:rPr>
                                  <w:noProof/>
                                </w:rPr>
                                <w:delText>3</w:delText>
                              </w:r>
                            </w:del>
                            <w:ins w:id="6895" w:author="phuong vu" w:date="2018-11-22T18:14:00Z">
                              <w:del w:id="6896"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6897" w:author="Tran Huan" w:date="2018-11-25T23:56:00Z">
                              <w:r w:rsidDel="00CD67F8">
                                <w:fldChar w:fldCharType="separate"/>
                              </w:r>
                            </w:del>
                            <w:ins w:id="6898" w:author="phuong vu" w:date="2018-11-22T18:14:00Z">
                              <w:del w:id="6899" w:author="Tran Huan" w:date="2018-11-25T23:56:00Z">
                                <w:r w:rsidDel="00CD67F8">
                                  <w:rPr>
                                    <w:noProof/>
                                  </w:rPr>
                                  <w:delText>2</w:delText>
                                </w:r>
                                <w:r w:rsidDel="00CD67F8">
                                  <w:fldChar w:fldCharType="end"/>
                                </w:r>
                              </w:del>
                            </w:ins>
                            <w:del w:id="6900"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bookmarkEnd w:id="68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D0C4428" w:rsidR="00BA6170" w:rsidRPr="00277F44" w:rsidRDefault="00BA6170" w:rsidP="000D1FDC">
                      <w:pPr>
                        <w:pStyle w:val="Caption"/>
                        <w:rPr>
                          <w:noProof/>
                        </w:rPr>
                      </w:pPr>
                      <w:bookmarkStart w:id="6901" w:name="_Toc530951457"/>
                      <w:del w:id="6902" w:author="Tran Huan" w:date="2018-11-25T23:56:00Z">
                        <w:r w:rsidRPr="00277F44" w:rsidDel="00CD67F8">
                          <w:delText xml:space="preserve">Hình </w:delText>
                        </w:r>
                      </w:del>
                      <w:ins w:id="6903" w:author="phuong vu" w:date="2018-11-22T18:14:00Z">
                        <w:del w:id="6904" w:author="Tran Huan" w:date="2018-11-25T23:56:00Z">
                          <w:r w:rsidDel="00CD67F8">
                            <w:fldChar w:fldCharType="begin"/>
                          </w:r>
                          <w:r w:rsidDel="00CD67F8">
                            <w:delInstrText xml:space="preserve"> STYLEREF 1 \s </w:delInstrText>
                          </w:r>
                        </w:del>
                      </w:ins>
                      <w:del w:id="6905" w:author="Tran Huan" w:date="2018-11-25T23:56:00Z">
                        <w:r w:rsidDel="00CD67F8">
                          <w:fldChar w:fldCharType="separate"/>
                        </w:r>
                        <w:r w:rsidDel="00CD67F8">
                          <w:rPr>
                            <w:noProof/>
                          </w:rPr>
                          <w:delText>3</w:delText>
                        </w:r>
                      </w:del>
                      <w:ins w:id="6906" w:author="phuong vu" w:date="2018-11-22T18:14:00Z">
                        <w:del w:id="6907"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6908" w:author="Tran Huan" w:date="2018-11-25T23:56:00Z">
                        <w:r w:rsidDel="00CD67F8">
                          <w:fldChar w:fldCharType="separate"/>
                        </w:r>
                      </w:del>
                      <w:ins w:id="6909" w:author="phuong vu" w:date="2018-11-22T18:14:00Z">
                        <w:del w:id="6910" w:author="Tran Huan" w:date="2018-11-25T23:56:00Z">
                          <w:r w:rsidDel="00CD67F8">
                            <w:rPr>
                              <w:noProof/>
                            </w:rPr>
                            <w:delText>2</w:delText>
                          </w:r>
                          <w:r w:rsidDel="00CD67F8">
                            <w:fldChar w:fldCharType="end"/>
                          </w:r>
                        </w:del>
                      </w:ins>
                      <w:del w:id="6911"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bookmarkEnd w:id="6901"/>
                    </w:p>
                  </w:txbxContent>
                </v:textbox>
                <w10:wrap type="topAndBottom"/>
              </v:shape>
            </w:pict>
          </mc:Fallback>
        </mc:AlternateContent>
      </w:r>
      <w:ins w:id="6912" w:author="Tran Huan" w:date="2018-11-25T23:57:00Z">
        <w:r w:rsidR="00CD67F8">
          <w:rPr>
            <w:noProof/>
          </w:rPr>
          <mc:AlternateContent>
            <mc:Choice Requires="wps">
              <w:drawing>
                <wp:anchor distT="0" distB="0" distL="114300" distR="114300" simplePos="0" relativeHeight="251681792" behindDoc="0" locked="0" layoutInCell="1" allowOverlap="1" wp14:anchorId="2D79FD3C" wp14:editId="7E459E5D">
                  <wp:simplePos x="0" y="0"/>
                  <wp:positionH relativeFrom="column">
                    <wp:posOffset>-356870</wp:posOffset>
                  </wp:positionH>
                  <wp:positionV relativeFrom="paragraph">
                    <wp:posOffset>8046085</wp:posOffset>
                  </wp:positionV>
                  <wp:extent cx="629412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BF8357" w14:textId="4AF179C1" w:rsidR="00BA6170" w:rsidRPr="00CD67F8" w:rsidRDefault="00BA6170" w:rsidP="00CD67F8">
                              <w:pPr>
                                <w:pStyle w:val="Caption"/>
                                <w:rPr>
                                  <w:noProof/>
                                  <w:szCs w:val="26"/>
                                  <w:lang w:val="en-US"/>
                                  <w:rPrChange w:id="6913" w:author="Tran Huan" w:date="2018-11-25T23:57:00Z">
                                    <w:rPr>
                                      <w:noProof/>
                                    </w:rPr>
                                  </w:rPrChange>
                                </w:rPr>
                                <w:pPrChange w:id="6914" w:author="Tran Huan" w:date="2018-11-25T23:57:00Z">
                                  <w:pPr>
                                    <w:spacing w:line="276" w:lineRule="auto"/>
                                  </w:pPr>
                                </w:pPrChange>
                              </w:pPr>
                              <w:ins w:id="6915" w:author="Tran Huan" w:date="2018-11-25T23:57:00Z">
                                <w:r>
                                  <w:t xml:space="preserve">Hình </w:t>
                                </w:r>
                              </w:ins>
                              <w:ins w:id="6916" w:author="Tran Huan" w:date="2018-11-26T01:41:00Z">
                                <w:r>
                                  <w:fldChar w:fldCharType="begin"/>
                                </w:r>
                                <w:r>
                                  <w:instrText xml:space="preserve"> STYLEREF 1 \s </w:instrText>
                                </w:r>
                              </w:ins>
                              <w:r>
                                <w:fldChar w:fldCharType="separate"/>
                              </w:r>
                              <w:r>
                                <w:rPr>
                                  <w:noProof/>
                                </w:rPr>
                                <w:t>3</w:t>
                              </w:r>
                              <w:ins w:id="6917" w:author="Tran Huan" w:date="2018-11-26T01:41:00Z">
                                <w:r>
                                  <w:fldChar w:fldCharType="end"/>
                                </w:r>
                                <w:r>
                                  <w:t>.</w:t>
                                </w:r>
                                <w:r>
                                  <w:fldChar w:fldCharType="begin"/>
                                </w:r>
                                <w:r>
                                  <w:instrText xml:space="preserve"> SEQ Hình \* ARABIC \s 1 </w:instrText>
                                </w:r>
                              </w:ins>
                              <w:r>
                                <w:fldChar w:fldCharType="separate"/>
                              </w:r>
                              <w:ins w:id="6918" w:author="Tran Huan" w:date="2018-11-26T01:41:00Z">
                                <w:r>
                                  <w:rPr>
                                    <w:noProof/>
                                  </w:rPr>
                                  <w:t>2</w:t>
                                </w:r>
                                <w:r>
                                  <w:fldChar w:fldCharType="end"/>
                                </w:r>
                              </w:ins>
                              <w:ins w:id="6919" w:author="Tran Huan" w:date="2018-11-25T23:57:00Z">
                                <w:r>
                                  <w:rPr>
                                    <w:lang w:val="en-US"/>
                                  </w:rPr>
                                  <w:t xml:space="preserve"> </w:t>
                                </w:r>
                                <w:r w:rsidRPr="00CD67F8">
                                  <w:rPr>
                                    <w:i/>
                                    <w:lang w:val="en-US"/>
                                    <w:rPrChange w:id="6920" w:author="Tran Huan" w:date="2018-11-25T23:57:00Z">
                                      <w:rPr>
                                        <w:lang w:val="en-US"/>
                                      </w:rPr>
                                    </w:rPrChange>
                                  </w:rPr>
                                  <w:t>Sơ đồ phân rã chức năng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9FD3C" id="Text Box 93" o:spid="_x0000_s1027" type="#_x0000_t202" style="position:absolute;left:0;text-align:left;margin-left:-28.1pt;margin-top:633.55pt;width:495.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" stroked="f">
                  <v:textbox style="mso-fit-shape-to-text:t" inset="0,0,0,0">
                    <w:txbxContent>
                      <w:p w14:paraId="45BF8357" w14:textId="4AF179C1" w:rsidR="00BA6170" w:rsidRPr="00CD67F8" w:rsidRDefault="00BA6170" w:rsidP="00CD67F8">
                        <w:pPr>
                          <w:pStyle w:val="Caption"/>
                          <w:rPr>
                            <w:noProof/>
                            <w:szCs w:val="26"/>
                            <w:lang w:val="en-US"/>
                            <w:rPrChange w:id="6921" w:author="Tran Huan" w:date="2018-11-25T23:57:00Z">
                              <w:rPr>
                                <w:noProof/>
                              </w:rPr>
                            </w:rPrChange>
                          </w:rPr>
                          <w:pPrChange w:id="6922" w:author="Tran Huan" w:date="2018-11-25T23:57:00Z">
                            <w:pPr>
                              <w:spacing w:line="276" w:lineRule="auto"/>
                            </w:pPr>
                          </w:pPrChange>
                        </w:pPr>
                        <w:ins w:id="6923" w:author="Tran Huan" w:date="2018-11-25T23:57:00Z">
                          <w:r>
                            <w:t xml:space="preserve">Hình </w:t>
                          </w:r>
                        </w:ins>
                        <w:ins w:id="6924" w:author="Tran Huan" w:date="2018-11-26T01:41:00Z">
                          <w:r>
                            <w:fldChar w:fldCharType="begin"/>
                          </w:r>
                          <w:r>
                            <w:instrText xml:space="preserve"> STYLEREF 1 \s </w:instrText>
                          </w:r>
                        </w:ins>
                        <w:r>
                          <w:fldChar w:fldCharType="separate"/>
                        </w:r>
                        <w:r>
                          <w:rPr>
                            <w:noProof/>
                          </w:rPr>
                          <w:t>3</w:t>
                        </w:r>
                        <w:ins w:id="6925" w:author="Tran Huan" w:date="2018-11-26T01:41:00Z">
                          <w:r>
                            <w:fldChar w:fldCharType="end"/>
                          </w:r>
                          <w:r>
                            <w:t>.</w:t>
                          </w:r>
                          <w:r>
                            <w:fldChar w:fldCharType="begin"/>
                          </w:r>
                          <w:r>
                            <w:instrText xml:space="preserve"> SEQ Hình \* ARABIC \s 1 </w:instrText>
                          </w:r>
                        </w:ins>
                        <w:r>
                          <w:fldChar w:fldCharType="separate"/>
                        </w:r>
                        <w:ins w:id="6926" w:author="Tran Huan" w:date="2018-11-26T01:41:00Z">
                          <w:r>
                            <w:rPr>
                              <w:noProof/>
                            </w:rPr>
                            <w:t>2</w:t>
                          </w:r>
                          <w:r>
                            <w:fldChar w:fldCharType="end"/>
                          </w:r>
                        </w:ins>
                        <w:ins w:id="6927" w:author="Tran Huan" w:date="2018-11-25T23:57:00Z">
                          <w:r>
                            <w:rPr>
                              <w:lang w:val="en-US"/>
                            </w:rPr>
                            <w:t xml:space="preserve"> </w:t>
                          </w:r>
                          <w:r w:rsidRPr="00CD67F8">
                            <w:rPr>
                              <w:i/>
                              <w:lang w:val="en-US"/>
                              <w:rPrChange w:id="6928" w:author="Tran Huan" w:date="2018-11-25T23:57:00Z">
                                <w:rPr>
                                  <w:lang w:val="en-US"/>
                                </w:rPr>
                              </w:rPrChange>
                            </w:rPr>
                            <w:t>Sơ đồ phân rã chức năng</w:t>
                          </w:r>
                        </w:ins>
                      </w:p>
                    </w:txbxContent>
                  </v:textbox>
                  <w10:wrap type="topAndBottom"/>
                </v:shape>
              </w:pict>
            </mc:Fallback>
          </mc:AlternateContent>
        </w:r>
      </w:ins>
      <w:r w:rsidR="0084493D">
        <w:rPr>
          <w:noProof/>
          <w:lang w:val="en-US"/>
        </w:rPr>
        <w:drawing>
          <wp:anchor distT="0" distB="0" distL="114300" distR="114300" simplePos="0" relativeHeight="251668480" behindDoc="0" locked="0" layoutInCell="1" allowOverlap="1" wp14:anchorId="4368A376" wp14:editId="4FD957C9">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E23E74" w:rsidRPr="000245EB">
        <w:rPr>
          <w:rPrChange w:id="6929" w:author="Tran Huan" w:date="2018-11-25T16:08:00Z">
            <w:rPr>
              <w:lang w:val="en-US"/>
            </w:rPr>
          </w:rPrChange>
        </w:rPr>
        <w:tab/>
        <w:t xml:space="preserve">Hệ thống được xây dựng theo mô hình </w:t>
      </w:r>
      <w:r w:rsidR="00B548E3" w:rsidRPr="000245EB">
        <w:rPr>
          <w:rPrChange w:id="6930" w:author="Tran Huan" w:date="2018-11-25T16:08:00Z">
            <w:rPr>
              <w:lang w:val="en-US"/>
            </w:rPr>
          </w:rPrChange>
        </w:rPr>
        <w:t>Web Service APIs</w:t>
      </w:r>
      <w:r w:rsidR="00130308" w:rsidRPr="000245EB">
        <w:rPr>
          <w:rPrChange w:id="6931" w:author="Tran Huan" w:date="2018-11-25T16:08:00Z">
            <w:rPr>
              <w:lang w:val="en-US"/>
            </w:rPr>
          </w:rPrChange>
        </w:rPr>
        <w:t>. Với server</w:t>
      </w:r>
      <w:r w:rsidR="00B548E3" w:rsidRPr="000245EB">
        <w:rPr>
          <w:rPrChange w:id="6932" w:author="Tran Huan" w:date="2018-11-25T16:08:00Z">
            <w:rPr>
              <w:lang w:val="en-US"/>
            </w:rPr>
          </w:rPrChange>
        </w:rPr>
        <w:t xml:space="preserve"> API</w:t>
      </w:r>
      <w:r w:rsidR="00130308" w:rsidRPr="000245EB">
        <w:rPr>
          <w:rPrChange w:id="6933" w:author="Tran Huan" w:date="2018-11-25T16:08:00Z">
            <w:rPr>
              <w:lang w:val="en-US"/>
            </w:rPr>
          </w:rPrChange>
        </w:rPr>
        <w:t xml:space="preserve"> được xây dựng dựa trên GraphQL và Postgrahile với nhiệm vụ chính là cung cấp các chức năng thêm, sửa, xóa dữ liệu</w:t>
      </w:r>
      <w:r w:rsidR="00B548E3" w:rsidRPr="000245EB">
        <w:rPr>
          <w:rPrChange w:id="6934" w:author="Tran Huan" w:date="2018-11-25T16:08:00Z">
            <w:rPr>
              <w:lang w:val="en-US"/>
            </w:rPr>
          </w:rPrChange>
        </w:rPr>
        <w:t xml:space="preserve"> và các chức năng xử lí khác</w:t>
      </w:r>
      <w:r w:rsidR="00130308" w:rsidRPr="000245EB">
        <w:rPr>
          <w:rPrChange w:id="6935" w:author="Tran Huan" w:date="2018-11-25T16:08:00Z">
            <w:rPr>
              <w:lang w:val="en-US"/>
            </w:rPr>
          </w:rPrChange>
        </w:rPr>
        <w:t xml:space="preserve"> cho client</w:t>
      </w:r>
      <w:r w:rsidR="00BD1DD9" w:rsidRPr="000245EB">
        <w:rPr>
          <w:rPrChange w:id="6936" w:author="Tran Huan" w:date="2018-11-25T16:08:00Z">
            <w:rPr>
              <w:lang w:val="en-US"/>
            </w:rPr>
          </w:rPrChange>
        </w:rPr>
        <w:t>. Client thực hiện các chức năng cung cấp dữ liệu chuẩn cho server xử lí</w:t>
      </w:r>
      <w:r w:rsidR="00B548E3" w:rsidRPr="000245EB">
        <w:rPr>
          <w:rPrChange w:id="6937" w:author="Tran Huan" w:date="2018-11-25T16:08:00Z">
            <w:rPr>
              <w:lang w:val="en-US"/>
            </w:rPr>
          </w:rPrChange>
        </w:rPr>
        <w:t>.</w:t>
      </w:r>
    </w:p>
    <w:p w14:paraId="2E79B060" w14:textId="137080AE" w:rsidR="00EC1917" w:rsidDel="0039662E" w:rsidRDefault="00EC1917">
      <w:pPr>
        <w:pStyle w:val="Heading3"/>
        <w:spacing w:line="276" w:lineRule="auto"/>
        <w:rPr>
          <w:del w:id="6938" w:author="phuong vu" w:date="2018-11-21T23:16:00Z"/>
        </w:rPr>
        <w:pPrChange w:id="6939" w:author="phuong vu" w:date="2018-11-23T13:48:00Z">
          <w:pPr>
            <w:pStyle w:val="Heading3"/>
          </w:pPr>
        </w:pPrChange>
      </w:pPr>
      <w:del w:id="6940" w:author="phuong vu" w:date="2018-11-21T23:16:00Z">
        <w:r w:rsidDel="0039662E">
          <w:delText>Sơ đồ USE CASE</w:delText>
        </w:r>
        <w:bookmarkStart w:id="6941" w:name="_Toc530605702"/>
        <w:bookmarkStart w:id="6942" w:name="_Toc530657408"/>
        <w:bookmarkStart w:id="6943" w:name="_Toc530658696"/>
        <w:bookmarkStart w:id="6944" w:name="_Toc530662420"/>
        <w:bookmarkStart w:id="6945" w:name="_Toc530662887"/>
        <w:bookmarkEnd w:id="6941"/>
        <w:bookmarkEnd w:id="6942"/>
        <w:bookmarkEnd w:id="6943"/>
        <w:bookmarkEnd w:id="6944"/>
        <w:bookmarkEnd w:id="6945"/>
      </w:del>
    </w:p>
    <w:p w14:paraId="09ACBA31" w14:textId="0CDF9B8E" w:rsidR="00176856" w:rsidDel="0039662E" w:rsidRDefault="005E7E83">
      <w:pPr>
        <w:spacing w:line="276" w:lineRule="auto"/>
        <w:jc w:val="center"/>
        <w:rPr>
          <w:del w:id="6946" w:author="phuong vu" w:date="2018-11-21T23:16:00Z"/>
        </w:rPr>
        <w:pPrChange w:id="6947" w:author="phuong vu" w:date="2018-11-23T13:48:00Z">
          <w:pPr>
            <w:pStyle w:val="Heading3"/>
          </w:pPr>
        </w:pPrChange>
      </w:pPr>
      <w:del w:id="6948" w:author="phuong vu" w:date="2018-11-16T10:23:00Z">
        <w:r w:rsidRPr="005E7E83" w:rsidDel="00646D15">
          <w:rPr>
            <w:noProof/>
            <w:lang w:val="en-US"/>
          </w:rPr>
          <w:drawing>
            <wp:inline distT="0" distB="0" distL="0" distR="0" wp14:anchorId="738E28B4" wp14:editId="6009998D">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6949" w:name="_Toc530605703"/>
      <w:bookmarkStart w:id="6950" w:name="_Toc530657409"/>
      <w:bookmarkStart w:id="6951" w:name="_Toc530658697"/>
      <w:bookmarkStart w:id="6952" w:name="_Toc530662421"/>
      <w:bookmarkStart w:id="6953" w:name="_Toc530662888"/>
      <w:bookmarkEnd w:id="6949"/>
      <w:bookmarkEnd w:id="6950"/>
      <w:bookmarkEnd w:id="6951"/>
      <w:bookmarkEnd w:id="6952"/>
      <w:bookmarkEnd w:id="6953"/>
    </w:p>
    <w:p w14:paraId="2E305A58" w14:textId="79C6F3C7" w:rsidR="00BD1DD9" w:rsidRPr="006A2C8A" w:rsidDel="0039662E" w:rsidRDefault="00176856">
      <w:pPr>
        <w:pStyle w:val="Caption"/>
        <w:spacing w:line="276" w:lineRule="auto"/>
        <w:rPr>
          <w:del w:id="6954" w:author="phuong vu" w:date="2018-11-21T23:16:00Z"/>
        </w:rPr>
        <w:pPrChange w:id="6955" w:author="phuong vu" w:date="2018-11-23T13:48:00Z">
          <w:pPr>
            <w:pStyle w:val="Heading3"/>
          </w:pPr>
        </w:pPrChange>
      </w:pPr>
      <w:del w:id="6956" w:author="phuong vu" w:date="2018-11-21T23:16:00Z">
        <w:r w:rsidRPr="00E4365A" w:rsidDel="0039662E">
          <w:rPr>
            <w:szCs w:val="26"/>
          </w:rPr>
          <w:delText xml:space="preserve">Hình </w:delText>
        </w:r>
      </w:del>
      <w:del w:id="6957" w:author="phuong vu" w:date="2018-11-16T11:28:00Z">
        <w:r w:rsidR="006C103E" w:rsidDel="00EC5005">
          <w:rPr>
            <w:i/>
            <w:iCs w:val="0"/>
          </w:rPr>
          <w:fldChar w:fldCharType="begin"/>
        </w:r>
        <w:r w:rsidR="006C103E" w:rsidDel="00EC5005">
          <w:rPr>
            <w:szCs w:val="26"/>
          </w:rPr>
          <w:delInstrText xml:space="preserve"> STYLEREF 1 \s </w:delInstrText>
        </w:r>
        <w:r w:rsidR="006C103E" w:rsidDel="00EC5005">
          <w:rPr>
            <w:i/>
            <w:iCs w:val="0"/>
          </w:rPr>
          <w:fldChar w:fldCharType="separate"/>
        </w:r>
        <w:r w:rsidR="006C103E" w:rsidDel="00EC5005">
          <w:rPr>
            <w:noProof/>
            <w:szCs w:val="26"/>
          </w:rPr>
          <w:delText>3</w:delText>
        </w:r>
        <w:r w:rsidR="006C103E" w:rsidDel="00EC5005">
          <w:rPr>
            <w:i/>
            <w:iCs w:val="0"/>
          </w:rPr>
          <w:fldChar w:fldCharType="end"/>
        </w:r>
        <w:r w:rsidR="006C103E" w:rsidDel="00EC5005">
          <w:rPr>
            <w:szCs w:val="26"/>
          </w:rPr>
          <w:delText>.</w:delText>
        </w:r>
        <w:r w:rsidR="006C103E" w:rsidDel="00EC5005">
          <w:rPr>
            <w:i/>
            <w:iCs w:val="0"/>
          </w:rPr>
          <w:fldChar w:fldCharType="begin"/>
        </w:r>
        <w:r w:rsidR="006C103E" w:rsidDel="00EC5005">
          <w:rPr>
            <w:szCs w:val="26"/>
          </w:rPr>
          <w:delInstrText xml:space="preserve"> SEQ Hình \* ARABIC \s 1 </w:delInstrText>
        </w:r>
        <w:r w:rsidR="006C103E" w:rsidDel="00EC5005">
          <w:rPr>
            <w:i/>
            <w:iCs w:val="0"/>
          </w:rPr>
          <w:fldChar w:fldCharType="separate"/>
        </w:r>
        <w:r w:rsidR="006C103E" w:rsidDel="00EC5005">
          <w:rPr>
            <w:noProof/>
            <w:szCs w:val="26"/>
          </w:rPr>
          <w:delText>3</w:delText>
        </w:r>
        <w:r w:rsidR="006C103E" w:rsidDel="00EC5005">
          <w:rPr>
            <w:i/>
            <w:iCs w:val="0"/>
          </w:rPr>
          <w:fldChar w:fldCharType="end"/>
        </w:r>
      </w:del>
      <w:del w:id="6958" w:author="phuong vu" w:date="2018-11-21T23:16:00Z">
        <w:r w:rsidRPr="00E4365A" w:rsidDel="0039662E">
          <w:rPr>
            <w:szCs w:val="26"/>
            <w:lang w:val="en-US"/>
          </w:rPr>
          <w:delText xml:space="preserve"> Sơ đồ USE CASE</w:delText>
        </w:r>
        <w:bookmarkStart w:id="6959" w:name="_Toc530605704"/>
        <w:bookmarkStart w:id="6960" w:name="_Toc530657410"/>
        <w:bookmarkStart w:id="6961" w:name="_Toc530658698"/>
        <w:bookmarkStart w:id="6962" w:name="_Toc530662422"/>
        <w:bookmarkStart w:id="6963" w:name="_Toc530662889"/>
        <w:bookmarkEnd w:id="6959"/>
        <w:bookmarkEnd w:id="6960"/>
        <w:bookmarkEnd w:id="6961"/>
        <w:bookmarkEnd w:id="6962"/>
        <w:bookmarkEnd w:id="6963"/>
      </w:del>
    </w:p>
    <w:p w14:paraId="3E178335" w14:textId="3E6F13E8" w:rsidR="004A77C2" w:rsidDel="007625B6" w:rsidRDefault="004A77C2">
      <w:pPr>
        <w:pStyle w:val="Heading3"/>
        <w:spacing w:line="276" w:lineRule="auto"/>
        <w:rPr>
          <w:del w:id="6964" w:author="phuong vu" w:date="2018-11-16T10:35:00Z"/>
        </w:rPr>
        <w:pPrChange w:id="6965" w:author="phuong vu" w:date="2018-11-23T13:48:00Z">
          <w:pPr>
            <w:pStyle w:val="Heading3"/>
          </w:pPr>
        </w:pPrChange>
      </w:pPr>
      <w:del w:id="6966" w:author="phuong vu" w:date="2018-11-16T10:35:00Z">
        <w:r w:rsidDel="007625B6">
          <w:delText>Sơ đồ phân rã USE CASE</w:delText>
        </w:r>
        <w:bookmarkStart w:id="6967" w:name="_Toc530605705"/>
        <w:bookmarkStart w:id="6968" w:name="_Toc530657411"/>
        <w:bookmarkStart w:id="6969" w:name="_Toc530658699"/>
        <w:bookmarkStart w:id="6970" w:name="_Toc530662423"/>
        <w:bookmarkStart w:id="6971" w:name="_Toc530662890"/>
        <w:bookmarkEnd w:id="6967"/>
        <w:bookmarkEnd w:id="6968"/>
        <w:bookmarkEnd w:id="6969"/>
        <w:bookmarkEnd w:id="6970"/>
        <w:bookmarkEnd w:id="6971"/>
      </w:del>
    </w:p>
    <w:p w14:paraId="6F5A1A58" w14:textId="465B7D54" w:rsidR="00C84B71" w:rsidRDefault="00C84B71">
      <w:pPr>
        <w:pStyle w:val="Heading3"/>
        <w:spacing w:line="276" w:lineRule="auto"/>
        <w:rPr>
          <w:ins w:id="6972" w:author="phuong vu" w:date="2018-11-16T10:35:00Z"/>
        </w:rPr>
        <w:pPrChange w:id="6973" w:author="phuong vu" w:date="2018-11-23T13:48:00Z">
          <w:pPr>
            <w:pStyle w:val="Heading3"/>
          </w:pPr>
        </w:pPrChange>
      </w:pPr>
      <w:bookmarkStart w:id="6974" w:name="_Toc530662891"/>
      <w:r>
        <w:t xml:space="preserve">Sơ đồ </w:t>
      </w:r>
      <w:r w:rsidR="001A6E15">
        <w:t>C</w:t>
      </w:r>
      <w:r>
        <w:t>DM</w:t>
      </w:r>
      <w:bookmarkEnd w:id="6974"/>
    </w:p>
    <w:p w14:paraId="34FAC8B7" w14:textId="77777777" w:rsidR="00CD67F8" w:rsidRDefault="00EC5005" w:rsidP="00CD67F8">
      <w:pPr>
        <w:keepNext/>
        <w:spacing w:line="276" w:lineRule="auto"/>
        <w:rPr>
          <w:ins w:id="6975" w:author="Tran Huan" w:date="2018-11-25T23:57:00Z"/>
        </w:rPr>
        <w:pPrChange w:id="6976" w:author="Tran Huan" w:date="2018-11-25T23:57:00Z">
          <w:pPr>
            <w:keepNext/>
            <w:spacing w:line="276" w:lineRule="auto"/>
          </w:pPr>
        </w:pPrChange>
      </w:pPr>
      <w:ins w:id="6977" w:author="phuong vu" w:date="2018-11-16T11:27:00Z">
        <w:r w:rsidRPr="00EC5005">
          <w:rPr>
            <w:noProof/>
            <w:lang w:val="en-US"/>
          </w:rPr>
          <w:drawing>
            <wp:inline distT="0" distB="0" distL="0" distR="0" wp14:anchorId="094C753B" wp14:editId="6B54A6C3">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45E5156B" w14:textId="22D5F8EC" w:rsidR="00EC5005" w:rsidRPr="00CD67F8" w:rsidDel="00CD67F8" w:rsidRDefault="00CD67F8" w:rsidP="00CD67F8">
      <w:pPr>
        <w:pStyle w:val="Caption"/>
        <w:rPr>
          <w:ins w:id="6978" w:author="phuong vu" w:date="2018-11-16T11:28:00Z"/>
          <w:del w:id="6979" w:author="Tran Huan" w:date="2018-11-25T23:57:00Z"/>
          <w:rPrChange w:id="6980" w:author="Tran Huan" w:date="2018-11-25T23:57:00Z">
            <w:rPr>
              <w:ins w:id="6981" w:author="phuong vu" w:date="2018-11-16T11:28:00Z"/>
              <w:del w:id="6982" w:author="Tran Huan" w:date="2018-11-25T23:57:00Z"/>
            </w:rPr>
          </w:rPrChange>
        </w:rPr>
        <w:pPrChange w:id="6983" w:author="Tran Huan" w:date="2018-11-25T23:57:00Z">
          <w:pPr/>
        </w:pPrChange>
      </w:pPr>
      <w:ins w:id="6984" w:author="Tran Huan" w:date="2018-11-25T23:57:00Z">
        <w:r>
          <w:t xml:space="preserve">Hình </w:t>
        </w:r>
      </w:ins>
      <w:ins w:id="6985" w:author="Tran Huan" w:date="2018-11-26T01:41:00Z">
        <w:r w:rsidR="00BA6170">
          <w:fldChar w:fldCharType="begin"/>
        </w:r>
        <w:r w:rsidR="00BA6170">
          <w:instrText xml:space="preserve"> STYLEREF 1 \s </w:instrText>
        </w:r>
      </w:ins>
      <w:r w:rsidR="00BA6170">
        <w:fldChar w:fldCharType="separate"/>
      </w:r>
      <w:r w:rsidR="00BA6170">
        <w:rPr>
          <w:noProof/>
        </w:rPr>
        <w:t>3</w:t>
      </w:r>
      <w:ins w:id="6986"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6987" w:author="Tran Huan" w:date="2018-11-26T01:41:00Z">
        <w:r w:rsidR="00BA6170">
          <w:rPr>
            <w:noProof/>
          </w:rPr>
          <w:t>3</w:t>
        </w:r>
        <w:r w:rsidR="00BA6170">
          <w:fldChar w:fldCharType="end"/>
        </w:r>
      </w:ins>
      <w:ins w:id="6988" w:author="Tran Huan" w:date="2018-11-25T23:57:00Z">
        <w:r w:rsidRPr="00CD67F8">
          <w:rPr>
            <w:rPrChange w:id="6989" w:author="Tran Huan" w:date="2018-11-25T23:57:00Z">
              <w:rPr>
                <w:lang w:val="en-US"/>
              </w:rPr>
            </w:rPrChange>
          </w:rPr>
          <w:t xml:space="preserve"> </w:t>
        </w:r>
        <w:r w:rsidRPr="008F40CD">
          <w:rPr>
            <w:i/>
          </w:rPr>
          <w:t>Sơ đồ mô hình quan hệ thực thể ở mức luận lý</w:t>
        </w:r>
      </w:ins>
    </w:p>
    <w:p w14:paraId="3EE3D562" w14:textId="12AE2332" w:rsidR="007625B6" w:rsidRPr="00891537" w:rsidRDefault="00EC5005" w:rsidP="00CD67F8">
      <w:pPr>
        <w:pStyle w:val="Caption"/>
        <w:pPrChange w:id="6990" w:author="Tran Huan" w:date="2018-11-25T23:57:00Z">
          <w:pPr>
            <w:pStyle w:val="Heading3"/>
          </w:pPr>
        </w:pPrChange>
      </w:pPr>
      <w:bookmarkStart w:id="6991" w:name="_Toc530951458"/>
      <w:ins w:id="6992" w:author="phuong vu" w:date="2018-11-16T11:28:00Z">
        <w:del w:id="6993" w:author="Tran Huan" w:date="2018-11-25T23:57:00Z">
          <w:r w:rsidRPr="00891537" w:rsidDel="00CD67F8">
            <w:delText xml:space="preserve">Hình </w:delText>
          </w:r>
        </w:del>
      </w:ins>
      <w:ins w:id="6994" w:author="phuong vu" w:date="2018-11-22T18:14:00Z">
        <w:del w:id="6995" w:author="Tran Huan" w:date="2018-11-25T23:57:00Z">
          <w:r w:rsidR="00627671" w:rsidDel="00CD67F8">
            <w:fldChar w:fldCharType="begin"/>
          </w:r>
          <w:r w:rsidR="00627671" w:rsidDel="00CD67F8">
            <w:delInstrText xml:space="preserve"> STYLEREF 1 \s </w:delInstrText>
          </w:r>
        </w:del>
      </w:ins>
      <w:del w:id="6996" w:author="Tran Huan" w:date="2018-11-25T23:57:00Z">
        <w:r w:rsidR="00627671" w:rsidDel="00CD67F8">
          <w:fldChar w:fldCharType="separate"/>
        </w:r>
        <w:r w:rsidR="00627671" w:rsidDel="00CD67F8">
          <w:rPr>
            <w:noProof/>
          </w:rPr>
          <w:delText>3</w:delText>
        </w:r>
      </w:del>
      <w:ins w:id="6997" w:author="phuong vu" w:date="2018-11-22T18:14:00Z">
        <w:del w:id="6998" w:author="Tran Huan" w:date="2018-11-25T23:57: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6999" w:author="Tran Huan" w:date="2018-11-25T23:57:00Z">
        <w:r w:rsidR="00627671" w:rsidDel="00CD67F8">
          <w:fldChar w:fldCharType="separate"/>
        </w:r>
      </w:del>
      <w:ins w:id="7000" w:author="phuong vu" w:date="2018-11-22T18:14:00Z">
        <w:del w:id="7001" w:author="Tran Huan" w:date="2018-11-25T23:57:00Z">
          <w:r w:rsidR="00627671" w:rsidDel="00CD67F8">
            <w:rPr>
              <w:noProof/>
            </w:rPr>
            <w:delText>3</w:delText>
          </w:r>
          <w:r w:rsidR="00627671" w:rsidDel="00CD67F8">
            <w:fldChar w:fldCharType="end"/>
          </w:r>
        </w:del>
      </w:ins>
      <w:ins w:id="7002" w:author="phuong vu" w:date="2018-11-16T11:28:00Z">
        <w:del w:id="7003" w:author="Tran Huan" w:date="2018-11-25T23:57:00Z">
          <w:r w:rsidRPr="000245EB" w:rsidDel="00CD67F8">
            <w:delText xml:space="preserve"> </w:delText>
          </w:r>
          <w:r w:rsidRPr="00CD67F8" w:rsidDel="00CD67F8">
            <w:rPr>
              <w:i/>
              <w:rPrChange w:id="7004" w:author="Tran Huan" w:date="2018-11-25T23:57:00Z">
                <w:rPr/>
              </w:rPrChange>
            </w:rPr>
            <w:delText>Sơ đ</w:delText>
          </w:r>
          <w:r w:rsidRPr="00CD67F8" w:rsidDel="00CD67F8">
            <w:rPr>
              <w:i/>
              <w:rPrChange w:id="7005" w:author="Tran Huan" w:date="2018-11-25T23:57:00Z">
                <w:rPr>
                  <w:b w:val="0"/>
                  <w:i/>
                  <w:iCs/>
                </w:rPr>
              </w:rPrChange>
            </w:rPr>
            <w:delText>ồ mô hình quan hệ thực thể ở mức luận lý</w:delText>
          </w:r>
        </w:del>
      </w:ins>
      <w:bookmarkEnd w:id="6991"/>
    </w:p>
    <w:p w14:paraId="27AB324E" w14:textId="07457F3A" w:rsidR="001A6E15" w:rsidRDefault="001A6E15">
      <w:pPr>
        <w:pStyle w:val="Heading3"/>
        <w:spacing w:line="276" w:lineRule="auto"/>
        <w:pPrChange w:id="7006" w:author="phuong vu" w:date="2018-11-23T13:48:00Z">
          <w:pPr>
            <w:pStyle w:val="Heading3"/>
          </w:pPr>
        </w:pPrChange>
      </w:pPr>
      <w:bookmarkStart w:id="7007" w:name="_Toc530662892"/>
      <w:r>
        <w:t>Sơ đồ LDM</w:t>
      </w:r>
      <w:bookmarkEnd w:id="7007"/>
    </w:p>
    <w:p w14:paraId="244D096B" w14:textId="54932051" w:rsidR="009E7EFF" w:rsidRPr="00277F44" w:rsidRDefault="008904F6">
      <w:pPr>
        <w:spacing w:line="276" w:lineRule="auto"/>
        <w:ind w:left="720"/>
        <w:rPr>
          <w:lang w:val="en-US"/>
        </w:rPr>
        <w:pPrChange w:id="7008" w:author="phuong vu" w:date="2018-11-23T13:48:00Z">
          <w:pPr>
            <w:ind w:left="720"/>
          </w:pPr>
        </w:pPrChange>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7009" w:author="phuong vu" w:date="2018-11-23T11:00:00Z">
        <w:r w:rsidR="00324D06">
          <w:rPr>
            <w:noProof/>
            <w:lang w:val="en-US"/>
          </w:rPr>
          <w:t>95</w:t>
        </w:r>
      </w:ins>
      <w:del w:id="7010" w:author="phuong vu" w:date="2018-11-16T10:05:00Z">
        <w:r w:rsidR="000536DA" w:rsidDel="0090723F">
          <w:rPr>
            <w:noProof/>
            <w:lang w:val="en-US"/>
          </w:rPr>
          <w:delText>71</w:delText>
        </w:r>
      </w:del>
      <w:r>
        <w:rPr>
          <w:lang w:val="en-US"/>
        </w:rPr>
        <w:fldChar w:fldCharType="end"/>
      </w:r>
    </w:p>
    <w:p w14:paraId="4FBF77B2" w14:textId="23EFAAF1" w:rsidR="00CB1F1C" w:rsidRDefault="00EC1917">
      <w:pPr>
        <w:pStyle w:val="Heading3"/>
        <w:spacing w:line="276" w:lineRule="auto"/>
        <w:rPr>
          <w:ins w:id="7011" w:author="phuong vu" w:date="2018-11-16T12:09:00Z"/>
        </w:rPr>
        <w:pPrChange w:id="7012" w:author="phuong vu" w:date="2018-11-23T13:48:00Z">
          <w:pPr>
            <w:pStyle w:val="Heading3"/>
          </w:pPr>
        </w:pPrChange>
      </w:pPr>
      <w:bookmarkStart w:id="7013" w:name="_Toc530662893"/>
      <w:r>
        <w:t>Thiết kế dữ liệu</w:t>
      </w:r>
      <w:bookmarkEnd w:id="7013"/>
    </w:p>
    <w:tbl>
      <w:tblPr>
        <w:tblW w:w="8895" w:type="dxa"/>
        <w:tblInd w:w="-5" w:type="dxa"/>
        <w:tblLook w:val="04A0" w:firstRow="1" w:lastRow="0" w:firstColumn="1" w:lastColumn="0" w:noHBand="0" w:noVBand="1"/>
        <w:tblPrChange w:id="7014" w:author="Tran Huan" w:date="2018-11-25T23:47:00Z">
          <w:tblPr>
            <w:tblW w:w="8923" w:type="dxa"/>
            <w:tblInd w:w="-5" w:type="dxa"/>
            <w:tblLook w:val="04A0" w:firstRow="1" w:lastRow="0" w:firstColumn="1" w:lastColumn="0" w:noHBand="0" w:noVBand="1"/>
          </w:tblPr>
        </w:tblPrChange>
      </w:tblPr>
      <w:tblGrid>
        <w:gridCol w:w="816"/>
        <w:gridCol w:w="3307"/>
        <w:gridCol w:w="4772"/>
        <w:tblGridChange w:id="7015">
          <w:tblGrid>
            <w:gridCol w:w="15"/>
            <w:gridCol w:w="538"/>
            <w:gridCol w:w="150"/>
            <w:gridCol w:w="3143"/>
            <w:gridCol w:w="164"/>
            <w:gridCol w:w="4772"/>
            <w:gridCol w:w="795"/>
            <w:gridCol w:w="681"/>
          </w:tblGrid>
        </w:tblGridChange>
      </w:tblGrid>
      <w:tr w:rsidR="0019031B" w:rsidRPr="0019031B" w14:paraId="5E833688" w14:textId="77777777" w:rsidTr="00266AC8">
        <w:trPr>
          <w:trHeight w:val="292"/>
          <w:ins w:id="7016" w:author="phuong vu" w:date="2018-11-16T12:09:00Z"/>
          <w:trPrChange w:id="7017" w:author="Tran Huan" w:date="2018-11-25T23:47:00Z">
            <w:trPr>
              <w:gridBefore w:val="1"/>
              <w:gridAfter w:val="0"/>
              <w:trHeight w:val="291"/>
            </w:trPr>
          </w:trPrChange>
        </w:trPr>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7018" w:author="Tran Huan" w:date="2018-11-25T23:47: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266AC8" w:rsidRDefault="0019031B">
            <w:pPr>
              <w:spacing w:after="0" w:line="276" w:lineRule="auto"/>
              <w:jc w:val="center"/>
              <w:rPr>
                <w:ins w:id="7019" w:author="phuong vu" w:date="2018-11-16T12:09:00Z"/>
                <w:rFonts w:eastAsia="Times New Roman"/>
                <w:b/>
                <w:bCs/>
                <w:color w:val="000000"/>
                <w:lang w:val="en-US"/>
                <w:rPrChange w:id="7020" w:author="Tran Huan" w:date="2018-11-25T23:47:00Z">
                  <w:rPr>
                    <w:ins w:id="7021" w:author="phuong vu" w:date="2018-11-16T12:09:00Z"/>
                    <w:rFonts w:ascii="Calibri" w:eastAsia="Times New Roman" w:hAnsi="Calibri" w:cs="Calibri"/>
                    <w:b/>
                    <w:bCs/>
                    <w:color w:val="000000"/>
                    <w:sz w:val="22"/>
                    <w:szCs w:val="22"/>
                    <w:lang w:val="en-US"/>
                  </w:rPr>
                </w:rPrChange>
              </w:rPr>
              <w:pPrChange w:id="7022" w:author="phuong vu" w:date="2018-11-23T13:48:00Z">
                <w:pPr>
                  <w:spacing w:after="0" w:line="240" w:lineRule="auto"/>
                  <w:jc w:val="center"/>
                </w:pPr>
              </w:pPrChange>
            </w:pPr>
            <w:ins w:id="7023" w:author="phuong vu" w:date="2018-11-16T12:09:00Z">
              <w:r w:rsidRPr="00266AC8">
                <w:rPr>
                  <w:rFonts w:eastAsia="Times New Roman"/>
                  <w:b/>
                  <w:bCs/>
                  <w:color w:val="000000"/>
                  <w:lang w:val="en-US"/>
                  <w:rPrChange w:id="7024" w:author="Tran Huan" w:date="2018-11-25T23:47:00Z">
                    <w:rPr>
                      <w:rFonts w:ascii="Calibri" w:eastAsia="Times New Roman" w:hAnsi="Calibri" w:cs="Calibri"/>
                      <w:b/>
                      <w:bCs/>
                      <w:color w:val="000000"/>
                      <w:sz w:val="22"/>
                      <w:szCs w:val="22"/>
                      <w:lang w:val="en-US"/>
                    </w:rPr>
                  </w:rPrChange>
                </w:rPr>
                <w:t>STT</w:t>
              </w:r>
            </w:ins>
          </w:p>
        </w:tc>
        <w:tc>
          <w:tcPr>
            <w:tcW w:w="3307" w:type="dxa"/>
            <w:tcBorders>
              <w:top w:val="single" w:sz="4" w:space="0" w:color="auto"/>
              <w:left w:val="nil"/>
              <w:bottom w:val="single" w:sz="4" w:space="0" w:color="auto"/>
              <w:right w:val="single" w:sz="4" w:space="0" w:color="auto"/>
            </w:tcBorders>
            <w:shd w:val="clear" w:color="auto" w:fill="auto"/>
            <w:noWrap/>
            <w:vAlign w:val="bottom"/>
            <w:hideMark/>
            <w:tcPrChange w:id="7025"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pPr>
              <w:spacing w:after="0" w:line="276" w:lineRule="auto"/>
              <w:jc w:val="center"/>
              <w:rPr>
                <w:ins w:id="7026" w:author="phuong vu" w:date="2018-11-16T12:09:00Z"/>
                <w:rFonts w:ascii="Calibri" w:eastAsia="Times New Roman" w:hAnsi="Calibri" w:cs="Calibri"/>
                <w:b/>
                <w:bCs/>
                <w:color w:val="000000"/>
                <w:sz w:val="22"/>
                <w:szCs w:val="22"/>
                <w:lang w:val="en-US"/>
              </w:rPr>
              <w:pPrChange w:id="7027" w:author="phuong vu" w:date="2018-11-23T13:48:00Z">
                <w:pPr>
                  <w:spacing w:after="0" w:line="240" w:lineRule="auto"/>
                  <w:jc w:val="center"/>
                </w:pPr>
              </w:pPrChange>
            </w:pPr>
            <w:ins w:id="7028" w:author="phuong vu" w:date="2018-11-16T12:09:00Z">
              <w:r w:rsidRPr="0019031B">
                <w:rPr>
                  <w:rFonts w:ascii="Calibri" w:eastAsia="Times New Roman" w:hAnsi="Calibri" w:cs="Calibri"/>
                  <w:b/>
                  <w:bCs/>
                  <w:color w:val="000000"/>
                  <w:sz w:val="22"/>
                  <w:szCs w:val="22"/>
                  <w:lang w:val="en-US"/>
                </w:rPr>
                <w:t>Tên bảng</w:t>
              </w:r>
            </w:ins>
          </w:p>
        </w:tc>
        <w:tc>
          <w:tcPr>
            <w:tcW w:w="4772" w:type="dxa"/>
            <w:tcBorders>
              <w:top w:val="single" w:sz="4" w:space="0" w:color="auto"/>
              <w:left w:val="nil"/>
              <w:bottom w:val="single" w:sz="4" w:space="0" w:color="auto"/>
              <w:right w:val="single" w:sz="4" w:space="0" w:color="auto"/>
            </w:tcBorders>
            <w:shd w:val="clear" w:color="auto" w:fill="auto"/>
            <w:noWrap/>
            <w:vAlign w:val="bottom"/>
            <w:hideMark/>
            <w:tcPrChange w:id="7029"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pPr>
              <w:spacing w:after="0" w:line="276" w:lineRule="auto"/>
              <w:jc w:val="center"/>
              <w:rPr>
                <w:ins w:id="7030" w:author="phuong vu" w:date="2018-11-16T12:09:00Z"/>
                <w:rFonts w:ascii="Calibri" w:eastAsia="Times New Roman" w:hAnsi="Calibri" w:cs="Calibri"/>
                <w:b/>
                <w:bCs/>
                <w:color w:val="000000"/>
                <w:sz w:val="22"/>
                <w:szCs w:val="22"/>
                <w:lang w:val="en-US"/>
              </w:rPr>
              <w:pPrChange w:id="7031" w:author="phuong vu" w:date="2018-11-23T13:48:00Z">
                <w:pPr>
                  <w:spacing w:after="0" w:line="240" w:lineRule="auto"/>
                  <w:jc w:val="center"/>
                </w:pPr>
              </w:pPrChange>
            </w:pPr>
            <w:ins w:id="7032"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266AC8">
        <w:tblPrEx>
          <w:tblPrExChange w:id="7033" w:author="Tran Huan" w:date="2018-11-25T23:47:00Z">
            <w:tblPrEx>
              <w:tblW w:w="9562" w:type="dxa"/>
            </w:tblPrEx>
          </w:tblPrExChange>
        </w:tblPrEx>
        <w:trPr>
          <w:trHeight w:val="322"/>
          <w:ins w:id="7034" w:author="phuong vu" w:date="2018-11-16T12:09:00Z"/>
          <w:trPrChange w:id="703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03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266AC8" w:rsidRDefault="00CF0C7E">
            <w:pPr>
              <w:spacing w:after="0" w:line="276" w:lineRule="auto"/>
              <w:jc w:val="center"/>
              <w:rPr>
                <w:ins w:id="7037" w:author="phuong vu" w:date="2018-11-16T12:09:00Z"/>
                <w:rFonts w:eastAsia="Times New Roman"/>
                <w:color w:val="000000"/>
                <w:lang w:val="en-US"/>
                <w:rPrChange w:id="7038" w:author="Tran Huan" w:date="2018-11-25T23:47:00Z">
                  <w:rPr>
                    <w:ins w:id="7039" w:author="phuong vu" w:date="2018-11-16T12:09:00Z"/>
                    <w:rFonts w:ascii="Calibri" w:eastAsia="Times New Roman" w:hAnsi="Calibri" w:cs="Calibri"/>
                    <w:color w:val="000000"/>
                    <w:sz w:val="22"/>
                    <w:szCs w:val="22"/>
                    <w:lang w:val="en-US"/>
                  </w:rPr>
                </w:rPrChange>
              </w:rPr>
              <w:pPrChange w:id="7040" w:author="phuong vu" w:date="2018-11-23T13:48:00Z">
                <w:pPr>
                  <w:spacing w:after="0" w:line="240" w:lineRule="auto"/>
                  <w:jc w:val="center"/>
                </w:pPr>
              </w:pPrChange>
            </w:pPr>
            <w:ins w:id="7041" w:author="phuong vu" w:date="2018-11-16T12:09:00Z">
              <w:r w:rsidRPr="00266AC8">
                <w:rPr>
                  <w:rFonts w:eastAsia="Times New Roman"/>
                  <w:color w:val="000000"/>
                  <w:rPrChange w:id="7042" w:author="Tran Huan" w:date="2018-11-25T23:47:00Z">
                    <w:rPr>
                      <w:rFonts w:ascii="Calibri" w:eastAsia="Times New Roman" w:hAnsi="Calibri" w:cs="Calibri"/>
                      <w:color w:val="000000"/>
                      <w:sz w:val="22"/>
                      <w:szCs w:val="22"/>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704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pPr>
              <w:spacing w:after="0" w:line="276" w:lineRule="auto"/>
              <w:rPr>
                <w:ins w:id="7044" w:author="phuong vu" w:date="2018-11-16T12:09:00Z"/>
                <w:rFonts w:ascii="Times New Roman" w:eastAsia="Times New Roman" w:hAnsi="Times New Roman" w:cs="Times New Roman"/>
                <w:color w:val="000000"/>
                <w:lang w:val="en-US"/>
              </w:rPr>
              <w:pPrChange w:id="7045" w:author="phuong vu" w:date="2018-11-23T13:48:00Z">
                <w:pPr>
                  <w:spacing w:after="0" w:line="240" w:lineRule="auto"/>
                </w:pPr>
              </w:pPrChange>
            </w:pPr>
            <w:ins w:id="7046" w:author="phuong vu" w:date="2018-11-16T12:32:00Z">
              <w:r>
                <w:rPr>
                  <w:color w:val="000000"/>
                </w:rPr>
                <w:t>BILL</w:t>
              </w:r>
            </w:ins>
          </w:p>
        </w:tc>
        <w:tc>
          <w:tcPr>
            <w:tcW w:w="4772" w:type="dxa"/>
            <w:tcBorders>
              <w:top w:val="nil"/>
              <w:left w:val="nil"/>
              <w:bottom w:val="single" w:sz="4" w:space="0" w:color="auto"/>
              <w:right w:val="single" w:sz="4" w:space="0" w:color="auto"/>
            </w:tcBorders>
            <w:shd w:val="clear" w:color="auto" w:fill="auto"/>
            <w:noWrap/>
            <w:vAlign w:val="center"/>
            <w:hideMark/>
            <w:tcPrChange w:id="704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pPr>
              <w:spacing w:after="0" w:line="276" w:lineRule="auto"/>
              <w:rPr>
                <w:ins w:id="7048" w:author="phuong vu" w:date="2018-11-16T12:09:00Z"/>
                <w:rFonts w:ascii="Times New Roman" w:eastAsia="Times New Roman" w:hAnsi="Times New Roman" w:cs="Times New Roman"/>
                <w:color w:val="000000"/>
                <w:lang w:val="en-US"/>
              </w:rPr>
              <w:pPrChange w:id="7049" w:author="phuong vu" w:date="2018-11-23T13:48:00Z">
                <w:pPr>
                  <w:spacing w:after="0" w:line="240" w:lineRule="auto"/>
                </w:pPr>
              </w:pPrChange>
            </w:pPr>
            <w:ins w:id="7050" w:author="phuong vu" w:date="2018-11-16T12:32:00Z">
              <w:r>
                <w:rPr>
                  <w:color w:val="000000"/>
                </w:rPr>
                <w:t>Lưu trữ hóa đơn ứng với từng đơn hàng</w:t>
              </w:r>
            </w:ins>
          </w:p>
        </w:tc>
      </w:tr>
      <w:tr w:rsidR="00CF0C7E" w:rsidRPr="0019031B" w14:paraId="722752CF" w14:textId="77777777" w:rsidTr="00266AC8">
        <w:tblPrEx>
          <w:tblPrExChange w:id="7051" w:author="Tran Huan" w:date="2018-11-25T23:47:00Z">
            <w:tblPrEx>
              <w:tblW w:w="9562" w:type="dxa"/>
            </w:tblPrEx>
          </w:tblPrExChange>
        </w:tblPrEx>
        <w:trPr>
          <w:trHeight w:val="322"/>
          <w:ins w:id="7052" w:author="phuong vu" w:date="2018-11-16T12:09:00Z"/>
          <w:trPrChange w:id="705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05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266AC8" w:rsidRDefault="00CF0C7E">
            <w:pPr>
              <w:spacing w:after="0" w:line="276" w:lineRule="auto"/>
              <w:jc w:val="center"/>
              <w:rPr>
                <w:ins w:id="7055" w:author="phuong vu" w:date="2018-11-16T12:09:00Z"/>
                <w:rFonts w:eastAsia="Times New Roman"/>
                <w:color w:val="000000"/>
                <w:lang w:val="en-US"/>
                <w:rPrChange w:id="7056" w:author="Tran Huan" w:date="2018-11-25T23:47:00Z">
                  <w:rPr>
                    <w:ins w:id="7057" w:author="phuong vu" w:date="2018-11-16T12:09:00Z"/>
                    <w:rFonts w:ascii="Calibri" w:eastAsia="Times New Roman" w:hAnsi="Calibri" w:cs="Calibri"/>
                    <w:color w:val="000000"/>
                    <w:sz w:val="22"/>
                    <w:szCs w:val="22"/>
                    <w:lang w:val="en-US"/>
                  </w:rPr>
                </w:rPrChange>
              </w:rPr>
              <w:pPrChange w:id="7058" w:author="phuong vu" w:date="2018-11-23T13:48:00Z">
                <w:pPr>
                  <w:spacing w:after="0" w:line="240" w:lineRule="auto"/>
                  <w:jc w:val="center"/>
                </w:pPr>
              </w:pPrChange>
            </w:pPr>
            <w:ins w:id="7059" w:author="phuong vu" w:date="2018-11-16T12:09:00Z">
              <w:r w:rsidRPr="00266AC8">
                <w:rPr>
                  <w:rFonts w:eastAsia="Times New Roman"/>
                  <w:color w:val="000000"/>
                  <w:rPrChange w:id="7060" w:author="Tran Huan" w:date="2018-11-25T23:47:00Z">
                    <w:rPr>
                      <w:rFonts w:ascii="Calibri" w:eastAsia="Times New Roman" w:hAnsi="Calibri" w:cs="Calibri"/>
                      <w:color w:val="000000"/>
                      <w:sz w:val="22"/>
                      <w:szCs w:val="22"/>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706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pPr>
              <w:spacing w:after="0" w:line="276" w:lineRule="auto"/>
              <w:rPr>
                <w:ins w:id="7062" w:author="phuong vu" w:date="2018-11-16T12:09:00Z"/>
                <w:rFonts w:ascii="Times New Roman" w:eastAsia="Times New Roman" w:hAnsi="Times New Roman" w:cs="Times New Roman"/>
                <w:color w:val="000000"/>
                <w:lang w:val="en-US"/>
              </w:rPr>
              <w:pPrChange w:id="7063" w:author="phuong vu" w:date="2018-11-23T13:48:00Z">
                <w:pPr>
                  <w:spacing w:after="0" w:line="240" w:lineRule="auto"/>
                </w:pPr>
              </w:pPrChange>
            </w:pPr>
            <w:ins w:id="7064" w:author="phuong vu" w:date="2018-11-16T12:32:00Z">
              <w:r>
                <w:rPr>
                  <w:color w:val="000000"/>
                </w:rPr>
                <w:t>BILL_DETAIL</w:t>
              </w:r>
            </w:ins>
          </w:p>
        </w:tc>
        <w:tc>
          <w:tcPr>
            <w:tcW w:w="4772" w:type="dxa"/>
            <w:tcBorders>
              <w:top w:val="nil"/>
              <w:left w:val="nil"/>
              <w:bottom w:val="single" w:sz="4" w:space="0" w:color="auto"/>
              <w:right w:val="single" w:sz="4" w:space="0" w:color="auto"/>
            </w:tcBorders>
            <w:shd w:val="clear" w:color="auto" w:fill="auto"/>
            <w:noWrap/>
            <w:vAlign w:val="center"/>
            <w:hideMark/>
            <w:tcPrChange w:id="706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pPr>
              <w:spacing w:after="0" w:line="276" w:lineRule="auto"/>
              <w:rPr>
                <w:ins w:id="7066" w:author="phuong vu" w:date="2018-11-16T12:09:00Z"/>
                <w:rFonts w:ascii="Times New Roman" w:eastAsia="Times New Roman" w:hAnsi="Times New Roman" w:cs="Times New Roman"/>
                <w:color w:val="000000"/>
                <w:lang w:val="en-US"/>
              </w:rPr>
              <w:pPrChange w:id="7067" w:author="phuong vu" w:date="2018-11-23T13:48:00Z">
                <w:pPr>
                  <w:spacing w:after="0" w:line="240" w:lineRule="auto"/>
                </w:pPr>
              </w:pPrChange>
            </w:pPr>
            <w:ins w:id="7068" w:author="phuong vu" w:date="2018-11-16T12:32:00Z">
              <w:r>
                <w:rPr>
                  <w:color w:val="000000"/>
                </w:rPr>
                <w:t>Lưu trữ thông tin chi tiết của hóa đơn</w:t>
              </w:r>
            </w:ins>
          </w:p>
        </w:tc>
      </w:tr>
      <w:tr w:rsidR="00CF0C7E" w:rsidRPr="0019031B" w14:paraId="616CD4A4" w14:textId="77777777" w:rsidTr="00266AC8">
        <w:tblPrEx>
          <w:tblPrExChange w:id="7069" w:author="Tran Huan" w:date="2018-11-25T23:47:00Z">
            <w:tblPrEx>
              <w:tblW w:w="9562" w:type="dxa"/>
            </w:tblPrEx>
          </w:tblPrExChange>
        </w:tblPrEx>
        <w:trPr>
          <w:trHeight w:val="322"/>
          <w:ins w:id="7070" w:author="phuong vu" w:date="2018-11-16T12:09:00Z"/>
          <w:trPrChange w:id="707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07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266AC8" w:rsidRDefault="00CF0C7E">
            <w:pPr>
              <w:spacing w:after="0" w:line="276" w:lineRule="auto"/>
              <w:jc w:val="center"/>
              <w:rPr>
                <w:ins w:id="7073" w:author="phuong vu" w:date="2018-11-16T12:09:00Z"/>
                <w:rFonts w:eastAsia="Times New Roman"/>
                <w:color w:val="000000"/>
                <w:lang w:val="en-US"/>
                <w:rPrChange w:id="7074" w:author="Tran Huan" w:date="2018-11-25T23:47:00Z">
                  <w:rPr>
                    <w:ins w:id="7075" w:author="phuong vu" w:date="2018-11-16T12:09:00Z"/>
                    <w:rFonts w:ascii="Calibri" w:eastAsia="Times New Roman" w:hAnsi="Calibri" w:cs="Calibri"/>
                    <w:color w:val="000000"/>
                    <w:sz w:val="22"/>
                    <w:szCs w:val="22"/>
                    <w:lang w:val="en-US"/>
                  </w:rPr>
                </w:rPrChange>
              </w:rPr>
              <w:pPrChange w:id="7076" w:author="phuong vu" w:date="2018-11-23T13:48:00Z">
                <w:pPr>
                  <w:spacing w:after="0" w:line="240" w:lineRule="auto"/>
                  <w:jc w:val="center"/>
                </w:pPr>
              </w:pPrChange>
            </w:pPr>
            <w:ins w:id="7077" w:author="phuong vu" w:date="2018-11-16T12:09:00Z">
              <w:r w:rsidRPr="00266AC8">
                <w:rPr>
                  <w:rFonts w:eastAsia="Times New Roman"/>
                  <w:color w:val="000000"/>
                  <w:rPrChange w:id="7078" w:author="Tran Huan" w:date="2018-11-25T23:47:00Z">
                    <w:rPr>
                      <w:rFonts w:ascii="Calibri" w:eastAsia="Times New Roman" w:hAnsi="Calibri" w:cs="Calibri"/>
                      <w:color w:val="000000"/>
                      <w:sz w:val="22"/>
                      <w:szCs w:val="22"/>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707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pPr>
              <w:spacing w:after="0" w:line="276" w:lineRule="auto"/>
              <w:rPr>
                <w:ins w:id="7080" w:author="phuong vu" w:date="2018-11-16T12:09:00Z"/>
                <w:rFonts w:ascii="Times New Roman" w:eastAsia="Times New Roman" w:hAnsi="Times New Roman" w:cs="Times New Roman"/>
                <w:color w:val="000000"/>
                <w:lang w:val="en-US"/>
              </w:rPr>
              <w:pPrChange w:id="7081" w:author="phuong vu" w:date="2018-11-23T13:48:00Z">
                <w:pPr>
                  <w:spacing w:after="0" w:line="240" w:lineRule="auto"/>
                </w:pPr>
              </w:pPrChange>
            </w:pPr>
            <w:ins w:id="7082" w:author="phuong vu" w:date="2018-11-16T12:32:00Z">
              <w:r>
                <w:rPr>
                  <w:color w:val="000000"/>
                </w:rPr>
                <w:t>BRANCH</w:t>
              </w:r>
            </w:ins>
          </w:p>
        </w:tc>
        <w:tc>
          <w:tcPr>
            <w:tcW w:w="4772" w:type="dxa"/>
            <w:tcBorders>
              <w:top w:val="nil"/>
              <w:left w:val="nil"/>
              <w:bottom w:val="single" w:sz="4" w:space="0" w:color="auto"/>
              <w:right w:val="single" w:sz="4" w:space="0" w:color="auto"/>
            </w:tcBorders>
            <w:shd w:val="clear" w:color="auto" w:fill="auto"/>
            <w:noWrap/>
            <w:vAlign w:val="center"/>
            <w:hideMark/>
            <w:tcPrChange w:id="708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pPr>
              <w:spacing w:after="0" w:line="276" w:lineRule="auto"/>
              <w:rPr>
                <w:ins w:id="7084" w:author="phuong vu" w:date="2018-11-16T12:09:00Z"/>
                <w:rFonts w:ascii="Times New Roman" w:eastAsia="Times New Roman" w:hAnsi="Times New Roman" w:cs="Times New Roman"/>
                <w:color w:val="000000"/>
                <w:lang w:val="en-US"/>
              </w:rPr>
              <w:pPrChange w:id="7085" w:author="phuong vu" w:date="2018-11-23T13:48:00Z">
                <w:pPr>
                  <w:spacing w:after="0" w:line="240" w:lineRule="auto"/>
                </w:pPr>
              </w:pPrChange>
            </w:pPr>
            <w:ins w:id="7086" w:author="phuong vu" w:date="2018-11-16T12:32:00Z">
              <w:r>
                <w:rPr>
                  <w:color w:val="000000"/>
                </w:rPr>
                <w:t>Lưu trữ thông tin chi nhánh</w:t>
              </w:r>
            </w:ins>
          </w:p>
        </w:tc>
      </w:tr>
      <w:tr w:rsidR="00CF0C7E" w:rsidRPr="0019031B" w14:paraId="7AC68029" w14:textId="77777777" w:rsidTr="00266AC8">
        <w:tblPrEx>
          <w:tblPrExChange w:id="7087" w:author="Tran Huan" w:date="2018-11-25T23:47:00Z">
            <w:tblPrEx>
              <w:tblW w:w="9562" w:type="dxa"/>
            </w:tblPrEx>
          </w:tblPrExChange>
        </w:tblPrEx>
        <w:trPr>
          <w:trHeight w:val="322"/>
          <w:ins w:id="7088" w:author="phuong vu" w:date="2018-11-16T12:09:00Z"/>
          <w:trPrChange w:id="708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09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266AC8" w:rsidRDefault="00CF0C7E">
            <w:pPr>
              <w:spacing w:after="0" w:line="276" w:lineRule="auto"/>
              <w:jc w:val="center"/>
              <w:rPr>
                <w:ins w:id="7091" w:author="phuong vu" w:date="2018-11-16T12:09:00Z"/>
                <w:rFonts w:eastAsia="Times New Roman"/>
                <w:color w:val="000000"/>
                <w:lang w:val="en-US"/>
                <w:rPrChange w:id="7092" w:author="Tran Huan" w:date="2018-11-25T23:47:00Z">
                  <w:rPr>
                    <w:ins w:id="7093" w:author="phuong vu" w:date="2018-11-16T12:09:00Z"/>
                    <w:rFonts w:ascii="Calibri" w:eastAsia="Times New Roman" w:hAnsi="Calibri" w:cs="Calibri"/>
                    <w:color w:val="000000"/>
                    <w:sz w:val="22"/>
                    <w:szCs w:val="22"/>
                    <w:lang w:val="en-US"/>
                  </w:rPr>
                </w:rPrChange>
              </w:rPr>
              <w:pPrChange w:id="7094" w:author="phuong vu" w:date="2018-11-23T13:48:00Z">
                <w:pPr>
                  <w:spacing w:after="0" w:line="240" w:lineRule="auto"/>
                  <w:jc w:val="center"/>
                </w:pPr>
              </w:pPrChange>
            </w:pPr>
            <w:ins w:id="7095" w:author="phuong vu" w:date="2018-11-16T12:09:00Z">
              <w:r w:rsidRPr="00266AC8">
                <w:rPr>
                  <w:rFonts w:eastAsia="Times New Roman"/>
                  <w:color w:val="000000"/>
                  <w:rPrChange w:id="7096" w:author="Tran Huan" w:date="2018-11-25T23:47:00Z">
                    <w:rPr>
                      <w:rFonts w:ascii="Calibri" w:eastAsia="Times New Roman" w:hAnsi="Calibri" w:cs="Calibri"/>
                      <w:color w:val="000000"/>
                      <w:sz w:val="22"/>
                      <w:szCs w:val="22"/>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709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pPr>
              <w:spacing w:after="0" w:line="276" w:lineRule="auto"/>
              <w:rPr>
                <w:ins w:id="7098" w:author="phuong vu" w:date="2018-11-16T12:09:00Z"/>
                <w:rFonts w:ascii="Times New Roman" w:eastAsia="Times New Roman" w:hAnsi="Times New Roman" w:cs="Times New Roman"/>
                <w:color w:val="000000"/>
                <w:lang w:val="en-US"/>
              </w:rPr>
              <w:pPrChange w:id="7099" w:author="phuong vu" w:date="2018-11-23T13:48:00Z">
                <w:pPr>
                  <w:spacing w:after="0" w:line="240" w:lineRule="auto"/>
                </w:pPr>
              </w:pPrChange>
            </w:pPr>
            <w:ins w:id="7100" w:author="phuong vu" w:date="2018-11-16T12:32:00Z">
              <w:r>
                <w:rPr>
                  <w:color w:val="000000"/>
                </w:rPr>
                <w:t>COLOR</w:t>
              </w:r>
            </w:ins>
          </w:p>
        </w:tc>
        <w:tc>
          <w:tcPr>
            <w:tcW w:w="4772" w:type="dxa"/>
            <w:tcBorders>
              <w:top w:val="nil"/>
              <w:left w:val="nil"/>
              <w:bottom w:val="single" w:sz="4" w:space="0" w:color="auto"/>
              <w:right w:val="single" w:sz="4" w:space="0" w:color="auto"/>
            </w:tcBorders>
            <w:shd w:val="clear" w:color="auto" w:fill="auto"/>
            <w:noWrap/>
            <w:vAlign w:val="center"/>
            <w:hideMark/>
            <w:tcPrChange w:id="710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pPr>
              <w:spacing w:after="0" w:line="276" w:lineRule="auto"/>
              <w:rPr>
                <w:ins w:id="7102" w:author="phuong vu" w:date="2018-11-16T12:09:00Z"/>
                <w:rFonts w:ascii="Times New Roman" w:eastAsia="Times New Roman" w:hAnsi="Times New Roman" w:cs="Times New Roman"/>
                <w:color w:val="000000"/>
                <w:lang w:val="en-US"/>
              </w:rPr>
              <w:pPrChange w:id="7103" w:author="phuong vu" w:date="2018-11-23T13:48:00Z">
                <w:pPr>
                  <w:spacing w:after="0" w:line="240" w:lineRule="auto"/>
                </w:pPr>
              </w:pPrChange>
            </w:pPr>
            <w:ins w:id="7104" w:author="phuong vu" w:date="2018-11-16T12:32:00Z">
              <w:r>
                <w:rPr>
                  <w:color w:val="000000"/>
                </w:rPr>
                <w:t>Lưu trữ màu sắc quần áo</w:t>
              </w:r>
            </w:ins>
          </w:p>
        </w:tc>
      </w:tr>
      <w:tr w:rsidR="00CF0C7E" w:rsidRPr="0019031B" w14:paraId="0CCB90E4" w14:textId="77777777" w:rsidTr="00266AC8">
        <w:tblPrEx>
          <w:tblPrExChange w:id="7105" w:author="Tran Huan" w:date="2018-11-25T23:47:00Z">
            <w:tblPrEx>
              <w:tblW w:w="9562" w:type="dxa"/>
            </w:tblPrEx>
          </w:tblPrExChange>
        </w:tblPrEx>
        <w:trPr>
          <w:trHeight w:val="322"/>
          <w:ins w:id="7106" w:author="phuong vu" w:date="2018-11-16T12:09:00Z"/>
          <w:trPrChange w:id="710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0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266AC8" w:rsidRDefault="00CF0C7E">
            <w:pPr>
              <w:spacing w:after="0" w:line="276" w:lineRule="auto"/>
              <w:jc w:val="center"/>
              <w:rPr>
                <w:ins w:id="7109" w:author="phuong vu" w:date="2018-11-16T12:09:00Z"/>
                <w:rFonts w:eastAsia="Times New Roman"/>
                <w:color w:val="000000"/>
                <w:lang w:val="en-US"/>
                <w:rPrChange w:id="7110" w:author="Tran Huan" w:date="2018-11-25T23:47:00Z">
                  <w:rPr>
                    <w:ins w:id="7111" w:author="phuong vu" w:date="2018-11-16T12:09:00Z"/>
                    <w:rFonts w:ascii="Calibri" w:eastAsia="Times New Roman" w:hAnsi="Calibri" w:cs="Calibri"/>
                    <w:color w:val="000000"/>
                    <w:sz w:val="22"/>
                    <w:szCs w:val="22"/>
                    <w:lang w:val="en-US"/>
                  </w:rPr>
                </w:rPrChange>
              </w:rPr>
              <w:pPrChange w:id="7112" w:author="phuong vu" w:date="2018-11-23T13:48:00Z">
                <w:pPr>
                  <w:spacing w:after="0" w:line="240" w:lineRule="auto"/>
                  <w:jc w:val="center"/>
                </w:pPr>
              </w:pPrChange>
            </w:pPr>
            <w:ins w:id="7113" w:author="phuong vu" w:date="2018-11-16T12:09:00Z">
              <w:r w:rsidRPr="00266AC8">
                <w:rPr>
                  <w:rFonts w:eastAsia="Times New Roman"/>
                  <w:color w:val="000000"/>
                  <w:rPrChange w:id="7114" w:author="Tran Huan" w:date="2018-11-25T23:47:00Z">
                    <w:rPr>
                      <w:rFonts w:ascii="Calibri" w:eastAsia="Times New Roman" w:hAnsi="Calibri" w:cs="Calibri"/>
                      <w:color w:val="000000"/>
                      <w:sz w:val="22"/>
                      <w:szCs w:val="22"/>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711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pPr>
              <w:spacing w:after="0" w:line="276" w:lineRule="auto"/>
              <w:rPr>
                <w:ins w:id="7116" w:author="phuong vu" w:date="2018-11-16T12:09:00Z"/>
                <w:rFonts w:ascii="Times New Roman" w:eastAsia="Times New Roman" w:hAnsi="Times New Roman" w:cs="Times New Roman"/>
                <w:color w:val="000000"/>
                <w:lang w:val="en-US"/>
              </w:rPr>
              <w:pPrChange w:id="7117" w:author="phuong vu" w:date="2018-11-23T13:48:00Z">
                <w:pPr>
                  <w:spacing w:after="0" w:line="240" w:lineRule="auto"/>
                </w:pPr>
              </w:pPrChange>
            </w:pPr>
            <w:ins w:id="7118" w:author="phuong vu" w:date="2018-11-16T12:32:00Z">
              <w:r>
                <w:rPr>
                  <w:color w:val="000000"/>
                </w:rPr>
                <w:t>COLOR_GROUP</w:t>
              </w:r>
            </w:ins>
          </w:p>
        </w:tc>
        <w:tc>
          <w:tcPr>
            <w:tcW w:w="4772" w:type="dxa"/>
            <w:tcBorders>
              <w:top w:val="nil"/>
              <w:left w:val="nil"/>
              <w:bottom w:val="single" w:sz="4" w:space="0" w:color="auto"/>
              <w:right w:val="single" w:sz="4" w:space="0" w:color="auto"/>
            </w:tcBorders>
            <w:shd w:val="clear" w:color="auto" w:fill="auto"/>
            <w:noWrap/>
            <w:vAlign w:val="center"/>
            <w:hideMark/>
            <w:tcPrChange w:id="711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pPr>
              <w:spacing w:after="0" w:line="276" w:lineRule="auto"/>
              <w:rPr>
                <w:ins w:id="7120" w:author="phuong vu" w:date="2018-11-16T12:09:00Z"/>
                <w:rFonts w:ascii="Times New Roman" w:eastAsia="Times New Roman" w:hAnsi="Times New Roman" w:cs="Times New Roman"/>
                <w:color w:val="000000"/>
                <w:lang w:val="en-US"/>
              </w:rPr>
              <w:pPrChange w:id="7121" w:author="phuong vu" w:date="2018-11-23T13:48:00Z">
                <w:pPr>
                  <w:spacing w:after="0" w:line="240" w:lineRule="auto"/>
                </w:pPr>
              </w:pPrChange>
            </w:pPr>
            <w:ins w:id="7122" w:author="phuong vu" w:date="2018-11-16T12:32:00Z">
              <w:r>
                <w:rPr>
                  <w:color w:val="000000"/>
                </w:rPr>
                <w:t>Lưu trữ nhóm màu để phân loại quần áo</w:t>
              </w:r>
            </w:ins>
          </w:p>
        </w:tc>
      </w:tr>
      <w:tr w:rsidR="00CF0C7E" w:rsidRPr="0019031B" w14:paraId="5B4E2C8F" w14:textId="77777777" w:rsidTr="00266AC8">
        <w:tblPrEx>
          <w:tblPrExChange w:id="7123" w:author="Tran Huan" w:date="2018-11-25T23:47:00Z">
            <w:tblPrEx>
              <w:tblW w:w="9562" w:type="dxa"/>
            </w:tblPrEx>
          </w:tblPrExChange>
        </w:tblPrEx>
        <w:trPr>
          <w:trHeight w:val="322"/>
          <w:ins w:id="7124" w:author="phuong vu" w:date="2018-11-16T12:09:00Z"/>
          <w:trPrChange w:id="712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2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266AC8" w:rsidRDefault="00CF0C7E">
            <w:pPr>
              <w:spacing w:after="0" w:line="276" w:lineRule="auto"/>
              <w:jc w:val="center"/>
              <w:rPr>
                <w:ins w:id="7127" w:author="phuong vu" w:date="2018-11-16T12:09:00Z"/>
                <w:rFonts w:eastAsia="Times New Roman"/>
                <w:color w:val="000000"/>
                <w:lang w:val="en-US"/>
                <w:rPrChange w:id="7128" w:author="Tran Huan" w:date="2018-11-25T23:47:00Z">
                  <w:rPr>
                    <w:ins w:id="7129" w:author="phuong vu" w:date="2018-11-16T12:09:00Z"/>
                    <w:rFonts w:ascii="Calibri" w:eastAsia="Times New Roman" w:hAnsi="Calibri" w:cs="Calibri"/>
                    <w:color w:val="000000"/>
                    <w:sz w:val="22"/>
                    <w:szCs w:val="22"/>
                    <w:lang w:val="en-US"/>
                  </w:rPr>
                </w:rPrChange>
              </w:rPr>
              <w:pPrChange w:id="7130" w:author="phuong vu" w:date="2018-11-23T13:48:00Z">
                <w:pPr>
                  <w:spacing w:after="0" w:line="240" w:lineRule="auto"/>
                  <w:jc w:val="center"/>
                </w:pPr>
              </w:pPrChange>
            </w:pPr>
            <w:ins w:id="7131" w:author="phuong vu" w:date="2018-11-16T12:09:00Z">
              <w:r w:rsidRPr="00266AC8">
                <w:rPr>
                  <w:rFonts w:eastAsia="Times New Roman"/>
                  <w:color w:val="000000"/>
                  <w:rPrChange w:id="7132" w:author="Tran Huan" w:date="2018-11-25T23:47:00Z">
                    <w:rPr>
                      <w:rFonts w:ascii="Calibri" w:eastAsia="Times New Roman" w:hAnsi="Calibri" w:cs="Calibri"/>
                      <w:color w:val="000000"/>
                      <w:sz w:val="22"/>
                      <w:szCs w:val="22"/>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713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pPr>
              <w:spacing w:after="0" w:line="276" w:lineRule="auto"/>
              <w:rPr>
                <w:ins w:id="7134" w:author="phuong vu" w:date="2018-11-16T12:09:00Z"/>
                <w:rFonts w:ascii="Times New Roman" w:eastAsia="Times New Roman" w:hAnsi="Times New Roman" w:cs="Times New Roman"/>
                <w:color w:val="000000"/>
                <w:lang w:val="en-US"/>
              </w:rPr>
              <w:pPrChange w:id="7135" w:author="phuong vu" w:date="2018-11-23T13:48:00Z">
                <w:pPr>
                  <w:spacing w:after="0" w:line="240" w:lineRule="auto"/>
                </w:pPr>
              </w:pPrChange>
            </w:pPr>
            <w:ins w:id="7136" w:author="phuong vu" w:date="2018-11-16T12:32:00Z">
              <w:r>
                <w:rPr>
                  <w:color w:val="000000"/>
                </w:rPr>
                <w:t>CUSTOMER</w:t>
              </w:r>
            </w:ins>
          </w:p>
        </w:tc>
        <w:tc>
          <w:tcPr>
            <w:tcW w:w="4772" w:type="dxa"/>
            <w:tcBorders>
              <w:top w:val="nil"/>
              <w:left w:val="nil"/>
              <w:bottom w:val="single" w:sz="4" w:space="0" w:color="auto"/>
              <w:right w:val="single" w:sz="4" w:space="0" w:color="auto"/>
            </w:tcBorders>
            <w:shd w:val="clear" w:color="auto" w:fill="auto"/>
            <w:noWrap/>
            <w:vAlign w:val="center"/>
            <w:hideMark/>
            <w:tcPrChange w:id="713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pPr>
              <w:spacing w:after="0" w:line="276" w:lineRule="auto"/>
              <w:rPr>
                <w:ins w:id="7138" w:author="phuong vu" w:date="2018-11-16T12:09:00Z"/>
                <w:rFonts w:ascii="Times New Roman" w:eastAsia="Times New Roman" w:hAnsi="Times New Roman" w:cs="Times New Roman"/>
                <w:color w:val="000000"/>
                <w:lang w:val="en-US"/>
              </w:rPr>
              <w:pPrChange w:id="7139" w:author="phuong vu" w:date="2018-11-23T13:48:00Z">
                <w:pPr>
                  <w:spacing w:after="0" w:line="240" w:lineRule="auto"/>
                </w:pPr>
              </w:pPrChange>
            </w:pPr>
            <w:ins w:id="7140" w:author="phuong vu" w:date="2018-11-16T12:32:00Z">
              <w:r>
                <w:rPr>
                  <w:color w:val="000000"/>
                </w:rPr>
                <w:t>Lưu trữ thông tin khách hàng</w:t>
              </w:r>
            </w:ins>
          </w:p>
        </w:tc>
      </w:tr>
      <w:tr w:rsidR="00CF0C7E" w:rsidRPr="0019031B" w14:paraId="78746859" w14:textId="77777777" w:rsidTr="00266AC8">
        <w:tblPrEx>
          <w:tblPrExChange w:id="7141" w:author="Tran Huan" w:date="2018-11-25T23:47:00Z">
            <w:tblPrEx>
              <w:tblW w:w="9562" w:type="dxa"/>
            </w:tblPrEx>
          </w:tblPrExChange>
        </w:tblPrEx>
        <w:trPr>
          <w:trHeight w:val="322"/>
          <w:ins w:id="7142" w:author="phuong vu" w:date="2018-11-16T12:09:00Z"/>
          <w:trPrChange w:id="714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4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266AC8" w:rsidRDefault="00CF0C7E">
            <w:pPr>
              <w:spacing w:after="0" w:line="276" w:lineRule="auto"/>
              <w:jc w:val="center"/>
              <w:rPr>
                <w:ins w:id="7145" w:author="phuong vu" w:date="2018-11-16T12:09:00Z"/>
                <w:rFonts w:eastAsia="Times New Roman"/>
                <w:color w:val="000000"/>
                <w:lang w:val="en-US"/>
                <w:rPrChange w:id="7146" w:author="Tran Huan" w:date="2018-11-25T23:47:00Z">
                  <w:rPr>
                    <w:ins w:id="7147" w:author="phuong vu" w:date="2018-11-16T12:09:00Z"/>
                    <w:rFonts w:ascii="Calibri" w:eastAsia="Times New Roman" w:hAnsi="Calibri" w:cs="Calibri"/>
                    <w:color w:val="000000"/>
                    <w:sz w:val="22"/>
                    <w:szCs w:val="22"/>
                    <w:lang w:val="en-US"/>
                  </w:rPr>
                </w:rPrChange>
              </w:rPr>
              <w:pPrChange w:id="7148" w:author="phuong vu" w:date="2018-11-23T13:48:00Z">
                <w:pPr>
                  <w:spacing w:after="0" w:line="240" w:lineRule="auto"/>
                  <w:jc w:val="center"/>
                </w:pPr>
              </w:pPrChange>
            </w:pPr>
            <w:ins w:id="7149" w:author="phuong vu" w:date="2018-11-16T12:09:00Z">
              <w:r w:rsidRPr="00266AC8">
                <w:rPr>
                  <w:rFonts w:eastAsia="Times New Roman"/>
                  <w:color w:val="000000"/>
                  <w:rPrChange w:id="7150" w:author="Tran Huan" w:date="2018-11-25T23:47:00Z">
                    <w:rPr>
                      <w:rFonts w:ascii="Calibri" w:eastAsia="Times New Roman" w:hAnsi="Calibri" w:cs="Calibri"/>
                      <w:color w:val="000000"/>
                      <w:sz w:val="22"/>
                      <w:szCs w:val="22"/>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715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pPr>
              <w:spacing w:after="0" w:line="276" w:lineRule="auto"/>
              <w:rPr>
                <w:ins w:id="7152" w:author="phuong vu" w:date="2018-11-16T12:09:00Z"/>
                <w:rFonts w:ascii="Times New Roman" w:eastAsia="Times New Roman" w:hAnsi="Times New Roman" w:cs="Times New Roman"/>
                <w:color w:val="000000"/>
                <w:lang w:val="en-US"/>
              </w:rPr>
              <w:pPrChange w:id="7153" w:author="phuong vu" w:date="2018-11-23T13:48:00Z">
                <w:pPr>
                  <w:spacing w:after="0" w:line="240" w:lineRule="auto"/>
                </w:pPr>
              </w:pPrChange>
            </w:pPr>
            <w:ins w:id="7154" w:author="phuong vu" w:date="2018-11-16T12:32:00Z">
              <w:r>
                <w:rPr>
                  <w:color w:val="000000"/>
                </w:rPr>
                <w:t>CUSTOMER_ORDER</w:t>
              </w:r>
            </w:ins>
          </w:p>
        </w:tc>
        <w:tc>
          <w:tcPr>
            <w:tcW w:w="4772" w:type="dxa"/>
            <w:tcBorders>
              <w:top w:val="nil"/>
              <w:left w:val="nil"/>
              <w:bottom w:val="single" w:sz="4" w:space="0" w:color="auto"/>
              <w:right w:val="single" w:sz="4" w:space="0" w:color="auto"/>
            </w:tcBorders>
            <w:shd w:val="clear" w:color="auto" w:fill="auto"/>
            <w:noWrap/>
            <w:vAlign w:val="center"/>
            <w:hideMark/>
            <w:tcPrChange w:id="715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pPr>
              <w:spacing w:after="0" w:line="276" w:lineRule="auto"/>
              <w:rPr>
                <w:ins w:id="7156" w:author="phuong vu" w:date="2018-11-16T12:09:00Z"/>
                <w:rFonts w:ascii="Times New Roman" w:eastAsia="Times New Roman" w:hAnsi="Times New Roman" w:cs="Times New Roman"/>
                <w:color w:val="000000"/>
                <w:lang w:val="en-US"/>
              </w:rPr>
              <w:pPrChange w:id="7157" w:author="phuong vu" w:date="2018-11-23T13:48:00Z">
                <w:pPr>
                  <w:spacing w:after="0" w:line="240" w:lineRule="auto"/>
                </w:pPr>
              </w:pPrChange>
            </w:pPr>
            <w:ins w:id="7158" w:author="phuong vu" w:date="2018-11-16T12:32:00Z">
              <w:r>
                <w:rPr>
                  <w:color w:val="000000"/>
                </w:rPr>
                <w:t>Lưu trữ thông tin đơn hàng</w:t>
              </w:r>
            </w:ins>
          </w:p>
        </w:tc>
      </w:tr>
      <w:tr w:rsidR="00CF0C7E" w:rsidRPr="0019031B" w14:paraId="3CC15D07" w14:textId="77777777" w:rsidTr="00266AC8">
        <w:tblPrEx>
          <w:tblPrExChange w:id="7159" w:author="Tran Huan" w:date="2018-11-25T23:47:00Z">
            <w:tblPrEx>
              <w:tblW w:w="9562" w:type="dxa"/>
            </w:tblPrEx>
          </w:tblPrExChange>
        </w:tblPrEx>
        <w:trPr>
          <w:trHeight w:val="322"/>
          <w:ins w:id="7160" w:author="phuong vu" w:date="2018-11-16T12:09:00Z"/>
          <w:trPrChange w:id="716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6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266AC8" w:rsidRDefault="00CF0C7E">
            <w:pPr>
              <w:spacing w:after="0" w:line="276" w:lineRule="auto"/>
              <w:jc w:val="center"/>
              <w:rPr>
                <w:ins w:id="7163" w:author="phuong vu" w:date="2018-11-16T12:09:00Z"/>
                <w:rFonts w:eastAsia="Times New Roman"/>
                <w:color w:val="000000"/>
                <w:lang w:val="en-US"/>
                <w:rPrChange w:id="7164" w:author="Tran Huan" w:date="2018-11-25T23:47:00Z">
                  <w:rPr>
                    <w:ins w:id="7165" w:author="phuong vu" w:date="2018-11-16T12:09:00Z"/>
                    <w:rFonts w:ascii="Calibri" w:eastAsia="Times New Roman" w:hAnsi="Calibri" w:cs="Calibri"/>
                    <w:color w:val="000000"/>
                    <w:sz w:val="22"/>
                    <w:szCs w:val="22"/>
                    <w:lang w:val="en-US"/>
                  </w:rPr>
                </w:rPrChange>
              </w:rPr>
              <w:pPrChange w:id="7166" w:author="phuong vu" w:date="2018-11-23T13:48:00Z">
                <w:pPr>
                  <w:spacing w:after="0" w:line="240" w:lineRule="auto"/>
                  <w:jc w:val="center"/>
                </w:pPr>
              </w:pPrChange>
            </w:pPr>
            <w:ins w:id="7167" w:author="phuong vu" w:date="2018-11-16T12:09:00Z">
              <w:r w:rsidRPr="00266AC8">
                <w:rPr>
                  <w:rFonts w:eastAsia="Times New Roman"/>
                  <w:color w:val="000000"/>
                  <w:rPrChange w:id="7168" w:author="Tran Huan" w:date="2018-11-25T23:47:00Z">
                    <w:rPr>
                      <w:rFonts w:ascii="Calibri" w:eastAsia="Times New Roman" w:hAnsi="Calibri" w:cs="Calibri"/>
                      <w:color w:val="000000"/>
                      <w:sz w:val="22"/>
                      <w:szCs w:val="22"/>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716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pPr>
              <w:spacing w:after="0" w:line="276" w:lineRule="auto"/>
              <w:rPr>
                <w:ins w:id="7170" w:author="phuong vu" w:date="2018-11-16T12:09:00Z"/>
                <w:rFonts w:ascii="Times New Roman" w:eastAsia="Times New Roman" w:hAnsi="Times New Roman" w:cs="Times New Roman"/>
                <w:color w:val="000000"/>
                <w:lang w:val="en-US"/>
              </w:rPr>
              <w:pPrChange w:id="7171" w:author="phuong vu" w:date="2018-11-23T13:48:00Z">
                <w:pPr>
                  <w:spacing w:after="0" w:line="240" w:lineRule="auto"/>
                </w:pPr>
              </w:pPrChange>
            </w:pPr>
            <w:ins w:id="7172" w:author="phuong vu" w:date="2018-11-16T12:32:00Z">
              <w:r>
                <w:rPr>
                  <w:color w:val="000000"/>
                </w:rPr>
                <w:t>LABEL</w:t>
              </w:r>
            </w:ins>
          </w:p>
        </w:tc>
        <w:tc>
          <w:tcPr>
            <w:tcW w:w="4772" w:type="dxa"/>
            <w:tcBorders>
              <w:top w:val="nil"/>
              <w:left w:val="nil"/>
              <w:bottom w:val="single" w:sz="4" w:space="0" w:color="auto"/>
              <w:right w:val="single" w:sz="4" w:space="0" w:color="auto"/>
            </w:tcBorders>
            <w:shd w:val="clear" w:color="auto" w:fill="auto"/>
            <w:noWrap/>
            <w:vAlign w:val="center"/>
            <w:hideMark/>
            <w:tcPrChange w:id="717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pPr>
              <w:spacing w:after="0" w:line="276" w:lineRule="auto"/>
              <w:rPr>
                <w:ins w:id="7174" w:author="phuong vu" w:date="2018-11-16T12:09:00Z"/>
                <w:rFonts w:ascii="Times New Roman" w:eastAsia="Times New Roman" w:hAnsi="Times New Roman" w:cs="Times New Roman"/>
                <w:color w:val="000000"/>
                <w:lang w:val="en-US"/>
              </w:rPr>
              <w:pPrChange w:id="7175" w:author="phuong vu" w:date="2018-11-23T13:48:00Z">
                <w:pPr>
                  <w:spacing w:after="0" w:line="240" w:lineRule="auto"/>
                </w:pPr>
              </w:pPrChange>
            </w:pPr>
            <w:ins w:id="7176" w:author="phuong vu" w:date="2018-11-16T12:32:00Z">
              <w:r>
                <w:rPr>
                  <w:color w:val="000000"/>
                </w:rPr>
                <w:t>Lưu trữ nhãn hiệu để nhận biết quần áo</w:t>
              </w:r>
            </w:ins>
          </w:p>
        </w:tc>
      </w:tr>
      <w:tr w:rsidR="00CF0C7E" w:rsidRPr="0019031B" w14:paraId="69750BEC" w14:textId="77777777" w:rsidTr="00266AC8">
        <w:tblPrEx>
          <w:tblPrExChange w:id="7177" w:author="Tran Huan" w:date="2018-11-25T23:47:00Z">
            <w:tblPrEx>
              <w:tblW w:w="9562" w:type="dxa"/>
            </w:tblPrEx>
          </w:tblPrExChange>
        </w:tblPrEx>
        <w:trPr>
          <w:trHeight w:val="322"/>
          <w:ins w:id="7178" w:author="phuong vu" w:date="2018-11-16T12:09:00Z"/>
          <w:trPrChange w:id="717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8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266AC8" w:rsidRDefault="00CF0C7E">
            <w:pPr>
              <w:spacing w:after="0" w:line="276" w:lineRule="auto"/>
              <w:jc w:val="center"/>
              <w:rPr>
                <w:ins w:id="7181" w:author="phuong vu" w:date="2018-11-16T12:09:00Z"/>
                <w:rFonts w:eastAsia="Times New Roman"/>
                <w:color w:val="000000"/>
                <w:lang w:val="en-US"/>
                <w:rPrChange w:id="7182" w:author="Tran Huan" w:date="2018-11-25T23:47:00Z">
                  <w:rPr>
                    <w:ins w:id="7183" w:author="phuong vu" w:date="2018-11-16T12:09:00Z"/>
                    <w:rFonts w:ascii="Calibri" w:eastAsia="Times New Roman" w:hAnsi="Calibri" w:cs="Calibri"/>
                    <w:color w:val="000000"/>
                    <w:sz w:val="22"/>
                    <w:szCs w:val="22"/>
                    <w:lang w:val="en-US"/>
                  </w:rPr>
                </w:rPrChange>
              </w:rPr>
              <w:pPrChange w:id="7184" w:author="phuong vu" w:date="2018-11-23T13:48:00Z">
                <w:pPr>
                  <w:spacing w:after="0" w:line="240" w:lineRule="auto"/>
                  <w:jc w:val="center"/>
                </w:pPr>
              </w:pPrChange>
            </w:pPr>
            <w:ins w:id="7185" w:author="phuong vu" w:date="2018-11-16T12:09:00Z">
              <w:r w:rsidRPr="00266AC8">
                <w:rPr>
                  <w:rFonts w:eastAsia="Times New Roman"/>
                  <w:color w:val="000000"/>
                  <w:rPrChange w:id="7186" w:author="Tran Huan" w:date="2018-11-25T23:47:00Z">
                    <w:rPr>
                      <w:rFonts w:ascii="Calibri" w:eastAsia="Times New Roman" w:hAnsi="Calibri" w:cs="Calibri"/>
                      <w:color w:val="000000"/>
                      <w:sz w:val="22"/>
                      <w:szCs w:val="22"/>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718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pPr>
              <w:spacing w:after="0" w:line="276" w:lineRule="auto"/>
              <w:rPr>
                <w:ins w:id="7188" w:author="phuong vu" w:date="2018-11-16T12:09:00Z"/>
                <w:rFonts w:ascii="Times New Roman" w:eastAsia="Times New Roman" w:hAnsi="Times New Roman" w:cs="Times New Roman"/>
                <w:color w:val="000000"/>
                <w:lang w:val="en-US"/>
              </w:rPr>
              <w:pPrChange w:id="7189" w:author="phuong vu" w:date="2018-11-23T13:48:00Z">
                <w:pPr>
                  <w:spacing w:after="0" w:line="240" w:lineRule="auto"/>
                </w:pPr>
              </w:pPrChange>
            </w:pPr>
            <w:ins w:id="7190" w:author="phuong vu" w:date="2018-11-16T12:32:00Z">
              <w:r>
                <w:rPr>
                  <w:color w:val="000000"/>
                </w:rPr>
                <w:t>MATERIAL</w:t>
              </w:r>
            </w:ins>
          </w:p>
        </w:tc>
        <w:tc>
          <w:tcPr>
            <w:tcW w:w="4772" w:type="dxa"/>
            <w:tcBorders>
              <w:top w:val="nil"/>
              <w:left w:val="nil"/>
              <w:bottom w:val="single" w:sz="4" w:space="0" w:color="auto"/>
              <w:right w:val="single" w:sz="4" w:space="0" w:color="auto"/>
            </w:tcBorders>
            <w:shd w:val="clear" w:color="auto" w:fill="auto"/>
            <w:noWrap/>
            <w:vAlign w:val="center"/>
            <w:hideMark/>
            <w:tcPrChange w:id="719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pPr>
              <w:spacing w:after="0" w:line="276" w:lineRule="auto"/>
              <w:rPr>
                <w:ins w:id="7192" w:author="phuong vu" w:date="2018-11-16T12:09:00Z"/>
                <w:rFonts w:ascii="Times New Roman" w:eastAsia="Times New Roman" w:hAnsi="Times New Roman" w:cs="Times New Roman"/>
                <w:color w:val="000000"/>
                <w:lang w:val="en-US"/>
              </w:rPr>
              <w:pPrChange w:id="7193" w:author="phuong vu" w:date="2018-11-23T13:48:00Z">
                <w:pPr>
                  <w:spacing w:after="0" w:line="240" w:lineRule="auto"/>
                </w:pPr>
              </w:pPrChange>
            </w:pPr>
            <w:ins w:id="7194" w:author="phuong vu" w:date="2018-11-16T12:32:00Z">
              <w:r>
                <w:rPr>
                  <w:color w:val="000000"/>
                </w:rPr>
                <w:t>Lưu trữ chất liệu để nhận biết quần áo</w:t>
              </w:r>
            </w:ins>
          </w:p>
        </w:tc>
      </w:tr>
      <w:tr w:rsidR="00CF0C7E" w:rsidRPr="0019031B" w14:paraId="189D904A" w14:textId="77777777" w:rsidTr="00266AC8">
        <w:tblPrEx>
          <w:tblPrExChange w:id="7195" w:author="Tran Huan" w:date="2018-11-25T23:47:00Z">
            <w:tblPrEx>
              <w:tblW w:w="9562" w:type="dxa"/>
            </w:tblPrEx>
          </w:tblPrExChange>
        </w:tblPrEx>
        <w:trPr>
          <w:trHeight w:val="322"/>
          <w:ins w:id="7196" w:author="phuong vu" w:date="2018-11-16T12:09:00Z"/>
          <w:trPrChange w:id="719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19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266AC8" w:rsidRDefault="00CF0C7E">
            <w:pPr>
              <w:spacing w:after="0" w:line="276" w:lineRule="auto"/>
              <w:jc w:val="center"/>
              <w:rPr>
                <w:ins w:id="7199" w:author="phuong vu" w:date="2018-11-16T12:09:00Z"/>
                <w:rFonts w:eastAsia="Times New Roman"/>
                <w:color w:val="000000"/>
                <w:lang w:val="en-US"/>
                <w:rPrChange w:id="7200" w:author="Tran Huan" w:date="2018-11-25T23:47:00Z">
                  <w:rPr>
                    <w:ins w:id="7201" w:author="phuong vu" w:date="2018-11-16T12:09:00Z"/>
                    <w:rFonts w:ascii="Calibri" w:eastAsia="Times New Roman" w:hAnsi="Calibri" w:cs="Calibri"/>
                    <w:color w:val="000000"/>
                    <w:sz w:val="22"/>
                    <w:szCs w:val="22"/>
                    <w:lang w:val="en-US"/>
                  </w:rPr>
                </w:rPrChange>
              </w:rPr>
              <w:pPrChange w:id="7202" w:author="phuong vu" w:date="2018-11-23T13:48:00Z">
                <w:pPr>
                  <w:spacing w:after="0" w:line="240" w:lineRule="auto"/>
                  <w:jc w:val="center"/>
                </w:pPr>
              </w:pPrChange>
            </w:pPr>
            <w:ins w:id="7203" w:author="phuong vu" w:date="2018-11-16T12:09:00Z">
              <w:r w:rsidRPr="00266AC8">
                <w:rPr>
                  <w:rFonts w:eastAsia="Times New Roman"/>
                  <w:color w:val="000000"/>
                  <w:rPrChange w:id="7204" w:author="Tran Huan" w:date="2018-11-25T23:47:00Z">
                    <w:rPr>
                      <w:rFonts w:ascii="Calibri" w:eastAsia="Times New Roman" w:hAnsi="Calibri" w:cs="Calibri"/>
                      <w:color w:val="000000"/>
                      <w:sz w:val="22"/>
                      <w:szCs w:val="22"/>
                    </w:rPr>
                  </w:rPrChange>
                </w:rPr>
                <w:t>10</w:t>
              </w:r>
            </w:ins>
          </w:p>
        </w:tc>
        <w:tc>
          <w:tcPr>
            <w:tcW w:w="3307" w:type="dxa"/>
            <w:tcBorders>
              <w:top w:val="nil"/>
              <w:left w:val="nil"/>
              <w:bottom w:val="single" w:sz="4" w:space="0" w:color="auto"/>
              <w:right w:val="single" w:sz="4" w:space="0" w:color="auto"/>
            </w:tcBorders>
            <w:shd w:val="clear" w:color="auto" w:fill="auto"/>
            <w:noWrap/>
            <w:vAlign w:val="center"/>
            <w:hideMark/>
            <w:tcPrChange w:id="720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pPr>
              <w:spacing w:after="0" w:line="276" w:lineRule="auto"/>
              <w:rPr>
                <w:ins w:id="7206" w:author="phuong vu" w:date="2018-11-16T12:09:00Z"/>
                <w:rFonts w:ascii="Times New Roman" w:eastAsia="Times New Roman" w:hAnsi="Times New Roman" w:cs="Times New Roman"/>
                <w:color w:val="000000"/>
                <w:lang w:val="en-US"/>
              </w:rPr>
              <w:pPrChange w:id="7207" w:author="phuong vu" w:date="2018-11-23T13:48:00Z">
                <w:pPr>
                  <w:spacing w:after="0" w:line="240" w:lineRule="auto"/>
                </w:pPr>
              </w:pPrChange>
            </w:pPr>
            <w:ins w:id="7208" w:author="phuong vu" w:date="2018-11-16T12:32:00Z">
              <w:r>
                <w:rPr>
                  <w:color w:val="000000"/>
                </w:rPr>
                <w:t>ORDER_DETAIL</w:t>
              </w:r>
            </w:ins>
          </w:p>
        </w:tc>
        <w:tc>
          <w:tcPr>
            <w:tcW w:w="4772" w:type="dxa"/>
            <w:tcBorders>
              <w:top w:val="nil"/>
              <w:left w:val="nil"/>
              <w:bottom w:val="single" w:sz="4" w:space="0" w:color="auto"/>
              <w:right w:val="single" w:sz="4" w:space="0" w:color="auto"/>
            </w:tcBorders>
            <w:shd w:val="clear" w:color="auto" w:fill="auto"/>
            <w:noWrap/>
            <w:vAlign w:val="center"/>
            <w:hideMark/>
            <w:tcPrChange w:id="720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pPr>
              <w:spacing w:after="0" w:line="276" w:lineRule="auto"/>
              <w:rPr>
                <w:ins w:id="7210" w:author="phuong vu" w:date="2018-11-16T12:09:00Z"/>
                <w:rFonts w:ascii="Times New Roman" w:eastAsia="Times New Roman" w:hAnsi="Times New Roman" w:cs="Times New Roman"/>
                <w:color w:val="000000"/>
                <w:lang w:val="en-US"/>
              </w:rPr>
              <w:pPrChange w:id="7211" w:author="phuong vu" w:date="2018-11-23T13:48:00Z">
                <w:pPr>
                  <w:spacing w:after="0" w:line="240" w:lineRule="auto"/>
                </w:pPr>
              </w:pPrChange>
            </w:pPr>
            <w:ins w:id="7212" w:author="phuong vu" w:date="2018-11-16T12:32:00Z">
              <w:r>
                <w:rPr>
                  <w:color w:val="000000"/>
                </w:rPr>
                <w:t>Lưu trữ thông tin chi tiết đơn hàng</w:t>
              </w:r>
            </w:ins>
          </w:p>
        </w:tc>
      </w:tr>
      <w:tr w:rsidR="00CF0C7E" w:rsidRPr="0019031B" w14:paraId="308228A7" w14:textId="77777777" w:rsidTr="00266AC8">
        <w:tblPrEx>
          <w:tblPrExChange w:id="7213" w:author="Tran Huan" w:date="2018-11-25T23:47:00Z">
            <w:tblPrEx>
              <w:tblW w:w="9562" w:type="dxa"/>
            </w:tblPrEx>
          </w:tblPrExChange>
        </w:tblPrEx>
        <w:trPr>
          <w:trHeight w:val="322"/>
          <w:ins w:id="7214" w:author="phuong vu" w:date="2018-11-16T12:09:00Z"/>
          <w:trPrChange w:id="721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21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266AC8" w:rsidRDefault="00CF0C7E">
            <w:pPr>
              <w:spacing w:after="0" w:line="276" w:lineRule="auto"/>
              <w:jc w:val="center"/>
              <w:rPr>
                <w:ins w:id="7217" w:author="phuong vu" w:date="2018-11-16T12:09:00Z"/>
                <w:rFonts w:eastAsia="Times New Roman"/>
                <w:color w:val="000000"/>
                <w:lang w:val="en-US"/>
                <w:rPrChange w:id="7218" w:author="Tran Huan" w:date="2018-11-25T23:47:00Z">
                  <w:rPr>
                    <w:ins w:id="7219" w:author="phuong vu" w:date="2018-11-16T12:09:00Z"/>
                    <w:rFonts w:ascii="Calibri" w:eastAsia="Times New Roman" w:hAnsi="Calibri" w:cs="Calibri"/>
                    <w:color w:val="000000"/>
                    <w:sz w:val="22"/>
                    <w:szCs w:val="22"/>
                    <w:lang w:val="en-US"/>
                  </w:rPr>
                </w:rPrChange>
              </w:rPr>
              <w:pPrChange w:id="7220" w:author="phuong vu" w:date="2018-11-23T13:48:00Z">
                <w:pPr>
                  <w:spacing w:after="0" w:line="240" w:lineRule="auto"/>
                  <w:jc w:val="center"/>
                </w:pPr>
              </w:pPrChange>
            </w:pPr>
            <w:ins w:id="7221" w:author="phuong vu" w:date="2018-11-16T12:09:00Z">
              <w:r w:rsidRPr="00266AC8">
                <w:rPr>
                  <w:rFonts w:eastAsia="Times New Roman"/>
                  <w:color w:val="000000"/>
                  <w:rPrChange w:id="7222" w:author="Tran Huan" w:date="2018-11-25T23:47:00Z">
                    <w:rPr>
                      <w:rFonts w:ascii="Calibri" w:eastAsia="Times New Roman" w:hAnsi="Calibri" w:cs="Calibri"/>
                      <w:color w:val="000000"/>
                      <w:sz w:val="22"/>
                      <w:szCs w:val="22"/>
                    </w:rPr>
                  </w:rPrChange>
                </w:rPr>
                <w:t>11</w:t>
              </w:r>
            </w:ins>
          </w:p>
        </w:tc>
        <w:tc>
          <w:tcPr>
            <w:tcW w:w="3307" w:type="dxa"/>
            <w:tcBorders>
              <w:top w:val="nil"/>
              <w:left w:val="nil"/>
              <w:bottom w:val="single" w:sz="4" w:space="0" w:color="auto"/>
              <w:right w:val="single" w:sz="4" w:space="0" w:color="auto"/>
            </w:tcBorders>
            <w:shd w:val="clear" w:color="auto" w:fill="auto"/>
            <w:noWrap/>
            <w:vAlign w:val="center"/>
            <w:hideMark/>
            <w:tcPrChange w:id="722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pPr>
              <w:spacing w:after="0" w:line="276" w:lineRule="auto"/>
              <w:rPr>
                <w:ins w:id="7224" w:author="phuong vu" w:date="2018-11-16T12:09:00Z"/>
                <w:rFonts w:ascii="Times New Roman" w:eastAsia="Times New Roman" w:hAnsi="Times New Roman" w:cs="Times New Roman"/>
                <w:color w:val="000000"/>
                <w:lang w:val="en-US"/>
              </w:rPr>
              <w:pPrChange w:id="7225" w:author="phuong vu" w:date="2018-11-23T13:48:00Z">
                <w:pPr>
                  <w:spacing w:after="0" w:line="240" w:lineRule="auto"/>
                </w:pPr>
              </w:pPrChange>
            </w:pPr>
            <w:ins w:id="7226" w:author="phuong vu" w:date="2018-11-16T12:32:00Z">
              <w:r>
                <w:rPr>
                  <w:color w:val="000000"/>
                </w:rPr>
                <w:t>POST</w:t>
              </w:r>
            </w:ins>
          </w:p>
        </w:tc>
        <w:tc>
          <w:tcPr>
            <w:tcW w:w="4772" w:type="dxa"/>
            <w:tcBorders>
              <w:top w:val="nil"/>
              <w:left w:val="nil"/>
              <w:bottom w:val="single" w:sz="4" w:space="0" w:color="auto"/>
              <w:right w:val="single" w:sz="4" w:space="0" w:color="auto"/>
            </w:tcBorders>
            <w:shd w:val="clear" w:color="auto" w:fill="auto"/>
            <w:noWrap/>
            <w:vAlign w:val="center"/>
            <w:hideMark/>
            <w:tcPrChange w:id="722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pPr>
              <w:spacing w:after="0" w:line="276" w:lineRule="auto"/>
              <w:rPr>
                <w:ins w:id="7228" w:author="phuong vu" w:date="2018-11-16T12:09:00Z"/>
                <w:rFonts w:ascii="Times New Roman" w:eastAsia="Times New Roman" w:hAnsi="Times New Roman" w:cs="Times New Roman"/>
                <w:color w:val="000000"/>
                <w:lang w:val="en-US"/>
              </w:rPr>
              <w:pPrChange w:id="7229" w:author="phuong vu" w:date="2018-11-23T13:48:00Z">
                <w:pPr>
                  <w:spacing w:after="0" w:line="240" w:lineRule="auto"/>
                </w:pPr>
              </w:pPrChange>
            </w:pPr>
            <w:ins w:id="7230" w:author="phuong vu" w:date="2018-11-16T12:32:00Z">
              <w:r>
                <w:rPr>
                  <w:color w:val="000000"/>
                </w:rPr>
                <w:t>Lưu trữ thông tin tất cả hình ảnh trong hệ thống</w:t>
              </w:r>
            </w:ins>
          </w:p>
        </w:tc>
      </w:tr>
      <w:tr w:rsidR="00CF0C7E" w:rsidRPr="0019031B" w14:paraId="13A8271A" w14:textId="77777777" w:rsidTr="00266AC8">
        <w:tblPrEx>
          <w:tblPrExChange w:id="7231" w:author="Tran Huan" w:date="2018-11-25T23:47:00Z">
            <w:tblPrEx>
              <w:tblW w:w="9562" w:type="dxa"/>
            </w:tblPrEx>
          </w:tblPrExChange>
        </w:tblPrEx>
        <w:trPr>
          <w:trHeight w:val="322"/>
          <w:ins w:id="7232" w:author="phuong vu" w:date="2018-11-16T12:09:00Z"/>
          <w:trPrChange w:id="723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23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266AC8" w:rsidRDefault="00CF0C7E">
            <w:pPr>
              <w:spacing w:after="0" w:line="276" w:lineRule="auto"/>
              <w:jc w:val="center"/>
              <w:rPr>
                <w:ins w:id="7235" w:author="phuong vu" w:date="2018-11-16T12:09:00Z"/>
                <w:rFonts w:eastAsia="Times New Roman"/>
                <w:color w:val="000000"/>
                <w:lang w:val="en-US"/>
                <w:rPrChange w:id="7236" w:author="Tran Huan" w:date="2018-11-25T23:47:00Z">
                  <w:rPr>
                    <w:ins w:id="7237" w:author="phuong vu" w:date="2018-11-16T12:09:00Z"/>
                    <w:rFonts w:ascii="Calibri" w:eastAsia="Times New Roman" w:hAnsi="Calibri" w:cs="Calibri"/>
                    <w:color w:val="000000"/>
                    <w:sz w:val="22"/>
                    <w:szCs w:val="22"/>
                    <w:lang w:val="en-US"/>
                  </w:rPr>
                </w:rPrChange>
              </w:rPr>
              <w:pPrChange w:id="7238" w:author="phuong vu" w:date="2018-11-23T13:48:00Z">
                <w:pPr>
                  <w:spacing w:after="0" w:line="240" w:lineRule="auto"/>
                  <w:jc w:val="center"/>
                </w:pPr>
              </w:pPrChange>
            </w:pPr>
            <w:ins w:id="7239" w:author="phuong vu" w:date="2018-11-16T12:09:00Z">
              <w:r w:rsidRPr="00266AC8">
                <w:rPr>
                  <w:rFonts w:eastAsia="Times New Roman"/>
                  <w:color w:val="000000"/>
                  <w:rPrChange w:id="7240" w:author="Tran Huan" w:date="2018-11-25T23:47:00Z">
                    <w:rPr>
                      <w:rFonts w:ascii="Calibri" w:eastAsia="Times New Roman" w:hAnsi="Calibri" w:cs="Calibri"/>
                      <w:color w:val="000000"/>
                      <w:sz w:val="22"/>
                      <w:szCs w:val="22"/>
                    </w:rPr>
                  </w:rPrChange>
                </w:rPr>
                <w:t>12</w:t>
              </w:r>
            </w:ins>
          </w:p>
        </w:tc>
        <w:tc>
          <w:tcPr>
            <w:tcW w:w="3307" w:type="dxa"/>
            <w:tcBorders>
              <w:top w:val="nil"/>
              <w:left w:val="nil"/>
              <w:bottom w:val="single" w:sz="4" w:space="0" w:color="auto"/>
              <w:right w:val="single" w:sz="4" w:space="0" w:color="auto"/>
            </w:tcBorders>
            <w:shd w:val="clear" w:color="auto" w:fill="auto"/>
            <w:noWrap/>
            <w:vAlign w:val="center"/>
            <w:hideMark/>
            <w:tcPrChange w:id="724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pPr>
              <w:spacing w:after="0" w:line="276" w:lineRule="auto"/>
              <w:rPr>
                <w:ins w:id="7242" w:author="phuong vu" w:date="2018-11-16T12:09:00Z"/>
                <w:rFonts w:ascii="Times New Roman" w:eastAsia="Times New Roman" w:hAnsi="Times New Roman" w:cs="Times New Roman"/>
                <w:color w:val="000000"/>
                <w:lang w:val="en-US"/>
              </w:rPr>
              <w:pPrChange w:id="7243" w:author="phuong vu" w:date="2018-11-23T13:48:00Z">
                <w:pPr>
                  <w:spacing w:after="0" w:line="240" w:lineRule="auto"/>
                </w:pPr>
              </w:pPrChange>
            </w:pPr>
            <w:ins w:id="7244" w:author="phuong vu" w:date="2018-11-16T12:32:00Z">
              <w:r>
                <w:rPr>
                  <w:color w:val="000000"/>
                </w:rPr>
                <w:t>PRODUCT</w:t>
              </w:r>
            </w:ins>
          </w:p>
        </w:tc>
        <w:tc>
          <w:tcPr>
            <w:tcW w:w="4772" w:type="dxa"/>
            <w:tcBorders>
              <w:top w:val="nil"/>
              <w:left w:val="nil"/>
              <w:bottom w:val="single" w:sz="4" w:space="0" w:color="auto"/>
              <w:right w:val="single" w:sz="4" w:space="0" w:color="auto"/>
            </w:tcBorders>
            <w:shd w:val="clear" w:color="auto" w:fill="auto"/>
            <w:noWrap/>
            <w:vAlign w:val="center"/>
            <w:hideMark/>
            <w:tcPrChange w:id="724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pPr>
              <w:spacing w:after="0" w:line="276" w:lineRule="auto"/>
              <w:rPr>
                <w:ins w:id="7246" w:author="phuong vu" w:date="2018-11-16T12:09:00Z"/>
                <w:rFonts w:ascii="Times New Roman" w:eastAsia="Times New Roman" w:hAnsi="Times New Roman" w:cs="Times New Roman"/>
                <w:color w:val="000000"/>
                <w:lang w:val="en-US"/>
              </w:rPr>
              <w:pPrChange w:id="7247" w:author="phuong vu" w:date="2018-11-23T13:48:00Z">
                <w:pPr>
                  <w:spacing w:after="0" w:line="240" w:lineRule="auto"/>
                </w:pPr>
              </w:pPrChange>
            </w:pPr>
            <w:ins w:id="7248" w:author="phuong vu" w:date="2018-11-16T12:32:00Z">
              <w:r>
                <w:rPr>
                  <w:color w:val="000000"/>
                </w:rPr>
                <w:t>Lưu trữ thông tin quần áo</w:t>
              </w:r>
            </w:ins>
          </w:p>
        </w:tc>
      </w:tr>
      <w:tr w:rsidR="00CF0C7E" w:rsidRPr="0019031B" w14:paraId="0CBA27EA" w14:textId="77777777" w:rsidTr="00266AC8">
        <w:tblPrEx>
          <w:tblPrExChange w:id="7249" w:author="Tran Huan" w:date="2018-11-25T23:47:00Z">
            <w:tblPrEx>
              <w:tblW w:w="9562" w:type="dxa"/>
            </w:tblPrEx>
          </w:tblPrExChange>
        </w:tblPrEx>
        <w:trPr>
          <w:trHeight w:val="322"/>
          <w:ins w:id="7250" w:author="phuong vu" w:date="2018-11-16T12:09:00Z"/>
          <w:trPrChange w:id="725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25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266AC8" w:rsidRDefault="00CF0C7E">
            <w:pPr>
              <w:spacing w:after="0" w:line="276" w:lineRule="auto"/>
              <w:jc w:val="center"/>
              <w:rPr>
                <w:ins w:id="7253" w:author="phuong vu" w:date="2018-11-16T12:09:00Z"/>
                <w:rFonts w:eastAsia="Times New Roman"/>
                <w:color w:val="000000"/>
                <w:lang w:val="en-US"/>
                <w:rPrChange w:id="7254" w:author="Tran Huan" w:date="2018-11-25T23:47:00Z">
                  <w:rPr>
                    <w:ins w:id="7255" w:author="phuong vu" w:date="2018-11-16T12:09:00Z"/>
                    <w:rFonts w:ascii="Calibri" w:eastAsia="Times New Roman" w:hAnsi="Calibri" w:cs="Calibri"/>
                    <w:color w:val="000000"/>
                    <w:sz w:val="22"/>
                    <w:szCs w:val="22"/>
                    <w:lang w:val="en-US"/>
                  </w:rPr>
                </w:rPrChange>
              </w:rPr>
              <w:pPrChange w:id="7256" w:author="phuong vu" w:date="2018-11-23T13:48:00Z">
                <w:pPr>
                  <w:spacing w:after="0" w:line="240" w:lineRule="auto"/>
                  <w:jc w:val="center"/>
                </w:pPr>
              </w:pPrChange>
            </w:pPr>
            <w:ins w:id="7257" w:author="phuong vu" w:date="2018-11-16T12:09:00Z">
              <w:r w:rsidRPr="00266AC8">
                <w:rPr>
                  <w:rFonts w:eastAsia="Times New Roman"/>
                  <w:color w:val="000000"/>
                  <w:rPrChange w:id="7258" w:author="Tran Huan" w:date="2018-11-25T23:47:00Z">
                    <w:rPr>
                      <w:rFonts w:ascii="Calibri" w:eastAsia="Times New Roman" w:hAnsi="Calibri" w:cs="Calibri"/>
                      <w:color w:val="000000"/>
                      <w:sz w:val="22"/>
                      <w:szCs w:val="22"/>
                    </w:rPr>
                  </w:rPrChange>
                </w:rPr>
                <w:t>13</w:t>
              </w:r>
            </w:ins>
          </w:p>
        </w:tc>
        <w:tc>
          <w:tcPr>
            <w:tcW w:w="3307" w:type="dxa"/>
            <w:tcBorders>
              <w:top w:val="nil"/>
              <w:left w:val="nil"/>
              <w:bottom w:val="single" w:sz="4" w:space="0" w:color="auto"/>
              <w:right w:val="single" w:sz="4" w:space="0" w:color="auto"/>
            </w:tcBorders>
            <w:shd w:val="clear" w:color="auto" w:fill="auto"/>
            <w:noWrap/>
            <w:vAlign w:val="center"/>
            <w:hideMark/>
            <w:tcPrChange w:id="725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pPr>
              <w:spacing w:after="0" w:line="276" w:lineRule="auto"/>
              <w:rPr>
                <w:ins w:id="7260" w:author="phuong vu" w:date="2018-11-16T12:09:00Z"/>
                <w:rFonts w:ascii="Times New Roman" w:eastAsia="Times New Roman" w:hAnsi="Times New Roman" w:cs="Times New Roman"/>
                <w:color w:val="000000"/>
                <w:lang w:val="en-US"/>
              </w:rPr>
              <w:pPrChange w:id="7261" w:author="phuong vu" w:date="2018-11-23T13:48:00Z">
                <w:pPr>
                  <w:spacing w:after="0" w:line="240" w:lineRule="auto"/>
                </w:pPr>
              </w:pPrChange>
            </w:pPr>
            <w:ins w:id="7262" w:author="phuong vu" w:date="2018-11-16T12:32:00Z">
              <w:r>
                <w:rPr>
                  <w:color w:val="000000"/>
                </w:rPr>
                <w:t>PRODUCT_TYPE</w:t>
              </w:r>
            </w:ins>
          </w:p>
        </w:tc>
        <w:tc>
          <w:tcPr>
            <w:tcW w:w="4772" w:type="dxa"/>
            <w:tcBorders>
              <w:top w:val="nil"/>
              <w:left w:val="nil"/>
              <w:bottom w:val="single" w:sz="4" w:space="0" w:color="auto"/>
              <w:right w:val="single" w:sz="4" w:space="0" w:color="auto"/>
            </w:tcBorders>
            <w:shd w:val="clear" w:color="auto" w:fill="auto"/>
            <w:noWrap/>
            <w:vAlign w:val="center"/>
            <w:hideMark/>
            <w:tcPrChange w:id="726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pPr>
              <w:spacing w:after="0" w:line="276" w:lineRule="auto"/>
              <w:rPr>
                <w:ins w:id="7264" w:author="phuong vu" w:date="2018-11-16T12:09:00Z"/>
                <w:rFonts w:ascii="Times New Roman" w:eastAsia="Times New Roman" w:hAnsi="Times New Roman" w:cs="Times New Roman"/>
                <w:color w:val="000000"/>
                <w:lang w:val="en-US"/>
              </w:rPr>
              <w:pPrChange w:id="7265" w:author="phuong vu" w:date="2018-11-23T13:48:00Z">
                <w:pPr>
                  <w:spacing w:after="0" w:line="240" w:lineRule="auto"/>
                </w:pPr>
              </w:pPrChange>
            </w:pPr>
            <w:ins w:id="7266" w:author="phuong vu" w:date="2018-11-16T12:32:00Z">
              <w:r>
                <w:rPr>
                  <w:color w:val="000000"/>
                </w:rPr>
                <w:t>Lưu trữ loại quần áo để lọc tìm kiếm quần áo</w:t>
              </w:r>
            </w:ins>
          </w:p>
        </w:tc>
      </w:tr>
      <w:tr w:rsidR="00CF0C7E" w:rsidRPr="0019031B" w14:paraId="31F1C289" w14:textId="77777777" w:rsidTr="00266AC8">
        <w:tblPrEx>
          <w:tblPrExChange w:id="7267" w:author="Tran Huan" w:date="2018-11-25T23:47:00Z">
            <w:tblPrEx>
              <w:tblW w:w="9562" w:type="dxa"/>
            </w:tblPrEx>
          </w:tblPrExChange>
        </w:tblPrEx>
        <w:trPr>
          <w:trHeight w:val="322"/>
          <w:ins w:id="7268" w:author="phuong vu" w:date="2018-11-16T12:09:00Z"/>
          <w:trPrChange w:id="726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27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266AC8" w:rsidRDefault="00CF0C7E">
            <w:pPr>
              <w:spacing w:after="0" w:line="276" w:lineRule="auto"/>
              <w:jc w:val="center"/>
              <w:rPr>
                <w:ins w:id="7271" w:author="phuong vu" w:date="2018-11-16T12:09:00Z"/>
                <w:rFonts w:eastAsia="Times New Roman"/>
                <w:color w:val="000000"/>
                <w:lang w:val="en-US"/>
                <w:rPrChange w:id="7272" w:author="Tran Huan" w:date="2018-11-25T23:47:00Z">
                  <w:rPr>
                    <w:ins w:id="7273" w:author="phuong vu" w:date="2018-11-16T12:09:00Z"/>
                    <w:rFonts w:ascii="Calibri" w:eastAsia="Times New Roman" w:hAnsi="Calibri" w:cs="Calibri"/>
                    <w:color w:val="000000"/>
                    <w:sz w:val="22"/>
                    <w:szCs w:val="22"/>
                    <w:lang w:val="en-US"/>
                  </w:rPr>
                </w:rPrChange>
              </w:rPr>
              <w:pPrChange w:id="7274" w:author="phuong vu" w:date="2018-11-23T13:48:00Z">
                <w:pPr>
                  <w:spacing w:after="0" w:line="240" w:lineRule="auto"/>
                  <w:jc w:val="center"/>
                </w:pPr>
              </w:pPrChange>
            </w:pPr>
            <w:ins w:id="7275" w:author="phuong vu" w:date="2018-11-16T12:09:00Z">
              <w:r w:rsidRPr="00266AC8">
                <w:rPr>
                  <w:rFonts w:eastAsia="Times New Roman"/>
                  <w:color w:val="000000"/>
                  <w:rPrChange w:id="7276" w:author="Tran Huan" w:date="2018-11-25T23:47:00Z">
                    <w:rPr>
                      <w:rFonts w:ascii="Calibri" w:eastAsia="Times New Roman" w:hAnsi="Calibri" w:cs="Calibri"/>
                      <w:color w:val="000000"/>
                      <w:sz w:val="22"/>
                      <w:szCs w:val="22"/>
                    </w:rPr>
                  </w:rPrChange>
                </w:rPr>
                <w:t>14</w:t>
              </w:r>
            </w:ins>
          </w:p>
        </w:tc>
        <w:tc>
          <w:tcPr>
            <w:tcW w:w="3307" w:type="dxa"/>
            <w:tcBorders>
              <w:top w:val="nil"/>
              <w:left w:val="nil"/>
              <w:bottom w:val="single" w:sz="4" w:space="0" w:color="auto"/>
              <w:right w:val="single" w:sz="4" w:space="0" w:color="auto"/>
            </w:tcBorders>
            <w:shd w:val="clear" w:color="auto" w:fill="auto"/>
            <w:noWrap/>
            <w:vAlign w:val="center"/>
            <w:hideMark/>
            <w:tcPrChange w:id="727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pPr>
              <w:spacing w:after="0" w:line="276" w:lineRule="auto"/>
              <w:rPr>
                <w:ins w:id="7278" w:author="phuong vu" w:date="2018-11-16T12:09:00Z"/>
                <w:rFonts w:ascii="Times New Roman" w:eastAsia="Times New Roman" w:hAnsi="Times New Roman" w:cs="Times New Roman"/>
                <w:color w:val="000000"/>
                <w:lang w:val="en-US"/>
              </w:rPr>
              <w:pPrChange w:id="7279" w:author="phuong vu" w:date="2018-11-23T13:48:00Z">
                <w:pPr>
                  <w:spacing w:after="0" w:line="240" w:lineRule="auto"/>
                </w:pPr>
              </w:pPrChange>
            </w:pPr>
            <w:ins w:id="7280" w:author="phuong vu" w:date="2018-11-16T12:32:00Z">
              <w:r>
                <w:rPr>
                  <w:color w:val="000000"/>
                </w:rPr>
                <w:t>PROMOTION</w:t>
              </w:r>
            </w:ins>
          </w:p>
        </w:tc>
        <w:tc>
          <w:tcPr>
            <w:tcW w:w="4772" w:type="dxa"/>
            <w:tcBorders>
              <w:top w:val="nil"/>
              <w:left w:val="nil"/>
              <w:bottom w:val="single" w:sz="4" w:space="0" w:color="auto"/>
              <w:right w:val="single" w:sz="4" w:space="0" w:color="auto"/>
            </w:tcBorders>
            <w:shd w:val="clear" w:color="auto" w:fill="auto"/>
            <w:noWrap/>
            <w:vAlign w:val="center"/>
            <w:hideMark/>
            <w:tcPrChange w:id="728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pPr>
              <w:spacing w:after="0" w:line="276" w:lineRule="auto"/>
              <w:rPr>
                <w:ins w:id="7282" w:author="phuong vu" w:date="2018-11-16T12:09:00Z"/>
                <w:rFonts w:ascii="Times New Roman" w:eastAsia="Times New Roman" w:hAnsi="Times New Roman" w:cs="Times New Roman"/>
                <w:color w:val="000000"/>
                <w:lang w:val="en-US"/>
              </w:rPr>
              <w:pPrChange w:id="7283" w:author="phuong vu" w:date="2018-11-23T13:48:00Z">
                <w:pPr>
                  <w:spacing w:after="0" w:line="240" w:lineRule="auto"/>
                </w:pPr>
              </w:pPrChange>
            </w:pPr>
            <w:ins w:id="7284" w:author="phuong vu" w:date="2018-11-16T12:32:00Z">
              <w:r>
                <w:rPr>
                  <w:color w:val="000000"/>
                </w:rPr>
                <w:t>Lưu trữ các chương trình khuyến mãi</w:t>
              </w:r>
            </w:ins>
          </w:p>
        </w:tc>
      </w:tr>
      <w:tr w:rsidR="00CF0C7E" w:rsidRPr="0019031B" w14:paraId="4ABAF74B" w14:textId="77777777" w:rsidTr="00266AC8">
        <w:tblPrEx>
          <w:tblPrExChange w:id="7285" w:author="Tran Huan" w:date="2018-11-25T23:47:00Z">
            <w:tblPrEx>
              <w:tblW w:w="9562" w:type="dxa"/>
            </w:tblPrEx>
          </w:tblPrExChange>
        </w:tblPrEx>
        <w:trPr>
          <w:trHeight w:val="322"/>
          <w:ins w:id="7286" w:author="phuong vu" w:date="2018-11-16T12:09:00Z"/>
          <w:trPrChange w:id="728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28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266AC8" w:rsidRDefault="00CF0C7E">
            <w:pPr>
              <w:spacing w:after="0" w:line="276" w:lineRule="auto"/>
              <w:jc w:val="center"/>
              <w:rPr>
                <w:ins w:id="7289" w:author="phuong vu" w:date="2018-11-16T12:09:00Z"/>
                <w:rFonts w:eastAsia="Times New Roman"/>
                <w:color w:val="000000"/>
                <w:lang w:val="en-US"/>
                <w:rPrChange w:id="7290" w:author="Tran Huan" w:date="2018-11-25T23:47:00Z">
                  <w:rPr>
                    <w:ins w:id="7291" w:author="phuong vu" w:date="2018-11-16T12:09:00Z"/>
                    <w:rFonts w:ascii="Calibri" w:eastAsia="Times New Roman" w:hAnsi="Calibri" w:cs="Calibri"/>
                    <w:color w:val="000000"/>
                    <w:sz w:val="22"/>
                    <w:szCs w:val="22"/>
                    <w:lang w:val="en-US"/>
                  </w:rPr>
                </w:rPrChange>
              </w:rPr>
              <w:pPrChange w:id="7292" w:author="phuong vu" w:date="2018-11-23T13:48:00Z">
                <w:pPr>
                  <w:spacing w:after="0" w:line="240" w:lineRule="auto"/>
                  <w:jc w:val="center"/>
                </w:pPr>
              </w:pPrChange>
            </w:pPr>
            <w:ins w:id="7293" w:author="phuong vu" w:date="2018-11-16T12:09:00Z">
              <w:r w:rsidRPr="00266AC8">
                <w:rPr>
                  <w:rFonts w:eastAsia="Times New Roman"/>
                  <w:color w:val="000000"/>
                  <w:rPrChange w:id="7294" w:author="Tran Huan" w:date="2018-11-25T23:47:00Z">
                    <w:rPr>
                      <w:rFonts w:ascii="Calibri" w:eastAsia="Times New Roman" w:hAnsi="Calibri" w:cs="Calibri"/>
                      <w:color w:val="000000"/>
                      <w:sz w:val="22"/>
                      <w:szCs w:val="22"/>
                    </w:rPr>
                  </w:rPrChange>
                </w:rPr>
                <w:t>15</w:t>
              </w:r>
            </w:ins>
          </w:p>
        </w:tc>
        <w:tc>
          <w:tcPr>
            <w:tcW w:w="3307" w:type="dxa"/>
            <w:tcBorders>
              <w:top w:val="nil"/>
              <w:left w:val="nil"/>
              <w:bottom w:val="single" w:sz="4" w:space="0" w:color="auto"/>
              <w:right w:val="single" w:sz="4" w:space="0" w:color="auto"/>
            </w:tcBorders>
            <w:shd w:val="clear" w:color="auto" w:fill="auto"/>
            <w:noWrap/>
            <w:vAlign w:val="center"/>
            <w:hideMark/>
            <w:tcPrChange w:id="729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pPr>
              <w:spacing w:after="0" w:line="276" w:lineRule="auto"/>
              <w:rPr>
                <w:ins w:id="7296" w:author="phuong vu" w:date="2018-11-16T12:09:00Z"/>
                <w:rFonts w:ascii="Times New Roman" w:eastAsia="Times New Roman" w:hAnsi="Times New Roman" w:cs="Times New Roman"/>
                <w:color w:val="000000"/>
                <w:lang w:val="en-US"/>
              </w:rPr>
              <w:pPrChange w:id="7297" w:author="phuong vu" w:date="2018-11-23T13:48:00Z">
                <w:pPr>
                  <w:spacing w:after="0" w:line="240" w:lineRule="auto"/>
                </w:pPr>
              </w:pPrChange>
            </w:pPr>
            <w:ins w:id="7298" w:author="phuong vu" w:date="2018-11-16T12:32:00Z">
              <w:r>
                <w:rPr>
                  <w:color w:val="000000"/>
                </w:rPr>
                <w:t>PROMOTION_BRANCH</w:t>
              </w:r>
            </w:ins>
          </w:p>
        </w:tc>
        <w:tc>
          <w:tcPr>
            <w:tcW w:w="4772" w:type="dxa"/>
            <w:tcBorders>
              <w:top w:val="nil"/>
              <w:left w:val="nil"/>
              <w:bottom w:val="single" w:sz="4" w:space="0" w:color="auto"/>
              <w:right w:val="single" w:sz="4" w:space="0" w:color="auto"/>
            </w:tcBorders>
            <w:shd w:val="clear" w:color="auto" w:fill="auto"/>
            <w:noWrap/>
            <w:vAlign w:val="center"/>
            <w:hideMark/>
            <w:tcPrChange w:id="729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pPr>
              <w:spacing w:after="0" w:line="276" w:lineRule="auto"/>
              <w:rPr>
                <w:ins w:id="7300" w:author="phuong vu" w:date="2018-11-16T12:09:00Z"/>
                <w:rFonts w:ascii="Times New Roman" w:eastAsia="Times New Roman" w:hAnsi="Times New Roman" w:cs="Times New Roman"/>
                <w:color w:val="000000"/>
                <w:lang w:val="en-US"/>
              </w:rPr>
              <w:pPrChange w:id="7301" w:author="phuong vu" w:date="2018-11-23T13:48:00Z">
                <w:pPr>
                  <w:spacing w:after="0" w:line="240" w:lineRule="auto"/>
                </w:pPr>
              </w:pPrChange>
            </w:pPr>
            <w:ins w:id="7302" w:author="phuong vu" w:date="2018-11-16T12:32:00Z">
              <w:r>
                <w:rPr>
                  <w:color w:val="000000"/>
                </w:rPr>
                <w:t>Lưu trữ thông tin khuyến mãi ứng với từng chi nhánh</w:t>
              </w:r>
            </w:ins>
          </w:p>
        </w:tc>
      </w:tr>
      <w:tr w:rsidR="00CF0C7E" w:rsidRPr="0019031B" w14:paraId="50507482" w14:textId="77777777" w:rsidTr="00266AC8">
        <w:tblPrEx>
          <w:tblPrExChange w:id="7303" w:author="Tran Huan" w:date="2018-11-25T23:47:00Z">
            <w:tblPrEx>
              <w:tblW w:w="9562" w:type="dxa"/>
            </w:tblPrEx>
          </w:tblPrExChange>
        </w:tblPrEx>
        <w:trPr>
          <w:trHeight w:val="322"/>
          <w:ins w:id="7304" w:author="phuong vu" w:date="2018-11-16T12:09:00Z"/>
          <w:trPrChange w:id="730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30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266AC8" w:rsidRDefault="00CF0C7E">
            <w:pPr>
              <w:spacing w:after="0" w:line="276" w:lineRule="auto"/>
              <w:jc w:val="center"/>
              <w:rPr>
                <w:ins w:id="7307" w:author="phuong vu" w:date="2018-11-16T12:09:00Z"/>
                <w:rFonts w:eastAsia="Times New Roman"/>
                <w:color w:val="000000"/>
                <w:lang w:val="en-US"/>
                <w:rPrChange w:id="7308" w:author="Tran Huan" w:date="2018-11-25T23:47:00Z">
                  <w:rPr>
                    <w:ins w:id="7309" w:author="phuong vu" w:date="2018-11-16T12:09:00Z"/>
                    <w:rFonts w:ascii="Calibri" w:eastAsia="Times New Roman" w:hAnsi="Calibri" w:cs="Calibri"/>
                    <w:color w:val="000000"/>
                    <w:sz w:val="22"/>
                    <w:szCs w:val="22"/>
                    <w:lang w:val="en-US"/>
                  </w:rPr>
                </w:rPrChange>
              </w:rPr>
              <w:pPrChange w:id="7310" w:author="phuong vu" w:date="2018-11-23T13:48:00Z">
                <w:pPr>
                  <w:spacing w:after="0" w:line="240" w:lineRule="auto"/>
                  <w:jc w:val="center"/>
                </w:pPr>
              </w:pPrChange>
            </w:pPr>
            <w:ins w:id="7311" w:author="phuong vu" w:date="2018-11-16T12:09:00Z">
              <w:r w:rsidRPr="00266AC8">
                <w:rPr>
                  <w:rFonts w:eastAsia="Times New Roman"/>
                  <w:color w:val="000000"/>
                  <w:rPrChange w:id="7312" w:author="Tran Huan" w:date="2018-11-25T23:47:00Z">
                    <w:rPr>
                      <w:rFonts w:ascii="Calibri" w:eastAsia="Times New Roman" w:hAnsi="Calibri" w:cs="Calibri"/>
                      <w:color w:val="000000"/>
                      <w:sz w:val="22"/>
                      <w:szCs w:val="22"/>
                    </w:rPr>
                  </w:rPrChange>
                </w:rPr>
                <w:t>16</w:t>
              </w:r>
            </w:ins>
          </w:p>
        </w:tc>
        <w:tc>
          <w:tcPr>
            <w:tcW w:w="3307" w:type="dxa"/>
            <w:tcBorders>
              <w:top w:val="nil"/>
              <w:left w:val="nil"/>
              <w:bottom w:val="single" w:sz="4" w:space="0" w:color="auto"/>
              <w:right w:val="single" w:sz="4" w:space="0" w:color="auto"/>
            </w:tcBorders>
            <w:shd w:val="clear" w:color="auto" w:fill="auto"/>
            <w:noWrap/>
            <w:vAlign w:val="center"/>
            <w:hideMark/>
            <w:tcPrChange w:id="731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pPr>
              <w:spacing w:after="0" w:line="276" w:lineRule="auto"/>
              <w:rPr>
                <w:ins w:id="7314" w:author="phuong vu" w:date="2018-11-16T12:09:00Z"/>
                <w:rFonts w:ascii="Times New Roman" w:eastAsia="Times New Roman" w:hAnsi="Times New Roman" w:cs="Times New Roman"/>
                <w:color w:val="000000"/>
                <w:lang w:val="en-US"/>
              </w:rPr>
              <w:pPrChange w:id="7315" w:author="phuong vu" w:date="2018-11-23T13:48:00Z">
                <w:pPr>
                  <w:spacing w:after="0" w:line="240" w:lineRule="auto"/>
                </w:pPr>
              </w:pPrChange>
            </w:pPr>
            <w:ins w:id="7316" w:author="phuong vu" w:date="2018-11-16T12:32:00Z">
              <w:r>
                <w:rPr>
                  <w:color w:val="000000"/>
                </w:rPr>
                <w:t>RECEIPT</w:t>
              </w:r>
            </w:ins>
          </w:p>
        </w:tc>
        <w:tc>
          <w:tcPr>
            <w:tcW w:w="4772" w:type="dxa"/>
            <w:tcBorders>
              <w:top w:val="nil"/>
              <w:left w:val="nil"/>
              <w:bottom w:val="single" w:sz="4" w:space="0" w:color="auto"/>
              <w:right w:val="single" w:sz="4" w:space="0" w:color="auto"/>
            </w:tcBorders>
            <w:shd w:val="clear" w:color="auto" w:fill="auto"/>
            <w:noWrap/>
            <w:vAlign w:val="center"/>
            <w:hideMark/>
            <w:tcPrChange w:id="731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pPr>
              <w:spacing w:after="0" w:line="276" w:lineRule="auto"/>
              <w:rPr>
                <w:ins w:id="7318" w:author="phuong vu" w:date="2018-11-16T12:09:00Z"/>
                <w:rFonts w:ascii="Times New Roman" w:eastAsia="Times New Roman" w:hAnsi="Times New Roman" w:cs="Times New Roman"/>
                <w:color w:val="000000"/>
                <w:lang w:val="en-US"/>
              </w:rPr>
              <w:pPrChange w:id="7319" w:author="phuong vu" w:date="2018-11-23T13:48:00Z">
                <w:pPr>
                  <w:spacing w:after="0" w:line="240" w:lineRule="auto"/>
                </w:pPr>
              </w:pPrChange>
            </w:pPr>
            <w:ins w:id="7320" w:author="phuong vu" w:date="2018-11-16T12:32:00Z">
              <w:r>
                <w:rPr>
                  <w:color w:val="000000"/>
                </w:rPr>
                <w:t>Lưu trữ thông tin biên nhận</w:t>
              </w:r>
            </w:ins>
          </w:p>
        </w:tc>
      </w:tr>
      <w:tr w:rsidR="00CF0C7E" w:rsidRPr="0019031B" w14:paraId="7B0FBEC5" w14:textId="77777777" w:rsidTr="00266AC8">
        <w:tblPrEx>
          <w:tblPrExChange w:id="7321" w:author="Tran Huan" w:date="2018-11-25T23:47:00Z">
            <w:tblPrEx>
              <w:tblW w:w="9562" w:type="dxa"/>
            </w:tblPrEx>
          </w:tblPrExChange>
        </w:tblPrEx>
        <w:trPr>
          <w:trHeight w:val="322"/>
          <w:ins w:id="7322" w:author="phuong vu" w:date="2018-11-16T12:09:00Z"/>
          <w:trPrChange w:id="732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32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266AC8" w:rsidRDefault="00CF0C7E">
            <w:pPr>
              <w:spacing w:after="0" w:line="276" w:lineRule="auto"/>
              <w:jc w:val="center"/>
              <w:rPr>
                <w:ins w:id="7325" w:author="phuong vu" w:date="2018-11-16T12:09:00Z"/>
                <w:rFonts w:eastAsia="Times New Roman"/>
                <w:color w:val="000000"/>
                <w:lang w:val="en-US"/>
                <w:rPrChange w:id="7326" w:author="Tran Huan" w:date="2018-11-25T23:47:00Z">
                  <w:rPr>
                    <w:ins w:id="7327" w:author="phuong vu" w:date="2018-11-16T12:09:00Z"/>
                    <w:rFonts w:ascii="Calibri" w:eastAsia="Times New Roman" w:hAnsi="Calibri" w:cs="Calibri"/>
                    <w:color w:val="000000"/>
                    <w:sz w:val="22"/>
                    <w:szCs w:val="22"/>
                    <w:lang w:val="en-US"/>
                  </w:rPr>
                </w:rPrChange>
              </w:rPr>
              <w:pPrChange w:id="7328" w:author="phuong vu" w:date="2018-11-23T13:48:00Z">
                <w:pPr>
                  <w:spacing w:after="0" w:line="240" w:lineRule="auto"/>
                  <w:jc w:val="center"/>
                </w:pPr>
              </w:pPrChange>
            </w:pPr>
            <w:ins w:id="7329" w:author="phuong vu" w:date="2018-11-16T12:09:00Z">
              <w:r w:rsidRPr="00266AC8">
                <w:rPr>
                  <w:rFonts w:eastAsia="Times New Roman"/>
                  <w:color w:val="000000"/>
                  <w:rPrChange w:id="7330" w:author="Tran Huan" w:date="2018-11-25T23:47:00Z">
                    <w:rPr>
                      <w:rFonts w:ascii="Calibri" w:eastAsia="Times New Roman" w:hAnsi="Calibri" w:cs="Calibri"/>
                      <w:color w:val="000000"/>
                      <w:sz w:val="22"/>
                      <w:szCs w:val="22"/>
                    </w:rPr>
                  </w:rPrChange>
                </w:rPr>
                <w:t>17</w:t>
              </w:r>
            </w:ins>
          </w:p>
        </w:tc>
        <w:tc>
          <w:tcPr>
            <w:tcW w:w="3307" w:type="dxa"/>
            <w:tcBorders>
              <w:top w:val="nil"/>
              <w:left w:val="nil"/>
              <w:bottom w:val="single" w:sz="4" w:space="0" w:color="auto"/>
              <w:right w:val="single" w:sz="4" w:space="0" w:color="auto"/>
            </w:tcBorders>
            <w:shd w:val="clear" w:color="auto" w:fill="auto"/>
            <w:noWrap/>
            <w:vAlign w:val="center"/>
            <w:hideMark/>
            <w:tcPrChange w:id="733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pPr>
              <w:spacing w:after="0" w:line="276" w:lineRule="auto"/>
              <w:rPr>
                <w:ins w:id="7332" w:author="phuong vu" w:date="2018-11-16T12:09:00Z"/>
                <w:rFonts w:ascii="Times New Roman" w:eastAsia="Times New Roman" w:hAnsi="Times New Roman" w:cs="Times New Roman"/>
                <w:color w:val="000000"/>
                <w:lang w:val="en-US"/>
              </w:rPr>
              <w:pPrChange w:id="7333" w:author="phuong vu" w:date="2018-11-23T13:48:00Z">
                <w:pPr>
                  <w:spacing w:after="0" w:line="240" w:lineRule="auto"/>
                </w:pPr>
              </w:pPrChange>
            </w:pPr>
            <w:ins w:id="7334" w:author="phuong vu" w:date="2018-11-16T12:32:00Z">
              <w:r>
                <w:rPr>
                  <w:color w:val="000000"/>
                </w:rPr>
                <w:t>RECEIPT_DETAIL</w:t>
              </w:r>
            </w:ins>
          </w:p>
        </w:tc>
        <w:tc>
          <w:tcPr>
            <w:tcW w:w="4772" w:type="dxa"/>
            <w:tcBorders>
              <w:top w:val="nil"/>
              <w:left w:val="nil"/>
              <w:bottom w:val="single" w:sz="4" w:space="0" w:color="auto"/>
              <w:right w:val="single" w:sz="4" w:space="0" w:color="auto"/>
            </w:tcBorders>
            <w:shd w:val="clear" w:color="auto" w:fill="auto"/>
            <w:noWrap/>
            <w:vAlign w:val="center"/>
            <w:hideMark/>
            <w:tcPrChange w:id="733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pPr>
              <w:spacing w:after="0" w:line="276" w:lineRule="auto"/>
              <w:rPr>
                <w:ins w:id="7336" w:author="phuong vu" w:date="2018-11-16T12:09:00Z"/>
                <w:rFonts w:ascii="Times New Roman" w:eastAsia="Times New Roman" w:hAnsi="Times New Roman" w:cs="Times New Roman"/>
                <w:color w:val="000000"/>
                <w:lang w:val="en-US"/>
              </w:rPr>
              <w:pPrChange w:id="7337" w:author="phuong vu" w:date="2018-11-23T13:48:00Z">
                <w:pPr>
                  <w:spacing w:after="0" w:line="240" w:lineRule="auto"/>
                </w:pPr>
              </w:pPrChange>
            </w:pPr>
            <w:ins w:id="7338" w:author="phuong vu" w:date="2018-11-16T12:32:00Z">
              <w:r>
                <w:rPr>
                  <w:color w:val="000000"/>
                </w:rPr>
                <w:t>Lưu trữ thông tin chi tiết của biên nhận</w:t>
              </w:r>
            </w:ins>
          </w:p>
        </w:tc>
      </w:tr>
      <w:tr w:rsidR="00FD2E65" w:rsidRPr="0019031B" w14:paraId="53DC59C7" w14:textId="77777777" w:rsidTr="00266AC8">
        <w:tblPrEx>
          <w:tblPrExChange w:id="7339" w:author="Tran Huan" w:date="2018-11-25T23:47:00Z">
            <w:tblPrEx>
              <w:tblW w:w="8782" w:type="dxa"/>
            </w:tblPrEx>
          </w:tblPrExChange>
        </w:tblPrEx>
        <w:trPr>
          <w:trHeight w:val="322"/>
          <w:ins w:id="7340" w:author="phuong vu" w:date="2018-11-23T14:13:00Z"/>
          <w:trPrChange w:id="7341" w:author="Tran Huan" w:date="2018-11-25T23:47:00Z">
            <w:trPr>
              <w:gridAfter w:val="0"/>
              <w:trHeight w:val="322"/>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tcPrChange w:id="7342" w:author="Tran Huan" w:date="2018-11-25T23:47: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266AC8" w:rsidRDefault="00FD2E65" w:rsidP="00E6227B">
            <w:pPr>
              <w:spacing w:after="0" w:line="276" w:lineRule="auto"/>
              <w:jc w:val="center"/>
              <w:rPr>
                <w:ins w:id="7343" w:author="phuong vu" w:date="2018-11-23T14:13:00Z"/>
                <w:rFonts w:eastAsia="Times New Roman"/>
                <w:color w:val="000000"/>
                <w:lang w:val="en-US"/>
                <w:rPrChange w:id="7344" w:author="Tran Huan" w:date="2018-11-25T23:47:00Z">
                  <w:rPr>
                    <w:ins w:id="7345" w:author="phuong vu" w:date="2018-11-23T14:13:00Z"/>
                    <w:rFonts w:ascii="Calibri" w:eastAsia="Times New Roman" w:hAnsi="Calibri" w:cs="Calibri"/>
                    <w:color w:val="000000"/>
                    <w:sz w:val="22"/>
                    <w:szCs w:val="22"/>
                  </w:rPr>
                </w:rPrChange>
              </w:rPr>
            </w:pPr>
            <w:ins w:id="7346" w:author="phuong vu" w:date="2018-11-23T14:13:00Z">
              <w:r w:rsidRPr="00266AC8">
                <w:rPr>
                  <w:rFonts w:eastAsia="Times New Roman"/>
                  <w:color w:val="000000"/>
                  <w:lang w:val="en-US"/>
                  <w:rPrChange w:id="7347" w:author="Tran Huan" w:date="2018-11-25T23:47:00Z">
                    <w:rPr>
                      <w:rFonts w:ascii="Calibri" w:eastAsia="Times New Roman" w:hAnsi="Calibri" w:cs="Calibri"/>
                      <w:color w:val="000000"/>
                      <w:sz w:val="22"/>
                      <w:szCs w:val="22"/>
                      <w:lang w:val="en-US"/>
                    </w:rPr>
                  </w:rPrChange>
                </w:rPr>
                <w:t>18</w:t>
              </w:r>
            </w:ins>
          </w:p>
        </w:tc>
        <w:tc>
          <w:tcPr>
            <w:tcW w:w="3307" w:type="dxa"/>
            <w:tcBorders>
              <w:top w:val="nil"/>
              <w:left w:val="nil"/>
              <w:bottom w:val="single" w:sz="4" w:space="0" w:color="auto"/>
              <w:right w:val="single" w:sz="4" w:space="0" w:color="auto"/>
            </w:tcBorders>
            <w:shd w:val="clear" w:color="auto" w:fill="auto"/>
            <w:noWrap/>
            <w:vAlign w:val="center"/>
            <w:tcPrChange w:id="7348" w:author="Tran Huan" w:date="2018-11-25T23:47: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FD2E65" w:rsidRDefault="00FD2E65" w:rsidP="00E6227B">
            <w:pPr>
              <w:spacing w:after="0" w:line="276" w:lineRule="auto"/>
              <w:rPr>
                <w:ins w:id="7349" w:author="phuong vu" w:date="2018-11-23T14:13:00Z"/>
                <w:color w:val="000000"/>
                <w:lang w:val="en-US"/>
                <w:rPrChange w:id="7350" w:author="phuong vu" w:date="2018-11-23T14:13:00Z">
                  <w:rPr>
                    <w:ins w:id="7351" w:author="phuong vu" w:date="2018-11-23T14:13:00Z"/>
                    <w:color w:val="000000"/>
                  </w:rPr>
                </w:rPrChange>
              </w:rPr>
            </w:pPr>
            <w:ins w:id="7352" w:author="phuong vu" w:date="2018-11-23T14:13:00Z">
              <w:r>
                <w:rPr>
                  <w:color w:val="000000"/>
                  <w:lang w:val="en-US"/>
                </w:rPr>
                <w:t>SERVICE_PRODUCT</w:t>
              </w:r>
            </w:ins>
          </w:p>
        </w:tc>
        <w:tc>
          <w:tcPr>
            <w:tcW w:w="4772" w:type="dxa"/>
            <w:tcBorders>
              <w:top w:val="nil"/>
              <w:left w:val="nil"/>
              <w:bottom w:val="single" w:sz="4" w:space="0" w:color="auto"/>
              <w:right w:val="single" w:sz="4" w:space="0" w:color="auto"/>
            </w:tcBorders>
            <w:shd w:val="clear" w:color="auto" w:fill="auto"/>
            <w:noWrap/>
            <w:vAlign w:val="center"/>
            <w:tcPrChange w:id="7353" w:author="Tran Huan" w:date="2018-11-25T23:47: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FD2E65" w:rsidRDefault="00FD2E65" w:rsidP="00E6227B">
            <w:pPr>
              <w:spacing w:after="0" w:line="276" w:lineRule="auto"/>
              <w:rPr>
                <w:ins w:id="7354" w:author="phuong vu" w:date="2018-11-23T14:13:00Z"/>
                <w:color w:val="000000"/>
                <w:lang w:val="en-US"/>
                <w:rPrChange w:id="7355" w:author="phuong vu" w:date="2018-11-23T14:13:00Z">
                  <w:rPr>
                    <w:ins w:id="7356" w:author="phuong vu" w:date="2018-11-23T14:13:00Z"/>
                    <w:color w:val="000000"/>
                  </w:rPr>
                </w:rPrChange>
              </w:rPr>
            </w:pPr>
            <w:ins w:id="7357" w:author="phuong vu" w:date="2018-11-23T14:13:00Z">
              <w:r>
                <w:rPr>
                  <w:color w:val="000000"/>
                  <w:lang w:val="en-US"/>
                </w:rPr>
                <w:t>Lưu trữ thông tin qu</w:t>
              </w:r>
            </w:ins>
            <w:ins w:id="7358" w:author="phuong vu" w:date="2018-11-23T14:14:00Z">
              <w:r>
                <w:rPr>
                  <w:color w:val="000000"/>
                  <w:lang w:val="en-US"/>
                </w:rPr>
                <w:t>ần áo ứng với dịch vụ</w:t>
              </w:r>
            </w:ins>
          </w:p>
        </w:tc>
      </w:tr>
      <w:tr w:rsidR="00CF0C7E" w:rsidRPr="0019031B" w14:paraId="1B915200" w14:textId="77777777" w:rsidTr="00266AC8">
        <w:tblPrEx>
          <w:tblPrExChange w:id="7359" w:author="Tran Huan" w:date="2018-11-25T23:47:00Z">
            <w:tblPrEx>
              <w:tblW w:w="9562" w:type="dxa"/>
            </w:tblPrEx>
          </w:tblPrExChange>
        </w:tblPrEx>
        <w:trPr>
          <w:trHeight w:val="322"/>
          <w:ins w:id="7360" w:author="phuong vu" w:date="2018-11-16T12:09:00Z"/>
          <w:trPrChange w:id="736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36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266AC8" w:rsidRDefault="00CF0C7E">
            <w:pPr>
              <w:spacing w:after="0" w:line="276" w:lineRule="auto"/>
              <w:jc w:val="center"/>
              <w:rPr>
                <w:ins w:id="7363" w:author="phuong vu" w:date="2018-11-16T12:09:00Z"/>
                <w:rFonts w:eastAsia="Times New Roman"/>
                <w:color w:val="000000"/>
                <w:lang w:val="en-US"/>
                <w:rPrChange w:id="7364" w:author="Tran Huan" w:date="2018-11-25T23:47:00Z">
                  <w:rPr>
                    <w:ins w:id="7365" w:author="phuong vu" w:date="2018-11-16T12:09:00Z"/>
                    <w:rFonts w:ascii="Calibri" w:eastAsia="Times New Roman" w:hAnsi="Calibri" w:cs="Calibri"/>
                    <w:color w:val="000000"/>
                    <w:sz w:val="22"/>
                    <w:szCs w:val="22"/>
                    <w:lang w:val="en-US"/>
                  </w:rPr>
                </w:rPrChange>
              </w:rPr>
              <w:pPrChange w:id="7366" w:author="phuong vu" w:date="2018-11-23T13:48:00Z">
                <w:pPr>
                  <w:spacing w:after="0" w:line="240" w:lineRule="auto"/>
                  <w:jc w:val="center"/>
                </w:pPr>
              </w:pPrChange>
            </w:pPr>
            <w:ins w:id="7367" w:author="phuong vu" w:date="2018-11-16T12:09:00Z">
              <w:r w:rsidRPr="00266AC8">
                <w:rPr>
                  <w:rFonts w:eastAsia="Times New Roman"/>
                  <w:color w:val="000000"/>
                  <w:rPrChange w:id="7368" w:author="Tran Huan" w:date="2018-11-25T23:47:00Z">
                    <w:rPr>
                      <w:rFonts w:ascii="Calibri" w:eastAsia="Times New Roman" w:hAnsi="Calibri" w:cs="Calibri"/>
                      <w:color w:val="000000"/>
                      <w:sz w:val="22"/>
                      <w:szCs w:val="22"/>
                    </w:rPr>
                  </w:rPrChange>
                </w:rPr>
                <w:t>1</w:t>
              </w:r>
            </w:ins>
            <w:ins w:id="7369" w:author="phuong vu" w:date="2018-11-23T14:14:00Z">
              <w:r w:rsidR="00FD2E65" w:rsidRPr="00266AC8">
                <w:rPr>
                  <w:rFonts w:eastAsia="Times New Roman"/>
                  <w:color w:val="000000"/>
                  <w:lang w:val="en-US"/>
                  <w:rPrChange w:id="7370"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737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pPr>
              <w:spacing w:after="0" w:line="276" w:lineRule="auto"/>
              <w:rPr>
                <w:ins w:id="7372" w:author="phuong vu" w:date="2018-11-16T12:09:00Z"/>
                <w:rFonts w:ascii="Times New Roman" w:eastAsia="Times New Roman" w:hAnsi="Times New Roman" w:cs="Times New Roman"/>
                <w:color w:val="000000"/>
                <w:lang w:val="en-US"/>
              </w:rPr>
              <w:pPrChange w:id="7373" w:author="phuong vu" w:date="2018-11-23T13:48:00Z">
                <w:pPr>
                  <w:spacing w:after="0" w:line="240" w:lineRule="auto"/>
                </w:pPr>
              </w:pPrChange>
            </w:pPr>
            <w:ins w:id="7374" w:author="phuong vu" w:date="2018-11-16T12:32:00Z">
              <w:r>
                <w:rPr>
                  <w:color w:val="000000"/>
                </w:rPr>
                <w:t>SERVICE_TYPE</w:t>
              </w:r>
            </w:ins>
          </w:p>
        </w:tc>
        <w:tc>
          <w:tcPr>
            <w:tcW w:w="4772" w:type="dxa"/>
            <w:tcBorders>
              <w:top w:val="nil"/>
              <w:left w:val="nil"/>
              <w:bottom w:val="single" w:sz="4" w:space="0" w:color="auto"/>
              <w:right w:val="single" w:sz="4" w:space="0" w:color="auto"/>
            </w:tcBorders>
            <w:shd w:val="clear" w:color="auto" w:fill="auto"/>
            <w:noWrap/>
            <w:vAlign w:val="center"/>
            <w:hideMark/>
            <w:tcPrChange w:id="737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pPr>
              <w:spacing w:after="0" w:line="276" w:lineRule="auto"/>
              <w:rPr>
                <w:ins w:id="7376" w:author="phuong vu" w:date="2018-11-16T12:09:00Z"/>
                <w:rFonts w:ascii="Times New Roman" w:eastAsia="Times New Roman" w:hAnsi="Times New Roman" w:cs="Times New Roman"/>
                <w:color w:val="000000"/>
                <w:lang w:val="en-US"/>
              </w:rPr>
              <w:pPrChange w:id="7377" w:author="phuong vu" w:date="2018-11-23T13:48:00Z">
                <w:pPr>
                  <w:spacing w:after="0" w:line="240" w:lineRule="auto"/>
                </w:pPr>
              </w:pPrChange>
            </w:pPr>
            <w:ins w:id="7378" w:author="phuong vu" w:date="2018-11-16T12:32:00Z">
              <w:r>
                <w:rPr>
                  <w:color w:val="000000"/>
                </w:rPr>
                <w:t>Lưu trữ loại dịch vụ</w:t>
              </w:r>
            </w:ins>
          </w:p>
        </w:tc>
      </w:tr>
      <w:tr w:rsidR="00CF0C7E" w:rsidRPr="0019031B" w14:paraId="4517287B" w14:textId="77777777" w:rsidTr="00266AC8">
        <w:tblPrEx>
          <w:tblPrExChange w:id="7379" w:author="Tran Huan" w:date="2018-11-25T23:47:00Z">
            <w:tblPrEx>
              <w:tblW w:w="9562" w:type="dxa"/>
            </w:tblPrEx>
          </w:tblPrExChange>
        </w:tblPrEx>
        <w:trPr>
          <w:trHeight w:val="322"/>
          <w:ins w:id="7380" w:author="phuong vu" w:date="2018-11-16T12:09:00Z"/>
          <w:trPrChange w:id="738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38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266AC8" w:rsidRDefault="00FD2E65">
            <w:pPr>
              <w:spacing w:after="0" w:line="276" w:lineRule="auto"/>
              <w:jc w:val="center"/>
              <w:rPr>
                <w:ins w:id="7383" w:author="phuong vu" w:date="2018-11-16T12:09:00Z"/>
                <w:rFonts w:eastAsia="Times New Roman"/>
                <w:color w:val="000000"/>
                <w:lang w:val="en-US"/>
                <w:rPrChange w:id="7384" w:author="Tran Huan" w:date="2018-11-25T23:47:00Z">
                  <w:rPr>
                    <w:ins w:id="7385" w:author="phuong vu" w:date="2018-11-16T12:09:00Z"/>
                    <w:rFonts w:ascii="Calibri" w:eastAsia="Times New Roman" w:hAnsi="Calibri" w:cs="Calibri"/>
                    <w:color w:val="000000"/>
                    <w:sz w:val="22"/>
                    <w:szCs w:val="22"/>
                    <w:lang w:val="en-US"/>
                  </w:rPr>
                </w:rPrChange>
              </w:rPr>
              <w:pPrChange w:id="7386" w:author="phuong vu" w:date="2018-11-23T13:48:00Z">
                <w:pPr>
                  <w:spacing w:after="0" w:line="240" w:lineRule="auto"/>
                  <w:jc w:val="center"/>
                </w:pPr>
              </w:pPrChange>
            </w:pPr>
            <w:ins w:id="7387" w:author="phuong vu" w:date="2018-11-23T14:14:00Z">
              <w:r w:rsidRPr="00266AC8">
                <w:rPr>
                  <w:rFonts w:eastAsia="Times New Roman"/>
                  <w:color w:val="000000"/>
                  <w:lang w:val="en-US"/>
                  <w:rPrChange w:id="7388" w:author="Tran Huan" w:date="2018-11-25T23:47:00Z">
                    <w:rPr>
                      <w:rFonts w:ascii="Calibri" w:eastAsia="Times New Roman" w:hAnsi="Calibri" w:cs="Calibri"/>
                      <w:color w:val="000000"/>
                      <w:sz w:val="22"/>
                      <w:szCs w:val="22"/>
                      <w:lang w:val="en-US"/>
                    </w:rPr>
                  </w:rPrChange>
                </w:rPr>
                <w:t>20</w:t>
              </w:r>
            </w:ins>
          </w:p>
        </w:tc>
        <w:tc>
          <w:tcPr>
            <w:tcW w:w="3307" w:type="dxa"/>
            <w:tcBorders>
              <w:top w:val="nil"/>
              <w:left w:val="nil"/>
              <w:bottom w:val="single" w:sz="4" w:space="0" w:color="auto"/>
              <w:right w:val="single" w:sz="4" w:space="0" w:color="auto"/>
            </w:tcBorders>
            <w:shd w:val="clear" w:color="auto" w:fill="auto"/>
            <w:noWrap/>
            <w:vAlign w:val="center"/>
            <w:hideMark/>
            <w:tcPrChange w:id="738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pPr>
              <w:spacing w:after="0" w:line="276" w:lineRule="auto"/>
              <w:rPr>
                <w:ins w:id="7390" w:author="phuong vu" w:date="2018-11-16T12:09:00Z"/>
                <w:rFonts w:ascii="Times New Roman" w:eastAsia="Times New Roman" w:hAnsi="Times New Roman" w:cs="Times New Roman"/>
                <w:color w:val="000000"/>
                <w:lang w:val="en-US"/>
              </w:rPr>
              <w:pPrChange w:id="7391" w:author="phuong vu" w:date="2018-11-23T13:48:00Z">
                <w:pPr>
                  <w:spacing w:after="0" w:line="240" w:lineRule="auto"/>
                </w:pPr>
              </w:pPrChange>
            </w:pPr>
            <w:ins w:id="7392" w:author="phuong vu" w:date="2018-11-16T12:32:00Z">
              <w:r>
                <w:rPr>
                  <w:color w:val="000000"/>
                </w:rPr>
                <w:t>SERVICE_TYPE_BRANCH</w:t>
              </w:r>
            </w:ins>
          </w:p>
        </w:tc>
        <w:tc>
          <w:tcPr>
            <w:tcW w:w="4772" w:type="dxa"/>
            <w:tcBorders>
              <w:top w:val="nil"/>
              <w:left w:val="nil"/>
              <w:bottom w:val="single" w:sz="4" w:space="0" w:color="auto"/>
              <w:right w:val="single" w:sz="4" w:space="0" w:color="auto"/>
            </w:tcBorders>
            <w:shd w:val="clear" w:color="auto" w:fill="auto"/>
            <w:noWrap/>
            <w:vAlign w:val="center"/>
            <w:hideMark/>
            <w:tcPrChange w:id="739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pPr>
              <w:spacing w:after="0" w:line="276" w:lineRule="auto"/>
              <w:rPr>
                <w:ins w:id="7394" w:author="phuong vu" w:date="2018-11-16T12:09:00Z"/>
                <w:rFonts w:ascii="Times New Roman" w:eastAsia="Times New Roman" w:hAnsi="Times New Roman" w:cs="Times New Roman"/>
                <w:color w:val="000000"/>
                <w:lang w:val="en-US"/>
              </w:rPr>
              <w:pPrChange w:id="7395" w:author="phuong vu" w:date="2018-11-23T13:48:00Z">
                <w:pPr>
                  <w:spacing w:after="0" w:line="240" w:lineRule="auto"/>
                </w:pPr>
              </w:pPrChange>
            </w:pPr>
            <w:ins w:id="7396" w:author="phuong vu" w:date="2018-11-16T12:32:00Z">
              <w:r>
                <w:rPr>
                  <w:color w:val="000000"/>
                </w:rPr>
                <w:t>Lưu trữ loại dịch vụ có ở mỗi chi nhánh</w:t>
              </w:r>
            </w:ins>
          </w:p>
        </w:tc>
      </w:tr>
      <w:tr w:rsidR="00CF0C7E" w:rsidRPr="0019031B" w14:paraId="6DDB3C89" w14:textId="77777777" w:rsidTr="00266AC8">
        <w:tblPrEx>
          <w:tblPrExChange w:id="7397" w:author="Tran Huan" w:date="2018-11-25T23:47:00Z">
            <w:tblPrEx>
              <w:tblW w:w="9562" w:type="dxa"/>
            </w:tblPrEx>
          </w:tblPrExChange>
        </w:tblPrEx>
        <w:trPr>
          <w:trHeight w:val="322"/>
          <w:ins w:id="7398" w:author="phuong vu" w:date="2018-11-16T12:09:00Z"/>
          <w:trPrChange w:id="739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40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266AC8" w:rsidRDefault="00CF0C7E">
            <w:pPr>
              <w:spacing w:after="0" w:line="276" w:lineRule="auto"/>
              <w:jc w:val="center"/>
              <w:rPr>
                <w:ins w:id="7401" w:author="phuong vu" w:date="2018-11-16T12:09:00Z"/>
                <w:rFonts w:eastAsia="Times New Roman"/>
                <w:color w:val="000000"/>
                <w:lang w:val="en-US"/>
                <w:rPrChange w:id="7402" w:author="Tran Huan" w:date="2018-11-25T23:47:00Z">
                  <w:rPr>
                    <w:ins w:id="7403" w:author="phuong vu" w:date="2018-11-16T12:09:00Z"/>
                    <w:rFonts w:ascii="Calibri" w:eastAsia="Times New Roman" w:hAnsi="Calibri" w:cs="Calibri"/>
                    <w:color w:val="000000"/>
                    <w:sz w:val="22"/>
                    <w:szCs w:val="22"/>
                    <w:lang w:val="en-US"/>
                  </w:rPr>
                </w:rPrChange>
              </w:rPr>
              <w:pPrChange w:id="7404" w:author="phuong vu" w:date="2018-11-23T13:48:00Z">
                <w:pPr>
                  <w:spacing w:after="0" w:line="240" w:lineRule="auto"/>
                  <w:jc w:val="center"/>
                </w:pPr>
              </w:pPrChange>
            </w:pPr>
            <w:ins w:id="7405" w:author="phuong vu" w:date="2018-11-16T12:09:00Z">
              <w:r w:rsidRPr="00266AC8">
                <w:rPr>
                  <w:rFonts w:eastAsia="Times New Roman"/>
                  <w:color w:val="000000"/>
                  <w:rPrChange w:id="7406" w:author="Tran Huan" w:date="2018-11-25T23:47:00Z">
                    <w:rPr>
                      <w:rFonts w:ascii="Calibri" w:eastAsia="Times New Roman" w:hAnsi="Calibri" w:cs="Calibri"/>
                      <w:color w:val="000000"/>
                      <w:sz w:val="22"/>
                      <w:szCs w:val="22"/>
                    </w:rPr>
                  </w:rPrChange>
                </w:rPr>
                <w:t>2</w:t>
              </w:r>
            </w:ins>
            <w:ins w:id="7407" w:author="phuong vu" w:date="2018-11-23T14:14:00Z">
              <w:r w:rsidR="00FD2E65" w:rsidRPr="00266AC8">
                <w:rPr>
                  <w:rFonts w:eastAsia="Times New Roman"/>
                  <w:color w:val="000000"/>
                  <w:lang w:val="en-US"/>
                  <w:rPrChange w:id="7408" w:author="Tran Huan" w:date="2018-11-25T23:47:00Z">
                    <w:rPr>
                      <w:rFonts w:ascii="Calibri" w:eastAsia="Times New Roman" w:hAnsi="Calibri" w:cs="Calibri"/>
                      <w:color w:val="000000"/>
                      <w:sz w:val="22"/>
                      <w:szCs w:val="22"/>
                      <w:lang w:val="en-US"/>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740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pPr>
              <w:spacing w:after="0" w:line="276" w:lineRule="auto"/>
              <w:rPr>
                <w:ins w:id="7410" w:author="phuong vu" w:date="2018-11-16T12:09:00Z"/>
                <w:rFonts w:ascii="Times New Roman" w:eastAsia="Times New Roman" w:hAnsi="Times New Roman" w:cs="Times New Roman"/>
                <w:color w:val="000000"/>
                <w:lang w:val="en-US"/>
              </w:rPr>
              <w:pPrChange w:id="7411" w:author="phuong vu" w:date="2018-11-23T13:48:00Z">
                <w:pPr>
                  <w:spacing w:after="0" w:line="240" w:lineRule="auto"/>
                </w:pPr>
              </w:pPrChange>
            </w:pPr>
            <w:ins w:id="7412" w:author="phuong vu" w:date="2018-11-16T12:32:00Z">
              <w:r>
                <w:rPr>
                  <w:color w:val="000000"/>
                </w:rPr>
                <w:t>STAFF</w:t>
              </w:r>
            </w:ins>
          </w:p>
        </w:tc>
        <w:tc>
          <w:tcPr>
            <w:tcW w:w="4772" w:type="dxa"/>
            <w:tcBorders>
              <w:top w:val="nil"/>
              <w:left w:val="nil"/>
              <w:bottom w:val="single" w:sz="4" w:space="0" w:color="auto"/>
              <w:right w:val="single" w:sz="4" w:space="0" w:color="auto"/>
            </w:tcBorders>
            <w:shd w:val="clear" w:color="auto" w:fill="auto"/>
            <w:noWrap/>
            <w:vAlign w:val="center"/>
            <w:hideMark/>
            <w:tcPrChange w:id="741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pPr>
              <w:spacing w:after="0" w:line="276" w:lineRule="auto"/>
              <w:rPr>
                <w:ins w:id="7414" w:author="phuong vu" w:date="2018-11-16T12:09:00Z"/>
                <w:rFonts w:ascii="Times New Roman" w:eastAsia="Times New Roman" w:hAnsi="Times New Roman" w:cs="Times New Roman"/>
                <w:color w:val="000000"/>
                <w:lang w:val="en-US"/>
              </w:rPr>
              <w:pPrChange w:id="7415" w:author="phuong vu" w:date="2018-11-23T13:48:00Z">
                <w:pPr>
                  <w:spacing w:after="0" w:line="240" w:lineRule="auto"/>
                </w:pPr>
              </w:pPrChange>
            </w:pPr>
            <w:ins w:id="7416" w:author="phuong vu" w:date="2018-11-16T12:32:00Z">
              <w:r>
                <w:rPr>
                  <w:color w:val="000000"/>
                </w:rPr>
                <w:t>Lưu trữ thông tin nhân viên</w:t>
              </w:r>
            </w:ins>
          </w:p>
        </w:tc>
      </w:tr>
      <w:tr w:rsidR="00CF0C7E" w:rsidRPr="0019031B" w14:paraId="5FBEF804" w14:textId="77777777" w:rsidTr="00266AC8">
        <w:tblPrEx>
          <w:tblPrExChange w:id="7417" w:author="Tran Huan" w:date="2018-11-25T23:47:00Z">
            <w:tblPrEx>
              <w:tblW w:w="9562" w:type="dxa"/>
            </w:tblPrEx>
          </w:tblPrExChange>
        </w:tblPrEx>
        <w:trPr>
          <w:trHeight w:val="322"/>
          <w:ins w:id="7418" w:author="phuong vu" w:date="2018-11-16T12:09:00Z"/>
          <w:trPrChange w:id="741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42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266AC8" w:rsidRDefault="00CF0C7E">
            <w:pPr>
              <w:spacing w:after="0" w:line="276" w:lineRule="auto"/>
              <w:jc w:val="center"/>
              <w:rPr>
                <w:ins w:id="7421" w:author="phuong vu" w:date="2018-11-16T12:09:00Z"/>
                <w:rFonts w:eastAsia="Times New Roman"/>
                <w:color w:val="000000"/>
                <w:lang w:val="en-US"/>
                <w:rPrChange w:id="7422" w:author="Tran Huan" w:date="2018-11-25T23:47:00Z">
                  <w:rPr>
                    <w:ins w:id="7423" w:author="phuong vu" w:date="2018-11-16T12:09:00Z"/>
                    <w:rFonts w:ascii="Calibri" w:eastAsia="Times New Roman" w:hAnsi="Calibri" w:cs="Calibri"/>
                    <w:color w:val="000000"/>
                    <w:sz w:val="22"/>
                    <w:szCs w:val="22"/>
                    <w:lang w:val="en-US"/>
                  </w:rPr>
                </w:rPrChange>
              </w:rPr>
              <w:pPrChange w:id="7424" w:author="phuong vu" w:date="2018-11-23T13:48:00Z">
                <w:pPr>
                  <w:spacing w:after="0" w:line="240" w:lineRule="auto"/>
                  <w:jc w:val="center"/>
                </w:pPr>
              </w:pPrChange>
            </w:pPr>
            <w:ins w:id="7425" w:author="phuong vu" w:date="2018-11-16T12:09:00Z">
              <w:r w:rsidRPr="00266AC8">
                <w:rPr>
                  <w:rFonts w:eastAsia="Times New Roman"/>
                  <w:color w:val="000000"/>
                  <w:rPrChange w:id="7426" w:author="Tran Huan" w:date="2018-11-25T23:47:00Z">
                    <w:rPr>
                      <w:rFonts w:ascii="Calibri" w:eastAsia="Times New Roman" w:hAnsi="Calibri" w:cs="Calibri"/>
                      <w:color w:val="000000"/>
                      <w:sz w:val="22"/>
                      <w:szCs w:val="22"/>
                    </w:rPr>
                  </w:rPrChange>
                </w:rPr>
                <w:t>2</w:t>
              </w:r>
            </w:ins>
            <w:ins w:id="7427" w:author="phuong vu" w:date="2018-11-23T14:14:00Z">
              <w:r w:rsidR="00FD2E65" w:rsidRPr="00266AC8">
                <w:rPr>
                  <w:rFonts w:eastAsia="Times New Roman"/>
                  <w:color w:val="000000"/>
                  <w:lang w:val="en-US"/>
                  <w:rPrChange w:id="7428" w:author="Tran Huan" w:date="2018-11-25T23:47:00Z">
                    <w:rPr>
                      <w:rFonts w:ascii="Calibri" w:eastAsia="Times New Roman" w:hAnsi="Calibri" w:cs="Calibri"/>
                      <w:color w:val="000000"/>
                      <w:sz w:val="22"/>
                      <w:szCs w:val="22"/>
                      <w:lang w:val="en-US"/>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742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pPr>
              <w:spacing w:after="0" w:line="276" w:lineRule="auto"/>
              <w:rPr>
                <w:ins w:id="7430" w:author="phuong vu" w:date="2018-11-16T12:09:00Z"/>
                <w:rFonts w:ascii="Times New Roman" w:eastAsia="Times New Roman" w:hAnsi="Times New Roman" w:cs="Times New Roman"/>
                <w:color w:val="000000"/>
                <w:lang w:val="en-US"/>
              </w:rPr>
              <w:pPrChange w:id="7431" w:author="phuong vu" w:date="2018-11-23T13:48:00Z">
                <w:pPr>
                  <w:spacing w:after="0" w:line="240" w:lineRule="auto"/>
                </w:pPr>
              </w:pPrChange>
            </w:pPr>
            <w:ins w:id="7432" w:author="phuong vu" w:date="2018-11-16T12:32:00Z">
              <w:r>
                <w:rPr>
                  <w:color w:val="000000"/>
                </w:rPr>
                <w:t>STAFF_TYPE</w:t>
              </w:r>
            </w:ins>
          </w:p>
        </w:tc>
        <w:tc>
          <w:tcPr>
            <w:tcW w:w="4772" w:type="dxa"/>
            <w:tcBorders>
              <w:top w:val="nil"/>
              <w:left w:val="nil"/>
              <w:bottom w:val="single" w:sz="4" w:space="0" w:color="auto"/>
              <w:right w:val="single" w:sz="4" w:space="0" w:color="auto"/>
            </w:tcBorders>
            <w:shd w:val="clear" w:color="auto" w:fill="auto"/>
            <w:noWrap/>
            <w:vAlign w:val="center"/>
            <w:hideMark/>
            <w:tcPrChange w:id="743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pPr>
              <w:spacing w:after="0" w:line="276" w:lineRule="auto"/>
              <w:rPr>
                <w:ins w:id="7434" w:author="phuong vu" w:date="2018-11-16T12:09:00Z"/>
                <w:rFonts w:ascii="Times New Roman" w:eastAsia="Times New Roman" w:hAnsi="Times New Roman" w:cs="Times New Roman"/>
                <w:color w:val="000000"/>
                <w:lang w:val="en-US"/>
              </w:rPr>
              <w:pPrChange w:id="7435" w:author="phuong vu" w:date="2018-11-23T13:48:00Z">
                <w:pPr>
                  <w:spacing w:after="0" w:line="240" w:lineRule="auto"/>
                </w:pPr>
              </w:pPrChange>
            </w:pPr>
            <w:ins w:id="7436" w:author="phuong vu" w:date="2018-11-16T12:32:00Z">
              <w:r>
                <w:rPr>
                  <w:color w:val="000000"/>
                </w:rPr>
                <w:t>Lưu trữ loại nhân viên</w:t>
              </w:r>
            </w:ins>
          </w:p>
        </w:tc>
      </w:tr>
      <w:tr w:rsidR="00CF0C7E" w:rsidRPr="0019031B" w14:paraId="26ABF64C" w14:textId="77777777" w:rsidTr="00266AC8">
        <w:tblPrEx>
          <w:tblPrExChange w:id="7437" w:author="Tran Huan" w:date="2018-11-25T23:47:00Z">
            <w:tblPrEx>
              <w:tblW w:w="9562" w:type="dxa"/>
            </w:tblPrEx>
          </w:tblPrExChange>
        </w:tblPrEx>
        <w:trPr>
          <w:trHeight w:val="322"/>
          <w:ins w:id="7438" w:author="phuong vu" w:date="2018-11-16T12:09:00Z"/>
          <w:trPrChange w:id="743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44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266AC8" w:rsidRDefault="00CF0C7E">
            <w:pPr>
              <w:spacing w:after="0" w:line="276" w:lineRule="auto"/>
              <w:jc w:val="center"/>
              <w:rPr>
                <w:ins w:id="7441" w:author="phuong vu" w:date="2018-11-16T12:09:00Z"/>
                <w:rFonts w:eastAsia="Times New Roman"/>
                <w:color w:val="000000"/>
                <w:lang w:val="en-US"/>
                <w:rPrChange w:id="7442" w:author="Tran Huan" w:date="2018-11-25T23:47:00Z">
                  <w:rPr>
                    <w:ins w:id="7443" w:author="phuong vu" w:date="2018-11-16T12:09:00Z"/>
                    <w:rFonts w:ascii="Calibri" w:eastAsia="Times New Roman" w:hAnsi="Calibri" w:cs="Calibri"/>
                    <w:color w:val="000000"/>
                    <w:sz w:val="22"/>
                    <w:szCs w:val="22"/>
                    <w:lang w:val="en-US"/>
                  </w:rPr>
                </w:rPrChange>
              </w:rPr>
              <w:pPrChange w:id="7444" w:author="phuong vu" w:date="2018-11-23T13:48:00Z">
                <w:pPr>
                  <w:spacing w:after="0" w:line="240" w:lineRule="auto"/>
                  <w:jc w:val="center"/>
                </w:pPr>
              </w:pPrChange>
            </w:pPr>
            <w:ins w:id="7445" w:author="phuong vu" w:date="2018-11-16T12:09:00Z">
              <w:r w:rsidRPr="00266AC8">
                <w:rPr>
                  <w:rFonts w:eastAsia="Times New Roman"/>
                  <w:color w:val="000000"/>
                  <w:rPrChange w:id="7446" w:author="Tran Huan" w:date="2018-11-25T23:47:00Z">
                    <w:rPr>
                      <w:rFonts w:ascii="Calibri" w:eastAsia="Times New Roman" w:hAnsi="Calibri" w:cs="Calibri"/>
                      <w:color w:val="000000"/>
                      <w:sz w:val="22"/>
                      <w:szCs w:val="22"/>
                    </w:rPr>
                  </w:rPrChange>
                </w:rPr>
                <w:t>2</w:t>
              </w:r>
            </w:ins>
            <w:ins w:id="7447" w:author="phuong vu" w:date="2018-11-23T14:14:00Z">
              <w:r w:rsidR="00FD2E65" w:rsidRPr="00266AC8">
                <w:rPr>
                  <w:rFonts w:eastAsia="Times New Roman"/>
                  <w:color w:val="000000"/>
                  <w:lang w:val="en-US"/>
                  <w:rPrChange w:id="7448" w:author="Tran Huan" w:date="2018-11-25T23:47:00Z">
                    <w:rPr>
                      <w:rFonts w:ascii="Calibri" w:eastAsia="Times New Roman" w:hAnsi="Calibri" w:cs="Calibri"/>
                      <w:color w:val="000000"/>
                      <w:sz w:val="22"/>
                      <w:szCs w:val="22"/>
                      <w:lang w:val="en-US"/>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744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pPr>
              <w:spacing w:after="0" w:line="276" w:lineRule="auto"/>
              <w:rPr>
                <w:ins w:id="7450" w:author="phuong vu" w:date="2018-11-16T12:09:00Z"/>
                <w:rFonts w:ascii="Times New Roman" w:eastAsia="Times New Roman" w:hAnsi="Times New Roman" w:cs="Times New Roman"/>
                <w:color w:val="000000"/>
                <w:lang w:val="en-US"/>
              </w:rPr>
              <w:pPrChange w:id="7451" w:author="phuong vu" w:date="2018-11-23T13:48:00Z">
                <w:pPr>
                  <w:spacing w:after="0" w:line="240" w:lineRule="auto"/>
                </w:pPr>
              </w:pPrChange>
            </w:pPr>
            <w:ins w:id="7452" w:author="phuong vu" w:date="2018-11-16T12:32:00Z">
              <w:r>
                <w:rPr>
                  <w:color w:val="000000"/>
                </w:rPr>
                <w:t>TASK</w:t>
              </w:r>
            </w:ins>
          </w:p>
        </w:tc>
        <w:tc>
          <w:tcPr>
            <w:tcW w:w="4772" w:type="dxa"/>
            <w:tcBorders>
              <w:top w:val="nil"/>
              <w:left w:val="nil"/>
              <w:bottom w:val="single" w:sz="4" w:space="0" w:color="auto"/>
              <w:right w:val="single" w:sz="4" w:space="0" w:color="auto"/>
            </w:tcBorders>
            <w:shd w:val="clear" w:color="auto" w:fill="auto"/>
            <w:noWrap/>
            <w:vAlign w:val="center"/>
            <w:hideMark/>
            <w:tcPrChange w:id="745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pPr>
              <w:spacing w:after="0" w:line="276" w:lineRule="auto"/>
              <w:rPr>
                <w:ins w:id="7454" w:author="phuong vu" w:date="2018-11-16T12:09:00Z"/>
                <w:rFonts w:ascii="Times New Roman" w:eastAsia="Times New Roman" w:hAnsi="Times New Roman" w:cs="Times New Roman"/>
                <w:color w:val="000000"/>
                <w:lang w:val="en-US"/>
              </w:rPr>
              <w:pPrChange w:id="7455" w:author="phuong vu" w:date="2018-11-23T13:48:00Z">
                <w:pPr>
                  <w:spacing w:after="0" w:line="240" w:lineRule="auto"/>
                </w:pPr>
              </w:pPrChange>
            </w:pPr>
            <w:ins w:id="7456" w:author="phuong vu" w:date="2018-11-16T12:32:00Z">
              <w:r>
                <w:rPr>
                  <w:color w:val="000000"/>
                </w:rPr>
                <w:t>Lưu trữ thông tin công việc của nhân viên</w:t>
              </w:r>
            </w:ins>
          </w:p>
        </w:tc>
      </w:tr>
      <w:tr w:rsidR="00CF0C7E" w:rsidRPr="0019031B" w14:paraId="6BB85656" w14:textId="77777777" w:rsidTr="00266AC8">
        <w:tblPrEx>
          <w:tblPrExChange w:id="7457" w:author="Tran Huan" w:date="2018-11-25T23:47:00Z">
            <w:tblPrEx>
              <w:tblW w:w="9562" w:type="dxa"/>
            </w:tblPrEx>
          </w:tblPrExChange>
        </w:tblPrEx>
        <w:trPr>
          <w:trHeight w:val="322"/>
          <w:ins w:id="7458" w:author="phuong vu" w:date="2018-11-16T12:09:00Z"/>
          <w:trPrChange w:id="745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46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266AC8" w:rsidRDefault="00CF0C7E">
            <w:pPr>
              <w:spacing w:after="0" w:line="276" w:lineRule="auto"/>
              <w:jc w:val="center"/>
              <w:rPr>
                <w:ins w:id="7461" w:author="phuong vu" w:date="2018-11-16T12:09:00Z"/>
                <w:rFonts w:eastAsia="Times New Roman"/>
                <w:color w:val="000000"/>
                <w:lang w:val="en-US"/>
                <w:rPrChange w:id="7462" w:author="Tran Huan" w:date="2018-11-25T23:47:00Z">
                  <w:rPr>
                    <w:ins w:id="7463" w:author="phuong vu" w:date="2018-11-16T12:09:00Z"/>
                    <w:rFonts w:ascii="Calibri" w:eastAsia="Times New Roman" w:hAnsi="Calibri" w:cs="Calibri"/>
                    <w:color w:val="000000"/>
                    <w:sz w:val="22"/>
                    <w:szCs w:val="22"/>
                    <w:lang w:val="en-US"/>
                  </w:rPr>
                </w:rPrChange>
              </w:rPr>
              <w:pPrChange w:id="7464" w:author="phuong vu" w:date="2018-11-23T13:48:00Z">
                <w:pPr>
                  <w:spacing w:after="0" w:line="240" w:lineRule="auto"/>
                  <w:jc w:val="center"/>
                </w:pPr>
              </w:pPrChange>
            </w:pPr>
            <w:ins w:id="7465" w:author="phuong vu" w:date="2018-11-16T12:09:00Z">
              <w:r w:rsidRPr="00266AC8">
                <w:rPr>
                  <w:rFonts w:eastAsia="Times New Roman"/>
                  <w:color w:val="000000"/>
                  <w:rPrChange w:id="7466" w:author="Tran Huan" w:date="2018-11-25T23:47:00Z">
                    <w:rPr>
                      <w:rFonts w:ascii="Calibri" w:eastAsia="Times New Roman" w:hAnsi="Calibri" w:cs="Calibri"/>
                      <w:color w:val="000000"/>
                      <w:sz w:val="22"/>
                      <w:szCs w:val="22"/>
                    </w:rPr>
                  </w:rPrChange>
                </w:rPr>
                <w:t>2</w:t>
              </w:r>
            </w:ins>
            <w:ins w:id="7467" w:author="phuong vu" w:date="2018-11-23T14:14:00Z">
              <w:r w:rsidR="00FD2E65" w:rsidRPr="00266AC8">
                <w:rPr>
                  <w:rFonts w:eastAsia="Times New Roman"/>
                  <w:color w:val="000000"/>
                  <w:lang w:val="en-US"/>
                  <w:rPrChange w:id="7468" w:author="Tran Huan" w:date="2018-11-25T23:47:00Z">
                    <w:rPr>
                      <w:rFonts w:ascii="Calibri" w:eastAsia="Times New Roman" w:hAnsi="Calibri" w:cs="Calibri"/>
                      <w:color w:val="000000"/>
                      <w:sz w:val="22"/>
                      <w:szCs w:val="22"/>
                      <w:lang w:val="en-US"/>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746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pPr>
              <w:spacing w:after="0" w:line="276" w:lineRule="auto"/>
              <w:rPr>
                <w:ins w:id="7470" w:author="phuong vu" w:date="2018-11-16T12:09:00Z"/>
                <w:rFonts w:ascii="Times New Roman" w:eastAsia="Times New Roman" w:hAnsi="Times New Roman" w:cs="Times New Roman"/>
                <w:color w:val="000000"/>
                <w:lang w:val="en-US"/>
              </w:rPr>
              <w:pPrChange w:id="7471" w:author="phuong vu" w:date="2018-11-23T13:48:00Z">
                <w:pPr>
                  <w:spacing w:after="0" w:line="240" w:lineRule="auto"/>
                </w:pPr>
              </w:pPrChange>
            </w:pPr>
            <w:ins w:id="7472" w:author="phuong vu" w:date="2018-11-16T12:32:00Z">
              <w:r>
                <w:rPr>
                  <w:color w:val="000000"/>
                </w:rPr>
                <w:t>TIME_SCHEDULE</w:t>
              </w:r>
            </w:ins>
          </w:p>
        </w:tc>
        <w:tc>
          <w:tcPr>
            <w:tcW w:w="4772" w:type="dxa"/>
            <w:tcBorders>
              <w:top w:val="nil"/>
              <w:left w:val="nil"/>
              <w:bottom w:val="single" w:sz="4" w:space="0" w:color="auto"/>
              <w:right w:val="single" w:sz="4" w:space="0" w:color="auto"/>
            </w:tcBorders>
            <w:shd w:val="clear" w:color="auto" w:fill="auto"/>
            <w:noWrap/>
            <w:vAlign w:val="center"/>
            <w:hideMark/>
            <w:tcPrChange w:id="747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pPr>
              <w:spacing w:after="0" w:line="276" w:lineRule="auto"/>
              <w:rPr>
                <w:ins w:id="7474" w:author="phuong vu" w:date="2018-11-16T12:09:00Z"/>
                <w:rFonts w:ascii="Times New Roman" w:eastAsia="Times New Roman" w:hAnsi="Times New Roman" w:cs="Times New Roman"/>
                <w:color w:val="000000"/>
                <w:lang w:val="en-US"/>
              </w:rPr>
              <w:pPrChange w:id="7475" w:author="phuong vu" w:date="2018-11-23T13:48:00Z">
                <w:pPr>
                  <w:spacing w:after="0" w:line="240" w:lineRule="auto"/>
                </w:pPr>
              </w:pPrChange>
            </w:pPr>
            <w:ins w:id="7476" w:author="phuong vu" w:date="2018-11-16T12:32:00Z">
              <w:r>
                <w:rPr>
                  <w:color w:val="000000"/>
                </w:rPr>
                <w:t>Lưu trữ khung giờ lấy và trả quần áo</w:t>
              </w:r>
            </w:ins>
          </w:p>
        </w:tc>
      </w:tr>
      <w:tr w:rsidR="00CF0C7E" w:rsidRPr="0019031B" w14:paraId="164D7061" w14:textId="77777777" w:rsidTr="00266AC8">
        <w:tblPrEx>
          <w:tblPrExChange w:id="7477" w:author="Tran Huan" w:date="2018-11-25T23:47:00Z">
            <w:tblPrEx>
              <w:tblW w:w="9562" w:type="dxa"/>
            </w:tblPrEx>
          </w:tblPrExChange>
        </w:tblPrEx>
        <w:trPr>
          <w:trHeight w:val="322"/>
          <w:ins w:id="7478" w:author="phuong vu" w:date="2018-11-16T12:09:00Z"/>
          <w:trPrChange w:id="747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48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266AC8" w:rsidRDefault="00CF0C7E">
            <w:pPr>
              <w:spacing w:after="0" w:line="276" w:lineRule="auto"/>
              <w:jc w:val="center"/>
              <w:rPr>
                <w:ins w:id="7481" w:author="phuong vu" w:date="2018-11-16T12:09:00Z"/>
                <w:rFonts w:eastAsia="Times New Roman"/>
                <w:color w:val="000000"/>
                <w:lang w:val="en-US"/>
                <w:rPrChange w:id="7482" w:author="Tran Huan" w:date="2018-11-25T23:47:00Z">
                  <w:rPr>
                    <w:ins w:id="7483" w:author="phuong vu" w:date="2018-11-16T12:09:00Z"/>
                    <w:rFonts w:ascii="Calibri" w:eastAsia="Times New Roman" w:hAnsi="Calibri" w:cs="Calibri"/>
                    <w:color w:val="000000"/>
                    <w:sz w:val="22"/>
                    <w:szCs w:val="22"/>
                    <w:lang w:val="en-US"/>
                  </w:rPr>
                </w:rPrChange>
              </w:rPr>
              <w:pPrChange w:id="7484" w:author="phuong vu" w:date="2018-11-23T13:48:00Z">
                <w:pPr>
                  <w:spacing w:after="0" w:line="240" w:lineRule="auto"/>
                  <w:jc w:val="center"/>
                </w:pPr>
              </w:pPrChange>
            </w:pPr>
            <w:ins w:id="7485" w:author="phuong vu" w:date="2018-11-16T12:09:00Z">
              <w:r w:rsidRPr="00266AC8">
                <w:rPr>
                  <w:rFonts w:eastAsia="Times New Roman"/>
                  <w:color w:val="000000"/>
                  <w:rPrChange w:id="7486" w:author="Tran Huan" w:date="2018-11-25T23:47:00Z">
                    <w:rPr>
                      <w:rFonts w:ascii="Calibri" w:eastAsia="Times New Roman" w:hAnsi="Calibri" w:cs="Calibri"/>
                      <w:color w:val="000000"/>
                      <w:sz w:val="22"/>
                      <w:szCs w:val="22"/>
                    </w:rPr>
                  </w:rPrChange>
                </w:rPr>
                <w:t>2</w:t>
              </w:r>
            </w:ins>
            <w:ins w:id="7487" w:author="phuong vu" w:date="2018-11-23T14:14:00Z">
              <w:r w:rsidR="00FD2E65" w:rsidRPr="00266AC8">
                <w:rPr>
                  <w:rFonts w:eastAsia="Times New Roman"/>
                  <w:color w:val="000000"/>
                  <w:lang w:val="en-US"/>
                  <w:rPrChange w:id="7488" w:author="Tran Huan" w:date="2018-11-25T23:47:00Z">
                    <w:rPr>
                      <w:rFonts w:ascii="Calibri" w:eastAsia="Times New Roman" w:hAnsi="Calibri" w:cs="Calibri"/>
                      <w:color w:val="000000"/>
                      <w:sz w:val="22"/>
                      <w:szCs w:val="22"/>
                      <w:lang w:val="en-US"/>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748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pPr>
              <w:spacing w:after="0" w:line="276" w:lineRule="auto"/>
              <w:rPr>
                <w:ins w:id="7490" w:author="phuong vu" w:date="2018-11-16T12:09:00Z"/>
                <w:rFonts w:ascii="Times New Roman" w:eastAsia="Times New Roman" w:hAnsi="Times New Roman" w:cs="Times New Roman"/>
                <w:color w:val="000000"/>
                <w:lang w:val="en-US"/>
              </w:rPr>
              <w:pPrChange w:id="7491" w:author="phuong vu" w:date="2018-11-23T13:48:00Z">
                <w:pPr>
                  <w:spacing w:after="0" w:line="240" w:lineRule="auto"/>
                </w:pPr>
              </w:pPrChange>
            </w:pPr>
            <w:ins w:id="7492" w:author="phuong vu" w:date="2018-11-16T12:32:00Z">
              <w:r>
                <w:rPr>
                  <w:color w:val="000000"/>
                </w:rPr>
                <w:t>UNIT</w:t>
              </w:r>
            </w:ins>
          </w:p>
        </w:tc>
        <w:tc>
          <w:tcPr>
            <w:tcW w:w="4772" w:type="dxa"/>
            <w:tcBorders>
              <w:top w:val="nil"/>
              <w:left w:val="nil"/>
              <w:bottom w:val="single" w:sz="4" w:space="0" w:color="auto"/>
              <w:right w:val="single" w:sz="4" w:space="0" w:color="auto"/>
            </w:tcBorders>
            <w:shd w:val="clear" w:color="auto" w:fill="auto"/>
            <w:noWrap/>
            <w:vAlign w:val="center"/>
            <w:hideMark/>
            <w:tcPrChange w:id="749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pPr>
              <w:spacing w:after="0" w:line="276" w:lineRule="auto"/>
              <w:rPr>
                <w:ins w:id="7494" w:author="phuong vu" w:date="2018-11-16T12:09:00Z"/>
                <w:rFonts w:ascii="Times New Roman" w:eastAsia="Times New Roman" w:hAnsi="Times New Roman" w:cs="Times New Roman"/>
                <w:color w:val="000000"/>
                <w:lang w:val="en-US"/>
              </w:rPr>
              <w:pPrChange w:id="7495" w:author="phuong vu" w:date="2018-11-23T13:48:00Z">
                <w:pPr>
                  <w:spacing w:after="0" w:line="240" w:lineRule="auto"/>
                </w:pPr>
              </w:pPrChange>
            </w:pPr>
            <w:ins w:id="7496" w:author="phuong vu" w:date="2018-11-16T12:32:00Z">
              <w:r>
                <w:rPr>
                  <w:color w:val="000000"/>
                </w:rPr>
                <w:t>Lưu trữ đơn vị tính</w:t>
              </w:r>
            </w:ins>
          </w:p>
        </w:tc>
      </w:tr>
      <w:tr w:rsidR="00CF0C7E" w:rsidRPr="0019031B" w14:paraId="0D77F1F6" w14:textId="77777777" w:rsidTr="00266AC8">
        <w:tblPrEx>
          <w:tblPrExChange w:id="7497" w:author="Tran Huan" w:date="2018-11-25T23:47:00Z">
            <w:tblPrEx>
              <w:tblW w:w="9562" w:type="dxa"/>
            </w:tblPrEx>
          </w:tblPrExChange>
        </w:tblPrEx>
        <w:trPr>
          <w:trHeight w:val="322"/>
          <w:ins w:id="7498" w:author="phuong vu" w:date="2018-11-16T12:09:00Z"/>
          <w:trPrChange w:id="749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0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266AC8" w:rsidRDefault="00CF0C7E">
            <w:pPr>
              <w:spacing w:after="0" w:line="276" w:lineRule="auto"/>
              <w:jc w:val="center"/>
              <w:rPr>
                <w:ins w:id="7501" w:author="phuong vu" w:date="2018-11-16T12:09:00Z"/>
                <w:rFonts w:eastAsia="Times New Roman"/>
                <w:color w:val="000000"/>
                <w:lang w:val="en-US"/>
                <w:rPrChange w:id="7502" w:author="Tran Huan" w:date="2018-11-25T23:47:00Z">
                  <w:rPr>
                    <w:ins w:id="7503" w:author="phuong vu" w:date="2018-11-16T12:09:00Z"/>
                    <w:rFonts w:ascii="Calibri" w:eastAsia="Times New Roman" w:hAnsi="Calibri" w:cs="Calibri"/>
                    <w:color w:val="000000"/>
                    <w:sz w:val="22"/>
                    <w:szCs w:val="22"/>
                    <w:lang w:val="en-US"/>
                  </w:rPr>
                </w:rPrChange>
              </w:rPr>
              <w:pPrChange w:id="7504" w:author="phuong vu" w:date="2018-11-23T13:48:00Z">
                <w:pPr>
                  <w:spacing w:after="0" w:line="240" w:lineRule="auto"/>
                  <w:jc w:val="center"/>
                </w:pPr>
              </w:pPrChange>
            </w:pPr>
            <w:ins w:id="7505" w:author="phuong vu" w:date="2018-11-16T12:09:00Z">
              <w:r w:rsidRPr="00266AC8">
                <w:rPr>
                  <w:rFonts w:eastAsia="Times New Roman"/>
                  <w:color w:val="000000"/>
                  <w:rPrChange w:id="7506" w:author="Tran Huan" w:date="2018-11-25T23:47:00Z">
                    <w:rPr>
                      <w:rFonts w:ascii="Calibri" w:eastAsia="Times New Roman" w:hAnsi="Calibri" w:cs="Calibri"/>
                      <w:color w:val="000000"/>
                      <w:sz w:val="22"/>
                      <w:szCs w:val="22"/>
                    </w:rPr>
                  </w:rPrChange>
                </w:rPr>
                <w:t>2</w:t>
              </w:r>
            </w:ins>
            <w:ins w:id="7507" w:author="phuong vu" w:date="2018-11-23T14:14:00Z">
              <w:r w:rsidR="00FD2E65" w:rsidRPr="00266AC8">
                <w:rPr>
                  <w:rFonts w:eastAsia="Times New Roman"/>
                  <w:color w:val="000000"/>
                  <w:lang w:val="en-US"/>
                  <w:rPrChange w:id="7508" w:author="Tran Huan" w:date="2018-11-25T23:47:00Z">
                    <w:rPr>
                      <w:rFonts w:ascii="Calibri" w:eastAsia="Times New Roman" w:hAnsi="Calibri" w:cs="Calibri"/>
                      <w:color w:val="000000"/>
                      <w:sz w:val="22"/>
                      <w:szCs w:val="22"/>
                      <w:lang w:val="en-US"/>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750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pPr>
              <w:spacing w:after="0" w:line="276" w:lineRule="auto"/>
              <w:rPr>
                <w:ins w:id="7510" w:author="phuong vu" w:date="2018-11-16T12:09:00Z"/>
                <w:rFonts w:ascii="Times New Roman" w:eastAsia="Times New Roman" w:hAnsi="Times New Roman" w:cs="Times New Roman"/>
                <w:color w:val="000000"/>
                <w:lang w:val="en-US"/>
              </w:rPr>
              <w:pPrChange w:id="7511" w:author="phuong vu" w:date="2018-11-23T13:48:00Z">
                <w:pPr>
                  <w:spacing w:after="0" w:line="240" w:lineRule="auto"/>
                </w:pPr>
              </w:pPrChange>
            </w:pPr>
            <w:ins w:id="7512" w:author="phuong vu" w:date="2018-11-16T12:32:00Z">
              <w:r>
                <w:rPr>
                  <w:color w:val="000000"/>
                </w:rPr>
                <w:t>UNIT_PRICE</w:t>
              </w:r>
            </w:ins>
          </w:p>
        </w:tc>
        <w:tc>
          <w:tcPr>
            <w:tcW w:w="4772" w:type="dxa"/>
            <w:tcBorders>
              <w:top w:val="nil"/>
              <w:left w:val="nil"/>
              <w:bottom w:val="single" w:sz="4" w:space="0" w:color="auto"/>
              <w:right w:val="single" w:sz="4" w:space="0" w:color="auto"/>
            </w:tcBorders>
            <w:shd w:val="clear" w:color="auto" w:fill="auto"/>
            <w:noWrap/>
            <w:vAlign w:val="center"/>
            <w:hideMark/>
            <w:tcPrChange w:id="751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pPr>
              <w:spacing w:after="0" w:line="276" w:lineRule="auto"/>
              <w:rPr>
                <w:ins w:id="7514" w:author="phuong vu" w:date="2018-11-16T12:09:00Z"/>
                <w:rFonts w:ascii="Times New Roman" w:eastAsia="Times New Roman" w:hAnsi="Times New Roman" w:cs="Times New Roman"/>
                <w:color w:val="000000"/>
                <w:lang w:val="en-US"/>
              </w:rPr>
              <w:pPrChange w:id="7515" w:author="phuong vu" w:date="2018-11-23T13:48:00Z">
                <w:pPr>
                  <w:spacing w:after="0" w:line="240" w:lineRule="auto"/>
                </w:pPr>
              </w:pPrChange>
            </w:pPr>
            <w:ins w:id="7516" w:author="phuong vu" w:date="2018-11-16T12:32:00Z">
              <w:r>
                <w:rPr>
                  <w:color w:val="000000"/>
                </w:rPr>
                <w:t>Lưu trữ đơn giá ứng với từng quần áo theo loại dịch vụ</w:t>
              </w:r>
            </w:ins>
          </w:p>
        </w:tc>
      </w:tr>
      <w:tr w:rsidR="00CF0C7E" w:rsidRPr="0019031B" w14:paraId="303E03E1" w14:textId="77777777" w:rsidTr="00266AC8">
        <w:tblPrEx>
          <w:tblPrExChange w:id="7517" w:author="Tran Huan" w:date="2018-11-25T23:47:00Z">
            <w:tblPrEx>
              <w:tblW w:w="9562" w:type="dxa"/>
            </w:tblPrEx>
          </w:tblPrExChange>
        </w:tblPrEx>
        <w:trPr>
          <w:trHeight w:val="322"/>
          <w:ins w:id="7518" w:author="phuong vu" w:date="2018-11-16T12:09:00Z"/>
          <w:trPrChange w:id="751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2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266AC8" w:rsidRDefault="00CF0C7E">
            <w:pPr>
              <w:spacing w:after="0" w:line="276" w:lineRule="auto"/>
              <w:jc w:val="center"/>
              <w:rPr>
                <w:ins w:id="7521" w:author="phuong vu" w:date="2018-11-16T12:09:00Z"/>
                <w:rFonts w:eastAsia="Times New Roman"/>
                <w:color w:val="000000"/>
                <w:lang w:val="en-US"/>
                <w:rPrChange w:id="7522" w:author="Tran Huan" w:date="2018-11-25T23:47:00Z">
                  <w:rPr>
                    <w:ins w:id="7523" w:author="phuong vu" w:date="2018-11-16T12:09:00Z"/>
                    <w:rFonts w:ascii="Calibri" w:eastAsia="Times New Roman" w:hAnsi="Calibri" w:cs="Calibri"/>
                    <w:color w:val="000000"/>
                    <w:sz w:val="22"/>
                    <w:szCs w:val="22"/>
                    <w:lang w:val="en-US"/>
                  </w:rPr>
                </w:rPrChange>
              </w:rPr>
              <w:pPrChange w:id="7524" w:author="phuong vu" w:date="2018-11-23T13:48:00Z">
                <w:pPr>
                  <w:spacing w:after="0" w:line="240" w:lineRule="auto"/>
                  <w:jc w:val="center"/>
                </w:pPr>
              </w:pPrChange>
            </w:pPr>
            <w:ins w:id="7525" w:author="phuong vu" w:date="2018-11-16T12:09:00Z">
              <w:r w:rsidRPr="00266AC8">
                <w:rPr>
                  <w:rFonts w:eastAsia="Times New Roman"/>
                  <w:color w:val="000000"/>
                  <w:rPrChange w:id="7526" w:author="Tran Huan" w:date="2018-11-25T23:47:00Z">
                    <w:rPr>
                      <w:rFonts w:ascii="Calibri" w:eastAsia="Times New Roman" w:hAnsi="Calibri" w:cs="Calibri"/>
                      <w:color w:val="000000"/>
                      <w:sz w:val="22"/>
                      <w:szCs w:val="22"/>
                    </w:rPr>
                  </w:rPrChange>
                </w:rPr>
                <w:t>2</w:t>
              </w:r>
            </w:ins>
            <w:ins w:id="7527" w:author="phuong vu" w:date="2018-11-23T14:14:00Z">
              <w:r w:rsidR="00FD2E65" w:rsidRPr="00266AC8">
                <w:rPr>
                  <w:rFonts w:eastAsia="Times New Roman"/>
                  <w:color w:val="000000"/>
                  <w:lang w:val="en-US"/>
                  <w:rPrChange w:id="7528" w:author="Tran Huan" w:date="2018-11-25T23:47:00Z">
                    <w:rPr>
                      <w:rFonts w:ascii="Calibri" w:eastAsia="Times New Roman" w:hAnsi="Calibri" w:cs="Calibri"/>
                      <w:color w:val="000000"/>
                      <w:sz w:val="22"/>
                      <w:szCs w:val="22"/>
                      <w:lang w:val="en-US"/>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752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pPr>
              <w:spacing w:after="0" w:line="276" w:lineRule="auto"/>
              <w:rPr>
                <w:ins w:id="7530" w:author="phuong vu" w:date="2018-11-16T12:09:00Z"/>
                <w:rFonts w:ascii="Times New Roman" w:eastAsia="Times New Roman" w:hAnsi="Times New Roman" w:cs="Times New Roman"/>
                <w:color w:val="000000"/>
                <w:lang w:val="en-US"/>
              </w:rPr>
              <w:pPrChange w:id="7531" w:author="phuong vu" w:date="2018-11-23T13:48:00Z">
                <w:pPr>
                  <w:spacing w:after="0" w:line="240" w:lineRule="auto"/>
                </w:pPr>
              </w:pPrChange>
            </w:pPr>
            <w:ins w:id="7532" w:author="phuong vu" w:date="2018-11-16T12:32:00Z">
              <w:r>
                <w:rPr>
                  <w:color w:val="000000"/>
                </w:rPr>
                <w:t>USER</w:t>
              </w:r>
            </w:ins>
          </w:p>
        </w:tc>
        <w:tc>
          <w:tcPr>
            <w:tcW w:w="4772" w:type="dxa"/>
            <w:tcBorders>
              <w:top w:val="nil"/>
              <w:left w:val="nil"/>
              <w:bottom w:val="single" w:sz="4" w:space="0" w:color="auto"/>
              <w:right w:val="single" w:sz="4" w:space="0" w:color="auto"/>
            </w:tcBorders>
            <w:shd w:val="clear" w:color="auto" w:fill="auto"/>
            <w:noWrap/>
            <w:vAlign w:val="center"/>
            <w:hideMark/>
            <w:tcPrChange w:id="753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pPr>
              <w:spacing w:after="0" w:line="276" w:lineRule="auto"/>
              <w:rPr>
                <w:ins w:id="7534" w:author="phuong vu" w:date="2018-11-16T12:09:00Z"/>
                <w:rFonts w:ascii="Times New Roman" w:eastAsia="Times New Roman" w:hAnsi="Times New Roman" w:cs="Times New Roman"/>
                <w:color w:val="000000"/>
                <w:lang w:val="en-US"/>
              </w:rPr>
              <w:pPrChange w:id="7535" w:author="phuong vu" w:date="2018-11-23T13:48:00Z">
                <w:pPr>
                  <w:spacing w:after="0" w:line="240" w:lineRule="auto"/>
                </w:pPr>
              </w:pPrChange>
            </w:pPr>
            <w:ins w:id="7536" w:author="phuong vu" w:date="2018-11-16T12:32:00Z">
              <w:r>
                <w:rPr>
                  <w:color w:val="000000"/>
                </w:rPr>
                <w:t>Lưu trữ thông tin token</w:t>
              </w:r>
            </w:ins>
          </w:p>
        </w:tc>
      </w:tr>
      <w:tr w:rsidR="00CF0C7E" w:rsidRPr="0019031B" w14:paraId="693BC6E5" w14:textId="77777777" w:rsidTr="00266AC8">
        <w:tblPrEx>
          <w:tblPrExChange w:id="7537" w:author="Tran Huan" w:date="2018-11-25T23:47:00Z">
            <w:tblPrEx>
              <w:tblW w:w="9562" w:type="dxa"/>
            </w:tblPrEx>
          </w:tblPrExChange>
        </w:tblPrEx>
        <w:trPr>
          <w:trHeight w:val="322"/>
          <w:ins w:id="7538" w:author="phuong vu" w:date="2018-11-16T12:09:00Z"/>
          <w:trPrChange w:id="753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4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266AC8" w:rsidRDefault="00CF0C7E">
            <w:pPr>
              <w:spacing w:after="0" w:line="276" w:lineRule="auto"/>
              <w:jc w:val="center"/>
              <w:rPr>
                <w:ins w:id="7541" w:author="phuong vu" w:date="2018-11-16T12:09:00Z"/>
                <w:rFonts w:eastAsia="Times New Roman"/>
                <w:color w:val="000000"/>
                <w:lang w:val="en-US"/>
                <w:rPrChange w:id="7542" w:author="Tran Huan" w:date="2018-11-25T23:47:00Z">
                  <w:rPr>
                    <w:ins w:id="7543" w:author="phuong vu" w:date="2018-11-16T12:09:00Z"/>
                    <w:rFonts w:ascii="Calibri" w:eastAsia="Times New Roman" w:hAnsi="Calibri" w:cs="Calibri"/>
                    <w:color w:val="000000"/>
                    <w:sz w:val="22"/>
                    <w:szCs w:val="22"/>
                    <w:lang w:val="en-US"/>
                  </w:rPr>
                </w:rPrChange>
              </w:rPr>
              <w:pPrChange w:id="7544" w:author="phuong vu" w:date="2018-11-23T13:48:00Z">
                <w:pPr>
                  <w:spacing w:after="0" w:line="240" w:lineRule="auto"/>
                  <w:jc w:val="center"/>
                </w:pPr>
              </w:pPrChange>
            </w:pPr>
            <w:ins w:id="7545" w:author="phuong vu" w:date="2018-11-16T12:09:00Z">
              <w:r w:rsidRPr="00266AC8">
                <w:rPr>
                  <w:rFonts w:eastAsia="Times New Roman"/>
                  <w:color w:val="000000"/>
                  <w:rPrChange w:id="7546" w:author="Tran Huan" w:date="2018-11-25T23:47:00Z">
                    <w:rPr>
                      <w:rFonts w:ascii="Calibri" w:eastAsia="Times New Roman" w:hAnsi="Calibri" w:cs="Calibri"/>
                      <w:color w:val="000000"/>
                      <w:sz w:val="22"/>
                      <w:szCs w:val="22"/>
                    </w:rPr>
                  </w:rPrChange>
                </w:rPr>
                <w:t>2</w:t>
              </w:r>
            </w:ins>
            <w:ins w:id="7547" w:author="phuong vu" w:date="2018-11-23T14:14:00Z">
              <w:r w:rsidR="00FD2E65" w:rsidRPr="00266AC8">
                <w:rPr>
                  <w:rFonts w:eastAsia="Times New Roman"/>
                  <w:color w:val="000000"/>
                  <w:lang w:val="en-US"/>
                  <w:rPrChange w:id="7548" w:author="Tran Huan" w:date="2018-11-25T23:47:00Z">
                    <w:rPr>
                      <w:rFonts w:ascii="Calibri" w:eastAsia="Times New Roman" w:hAnsi="Calibri" w:cs="Calibri"/>
                      <w:color w:val="000000"/>
                      <w:sz w:val="22"/>
                      <w:szCs w:val="22"/>
                      <w:lang w:val="en-US"/>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754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pPr>
              <w:spacing w:after="0" w:line="276" w:lineRule="auto"/>
              <w:rPr>
                <w:ins w:id="7550" w:author="phuong vu" w:date="2018-11-16T12:09:00Z"/>
                <w:rFonts w:ascii="Times New Roman" w:eastAsia="Times New Roman" w:hAnsi="Times New Roman" w:cs="Times New Roman"/>
                <w:color w:val="000000"/>
                <w:lang w:val="en-US"/>
              </w:rPr>
              <w:pPrChange w:id="7551" w:author="phuong vu" w:date="2018-11-23T13:48:00Z">
                <w:pPr>
                  <w:spacing w:after="0" w:line="240" w:lineRule="auto"/>
                </w:pPr>
              </w:pPrChange>
            </w:pPr>
            <w:ins w:id="7552" w:author="phuong vu" w:date="2018-11-16T12:32:00Z">
              <w:r>
                <w:rPr>
                  <w:color w:val="000000"/>
                </w:rPr>
                <w:t>WASH</w:t>
              </w:r>
            </w:ins>
          </w:p>
        </w:tc>
        <w:tc>
          <w:tcPr>
            <w:tcW w:w="4772" w:type="dxa"/>
            <w:tcBorders>
              <w:top w:val="nil"/>
              <w:left w:val="nil"/>
              <w:bottom w:val="single" w:sz="4" w:space="0" w:color="auto"/>
              <w:right w:val="single" w:sz="4" w:space="0" w:color="auto"/>
            </w:tcBorders>
            <w:shd w:val="clear" w:color="auto" w:fill="auto"/>
            <w:noWrap/>
            <w:vAlign w:val="center"/>
            <w:hideMark/>
            <w:tcPrChange w:id="755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pPr>
              <w:spacing w:after="0" w:line="276" w:lineRule="auto"/>
              <w:rPr>
                <w:ins w:id="7554" w:author="phuong vu" w:date="2018-11-16T12:09:00Z"/>
                <w:rFonts w:ascii="Times New Roman" w:eastAsia="Times New Roman" w:hAnsi="Times New Roman" w:cs="Times New Roman"/>
                <w:color w:val="000000"/>
                <w:lang w:val="en-US"/>
              </w:rPr>
              <w:pPrChange w:id="7555" w:author="phuong vu" w:date="2018-11-23T13:48:00Z">
                <w:pPr>
                  <w:spacing w:after="0" w:line="240" w:lineRule="auto"/>
                </w:pPr>
              </w:pPrChange>
            </w:pPr>
            <w:ins w:id="7556" w:author="phuong vu" w:date="2018-11-16T12:32:00Z">
              <w:r>
                <w:rPr>
                  <w:color w:val="000000"/>
                </w:rPr>
                <w:t>Lưu trữ thông tin xử lí đơn hàng</w:t>
              </w:r>
            </w:ins>
          </w:p>
        </w:tc>
      </w:tr>
      <w:tr w:rsidR="00CF0C7E" w:rsidRPr="0019031B" w14:paraId="3C560778" w14:textId="77777777" w:rsidTr="00266AC8">
        <w:tblPrEx>
          <w:tblPrExChange w:id="7557" w:author="Tran Huan" w:date="2018-11-25T23:47:00Z">
            <w:tblPrEx>
              <w:tblW w:w="9562" w:type="dxa"/>
            </w:tblPrEx>
          </w:tblPrExChange>
        </w:tblPrEx>
        <w:trPr>
          <w:trHeight w:val="322"/>
          <w:ins w:id="7558" w:author="phuong vu" w:date="2018-11-16T12:09:00Z"/>
          <w:trPrChange w:id="755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6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266AC8" w:rsidRDefault="00CF0C7E">
            <w:pPr>
              <w:spacing w:after="0" w:line="276" w:lineRule="auto"/>
              <w:jc w:val="center"/>
              <w:rPr>
                <w:ins w:id="7561" w:author="phuong vu" w:date="2018-11-16T12:09:00Z"/>
                <w:rFonts w:eastAsia="Times New Roman"/>
                <w:color w:val="000000"/>
                <w:lang w:val="en-US"/>
                <w:rPrChange w:id="7562" w:author="Tran Huan" w:date="2018-11-25T23:47:00Z">
                  <w:rPr>
                    <w:ins w:id="7563" w:author="phuong vu" w:date="2018-11-16T12:09:00Z"/>
                    <w:rFonts w:ascii="Calibri" w:eastAsia="Times New Roman" w:hAnsi="Calibri" w:cs="Calibri"/>
                    <w:color w:val="000000"/>
                    <w:sz w:val="22"/>
                    <w:szCs w:val="22"/>
                    <w:lang w:val="en-US"/>
                  </w:rPr>
                </w:rPrChange>
              </w:rPr>
              <w:pPrChange w:id="7564" w:author="phuong vu" w:date="2018-11-23T13:48:00Z">
                <w:pPr>
                  <w:spacing w:after="0" w:line="240" w:lineRule="auto"/>
                  <w:jc w:val="center"/>
                </w:pPr>
              </w:pPrChange>
            </w:pPr>
            <w:ins w:id="7565" w:author="phuong vu" w:date="2018-11-16T12:09:00Z">
              <w:r w:rsidRPr="00266AC8">
                <w:rPr>
                  <w:rFonts w:eastAsia="Times New Roman"/>
                  <w:color w:val="000000"/>
                  <w:rPrChange w:id="7566" w:author="Tran Huan" w:date="2018-11-25T23:47:00Z">
                    <w:rPr>
                      <w:rFonts w:ascii="Calibri" w:eastAsia="Times New Roman" w:hAnsi="Calibri" w:cs="Calibri"/>
                      <w:color w:val="000000"/>
                      <w:sz w:val="22"/>
                      <w:szCs w:val="22"/>
                    </w:rPr>
                  </w:rPrChange>
                </w:rPr>
                <w:t>2</w:t>
              </w:r>
            </w:ins>
            <w:ins w:id="7567" w:author="phuong vu" w:date="2018-11-23T14:14:00Z">
              <w:r w:rsidR="00FD2E65" w:rsidRPr="00266AC8">
                <w:rPr>
                  <w:rFonts w:eastAsia="Times New Roman"/>
                  <w:color w:val="000000"/>
                  <w:lang w:val="en-US"/>
                  <w:rPrChange w:id="7568"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756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pPr>
              <w:spacing w:after="0" w:line="276" w:lineRule="auto"/>
              <w:rPr>
                <w:ins w:id="7570" w:author="phuong vu" w:date="2018-11-16T12:09:00Z"/>
                <w:rFonts w:ascii="Times New Roman" w:eastAsia="Times New Roman" w:hAnsi="Times New Roman" w:cs="Times New Roman"/>
                <w:color w:val="000000"/>
                <w:lang w:val="en-US"/>
              </w:rPr>
              <w:pPrChange w:id="7571" w:author="phuong vu" w:date="2018-11-23T13:48:00Z">
                <w:pPr>
                  <w:spacing w:after="0" w:line="240" w:lineRule="auto"/>
                </w:pPr>
              </w:pPrChange>
            </w:pPr>
            <w:ins w:id="7572" w:author="phuong vu" w:date="2018-11-16T12:32:00Z">
              <w:r>
                <w:rPr>
                  <w:color w:val="000000"/>
                </w:rPr>
                <w:t>WASH_BAG</w:t>
              </w:r>
            </w:ins>
          </w:p>
        </w:tc>
        <w:tc>
          <w:tcPr>
            <w:tcW w:w="4772" w:type="dxa"/>
            <w:tcBorders>
              <w:top w:val="nil"/>
              <w:left w:val="nil"/>
              <w:bottom w:val="single" w:sz="4" w:space="0" w:color="auto"/>
              <w:right w:val="single" w:sz="4" w:space="0" w:color="auto"/>
            </w:tcBorders>
            <w:shd w:val="clear" w:color="auto" w:fill="auto"/>
            <w:noWrap/>
            <w:vAlign w:val="center"/>
            <w:hideMark/>
            <w:tcPrChange w:id="757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pPr>
              <w:spacing w:after="0" w:line="276" w:lineRule="auto"/>
              <w:rPr>
                <w:ins w:id="7574" w:author="phuong vu" w:date="2018-11-16T12:09:00Z"/>
                <w:rFonts w:ascii="Times New Roman" w:eastAsia="Times New Roman" w:hAnsi="Times New Roman" w:cs="Times New Roman"/>
                <w:color w:val="000000"/>
                <w:lang w:val="en-US"/>
              </w:rPr>
              <w:pPrChange w:id="7575" w:author="phuong vu" w:date="2018-11-23T13:48:00Z">
                <w:pPr>
                  <w:spacing w:after="0" w:line="240" w:lineRule="auto"/>
                </w:pPr>
              </w:pPrChange>
            </w:pPr>
            <w:ins w:id="7576" w:author="phuong vu" w:date="2018-11-16T12:32:00Z">
              <w:r>
                <w:rPr>
                  <w:color w:val="000000"/>
                </w:rPr>
                <w:t>Lưu trữ thông tin túi giặt</w:t>
              </w:r>
            </w:ins>
          </w:p>
        </w:tc>
      </w:tr>
      <w:tr w:rsidR="00CF0C7E" w:rsidRPr="0019031B" w14:paraId="5973E6BE" w14:textId="77777777" w:rsidTr="00266AC8">
        <w:trPr>
          <w:trHeight w:val="322"/>
          <w:ins w:id="7577" w:author="phuong vu" w:date="2018-11-16T12:09:00Z"/>
          <w:trPrChange w:id="7578"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79"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266AC8" w:rsidRDefault="00FD2E65">
            <w:pPr>
              <w:spacing w:after="0" w:line="276" w:lineRule="auto"/>
              <w:jc w:val="center"/>
              <w:rPr>
                <w:ins w:id="7580" w:author="phuong vu" w:date="2018-11-16T12:09:00Z"/>
                <w:rFonts w:eastAsia="Times New Roman"/>
                <w:color w:val="000000"/>
                <w:lang w:val="en-US"/>
                <w:rPrChange w:id="7581" w:author="Tran Huan" w:date="2018-11-25T23:47:00Z">
                  <w:rPr>
                    <w:ins w:id="7582" w:author="phuong vu" w:date="2018-11-16T12:09:00Z"/>
                    <w:rFonts w:ascii="Calibri" w:eastAsia="Times New Roman" w:hAnsi="Calibri" w:cs="Calibri"/>
                    <w:color w:val="000000"/>
                    <w:sz w:val="22"/>
                    <w:szCs w:val="22"/>
                    <w:lang w:val="en-US"/>
                  </w:rPr>
                </w:rPrChange>
              </w:rPr>
              <w:pPrChange w:id="7583" w:author="phuong vu" w:date="2018-11-23T13:48:00Z">
                <w:pPr>
                  <w:spacing w:after="0" w:line="240" w:lineRule="auto"/>
                  <w:jc w:val="center"/>
                </w:pPr>
              </w:pPrChange>
            </w:pPr>
            <w:ins w:id="7584" w:author="phuong vu" w:date="2018-11-23T14:14:00Z">
              <w:r w:rsidRPr="00266AC8">
                <w:rPr>
                  <w:rFonts w:eastAsia="Times New Roman"/>
                  <w:color w:val="000000"/>
                  <w:lang w:val="en-US"/>
                  <w:rPrChange w:id="7585" w:author="Tran Huan" w:date="2018-11-25T23:47:00Z">
                    <w:rPr>
                      <w:rFonts w:ascii="Calibri" w:eastAsia="Times New Roman" w:hAnsi="Calibri" w:cs="Calibri"/>
                      <w:color w:val="000000"/>
                      <w:sz w:val="22"/>
                      <w:szCs w:val="22"/>
                      <w:lang w:val="en-US"/>
                    </w:rPr>
                  </w:rPrChange>
                </w:rPr>
                <w:t>30</w:t>
              </w:r>
            </w:ins>
          </w:p>
        </w:tc>
        <w:tc>
          <w:tcPr>
            <w:tcW w:w="3307" w:type="dxa"/>
            <w:tcBorders>
              <w:top w:val="nil"/>
              <w:left w:val="nil"/>
              <w:bottom w:val="single" w:sz="4" w:space="0" w:color="auto"/>
              <w:right w:val="single" w:sz="4" w:space="0" w:color="auto"/>
            </w:tcBorders>
            <w:shd w:val="clear" w:color="auto" w:fill="auto"/>
            <w:noWrap/>
            <w:vAlign w:val="center"/>
            <w:hideMark/>
            <w:tcPrChange w:id="7586" w:author="Tran Huan" w:date="2018-11-25T23:47: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pPr>
              <w:spacing w:after="0" w:line="276" w:lineRule="auto"/>
              <w:rPr>
                <w:ins w:id="7587" w:author="phuong vu" w:date="2018-11-16T12:09:00Z"/>
                <w:rFonts w:ascii="Times New Roman" w:eastAsia="Times New Roman" w:hAnsi="Times New Roman" w:cs="Times New Roman"/>
                <w:color w:val="000000"/>
                <w:lang w:val="en-US"/>
              </w:rPr>
              <w:pPrChange w:id="7588" w:author="phuong vu" w:date="2018-11-23T13:48:00Z">
                <w:pPr>
                  <w:spacing w:after="0" w:line="240" w:lineRule="auto"/>
                </w:pPr>
              </w:pPrChange>
            </w:pPr>
            <w:ins w:id="7589" w:author="phuong vu" w:date="2018-11-16T12:32:00Z">
              <w:r>
                <w:rPr>
                  <w:color w:val="000000"/>
                </w:rPr>
                <w:t>WASH_BAG_DETAIL</w:t>
              </w:r>
            </w:ins>
          </w:p>
        </w:tc>
        <w:tc>
          <w:tcPr>
            <w:tcW w:w="4772" w:type="dxa"/>
            <w:tcBorders>
              <w:top w:val="nil"/>
              <w:left w:val="nil"/>
              <w:bottom w:val="single" w:sz="4" w:space="0" w:color="auto"/>
              <w:right w:val="single" w:sz="4" w:space="0" w:color="auto"/>
            </w:tcBorders>
            <w:shd w:val="clear" w:color="auto" w:fill="auto"/>
            <w:noWrap/>
            <w:vAlign w:val="center"/>
            <w:hideMark/>
            <w:tcPrChange w:id="7590" w:author="Tran Huan" w:date="2018-11-25T23:47: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pPr>
              <w:spacing w:after="0" w:line="276" w:lineRule="auto"/>
              <w:rPr>
                <w:ins w:id="7591" w:author="phuong vu" w:date="2018-11-16T12:09:00Z"/>
                <w:rFonts w:ascii="Times New Roman" w:eastAsia="Times New Roman" w:hAnsi="Times New Roman" w:cs="Times New Roman"/>
                <w:color w:val="000000"/>
                <w:lang w:val="en-US"/>
              </w:rPr>
              <w:pPrChange w:id="7592" w:author="phuong vu" w:date="2018-11-23T13:48:00Z">
                <w:pPr>
                  <w:spacing w:after="0" w:line="240" w:lineRule="auto"/>
                </w:pPr>
              </w:pPrChange>
            </w:pPr>
            <w:ins w:id="7593" w:author="phuong vu" w:date="2018-11-16T12:32:00Z">
              <w:r>
                <w:rPr>
                  <w:color w:val="000000"/>
                </w:rPr>
                <w:t>Lưu trữ thông tin chi tiết túi giặt</w:t>
              </w:r>
            </w:ins>
          </w:p>
        </w:tc>
      </w:tr>
      <w:tr w:rsidR="00CF0C7E" w:rsidRPr="0019031B" w14:paraId="3078FE47" w14:textId="77777777" w:rsidTr="00266AC8">
        <w:trPr>
          <w:trHeight w:val="322"/>
          <w:ins w:id="7594" w:author="phuong vu" w:date="2018-11-16T12:09:00Z"/>
          <w:trPrChange w:id="7595"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7596"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266AC8" w:rsidRDefault="00FD2E65">
            <w:pPr>
              <w:spacing w:after="0" w:line="276" w:lineRule="auto"/>
              <w:jc w:val="center"/>
              <w:rPr>
                <w:ins w:id="7597" w:author="phuong vu" w:date="2018-11-16T12:09:00Z"/>
                <w:rFonts w:eastAsia="Times New Roman"/>
                <w:color w:val="000000"/>
                <w:lang w:val="en-US"/>
                <w:rPrChange w:id="7598" w:author="Tran Huan" w:date="2018-11-25T23:47:00Z">
                  <w:rPr>
                    <w:ins w:id="7599" w:author="phuong vu" w:date="2018-11-16T12:09:00Z"/>
                    <w:rFonts w:ascii="Calibri" w:eastAsia="Times New Roman" w:hAnsi="Calibri" w:cs="Calibri"/>
                    <w:color w:val="000000"/>
                    <w:sz w:val="22"/>
                    <w:szCs w:val="22"/>
                    <w:lang w:val="en-US"/>
                  </w:rPr>
                </w:rPrChange>
              </w:rPr>
              <w:pPrChange w:id="7600" w:author="phuong vu" w:date="2018-11-23T13:48:00Z">
                <w:pPr>
                  <w:spacing w:after="0" w:line="240" w:lineRule="auto"/>
                  <w:jc w:val="center"/>
                </w:pPr>
              </w:pPrChange>
            </w:pPr>
            <w:ins w:id="7601" w:author="phuong vu" w:date="2018-11-23T14:14:00Z">
              <w:r w:rsidRPr="00266AC8">
                <w:rPr>
                  <w:rFonts w:eastAsia="Times New Roman"/>
                  <w:color w:val="000000"/>
                  <w:lang w:val="en-US"/>
                  <w:rPrChange w:id="7602" w:author="Tran Huan" w:date="2018-11-25T23:47:00Z">
                    <w:rPr>
                      <w:rFonts w:ascii="Calibri" w:eastAsia="Times New Roman" w:hAnsi="Calibri" w:cs="Calibri"/>
                      <w:color w:val="000000"/>
                      <w:sz w:val="22"/>
                      <w:szCs w:val="22"/>
                      <w:lang w:val="en-US"/>
                    </w:rPr>
                  </w:rPrChange>
                </w:rPr>
                <w:t>31</w:t>
              </w:r>
            </w:ins>
          </w:p>
        </w:tc>
        <w:tc>
          <w:tcPr>
            <w:tcW w:w="3307" w:type="dxa"/>
            <w:tcBorders>
              <w:top w:val="single" w:sz="4" w:space="0" w:color="auto"/>
              <w:left w:val="nil"/>
              <w:bottom w:val="single" w:sz="4" w:space="0" w:color="auto"/>
              <w:right w:val="single" w:sz="4" w:space="0" w:color="auto"/>
            </w:tcBorders>
            <w:shd w:val="clear" w:color="auto" w:fill="auto"/>
            <w:noWrap/>
            <w:vAlign w:val="center"/>
            <w:hideMark/>
            <w:tcPrChange w:id="7603"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pPr>
              <w:spacing w:after="0" w:line="276" w:lineRule="auto"/>
              <w:rPr>
                <w:ins w:id="7604" w:author="phuong vu" w:date="2018-11-16T12:09:00Z"/>
                <w:rFonts w:ascii="Times New Roman" w:eastAsia="Times New Roman" w:hAnsi="Times New Roman" w:cs="Times New Roman"/>
                <w:color w:val="000000"/>
                <w:lang w:val="en-US"/>
              </w:rPr>
              <w:pPrChange w:id="7605" w:author="phuong vu" w:date="2018-11-23T13:48:00Z">
                <w:pPr>
                  <w:spacing w:after="0" w:line="240" w:lineRule="auto"/>
                </w:pPr>
              </w:pPrChange>
            </w:pPr>
            <w:ins w:id="7606" w:author="phuong vu" w:date="2018-11-16T12:32:00Z">
              <w:r>
                <w:rPr>
                  <w:color w:val="000000"/>
                </w:rPr>
                <w:t>WASHING_MACHINE</w:t>
              </w:r>
            </w:ins>
          </w:p>
        </w:tc>
        <w:tc>
          <w:tcPr>
            <w:tcW w:w="4772" w:type="dxa"/>
            <w:tcBorders>
              <w:top w:val="single" w:sz="4" w:space="0" w:color="auto"/>
              <w:left w:val="nil"/>
              <w:bottom w:val="single" w:sz="4" w:space="0" w:color="auto"/>
              <w:right w:val="single" w:sz="4" w:space="0" w:color="auto"/>
            </w:tcBorders>
            <w:shd w:val="clear" w:color="auto" w:fill="auto"/>
            <w:noWrap/>
            <w:vAlign w:val="center"/>
            <w:hideMark/>
            <w:tcPrChange w:id="7607"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0D1FDC">
            <w:pPr>
              <w:keepNext/>
              <w:spacing w:after="0" w:line="276" w:lineRule="auto"/>
              <w:rPr>
                <w:ins w:id="7608" w:author="phuong vu" w:date="2018-11-16T12:09:00Z"/>
                <w:rFonts w:ascii="Times New Roman" w:eastAsia="Times New Roman" w:hAnsi="Times New Roman" w:cs="Times New Roman"/>
                <w:color w:val="000000"/>
                <w:lang w:val="en-US"/>
              </w:rPr>
              <w:pPrChange w:id="7609" w:author="Tran Huan" w:date="2018-11-25T23:32:00Z">
                <w:pPr>
                  <w:spacing w:after="0" w:line="240" w:lineRule="auto"/>
                </w:pPr>
              </w:pPrChange>
            </w:pPr>
            <w:ins w:id="7610" w:author="phuong vu" w:date="2018-11-16T12:32:00Z">
              <w:r>
                <w:rPr>
                  <w:color w:val="000000"/>
                </w:rPr>
                <w:t>Lưu trữ thông tin của máy giặt</w:t>
              </w:r>
            </w:ins>
          </w:p>
        </w:tc>
      </w:tr>
    </w:tbl>
    <w:p w14:paraId="030E2747" w14:textId="1FCDD74C" w:rsidR="000D1FDC" w:rsidRPr="000D1FDC" w:rsidRDefault="000D1FDC" w:rsidP="000D1FDC">
      <w:pPr>
        <w:pStyle w:val="Caption"/>
        <w:rPr>
          <w:ins w:id="7611" w:author="Tran Huan" w:date="2018-11-25T23:32:00Z"/>
          <w:rPrChange w:id="7612" w:author="Tran Huan" w:date="2018-11-25T23:32:00Z">
            <w:rPr>
              <w:ins w:id="7613" w:author="Tran Huan" w:date="2018-11-25T23:32:00Z"/>
            </w:rPr>
          </w:rPrChange>
        </w:rPr>
        <w:pPrChange w:id="7614" w:author="Tran Huan" w:date="2018-11-25T23:36:00Z">
          <w:pPr>
            <w:pStyle w:val="Caption"/>
          </w:pPr>
        </w:pPrChange>
      </w:pPr>
      <w:bookmarkStart w:id="7615" w:name="_Toc530525202"/>
      <w:ins w:id="7616" w:author="Tran Huan" w:date="2018-11-25T23:32:00Z">
        <w:r>
          <w:t xml:space="preserve">Bảng </w:t>
        </w:r>
      </w:ins>
      <w:ins w:id="7617" w:author="Tran Huan" w:date="2018-11-26T01:45:00Z">
        <w:r w:rsidR="00BA6170">
          <w:fldChar w:fldCharType="begin"/>
        </w:r>
        <w:r w:rsidR="00BA6170">
          <w:instrText xml:space="preserve"> STYLEREF 1 \s </w:instrText>
        </w:r>
      </w:ins>
      <w:r w:rsidR="00BA6170">
        <w:fldChar w:fldCharType="separate"/>
      </w:r>
      <w:r w:rsidR="00BA6170">
        <w:rPr>
          <w:noProof/>
        </w:rPr>
        <w:t>3</w:t>
      </w:r>
      <w:ins w:id="7618"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7619" w:author="Tran Huan" w:date="2018-11-26T01:45:00Z">
        <w:r w:rsidR="00BA6170">
          <w:rPr>
            <w:noProof/>
          </w:rPr>
          <w:t>1</w:t>
        </w:r>
        <w:r w:rsidR="00BA6170">
          <w:fldChar w:fldCharType="end"/>
        </w:r>
      </w:ins>
      <w:ins w:id="7620" w:author="Tran Huan" w:date="2018-11-25T23:32:00Z">
        <w:r w:rsidRPr="000D1FDC">
          <w:rPr>
            <w:rPrChange w:id="7621" w:author="Tran Huan" w:date="2018-11-25T23:32:00Z">
              <w:rPr>
                <w:lang w:val="en-US"/>
              </w:rPr>
            </w:rPrChange>
          </w:rPr>
          <w:t xml:space="preserve"> </w:t>
        </w:r>
        <w:r w:rsidRPr="00486272">
          <w:t>Tổng quan các bảng trong cơ sở dữ liệu</w:t>
        </w:r>
      </w:ins>
    </w:p>
    <w:p w14:paraId="1CE332B4" w14:textId="1EFB4227" w:rsidR="00FA543F" w:rsidDel="000D1FDC" w:rsidRDefault="00FA543F" w:rsidP="004A3D10">
      <w:pPr>
        <w:pStyle w:val="Caption"/>
        <w:rPr>
          <w:ins w:id="7622" w:author="phuong vu" w:date="2018-11-16T12:12:00Z"/>
          <w:del w:id="7623" w:author="Tran Huan" w:date="2018-11-25T23:32:00Z"/>
        </w:rPr>
        <w:pPrChange w:id="7624" w:author="Tran Huan" w:date="2018-11-25T23:24:00Z">
          <w:pPr>
            <w:pStyle w:val="Caption"/>
          </w:pPr>
        </w:pPrChange>
      </w:pPr>
      <w:ins w:id="7625" w:author="phuong vu" w:date="2018-11-16T11:50:00Z">
        <w:del w:id="7626" w:author="Tran Huan" w:date="2018-11-25T23:32:00Z">
          <w:r w:rsidDel="000D1FDC">
            <w:delText xml:space="preserve">Bảng </w:delText>
          </w:r>
        </w:del>
      </w:ins>
      <w:ins w:id="7627" w:author="phuong vu" w:date="2018-11-23T15:14:00Z">
        <w:del w:id="7628" w:author="Tran Huan" w:date="2018-11-25T23:32:00Z">
          <w:r w:rsidR="00E95F1B" w:rsidDel="000D1FDC">
            <w:fldChar w:fldCharType="begin"/>
          </w:r>
          <w:r w:rsidR="00E95F1B" w:rsidDel="000D1FDC">
            <w:delInstrText xml:space="preserve"> STYLEREF 1 \s </w:delInstrText>
          </w:r>
        </w:del>
      </w:ins>
      <w:del w:id="7629" w:author="Tran Huan" w:date="2018-11-25T23:32:00Z">
        <w:r w:rsidR="00E95F1B" w:rsidDel="000D1FDC">
          <w:fldChar w:fldCharType="separate"/>
        </w:r>
        <w:r w:rsidR="00B607D9" w:rsidDel="000D1FDC">
          <w:rPr>
            <w:noProof/>
          </w:rPr>
          <w:delText>3</w:delText>
        </w:r>
      </w:del>
      <w:ins w:id="7630" w:author="phuong vu" w:date="2018-11-23T15:14:00Z">
        <w:del w:id="7631" w:author="Tran Huan" w:date="2018-11-25T23:32: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7632" w:author="Tran Huan" w:date="2018-11-25T23:32:00Z">
        <w:r w:rsidR="00E95F1B" w:rsidDel="000D1FDC">
          <w:fldChar w:fldCharType="separate"/>
        </w:r>
      </w:del>
      <w:ins w:id="7633" w:author="phuong vu" w:date="2018-11-23T15:14:00Z">
        <w:del w:id="7634" w:author="Tran Huan" w:date="2018-11-25T23:32:00Z">
          <w:r w:rsidR="00E95F1B" w:rsidDel="000D1FDC">
            <w:fldChar w:fldCharType="end"/>
          </w:r>
        </w:del>
      </w:ins>
      <w:ins w:id="7635" w:author="phuong vu" w:date="2018-11-16T11:50:00Z">
        <w:del w:id="7636" w:author="Tran Huan" w:date="2018-11-25T23:32:00Z">
          <w:r w:rsidRPr="000245EB" w:rsidDel="000D1FDC">
            <w:rPr>
              <w:rPrChange w:id="7637" w:author="Tran Huan" w:date="2018-11-25T16:08:00Z">
                <w:rPr>
                  <w:lang w:val="en-US"/>
                </w:rPr>
              </w:rPrChange>
            </w:rPr>
            <w:delText xml:space="preserve"> </w:delText>
          </w:r>
          <w:r w:rsidRPr="00486272" w:rsidDel="000D1FDC">
            <w:delText>Tổng quan các bảng trong cơ sở dữ liệu</w:delText>
          </w:r>
        </w:del>
      </w:ins>
      <w:bookmarkEnd w:id="7615"/>
    </w:p>
    <w:p w14:paraId="6214BEAF" w14:textId="0BB2B50B" w:rsidR="00646D9D" w:rsidRDefault="00646D9D">
      <w:pPr>
        <w:spacing w:line="276" w:lineRule="auto"/>
        <w:rPr>
          <w:ins w:id="7638" w:author="phuong vu" w:date="2018-11-16T12:27:00Z"/>
          <w:b/>
          <w:lang w:val="en-US"/>
        </w:rPr>
        <w:pPrChange w:id="7639" w:author="phuong vu" w:date="2018-11-23T13:48:00Z">
          <w:pPr/>
        </w:pPrChange>
      </w:pPr>
      <w:ins w:id="7640" w:author="phuong vu" w:date="2018-11-16T12:12:00Z">
        <w:r w:rsidRPr="00646D9D">
          <w:rPr>
            <w:b/>
            <w:lang w:val="en-US"/>
            <w:rPrChange w:id="7641" w:author="phuong vu" w:date="2018-11-16T12:12:00Z">
              <w:rPr>
                <w:lang w:val="en-US"/>
              </w:rPr>
            </w:rPrChange>
          </w:rPr>
          <w:t>BẢNG BILL</w:t>
        </w:r>
      </w:ins>
    </w:p>
    <w:tbl>
      <w:tblPr>
        <w:tblStyle w:val="TableGrid"/>
        <w:tblW w:w="9265" w:type="dxa"/>
        <w:tblLook w:val="04A0" w:firstRow="1" w:lastRow="0" w:firstColumn="1" w:lastColumn="0" w:noHBand="0" w:noVBand="1"/>
        <w:tblPrChange w:id="7642"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7643">
          <w:tblGrid>
            <w:gridCol w:w="657"/>
            <w:gridCol w:w="1343"/>
            <w:gridCol w:w="1593"/>
            <w:gridCol w:w="1009"/>
            <w:gridCol w:w="773"/>
            <w:gridCol w:w="760"/>
            <w:gridCol w:w="2642"/>
          </w:tblGrid>
        </w:tblGridChange>
      </w:tblGrid>
      <w:tr w:rsidR="00CF0C7E" w:rsidRPr="00CF0C7E" w14:paraId="422BD999" w14:textId="77777777" w:rsidTr="00A94F02">
        <w:trPr>
          <w:trHeight w:val="300"/>
          <w:ins w:id="7644" w:author="phuong vu" w:date="2018-11-16T12:27:00Z"/>
          <w:trPrChange w:id="7645" w:author="phuong vu" w:date="2018-11-16T12:47:00Z">
            <w:trPr>
              <w:trHeight w:val="300"/>
            </w:trPr>
          </w:trPrChange>
        </w:trPr>
        <w:tc>
          <w:tcPr>
            <w:tcW w:w="708" w:type="dxa"/>
            <w:noWrap/>
            <w:vAlign w:val="center"/>
            <w:hideMark/>
            <w:tcPrChange w:id="7646" w:author="phuong vu" w:date="2018-11-16T12:47:00Z">
              <w:tcPr>
                <w:tcW w:w="512" w:type="dxa"/>
                <w:noWrap/>
                <w:hideMark/>
              </w:tcPr>
            </w:tcPrChange>
          </w:tcPr>
          <w:p w14:paraId="1F393308" w14:textId="77777777" w:rsidR="00CF0C7E" w:rsidRPr="00CF0C7E" w:rsidRDefault="00CF0C7E">
            <w:pPr>
              <w:spacing w:line="276" w:lineRule="auto"/>
              <w:jc w:val="center"/>
              <w:rPr>
                <w:ins w:id="7647" w:author="phuong vu" w:date="2018-11-16T12:27:00Z"/>
                <w:b/>
                <w:bCs/>
              </w:rPr>
              <w:pPrChange w:id="7648" w:author="phuong vu" w:date="2018-11-23T13:48:00Z">
                <w:pPr/>
              </w:pPrChange>
            </w:pPr>
            <w:ins w:id="7649" w:author="phuong vu" w:date="2018-11-16T12:27:00Z">
              <w:r w:rsidRPr="00CF0C7E">
                <w:rPr>
                  <w:b/>
                  <w:bCs/>
                  <w:lang w:val="da-DK"/>
                </w:rPr>
                <w:t>STT</w:t>
              </w:r>
            </w:ins>
          </w:p>
        </w:tc>
        <w:tc>
          <w:tcPr>
            <w:tcW w:w="1646" w:type="dxa"/>
            <w:noWrap/>
            <w:vAlign w:val="center"/>
            <w:hideMark/>
            <w:tcPrChange w:id="7650" w:author="phuong vu" w:date="2018-11-16T12:47:00Z">
              <w:tcPr>
                <w:tcW w:w="971" w:type="dxa"/>
                <w:noWrap/>
                <w:hideMark/>
              </w:tcPr>
            </w:tcPrChange>
          </w:tcPr>
          <w:p w14:paraId="70676EBA" w14:textId="77777777" w:rsidR="00CF0C7E" w:rsidRPr="00CF0C7E" w:rsidRDefault="00CF0C7E">
            <w:pPr>
              <w:spacing w:line="276" w:lineRule="auto"/>
              <w:jc w:val="center"/>
              <w:rPr>
                <w:ins w:id="7651" w:author="phuong vu" w:date="2018-11-16T12:27:00Z"/>
                <w:b/>
                <w:bCs/>
              </w:rPr>
              <w:pPrChange w:id="7652" w:author="phuong vu" w:date="2018-11-23T13:48:00Z">
                <w:pPr/>
              </w:pPrChange>
            </w:pPr>
            <w:ins w:id="7653" w:author="phuong vu" w:date="2018-11-16T12:27:00Z">
              <w:r w:rsidRPr="00CF0C7E">
                <w:rPr>
                  <w:b/>
                  <w:bCs/>
                  <w:lang w:val="da-DK"/>
                </w:rPr>
                <w:t>Tên trường</w:t>
              </w:r>
            </w:ins>
          </w:p>
        </w:tc>
        <w:tc>
          <w:tcPr>
            <w:tcW w:w="1414" w:type="dxa"/>
            <w:noWrap/>
            <w:vAlign w:val="center"/>
            <w:hideMark/>
            <w:tcPrChange w:id="7654" w:author="phuong vu" w:date="2018-11-16T12:47:00Z">
              <w:tcPr>
                <w:tcW w:w="1752" w:type="dxa"/>
                <w:noWrap/>
                <w:hideMark/>
              </w:tcPr>
            </w:tcPrChange>
          </w:tcPr>
          <w:p w14:paraId="4B0FD7F2" w14:textId="77777777" w:rsidR="00CF0C7E" w:rsidRPr="00CF0C7E" w:rsidRDefault="00CF0C7E">
            <w:pPr>
              <w:spacing w:line="276" w:lineRule="auto"/>
              <w:jc w:val="center"/>
              <w:rPr>
                <w:ins w:id="7655" w:author="phuong vu" w:date="2018-11-16T12:27:00Z"/>
                <w:b/>
                <w:bCs/>
              </w:rPr>
              <w:pPrChange w:id="7656" w:author="phuong vu" w:date="2018-11-23T13:48:00Z">
                <w:pPr/>
              </w:pPrChange>
            </w:pPr>
            <w:ins w:id="7657" w:author="phuong vu" w:date="2018-11-16T12:27:00Z">
              <w:r w:rsidRPr="00CF0C7E">
                <w:rPr>
                  <w:b/>
                  <w:bCs/>
                  <w:lang w:val="da-DK"/>
                </w:rPr>
                <w:t>Kiểu</w:t>
              </w:r>
            </w:ins>
          </w:p>
        </w:tc>
        <w:tc>
          <w:tcPr>
            <w:tcW w:w="1188" w:type="dxa"/>
            <w:noWrap/>
            <w:vAlign w:val="center"/>
            <w:hideMark/>
            <w:tcPrChange w:id="7658" w:author="phuong vu" w:date="2018-11-16T12:47:00Z">
              <w:tcPr>
                <w:tcW w:w="1101" w:type="dxa"/>
                <w:noWrap/>
                <w:hideMark/>
              </w:tcPr>
            </w:tcPrChange>
          </w:tcPr>
          <w:p w14:paraId="39DC3ADA" w14:textId="77777777" w:rsidR="00CF0C7E" w:rsidRPr="00CF0C7E" w:rsidRDefault="00CF0C7E">
            <w:pPr>
              <w:spacing w:line="276" w:lineRule="auto"/>
              <w:jc w:val="center"/>
              <w:rPr>
                <w:ins w:id="7659" w:author="phuong vu" w:date="2018-11-16T12:27:00Z"/>
                <w:b/>
                <w:bCs/>
              </w:rPr>
              <w:pPrChange w:id="7660" w:author="phuong vu" w:date="2018-11-23T13:48:00Z">
                <w:pPr/>
              </w:pPrChange>
            </w:pPr>
            <w:ins w:id="7661" w:author="phuong vu" w:date="2018-11-16T12:27:00Z">
              <w:r w:rsidRPr="00CF0C7E">
                <w:rPr>
                  <w:b/>
                  <w:bCs/>
                  <w:lang w:val="da-DK"/>
                </w:rPr>
                <w:t>Chấp nhận Null</w:t>
              </w:r>
            </w:ins>
          </w:p>
        </w:tc>
        <w:tc>
          <w:tcPr>
            <w:tcW w:w="838" w:type="dxa"/>
            <w:noWrap/>
            <w:vAlign w:val="center"/>
            <w:hideMark/>
            <w:tcPrChange w:id="7662" w:author="phuong vu" w:date="2018-11-16T12:47:00Z">
              <w:tcPr>
                <w:tcW w:w="759" w:type="dxa"/>
                <w:noWrap/>
                <w:hideMark/>
              </w:tcPr>
            </w:tcPrChange>
          </w:tcPr>
          <w:p w14:paraId="50CA922A" w14:textId="77777777" w:rsidR="00CF0C7E" w:rsidRPr="00CF0C7E" w:rsidRDefault="00CF0C7E">
            <w:pPr>
              <w:spacing w:line="276" w:lineRule="auto"/>
              <w:jc w:val="center"/>
              <w:rPr>
                <w:ins w:id="7663" w:author="phuong vu" w:date="2018-11-16T12:27:00Z"/>
                <w:b/>
                <w:bCs/>
              </w:rPr>
              <w:pPrChange w:id="7664" w:author="phuong vu" w:date="2018-11-23T13:48:00Z">
                <w:pPr/>
              </w:pPrChange>
            </w:pPr>
            <w:ins w:id="7665" w:author="phuong vu" w:date="2018-11-16T12:27:00Z">
              <w:r w:rsidRPr="00CF0C7E">
                <w:rPr>
                  <w:b/>
                  <w:bCs/>
                  <w:lang w:val="da-DK"/>
                </w:rPr>
                <w:t>Khóa chính</w:t>
              </w:r>
            </w:ins>
          </w:p>
        </w:tc>
        <w:tc>
          <w:tcPr>
            <w:tcW w:w="823" w:type="dxa"/>
            <w:noWrap/>
            <w:vAlign w:val="center"/>
            <w:hideMark/>
            <w:tcPrChange w:id="7666" w:author="phuong vu" w:date="2018-11-16T12:47:00Z">
              <w:tcPr>
                <w:tcW w:w="759" w:type="dxa"/>
                <w:noWrap/>
                <w:hideMark/>
              </w:tcPr>
            </w:tcPrChange>
          </w:tcPr>
          <w:p w14:paraId="06562E5A" w14:textId="77777777" w:rsidR="00CF0C7E" w:rsidRPr="00CF0C7E" w:rsidRDefault="00CF0C7E">
            <w:pPr>
              <w:spacing w:line="276" w:lineRule="auto"/>
              <w:jc w:val="center"/>
              <w:rPr>
                <w:ins w:id="7667" w:author="phuong vu" w:date="2018-11-16T12:27:00Z"/>
                <w:b/>
                <w:bCs/>
              </w:rPr>
              <w:pPrChange w:id="7668" w:author="phuong vu" w:date="2018-11-23T13:48:00Z">
                <w:pPr/>
              </w:pPrChange>
            </w:pPr>
            <w:ins w:id="7669" w:author="phuong vu" w:date="2018-11-16T12:27:00Z">
              <w:r w:rsidRPr="00CF0C7E">
                <w:rPr>
                  <w:b/>
                  <w:bCs/>
                  <w:lang w:val="da-DK"/>
                </w:rPr>
                <w:t>Khóa ngoại</w:t>
              </w:r>
            </w:ins>
          </w:p>
        </w:tc>
        <w:tc>
          <w:tcPr>
            <w:tcW w:w="2648" w:type="dxa"/>
            <w:noWrap/>
            <w:vAlign w:val="center"/>
            <w:hideMark/>
            <w:tcPrChange w:id="7670" w:author="phuong vu" w:date="2018-11-16T12:47:00Z">
              <w:tcPr>
                <w:tcW w:w="2923" w:type="dxa"/>
                <w:noWrap/>
                <w:hideMark/>
              </w:tcPr>
            </w:tcPrChange>
          </w:tcPr>
          <w:p w14:paraId="333CE50C" w14:textId="77777777" w:rsidR="00CF0C7E" w:rsidRPr="00CF0C7E" w:rsidRDefault="00CF0C7E">
            <w:pPr>
              <w:spacing w:line="276" w:lineRule="auto"/>
              <w:jc w:val="center"/>
              <w:rPr>
                <w:ins w:id="7671" w:author="phuong vu" w:date="2018-11-16T12:27:00Z"/>
                <w:b/>
                <w:bCs/>
              </w:rPr>
              <w:pPrChange w:id="7672" w:author="phuong vu" w:date="2018-11-23T13:48:00Z">
                <w:pPr/>
              </w:pPrChange>
            </w:pPr>
            <w:ins w:id="7673" w:author="phuong vu" w:date="2018-11-16T12:27:00Z">
              <w:r w:rsidRPr="00CF0C7E">
                <w:rPr>
                  <w:b/>
                  <w:bCs/>
                  <w:lang w:val="da-DK"/>
                </w:rPr>
                <w:t>Mô tả</w:t>
              </w:r>
            </w:ins>
          </w:p>
        </w:tc>
      </w:tr>
      <w:tr w:rsidR="00CF0C7E" w:rsidRPr="00CF0C7E" w14:paraId="1287DD08" w14:textId="77777777" w:rsidTr="00A94F02">
        <w:trPr>
          <w:trHeight w:val="300"/>
          <w:ins w:id="7674" w:author="phuong vu" w:date="2018-11-16T12:27:00Z"/>
          <w:trPrChange w:id="7675" w:author="phuong vu" w:date="2018-11-16T12:47:00Z">
            <w:trPr>
              <w:trHeight w:val="300"/>
            </w:trPr>
          </w:trPrChange>
        </w:trPr>
        <w:tc>
          <w:tcPr>
            <w:tcW w:w="708" w:type="dxa"/>
            <w:noWrap/>
            <w:hideMark/>
            <w:tcPrChange w:id="7676" w:author="phuong vu" w:date="2018-11-16T12:47:00Z">
              <w:tcPr>
                <w:tcW w:w="512" w:type="dxa"/>
                <w:noWrap/>
                <w:hideMark/>
              </w:tcPr>
            </w:tcPrChange>
          </w:tcPr>
          <w:p w14:paraId="27478D10" w14:textId="77777777" w:rsidR="00CF0C7E" w:rsidRPr="00CF0C7E" w:rsidRDefault="00CF0C7E">
            <w:pPr>
              <w:spacing w:line="276" w:lineRule="auto"/>
              <w:rPr>
                <w:ins w:id="7677" w:author="phuong vu" w:date="2018-11-16T12:27:00Z"/>
                <w:rPrChange w:id="7678" w:author="phuong vu" w:date="2018-11-16T12:28:00Z">
                  <w:rPr>
                    <w:ins w:id="7679" w:author="phuong vu" w:date="2018-11-16T12:27:00Z"/>
                    <w:b/>
                  </w:rPr>
                </w:rPrChange>
              </w:rPr>
              <w:pPrChange w:id="7680" w:author="phuong vu" w:date="2018-11-23T13:48:00Z">
                <w:pPr/>
              </w:pPrChange>
            </w:pPr>
            <w:ins w:id="7681" w:author="phuong vu" w:date="2018-11-16T12:27:00Z">
              <w:r w:rsidRPr="00CF0C7E">
                <w:rPr>
                  <w:rPrChange w:id="7682" w:author="phuong vu" w:date="2018-11-16T12:28:00Z">
                    <w:rPr>
                      <w:b/>
                    </w:rPr>
                  </w:rPrChange>
                </w:rPr>
                <w:t>1</w:t>
              </w:r>
            </w:ins>
          </w:p>
        </w:tc>
        <w:tc>
          <w:tcPr>
            <w:tcW w:w="1646" w:type="dxa"/>
            <w:noWrap/>
            <w:hideMark/>
            <w:tcPrChange w:id="7683" w:author="phuong vu" w:date="2018-11-16T12:47:00Z">
              <w:tcPr>
                <w:tcW w:w="971" w:type="dxa"/>
                <w:noWrap/>
                <w:hideMark/>
              </w:tcPr>
            </w:tcPrChange>
          </w:tcPr>
          <w:p w14:paraId="7EFB676A" w14:textId="77777777" w:rsidR="00CF0C7E" w:rsidRPr="00CF0C7E" w:rsidRDefault="00CF0C7E">
            <w:pPr>
              <w:spacing w:line="276" w:lineRule="auto"/>
              <w:rPr>
                <w:ins w:id="7684" w:author="phuong vu" w:date="2018-11-16T12:27:00Z"/>
                <w:rPrChange w:id="7685" w:author="phuong vu" w:date="2018-11-16T12:28:00Z">
                  <w:rPr>
                    <w:ins w:id="7686" w:author="phuong vu" w:date="2018-11-16T12:27:00Z"/>
                    <w:b/>
                  </w:rPr>
                </w:rPrChange>
              </w:rPr>
              <w:pPrChange w:id="7687" w:author="phuong vu" w:date="2018-11-23T13:48:00Z">
                <w:pPr/>
              </w:pPrChange>
            </w:pPr>
            <w:ins w:id="7688" w:author="phuong vu" w:date="2018-11-16T12:27:00Z">
              <w:r w:rsidRPr="00CF0C7E">
                <w:rPr>
                  <w:rPrChange w:id="7689" w:author="phuong vu" w:date="2018-11-16T12:28:00Z">
                    <w:rPr>
                      <w:b/>
                    </w:rPr>
                  </w:rPrChange>
                </w:rPr>
                <w:t>id</w:t>
              </w:r>
            </w:ins>
          </w:p>
        </w:tc>
        <w:tc>
          <w:tcPr>
            <w:tcW w:w="1414" w:type="dxa"/>
            <w:noWrap/>
            <w:hideMark/>
            <w:tcPrChange w:id="7690" w:author="phuong vu" w:date="2018-11-16T12:47:00Z">
              <w:tcPr>
                <w:tcW w:w="1752" w:type="dxa"/>
                <w:noWrap/>
                <w:hideMark/>
              </w:tcPr>
            </w:tcPrChange>
          </w:tcPr>
          <w:p w14:paraId="0DBB4E17" w14:textId="77777777" w:rsidR="00CF0C7E" w:rsidRPr="00CF0C7E" w:rsidRDefault="00CF0C7E">
            <w:pPr>
              <w:spacing w:line="276" w:lineRule="auto"/>
              <w:rPr>
                <w:ins w:id="7691" w:author="phuong vu" w:date="2018-11-16T12:27:00Z"/>
                <w:rPrChange w:id="7692" w:author="phuong vu" w:date="2018-11-16T12:28:00Z">
                  <w:rPr>
                    <w:ins w:id="7693" w:author="phuong vu" w:date="2018-11-16T12:27:00Z"/>
                    <w:b/>
                  </w:rPr>
                </w:rPrChange>
              </w:rPr>
              <w:pPrChange w:id="7694" w:author="phuong vu" w:date="2018-11-23T13:48:00Z">
                <w:pPr/>
              </w:pPrChange>
            </w:pPr>
            <w:ins w:id="7695" w:author="phuong vu" w:date="2018-11-16T12:27:00Z">
              <w:r w:rsidRPr="00CF0C7E">
                <w:rPr>
                  <w:rPrChange w:id="7696" w:author="phuong vu" w:date="2018-11-16T12:28:00Z">
                    <w:rPr>
                      <w:b/>
                    </w:rPr>
                  </w:rPrChange>
                </w:rPr>
                <w:t>numeric</w:t>
              </w:r>
            </w:ins>
          </w:p>
        </w:tc>
        <w:tc>
          <w:tcPr>
            <w:tcW w:w="1188" w:type="dxa"/>
            <w:noWrap/>
            <w:hideMark/>
            <w:tcPrChange w:id="7697" w:author="phuong vu" w:date="2018-11-16T12:47:00Z">
              <w:tcPr>
                <w:tcW w:w="1101" w:type="dxa"/>
                <w:noWrap/>
                <w:hideMark/>
              </w:tcPr>
            </w:tcPrChange>
          </w:tcPr>
          <w:p w14:paraId="65AF7024" w14:textId="10A8FD10" w:rsidR="00CF0C7E" w:rsidRPr="00CF0C7E" w:rsidRDefault="00CF0C7E">
            <w:pPr>
              <w:spacing w:line="276" w:lineRule="auto"/>
              <w:jc w:val="center"/>
              <w:rPr>
                <w:ins w:id="7698" w:author="phuong vu" w:date="2018-11-16T12:27:00Z"/>
                <w:rPrChange w:id="7699" w:author="phuong vu" w:date="2018-11-16T12:28:00Z">
                  <w:rPr>
                    <w:ins w:id="7700" w:author="phuong vu" w:date="2018-11-16T12:27:00Z"/>
                    <w:b/>
                  </w:rPr>
                </w:rPrChange>
              </w:rPr>
              <w:pPrChange w:id="7701" w:author="phuong vu" w:date="2018-11-23T13:48:00Z">
                <w:pPr/>
              </w:pPrChange>
            </w:pPr>
          </w:p>
        </w:tc>
        <w:tc>
          <w:tcPr>
            <w:tcW w:w="838" w:type="dxa"/>
            <w:noWrap/>
            <w:hideMark/>
            <w:tcPrChange w:id="7702" w:author="phuong vu" w:date="2018-11-16T12:47:00Z">
              <w:tcPr>
                <w:tcW w:w="759" w:type="dxa"/>
                <w:noWrap/>
                <w:hideMark/>
              </w:tcPr>
            </w:tcPrChange>
          </w:tcPr>
          <w:p w14:paraId="166E003A" w14:textId="77777777" w:rsidR="00CF0C7E" w:rsidRPr="00CF0C7E" w:rsidRDefault="00CF0C7E">
            <w:pPr>
              <w:spacing w:line="276" w:lineRule="auto"/>
              <w:jc w:val="center"/>
              <w:rPr>
                <w:ins w:id="7703" w:author="phuong vu" w:date="2018-11-16T12:27:00Z"/>
                <w:rPrChange w:id="7704" w:author="phuong vu" w:date="2018-11-16T12:28:00Z">
                  <w:rPr>
                    <w:ins w:id="7705" w:author="phuong vu" w:date="2018-11-16T12:27:00Z"/>
                    <w:b/>
                  </w:rPr>
                </w:rPrChange>
              </w:rPr>
              <w:pPrChange w:id="7706" w:author="phuong vu" w:date="2018-11-23T13:48:00Z">
                <w:pPr/>
              </w:pPrChange>
            </w:pPr>
            <w:ins w:id="7707" w:author="phuong vu" w:date="2018-11-16T12:27:00Z">
              <w:r w:rsidRPr="00CF0C7E">
                <w:rPr>
                  <w:rPrChange w:id="7708" w:author="phuong vu" w:date="2018-11-16T12:28:00Z">
                    <w:rPr>
                      <w:b/>
                    </w:rPr>
                  </w:rPrChange>
                </w:rPr>
                <w:t>X</w:t>
              </w:r>
            </w:ins>
          </w:p>
        </w:tc>
        <w:tc>
          <w:tcPr>
            <w:tcW w:w="823" w:type="dxa"/>
            <w:noWrap/>
            <w:hideMark/>
            <w:tcPrChange w:id="7709" w:author="phuong vu" w:date="2018-11-16T12:47:00Z">
              <w:tcPr>
                <w:tcW w:w="759" w:type="dxa"/>
                <w:noWrap/>
                <w:hideMark/>
              </w:tcPr>
            </w:tcPrChange>
          </w:tcPr>
          <w:p w14:paraId="150B812C" w14:textId="3E00FB29" w:rsidR="00CF0C7E" w:rsidRPr="00CF0C7E" w:rsidRDefault="00CF0C7E">
            <w:pPr>
              <w:spacing w:line="276" w:lineRule="auto"/>
              <w:jc w:val="center"/>
              <w:rPr>
                <w:ins w:id="7710" w:author="phuong vu" w:date="2018-11-16T12:27:00Z"/>
                <w:rPrChange w:id="7711" w:author="phuong vu" w:date="2018-11-16T12:28:00Z">
                  <w:rPr>
                    <w:ins w:id="7712" w:author="phuong vu" w:date="2018-11-16T12:27:00Z"/>
                    <w:b/>
                  </w:rPr>
                </w:rPrChange>
              </w:rPr>
              <w:pPrChange w:id="7713" w:author="phuong vu" w:date="2018-11-23T13:48:00Z">
                <w:pPr/>
              </w:pPrChange>
            </w:pPr>
          </w:p>
        </w:tc>
        <w:tc>
          <w:tcPr>
            <w:tcW w:w="2648" w:type="dxa"/>
            <w:noWrap/>
            <w:hideMark/>
            <w:tcPrChange w:id="7714" w:author="phuong vu" w:date="2018-11-16T12:47:00Z">
              <w:tcPr>
                <w:tcW w:w="2923" w:type="dxa"/>
                <w:noWrap/>
                <w:hideMark/>
              </w:tcPr>
            </w:tcPrChange>
          </w:tcPr>
          <w:p w14:paraId="75672F20" w14:textId="77777777" w:rsidR="00CF0C7E" w:rsidRPr="00CF0C7E" w:rsidRDefault="00CF0C7E">
            <w:pPr>
              <w:spacing w:line="276" w:lineRule="auto"/>
              <w:rPr>
                <w:ins w:id="7715" w:author="phuong vu" w:date="2018-11-16T12:27:00Z"/>
                <w:rPrChange w:id="7716" w:author="phuong vu" w:date="2018-11-16T12:28:00Z">
                  <w:rPr>
                    <w:ins w:id="7717" w:author="phuong vu" w:date="2018-11-16T12:27:00Z"/>
                    <w:b/>
                  </w:rPr>
                </w:rPrChange>
              </w:rPr>
              <w:pPrChange w:id="7718" w:author="phuong vu" w:date="2018-11-23T13:48:00Z">
                <w:pPr/>
              </w:pPrChange>
            </w:pPr>
            <w:ins w:id="7719" w:author="phuong vu" w:date="2018-11-16T12:27:00Z">
              <w:r w:rsidRPr="00CF0C7E">
                <w:rPr>
                  <w:rPrChange w:id="7720" w:author="phuong vu" w:date="2018-11-16T12:28:00Z">
                    <w:rPr>
                      <w:b/>
                    </w:rPr>
                  </w:rPrChange>
                </w:rPr>
                <w:t>ID hóa đơn</w:t>
              </w:r>
            </w:ins>
          </w:p>
        </w:tc>
      </w:tr>
      <w:tr w:rsidR="00CF0C7E" w:rsidRPr="00CF0C7E" w14:paraId="55AFA0FC" w14:textId="77777777" w:rsidTr="00A94F02">
        <w:trPr>
          <w:trHeight w:val="300"/>
          <w:ins w:id="7721" w:author="phuong vu" w:date="2018-11-16T12:27:00Z"/>
          <w:trPrChange w:id="7722" w:author="phuong vu" w:date="2018-11-16T12:47:00Z">
            <w:trPr>
              <w:trHeight w:val="300"/>
            </w:trPr>
          </w:trPrChange>
        </w:trPr>
        <w:tc>
          <w:tcPr>
            <w:tcW w:w="708" w:type="dxa"/>
            <w:noWrap/>
            <w:hideMark/>
            <w:tcPrChange w:id="7723" w:author="phuong vu" w:date="2018-11-16T12:47:00Z">
              <w:tcPr>
                <w:tcW w:w="512" w:type="dxa"/>
                <w:noWrap/>
                <w:hideMark/>
              </w:tcPr>
            </w:tcPrChange>
          </w:tcPr>
          <w:p w14:paraId="01373FDF" w14:textId="77777777" w:rsidR="00CF0C7E" w:rsidRPr="00CF0C7E" w:rsidRDefault="00CF0C7E">
            <w:pPr>
              <w:spacing w:line="276" w:lineRule="auto"/>
              <w:rPr>
                <w:ins w:id="7724" w:author="phuong vu" w:date="2018-11-16T12:27:00Z"/>
                <w:rPrChange w:id="7725" w:author="phuong vu" w:date="2018-11-16T12:28:00Z">
                  <w:rPr>
                    <w:ins w:id="7726" w:author="phuong vu" w:date="2018-11-16T12:27:00Z"/>
                    <w:b/>
                  </w:rPr>
                </w:rPrChange>
              </w:rPr>
              <w:pPrChange w:id="7727" w:author="phuong vu" w:date="2018-11-23T13:48:00Z">
                <w:pPr/>
              </w:pPrChange>
            </w:pPr>
            <w:ins w:id="7728" w:author="phuong vu" w:date="2018-11-16T12:27:00Z">
              <w:r w:rsidRPr="00CF0C7E">
                <w:rPr>
                  <w:rPrChange w:id="7729" w:author="phuong vu" w:date="2018-11-16T12:28:00Z">
                    <w:rPr>
                      <w:b/>
                    </w:rPr>
                  </w:rPrChange>
                </w:rPr>
                <w:t>2</w:t>
              </w:r>
            </w:ins>
          </w:p>
        </w:tc>
        <w:tc>
          <w:tcPr>
            <w:tcW w:w="1646" w:type="dxa"/>
            <w:noWrap/>
            <w:hideMark/>
            <w:tcPrChange w:id="7730" w:author="phuong vu" w:date="2018-11-16T12:47:00Z">
              <w:tcPr>
                <w:tcW w:w="971" w:type="dxa"/>
                <w:noWrap/>
                <w:hideMark/>
              </w:tcPr>
            </w:tcPrChange>
          </w:tcPr>
          <w:p w14:paraId="3F99F7D2" w14:textId="77777777" w:rsidR="00CF0C7E" w:rsidRPr="00CF0C7E" w:rsidRDefault="00CF0C7E">
            <w:pPr>
              <w:spacing w:line="276" w:lineRule="auto"/>
              <w:rPr>
                <w:ins w:id="7731" w:author="phuong vu" w:date="2018-11-16T12:27:00Z"/>
                <w:rPrChange w:id="7732" w:author="phuong vu" w:date="2018-11-16T12:28:00Z">
                  <w:rPr>
                    <w:ins w:id="7733" w:author="phuong vu" w:date="2018-11-16T12:27:00Z"/>
                    <w:b/>
                  </w:rPr>
                </w:rPrChange>
              </w:rPr>
              <w:pPrChange w:id="7734" w:author="phuong vu" w:date="2018-11-23T13:48:00Z">
                <w:pPr/>
              </w:pPrChange>
            </w:pPr>
            <w:ins w:id="7735" w:author="phuong vu" w:date="2018-11-16T12:27:00Z">
              <w:r w:rsidRPr="00CF0C7E">
                <w:rPr>
                  <w:rPrChange w:id="7736" w:author="phuong vu" w:date="2018-11-16T12:28:00Z">
                    <w:rPr>
                      <w:b/>
                    </w:rPr>
                  </w:rPrChange>
                </w:rPr>
                <w:t>receipt_id</w:t>
              </w:r>
            </w:ins>
          </w:p>
        </w:tc>
        <w:tc>
          <w:tcPr>
            <w:tcW w:w="1414" w:type="dxa"/>
            <w:noWrap/>
            <w:hideMark/>
            <w:tcPrChange w:id="7737" w:author="phuong vu" w:date="2018-11-16T12:47:00Z">
              <w:tcPr>
                <w:tcW w:w="1752" w:type="dxa"/>
                <w:noWrap/>
                <w:hideMark/>
              </w:tcPr>
            </w:tcPrChange>
          </w:tcPr>
          <w:p w14:paraId="10C51AC5" w14:textId="77777777" w:rsidR="00CF0C7E" w:rsidRPr="00CF0C7E" w:rsidRDefault="00CF0C7E">
            <w:pPr>
              <w:spacing w:line="276" w:lineRule="auto"/>
              <w:rPr>
                <w:ins w:id="7738" w:author="phuong vu" w:date="2018-11-16T12:27:00Z"/>
                <w:rPrChange w:id="7739" w:author="phuong vu" w:date="2018-11-16T12:28:00Z">
                  <w:rPr>
                    <w:ins w:id="7740" w:author="phuong vu" w:date="2018-11-16T12:27:00Z"/>
                    <w:b/>
                  </w:rPr>
                </w:rPrChange>
              </w:rPr>
              <w:pPrChange w:id="7741" w:author="phuong vu" w:date="2018-11-23T13:48:00Z">
                <w:pPr/>
              </w:pPrChange>
            </w:pPr>
            <w:ins w:id="7742" w:author="phuong vu" w:date="2018-11-16T12:27:00Z">
              <w:r w:rsidRPr="00CF0C7E">
                <w:rPr>
                  <w:rPrChange w:id="7743" w:author="phuong vu" w:date="2018-11-16T12:28:00Z">
                    <w:rPr>
                      <w:b/>
                    </w:rPr>
                  </w:rPrChange>
                </w:rPr>
                <w:t>numeric</w:t>
              </w:r>
            </w:ins>
          </w:p>
        </w:tc>
        <w:tc>
          <w:tcPr>
            <w:tcW w:w="1188" w:type="dxa"/>
            <w:noWrap/>
            <w:hideMark/>
            <w:tcPrChange w:id="7744" w:author="phuong vu" w:date="2018-11-16T12:47:00Z">
              <w:tcPr>
                <w:tcW w:w="1101" w:type="dxa"/>
                <w:noWrap/>
                <w:hideMark/>
              </w:tcPr>
            </w:tcPrChange>
          </w:tcPr>
          <w:p w14:paraId="74A0B095" w14:textId="77777777" w:rsidR="00CF0C7E" w:rsidRPr="00CF0C7E" w:rsidRDefault="00CF0C7E">
            <w:pPr>
              <w:spacing w:line="276" w:lineRule="auto"/>
              <w:jc w:val="center"/>
              <w:rPr>
                <w:ins w:id="7745" w:author="phuong vu" w:date="2018-11-16T12:27:00Z"/>
                <w:rPrChange w:id="7746" w:author="phuong vu" w:date="2018-11-16T12:28:00Z">
                  <w:rPr>
                    <w:ins w:id="7747" w:author="phuong vu" w:date="2018-11-16T12:27:00Z"/>
                    <w:b/>
                  </w:rPr>
                </w:rPrChange>
              </w:rPr>
              <w:pPrChange w:id="7748" w:author="phuong vu" w:date="2018-11-23T13:48:00Z">
                <w:pPr/>
              </w:pPrChange>
            </w:pPr>
            <w:ins w:id="7749" w:author="phuong vu" w:date="2018-11-16T12:27:00Z">
              <w:r w:rsidRPr="00CF0C7E">
                <w:rPr>
                  <w:rPrChange w:id="7750" w:author="phuong vu" w:date="2018-11-16T12:28:00Z">
                    <w:rPr>
                      <w:b/>
                    </w:rPr>
                  </w:rPrChange>
                </w:rPr>
                <w:t>X</w:t>
              </w:r>
            </w:ins>
          </w:p>
        </w:tc>
        <w:tc>
          <w:tcPr>
            <w:tcW w:w="838" w:type="dxa"/>
            <w:noWrap/>
            <w:hideMark/>
            <w:tcPrChange w:id="7751" w:author="phuong vu" w:date="2018-11-16T12:47:00Z">
              <w:tcPr>
                <w:tcW w:w="759" w:type="dxa"/>
                <w:noWrap/>
                <w:hideMark/>
              </w:tcPr>
            </w:tcPrChange>
          </w:tcPr>
          <w:p w14:paraId="53A34D19" w14:textId="46B01BDD" w:rsidR="00CF0C7E" w:rsidRPr="00CF0C7E" w:rsidRDefault="00CF0C7E">
            <w:pPr>
              <w:spacing w:line="276" w:lineRule="auto"/>
              <w:jc w:val="center"/>
              <w:rPr>
                <w:ins w:id="7752" w:author="phuong vu" w:date="2018-11-16T12:27:00Z"/>
                <w:rPrChange w:id="7753" w:author="phuong vu" w:date="2018-11-16T12:28:00Z">
                  <w:rPr>
                    <w:ins w:id="7754" w:author="phuong vu" w:date="2018-11-16T12:27:00Z"/>
                    <w:b/>
                  </w:rPr>
                </w:rPrChange>
              </w:rPr>
              <w:pPrChange w:id="7755" w:author="phuong vu" w:date="2018-11-23T13:48:00Z">
                <w:pPr/>
              </w:pPrChange>
            </w:pPr>
          </w:p>
        </w:tc>
        <w:tc>
          <w:tcPr>
            <w:tcW w:w="823" w:type="dxa"/>
            <w:noWrap/>
            <w:hideMark/>
            <w:tcPrChange w:id="7756" w:author="phuong vu" w:date="2018-11-16T12:47:00Z">
              <w:tcPr>
                <w:tcW w:w="759" w:type="dxa"/>
                <w:noWrap/>
                <w:hideMark/>
              </w:tcPr>
            </w:tcPrChange>
          </w:tcPr>
          <w:p w14:paraId="3AD1936C" w14:textId="77777777" w:rsidR="00CF0C7E" w:rsidRPr="00CF0C7E" w:rsidRDefault="00CF0C7E">
            <w:pPr>
              <w:spacing w:line="276" w:lineRule="auto"/>
              <w:jc w:val="center"/>
              <w:rPr>
                <w:ins w:id="7757" w:author="phuong vu" w:date="2018-11-16T12:27:00Z"/>
                <w:rPrChange w:id="7758" w:author="phuong vu" w:date="2018-11-16T12:28:00Z">
                  <w:rPr>
                    <w:ins w:id="7759" w:author="phuong vu" w:date="2018-11-16T12:27:00Z"/>
                    <w:b/>
                  </w:rPr>
                </w:rPrChange>
              </w:rPr>
              <w:pPrChange w:id="7760" w:author="phuong vu" w:date="2018-11-23T13:48:00Z">
                <w:pPr/>
              </w:pPrChange>
            </w:pPr>
            <w:ins w:id="7761" w:author="phuong vu" w:date="2018-11-16T12:27:00Z">
              <w:r w:rsidRPr="00CF0C7E">
                <w:rPr>
                  <w:rPrChange w:id="7762" w:author="phuong vu" w:date="2018-11-16T12:28:00Z">
                    <w:rPr>
                      <w:b/>
                    </w:rPr>
                  </w:rPrChange>
                </w:rPr>
                <w:t>X</w:t>
              </w:r>
            </w:ins>
          </w:p>
        </w:tc>
        <w:tc>
          <w:tcPr>
            <w:tcW w:w="2648" w:type="dxa"/>
            <w:noWrap/>
            <w:hideMark/>
            <w:tcPrChange w:id="7763" w:author="phuong vu" w:date="2018-11-16T12:47:00Z">
              <w:tcPr>
                <w:tcW w:w="2923" w:type="dxa"/>
                <w:noWrap/>
                <w:hideMark/>
              </w:tcPr>
            </w:tcPrChange>
          </w:tcPr>
          <w:p w14:paraId="151159D3" w14:textId="77777777" w:rsidR="00CF0C7E" w:rsidRPr="00CF0C7E" w:rsidRDefault="00CF0C7E">
            <w:pPr>
              <w:spacing w:line="276" w:lineRule="auto"/>
              <w:rPr>
                <w:ins w:id="7764" w:author="phuong vu" w:date="2018-11-16T12:27:00Z"/>
                <w:rPrChange w:id="7765" w:author="phuong vu" w:date="2018-11-16T12:28:00Z">
                  <w:rPr>
                    <w:ins w:id="7766" w:author="phuong vu" w:date="2018-11-16T12:27:00Z"/>
                    <w:b/>
                  </w:rPr>
                </w:rPrChange>
              </w:rPr>
              <w:pPrChange w:id="7767" w:author="phuong vu" w:date="2018-11-23T13:48:00Z">
                <w:pPr/>
              </w:pPrChange>
            </w:pPr>
            <w:ins w:id="7768" w:author="phuong vu" w:date="2018-11-16T12:27:00Z">
              <w:r w:rsidRPr="00CF0C7E">
                <w:rPr>
                  <w:rPrChange w:id="7769" w:author="phuong vu" w:date="2018-11-16T12:28:00Z">
                    <w:rPr>
                      <w:b/>
                    </w:rPr>
                  </w:rPrChange>
                </w:rPr>
                <w:t>ID biên nhận. Liên kết với bảng RECEIPT</w:t>
              </w:r>
            </w:ins>
          </w:p>
        </w:tc>
      </w:tr>
      <w:tr w:rsidR="00CF0C7E" w:rsidRPr="00CF0C7E" w14:paraId="558A6D08" w14:textId="77777777" w:rsidTr="00A94F02">
        <w:trPr>
          <w:trHeight w:val="300"/>
          <w:ins w:id="7770" w:author="phuong vu" w:date="2018-11-16T12:27:00Z"/>
          <w:trPrChange w:id="7771" w:author="phuong vu" w:date="2018-11-16T12:47:00Z">
            <w:trPr>
              <w:trHeight w:val="300"/>
            </w:trPr>
          </w:trPrChange>
        </w:trPr>
        <w:tc>
          <w:tcPr>
            <w:tcW w:w="708" w:type="dxa"/>
            <w:noWrap/>
            <w:hideMark/>
            <w:tcPrChange w:id="7772" w:author="phuong vu" w:date="2018-11-16T12:47:00Z">
              <w:tcPr>
                <w:tcW w:w="512" w:type="dxa"/>
                <w:noWrap/>
                <w:hideMark/>
              </w:tcPr>
            </w:tcPrChange>
          </w:tcPr>
          <w:p w14:paraId="4DBFB944" w14:textId="77777777" w:rsidR="00CF0C7E" w:rsidRPr="00CF0C7E" w:rsidRDefault="00CF0C7E">
            <w:pPr>
              <w:spacing w:line="276" w:lineRule="auto"/>
              <w:rPr>
                <w:ins w:id="7773" w:author="phuong vu" w:date="2018-11-16T12:27:00Z"/>
                <w:rPrChange w:id="7774" w:author="phuong vu" w:date="2018-11-16T12:28:00Z">
                  <w:rPr>
                    <w:ins w:id="7775" w:author="phuong vu" w:date="2018-11-16T12:27:00Z"/>
                    <w:b/>
                  </w:rPr>
                </w:rPrChange>
              </w:rPr>
              <w:pPrChange w:id="7776" w:author="phuong vu" w:date="2018-11-23T13:48:00Z">
                <w:pPr/>
              </w:pPrChange>
            </w:pPr>
            <w:ins w:id="7777" w:author="phuong vu" w:date="2018-11-16T12:27:00Z">
              <w:r w:rsidRPr="00CF0C7E">
                <w:rPr>
                  <w:rPrChange w:id="7778" w:author="phuong vu" w:date="2018-11-16T12:28:00Z">
                    <w:rPr>
                      <w:b/>
                    </w:rPr>
                  </w:rPrChange>
                </w:rPr>
                <w:t>3</w:t>
              </w:r>
            </w:ins>
          </w:p>
        </w:tc>
        <w:tc>
          <w:tcPr>
            <w:tcW w:w="1646" w:type="dxa"/>
            <w:noWrap/>
            <w:hideMark/>
            <w:tcPrChange w:id="7779" w:author="phuong vu" w:date="2018-11-16T12:47:00Z">
              <w:tcPr>
                <w:tcW w:w="971" w:type="dxa"/>
                <w:noWrap/>
                <w:hideMark/>
              </w:tcPr>
            </w:tcPrChange>
          </w:tcPr>
          <w:p w14:paraId="4F3337C0" w14:textId="77777777" w:rsidR="00CF0C7E" w:rsidRPr="00CF0C7E" w:rsidRDefault="00CF0C7E">
            <w:pPr>
              <w:spacing w:line="276" w:lineRule="auto"/>
              <w:rPr>
                <w:ins w:id="7780" w:author="phuong vu" w:date="2018-11-16T12:27:00Z"/>
                <w:rPrChange w:id="7781" w:author="phuong vu" w:date="2018-11-16T12:28:00Z">
                  <w:rPr>
                    <w:ins w:id="7782" w:author="phuong vu" w:date="2018-11-16T12:27:00Z"/>
                    <w:b/>
                  </w:rPr>
                </w:rPrChange>
              </w:rPr>
              <w:pPrChange w:id="7783" w:author="phuong vu" w:date="2018-11-23T13:48:00Z">
                <w:pPr/>
              </w:pPrChange>
            </w:pPr>
            <w:ins w:id="7784" w:author="phuong vu" w:date="2018-11-16T12:27:00Z">
              <w:r w:rsidRPr="00CF0C7E">
                <w:rPr>
                  <w:rPrChange w:id="7785" w:author="phuong vu" w:date="2018-11-16T12:28:00Z">
                    <w:rPr>
                      <w:b/>
                    </w:rPr>
                  </w:rPrChange>
                </w:rPr>
                <w:t>create_by</w:t>
              </w:r>
            </w:ins>
          </w:p>
        </w:tc>
        <w:tc>
          <w:tcPr>
            <w:tcW w:w="1414" w:type="dxa"/>
            <w:noWrap/>
            <w:hideMark/>
            <w:tcPrChange w:id="7786" w:author="phuong vu" w:date="2018-11-16T12:47:00Z">
              <w:tcPr>
                <w:tcW w:w="1752" w:type="dxa"/>
                <w:noWrap/>
                <w:hideMark/>
              </w:tcPr>
            </w:tcPrChange>
          </w:tcPr>
          <w:p w14:paraId="7AEE969D" w14:textId="77777777" w:rsidR="00CF0C7E" w:rsidRPr="00CF0C7E" w:rsidRDefault="00CF0C7E">
            <w:pPr>
              <w:spacing w:line="276" w:lineRule="auto"/>
              <w:rPr>
                <w:ins w:id="7787" w:author="phuong vu" w:date="2018-11-16T12:27:00Z"/>
                <w:rPrChange w:id="7788" w:author="phuong vu" w:date="2018-11-16T12:28:00Z">
                  <w:rPr>
                    <w:ins w:id="7789" w:author="phuong vu" w:date="2018-11-16T12:27:00Z"/>
                    <w:b/>
                  </w:rPr>
                </w:rPrChange>
              </w:rPr>
              <w:pPrChange w:id="7790" w:author="phuong vu" w:date="2018-11-23T13:48:00Z">
                <w:pPr/>
              </w:pPrChange>
            </w:pPr>
            <w:ins w:id="7791" w:author="phuong vu" w:date="2018-11-16T12:27:00Z">
              <w:r w:rsidRPr="00CF0C7E">
                <w:rPr>
                  <w:rPrChange w:id="7792" w:author="phuong vu" w:date="2018-11-16T12:28:00Z">
                    <w:rPr>
                      <w:b/>
                    </w:rPr>
                  </w:rPrChange>
                </w:rPr>
                <w:t>numeric</w:t>
              </w:r>
            </w:ins>
          </w:p>
        </w:tc>
        <w:tc>
          <w:tcPr>
            <w:tcW w:w="1188" w:type="dxa"/>
            <w:noWrap/>
            <w:hideMark/>
            <w:tcPrChange w:id="7793" w:author="phuong vu" w:date="2018-11-16T12:47:00Z">
              <w:tcPr>
                <w:tcW w:w="1101" w:type="dxa"/>
                <w:noWrap/>
                <w:hideMark/>
              </w:tcPr>
            </w:tcPrChange>
          </w:tcPr>
          <w:p w14:paraId="2E150B62" w14:textId="77777777" w:rsidR="00CF0C7E" w:rsidRPr="00CF0C7E" w:rsidRDefault="00CF0C7E">
            <w:pPr>
              <w:spacing w:line="276" w:lineRule="auto"/>
              <w:rPr>
                <w:ins w:id="7794" w:author="phuong vu" w:date="2018-11-16T12:27:00Z"/>
                <w:rPrChange w:id="7795" w:author="phuong vu" w:date="2018-11-16T12:28:00Z">
                  <w:rPr>
                    <w:ins w:id="7796" w:author="phuong vu" w:date="2018-11-16T12:27:00Z"/>
                    <w:b/>
                  </w:rPr>
                </w:rPrChange>
              </w:rPr>
              <w:pPrChange w:id="7797" w:author="phuong vu" w:date="2018-11-23T13:48:00Z">
                <w:pPr/>
              </w:pPrChange>
            </w:pPr>
            <w:ins w:id="7798" w:author="phuong vu" w:date="2018-11-16T12:27:00Z">
              <w:r w:rsidRPr="00CF0C7E">
                <w:rPr>
                  <w:rPrChange w:id="7799" w:author="phuong vu" w:date="2018-11-16T12:28:00Z">
                    <w:rPr>
                      <w:b/>
                    </w:rPr>
                  </w:rPrChange>
                </w:rPr>
                <w:t>X</w:t>
              </w:r>
            </w:ins>
          </w:p>
        </w:tc>
        <w:tc>
          <w:tcPr>
            <w:tcW w:w="838" w:type="dxa"/>
            <w:noWrap/>
            <w:hideMark/>
            <w:tcPrChange w:id="7800" w:author="phuong vu" w:date="2018-11-16T12:47:00Z">
              <w:tcPr>
                <w:tcW w:w="759" w:type="dxa"/>
                <w:noWrap/>
                <w:hideMark/>
              </w:tcPr>
            </w:tcPrChange>
          </w:tcPr>
          <w:p w14:paraId="78627C4D" w14:textId="6D29C5D9" w:rsidR="00CF0C7E" w:rsidRPr="00CF0C7E" w:rsidRDefault="00CF0C7E">
            <w:pPr>
              <w:spacing w:line="276" w:lineRule="auto"/>
              <w:rPr>
                <w:ins w:id="7801" w:author="phuong vu" w:date="2018-11-16T12:27:00Z"/>
                <w:rPrChange w:id="7802" w:author="phuong vu" w:date="2018-11-16T12:28:00Z">
                  <w:rPr>
                    <w:ins w:id="7803" w:author="phuong vu" w:date="2018-11-16T12:27:00Z"/>
                    <w:b/>
                  </w:rPr>
                </w:rPrChange>
              </w:rPr>
              <w:pPrChange w:id="7804" w:author="phuong vu" w:date="2018-11-23T13:48:00Z">
                <w:pPr/>
              </w:pPrChange>
            </w:pPr>
          </w:p>
        </w:tc>
        <w:tc>
          <w:tcPr>
            <w:tcW w:w="823" w:type="dxa"/>
            <w:noWrap/>
            <w:hideMark/>
            <w:tcPrChange w:id="7805" w:author="phuong vu" w:date="2018-11-16T12:47:00Z">
              <w:tcPr>
                <w:tcW w:w="759" w:type="dxa"/>
                <w:noWrap/>
                <w:hideMark/>
              </w:tcPr>
            </w:tcPrChange>
          </w:tcPr>
          <w:p w14:paraId="75477DAC" w14:textId="77777777" w:rsidR="00CF0C7E" w:rsidRPr="00CF0C7E" w:rsidRDefault="00CF0C7E">
            <w:pPr>
              <w:spacing w:line="276" w:lineRule="auto"/>
              <w:rPr>
                <w:ins w:id="7806" w:author="phuong vu" w:date="2018-11-16T12:27:00Z"/>
                <w:rPrChange w:id="7807" w:author="phuong vu" w:date="2018-11-16T12:28:00Z">
                  <w:rPr>
                    <w:ins w:id="7808" w:author="phuong vu" w:date="2018-11-16T12:27:00Z"/>
                    <w:b/>
                  </w:rPr>
                </w:rPrChange>
              </w:rPr>
              <w:pPrChange w:id="7809" w:author="phuong vu" w:date="2018-11-23T13:48:00Z">
                <w:pPr/>
              </w:pPrChange>
            </w:pPr>
            <w:ins w:id="7810" w:author="phuong vu" w:date="2018-11-16T12:27:00Z">
              <w:r w:rsidRPr="00CF0C7E">
                <w:rPr>
                  <w:rPrChange w:id="7811" w:author="phuong vu" w:date="2018-11-16T12:28:00Z">
                    <w:rPr>
                      <w:b/>
                    </w:rPr>
                  </w:rPrChange>
                </w:rPr>
                <w:t>X</w:t>
              </w:r>
            </w:ins>
          </w:p>
        </w:tc>
        <w:tc>
          <w:tcPr>
            <w:tcW w:w="2648" w:type="dxa"/>
            <w:noWrap/>
            <w:hideMark/>
            <w:tcPrChange w:id="7812" w:author="phuong vu" w:date="2018-11-16T12:47:00Z">
              <w:tcPr>
                <w:tcW w:w="2923" w:type="dxa"/>
                <w:noWrap/>
                <w:hideMark/>
              </w:tcPr>
            </w:tcPrChange>
          </w:tcPr>
          <w:p w14:paraId="52AD184F" w14:textId="4218DE7A" w:rsidR="00CF0C7E" w:rsidRPr="00CF0C7E" w:rsidRDefault="00CF0C7E">
            <w:pPr>
              <w:spacing w:line="276" w:lineRule="auto"/>
              <w:rPr>
                <w:ins w:id="7813" w:author="phuong vu" w:date="2018-11-16T12:27:00Z"/>
                <w:rPrChange w:id="7814" w:author="phuong vu" w:date="2018-11-16T12:28:00Z">
                  <w:rPr>
                    <w:ins w:id="7815" w:author="phuong vu" w:date="2018-11-16T12:27:00Z"/>
                    <w:b/>
                  </w:rPr>
                </w:rPrChange>
              </w:rPr>
              <w:pPrChange w:id="7816" w:author="phuong vu" w:date="2018-11-23T13:48:00Z">
                <w:pPr/>
              </w:pPrChange>
            </w:pPr>
            <w:ins w:id="7817" w:author="phuong vu" w:date="2018-11-16T12:27:00Z">
              <w:r w:rsidRPr="00CF0C7E">
                <w:rPr>
                  <w:rPrChange w:id="7818" w:author="phuong vu" w:date="2018-11-16T12:28:00Z">
                    <w:rPr>
                      <w:b/>
                    </w:rPr>
                  </w:rPrChange>
                </w:rPr>
                <w:t xml:space="preserve">Người tạo hóa đơn. </w:t>
              </w:r>
            </w:ins>
          </w:p>
        </w:tc>
      </w:tr>
      <w:tr w:rsidR="00CF0C7E" w:rsidRPr="00CF0C7E" w14:paraId="2297A2DE" w14:textId="77777777" w:rsidTr="00A94F02">
        <w:trPr>
          <w:trHeight w:val="300"/>
          <w:ins w:id="7819" w:author="phuong vu" w:date="2018-11-16T12:27:00Z"/>
          <w:trPrChange w:id="7820" w:author="phuong vu" w:date="2018-11-16T12:47:00Z">
            <w:trPr>
              <w:trHeight w:val="300"/>
            </w:trPr>
          </w:trPrChange>
        </w:trPr>
        <w:tc>
          <w:tcPr>
            <w:tcW w:w="708" w:type="dxa"/>
            <w:noWrap/>
            <w:hideMark/>
            <w:tcPrChange w:id="7821" w:author="phuong vu" w:date="2018-11-16T12:47:00Z">
              <w:tcPr>
                <w:tcW w:w="512" w:type="dxa"/>
                <w:noWrap/>
                <w:hideMark/>
              </w:tcPr>
            </w:tcPrChange>
          </w:tcPr>
          <w:p w14:paraId="3A85C00C" w14:textId="77777777" w:rsidR="00CF0C7E" w:rsidRPr="00CF0C7E" w:rsidRDefault="00CF0C7E">
            <w:pPr>
              <w:spacing w:line="276" w:lineRule="auto"/>
              <w:rPr>
                <w:ins w:id="7822" w:author="phuong vu" w:date="2018-11-16T12:27:00Z"/>
                <w:rPrChange w:id="7823" w:author="phuong vu" w:date="2018-11-16T12:28:00Z">
                  <w:rPr>
                    <w:ins w:id="7824" w:author="phuong vu" w:date="2018-11-16T12:27:00Z"/>
                    <w:b/>
                  </w:rPr>
                </w:rPrChange>
              </w:rPr>
              <w:pPrChange w:id="7825" w:author="phuong vu" w:date="2018-11-23T13:48:00Z">
                <w:pPr/>
              </w:pPrChange>
            </w:pPr>
            <w:ins w:id="7826" w:author="phuong vu" w:date="2018-11-16T12:27:00Z">
              <w:r w:rsidRPr="00CF0C7E">
                <w:rPr>
                  <w:rPrChange w:id="7827" w:author="phuong vu" w:date="2018-11-16T12:28:00Z">
                    <w:rPr>
                      <w:b/>
                    </w:rPr>
                  </w:rPrChange>
                </w:rPr>
                <w:t>4</w:t>
              </w:r>
            </w:ins>
          </w:p>
        </w:tc>
        <w:tc>
          <w:tcPr>
            <w:tcW w:w="1646" w:type="dxa"/>
            <w:noWrap/>
            <w:hideMark/>
            <w:tcPrChange w:id="7828" w:author="phuong vu" w:date="2018-11-16T12:47:00Z">
              <w:tcPr>
                <w:tcW w:w="971" w:type="dxa"/>
                <w:noWrap/>
                <w:hideMark/>
              </w:tcPr>
            </w:tcPrChange>
          </w:tcPr>
          <w:p w14:paraId="382554AA" w14:textId="77777777" w:rsidR="00CF0C7E" w:rsidRPr="00CF0C7E" w:rsidRDefault="00CF0C7E">
            <w:pPr>
              <w:spacing w:line="276" w:lineRule="auto"/>
              <w:rPr>
                <w:ins w:id="7829" w:author="phuong vu" w:date="2018-11-16T12:27:00Z"/>
                <w:rPrChange w:id="7830" w:author="phuong vu" w:date="2018-11-16T12:28:00Z">
                  <w:rPr>
                    <w:ins w:id="7831" w:author="phuong vu" w:date="2018-11-16T12:27:00Z"/>
                    <w:b/>
                  </w:rPr>
                </w:rPrChange>
              </w:rPr>
              <w:pPrChange w:id="7832" w:author="phuong vu" w:date="2018-11-23T13:48:00Z">
                <w:pPr/>
              </w:pPrChange>
            </w:pPr>
            <w:ins w:id="7833" w:author="phuong vu" w:date="2018-11-16T12:27:00Z">
              <w:r w:rsidRPr="00CF0C7E">
                <w:rPr>
                  <w:rPrChange w:id="7834" w:author="phuong vu" w:date="2018-11-16T12:28:00Z">
                    <w:rPr>
                      <w:b/>
                    </w:rPr>
                  </w:rPrChange>
                </w:rPr>
                <w:t>update_by</w:t>
              </w:r>
            </w:ins>
          </w:p>
        </w:tc>
        <w:tc>
          <w:tcPr>
            <w:tcW w:w="1414" w:type="dxa"/>
            <w:noWrap/>
            <w:hideMark/>
            <w:tcPrChange w:id="7835" w:author="phuong vu" w:date="2018-11-16T12:47:00Z">
              <w:tcPr>
                <w:tcW w:w="1752" w:type="dxa"/>
                <w:noWrap/>
                <w:hideMark/>
              </w:tcPr>
            </w:tcPrChange>
          </w:tcPr>
          <w:p w14:paraId="0B2DE277" w14:textId="77777777" w:rsidR="00CF0C7E" w:rsidRPr="00CF0C7E" w:rsidRDefault="00CF0C7E">
            <w:pPr>
              <w:spacing w:line="276" w:lineRule="auto"/>
              <w:rPr>
                <w:ins w:id="7836" w:author="phuong vu" w:date="2018-11-16T12:27:00Z"/>
                <w:rPrChange w:id="7837" w:author="phuong vu" w:date="2018-11-16T12:28:00Z">
                  <w:rPr>
                    <w:ins w:id="7838" w:author="phuong vu" w:date="2018-11-16T12:27:00Z"/>
                    <w:b/>
                  </w:rPr>
                </w:rPrChange>
              </w:rPr>
              <w:pPrChange w:id="7839" w:author="phuong vu" w:date="2018-11-23T13:48:00Z">
                <w:pPr/>
              </w:pPrChange>
            </w:pPr>
            <w:ins w:id="7840" w:author="phuong vu" w:date="2018-11-16T12:27:00Z">
              <w:r w:rsidRPr="00CF0C7E">
                <w:rPr>
                  <w:rPrChange w:id="7841" w:author="phuong vu" w:date="2018-11-16T12:28:00Z">
                    <w:rPr>
                      <w:b/>
                    </w:rPr>
                  </w:rPrChange>
                </w:rPr>
                <w:t>numeric</w:t>
              </w:r>
            </w:ins>
          </w:p>
        </w:tc>
        <w:tc>
          <w:tcPr>
            <w:tcW w:w="1188" w:type="dxa"/>
            <w:noWrap/>
            <w:hideMark/>
            <w:tcPrChange w:id="7842" w:author="phuong vu" w:date="2018-11-16T12:47:00Z">
              <w:tcPr>
                <w:tcW w:w="1101" w:type="dxa"/>
                <w:noWrap/>
                <w:hideMark/>
              </w:tcPr>
            </w:tcPrChange>
          </w:tcPr>
          <w:p w14:paraId="7A55A780" w14:textId="77777777" w:rsidR="00CF0C7E" w:rsidRPr="00CF0C7E" w:rsidRDefault="00CF0C7E">
            <w:pPr>
              <w:spacing w:line="276" w:lineRule="auto"/>
              <w:rPr>
                <w:ins w:id="7843" w:author="phuong vu" w:date="2018-11-16T12:27:00Z"/>
                <w:rPrChange w:id="7844" w:author="phuong vu" w:date="2018-11-16T12:28:00Z">
                  <w:rPr>
                    <w:ins w:id="7845" w:author="phuong vu" w:date="2018-11-16T12:27:00Z"/>
                    <w:b/>
                  </w:rPr>
                </w:rPrChange>
              </w:rPr>
              <w:pPrChange w:id="7846" w:author="phuong vu" w:date="2018-11-23T13:48:00Z">
                <w:pPr/>
              </w:pPrChange>
            </w:pPr>
            <w:ins w:id="7847" w:author="phuong vu" w:date="2018-11-16T12:27:00Z">
              <w:r w:rsidRPr="00CF0C7E">
                <w:rPr>
                  <w:rPrChange w:id="7848" w:author="phuong vu" w:date="2018-11-16T12:28:00Z">
                    <w:rPr>
                      <w:b/>
                    </w:rPr>
                  </w:rPrChange>
                </w:rPr>
                <w:t>X</w:t>
              </w:r>
            </w:ins>
          </w:p>
        </w:tc>
        <w:tc>
          <w:tcPr>
            <w:tcW w:w="838" w:type="dxa"/>
            <w:noWrap/>
            <w:hideMark/>
            <w:tcPrChange w:id="7849" w:author="phuong vu" w:date="2018-11-16T12:47:00Z">
              <w:tcPr>
                <w:tcW w:w="759" w:type="dxa"/>
                <w:noWrap/>
                <w:hideMark/>
              </w:tcPr>
            </w:tcPrChange>
          </w:tcPr>
          <w:p w14:paraId="4307C326" w14:textId="76980A7E" w:rsidR="00CF0C7E" w:rsidRPr="00CF0C7E" w:rsidRDefault="00CF0C7E">
            <w:pPr>
              <w:spacing w:line="276" w:lineRule="auto"/>
              <w:rPr>
                <w:ins w:id="7850" w:author="phuong vu" w:date="2018-11-16T12:27:00Z"/>
                <w:rPrChange w:id="7851" w:author="phuong vu" w:date="2018-11-16T12:28:00Z">
                  <w:rPr>
                    <w:ins w:id="7852" w:author="phuong vu" w:date="2018-11-16T12:27:00Z"/>
                    <w:b/>
                  </w:rPr>
                </w:rPrChange>
              </w:rPr>
              <w:pPrChange w:id="7853" w:author="phuong vu" w:date="2018-11-23T13:48:00Z">
                <w:pPr/>
              </w:pPrChange>
            </w:pPr>
          </w:p>
        </w:tc>
        <w:tc>
          <w:tcPr>
            <w:tcW w:w="823" w:type="dxa"/>
            <w:noWrap/>
            <w:hideMark/>
            <w:tcPrChange w:id="7854" w:author="phuong vu" w:date="2018-11-16T12:47:00Z">
              <w:tcPr>
                <w:tcW w:w="759" w:type="dxa"/>
                <w:noWrap/>
                <w:hideMark/>
              </w:tcPr>
            </w:tcPrChange>
          </w:tcPr>
          <w:p w14:paraId="1BD66724" w14:textId="77777777" w:rsidR="00CF0C7E" w:rsidRPr="00CF0C7E" w:rsidRDefault="00CF0C7E">
            <w:pPr>
              <w:spacing w:line="276" w:lineRule="auto"/>
              <w:rPr>
                <w:ins w:id="7855" w:author="phuong vu" w:date="2018-11-16T12:27:00Z"/>
                <w:rPrChange w:id="7856" w:author="phuong vu" w:date="2018-11-16T12:28:00Z">
                  <w:rPr>
                    <w:ins w:id="7857" w:author="phuong vu" w:date="2018-11-16T12:27:00Z"/>
                    <w:b/>
                  </w:rPr>
                </w:rPrChange>
              </w:rPr>
              <w:pPrChange w:id="7858" w:author="phuong vu" w:date="2018-11-23T13:48:00Z">
                <w:pPr/>
              </w:pPrChange>
            </w:pPr>
            <w:ins w:id="7859" w:author="phuong vu" w:date="2018-11-16T12:27:00Z">
              <w:r w:rsidRPr="00CF0C7E">
                <w:rPr>
                  <w:rPrChange w:id="7860" w:author="phuong vu" w:date="2018-11-16T12:28:00Z">
                    <w:rPr>
                      <w:b/>
                    </w:rPr>
                  </w:rPrChange>
                </w:rPr>
                <w:t>X</w:t>
              </w:r>
            </w:ins>
          </w:p>
        </w:tc>
        <w:tc>
          <w:tcPr>
            <w:tcW w:w="2648" w:type="dxa"/>
            <w:noWrap/>
            <w:hideMark/>
            <w:tcPrChange w:id="7861" w:author="phuong vu" w:date="2018-11-16T12:47:00Z">
              <w:tcPr>
                <w:tcW w:w="2923" w:type="dxa"/>
                <w:noWrap/>
                <w:hideMark/>
              </w:tcPr>
            </w:tcPrChange>
          </w:tcPr>
          <w:p w14:paraId="0B3F9DDB" w14:textId="2BE1FB6D" w:rsidR="00CF0C7E" w:rsidRPr="00CF0C7E" w:rsidRDefault="00CF0C7E">
            <w:pPr>
              <w:spacing w:line="276" w:lineRule="auto"/>
              <w:rPr>
                <w:ins w:id="7862" w:author="phuong vu" w:date="2018-11-16T12:27:00Z"/>
                <w:rPrChange w:id="7863" w:author="phuong vu" w:date="2018-11-16T12:28:00Z">
                  <w:rPr>
                    <w:ins w:id="7864" w:author="phuong vu" w:date="2018-11-16T12:27:00Z"/>
                    <w:b/>
                  </w:rPr>
                </w:rPrChange>
              </w:rPr>
              <w:pPrChange w:id="7865" w:author="phuong vu" w:date="2018-11-23T13:48:00Z">
                <w:pPr/>
              </w:pPrChange>
            </w:pPr>
            <w:ins w:id="7866" w:author="phuong vu" w:date="2018-11-16T12:27:00Z">
              <w:r w:rsidRPr="00CF0C7E">
                <w:rPr>
                  <w:rPrChange w:id="7867" w:author="phuong vu" w:date="2018-11-16T12:28:00Z">
                    <w:rPr>
                      <w:b/>
                    </w:rPr>
                  </w:rPrChange>
                </w:rPr>
                <w:t>Người cập nhật hóa đơn.</w:t>
              </w:r>
            </w:ins>
          </w:p>
        </w:tc>
      </w:tr>
      <w:tr w:rsidR="00CF0C7E" w:rsidRPr="00CF0C7E" w14:paraId="7F818C14" w14:textId="77777777" w:rsidTr="00A94F02">
        <w:trPr>
          <w:trHeight w:val="300"/>
          <w:ins w:id="7868" w:author="phuong vu" w:date="2018-11-16T12:27:00Z"/>
          <w:trPrChange w:id="7869" w:author="phuong vu" w:date="2018-11-16T12:47:00Z">
            <w:trPr>
              <w:trHeight w:val="300"/>
            </w:trPr>
          </w:trPrChange>
        </w:trPr>
        <w:tc>
          <w:tcPr>
            <w:tcW w:w="708" w:type="dxa"/>
            <w:noWrap/>
            <w:hideMark/>
            <w:tcPrChange w:id="7870" w:author="phuong vu" w:date="2018-11-16T12:47:00Z">
              <w:tcPr>
                <w:tcW w:w="512" w:type="dxa"/>
                <w:noWrap/>
                <w:hideMark/>
              </w:tcPr>
            </w:tcPrChange>
          </w:tcPr>
          <w:p w14:paraId="2E4FDCFD" w14:textId="77777777" w:rsidR="00CF0C7E" w:rsidRPr="00CF0C7E" w:rsidRDefault="00CF0C7E">
            <w:pPr>
              <w:spacing w:line="276" w:lineRule="auto"/>
              <w:rPr>
                <w:ins w:id="7871" w:author="phuong vu" w:date="2018-11-16T12:27:00Z"/>
                <w:rPrChange w:id="7872" w:author="phuong vu" w:date="2018-11-16T12:28:00Z">
                  <w:rPr>
                    <w:ins w:id="7873" w:author="phuong vu" w:date="2018-11-16T12:27:00Z"/>
                    <w:b/>
                  </w:rPr>
                </w:rPrChange>
              </w:rPr>
              <w:pPrChange w:id="7874" w:author="phuong vu" w:date="2018-11-23T13:48:00Z">
                <w:pPr/>
              </w:pPrChange>
            </w:pPr>
            <w:ins w:id="7875" w:author="phuong vu" w:date="2018-11-16T12:27:00Z">
              <w:r w:rsidRPr="00CF0C7E">
                <w:rPr>
                  <w:rPrChange w:id="7876" w:author="phuong vu" w:date="2018-11-16T12:28:00Z">
                    <w:rPr>
                      <w:b/>
                    </w:rPr>
                  </w:rPrChange>
                </w:rPr>
                <w:t>5</w:t>
              </w:r>
            </w:ins>
          </w:p>
        </w:tc>
        <w:tc>
          <w:tcPr>
            <w:tcW w:w="1646" w:type="dxa"/>
            <w:noWrap/>
            <w:hideMark/>
            <w:tcPrChange w:id="7877" w:author="phuong vu" w:date="2018-11-16T12:47:00Z">
              <w:tcPr>
                <w:tcW w:w="971" w:type="dxa"/>
                <w:noWrap/>
                <w:hideMark/>
              </w:tcPr>
            </w:tcPrChange>
          </w:tcPr>
          <w:p w14:paraId="48DDB48B" w14:textId="77777777" w:rsidR="00CF0C7E" w:rsidRPr="00CF0C7E" w:rsidRDefault="00CF0C7E">
            <w:pPr>
              <w:spacing w:line="276" w:lineRule="auto"/>
              <w:rPr>
                <w:ins w:id="7878" w:author="phuong vu" w:date="2018-11-16T12:27:00Z"/>
                <w:rPrChange w:id="7879" w:author="phuong vu" w:date="2018-11-16T12:28:00Z">
                  <w:rPr>
                    <w:ins w:id="7880" w:author="phuong vu" w:date="2018-11-16T12:27:00Z"/>
                    <w:b/>
                  </w:rPr>
                </w:rPrChange>
              </w:rPr>
              <w:pPrChange w:id="7881" w:author="phuong vu" w:date="2018-11-23T13:48:00Z">
                <w:pPr/>
              </w:pPrChange>
            </w:pPr>
            <w:ins w:id="7882" w:author="phuong vu" w:date="2018-11-16T12:27:00Z">
              <w:r w:rsidRPr="00CF0C7E">
                <w:rPr>
                  <w:rPrChange w:id="7883" w:author="phuong vu" w:date="2018-11-16T12:28:00Z">
                    <w:rPr>
                      <w:b/>
                    </w:rPr>
                  </w:rPrChange>
                </w:rPr>
                <w:t>create_date</w:t>
              </w:r>
            </w:ins>
          </w:p>
        </w:tc>
        <w:tc>
          <w:tcPr>
            <w:tcW w:w="1414" w:type="dxa"/>
            <w:noWrap/>
            <w:hideMark/>
            <w:tcPrChange w:id="7884" w:author="phuong vu" w:date="2018-11-16T12:47:00Z">
              <w:tcPr>
                <w:tcW w:w="1752" w:type="dxa"/>
                <w:noWrap/>
                <w:hideMark/>
              </w:tcPr>
            </w:tcPrChange>
          </w:tcPr>
          <w:p w14:paraId="7C642224" w14:textId="777950FA" w:rsidR="00CF0C7E" w:rsidRPr="00CF0C7E" w:rsidRDefault="00CF0C7E">
            <w:pPr>
              <w:spacing w:line="276" w:lineRule="auto"/>
              <w:rPr>
                <w:ins w:id="7885" w:author="phuong vu" w:date="2018-11-16T12:27:00Z"/>
                <w:rPrChange w:id="7886" w:author="phuong vu" w:date="2018-11-16T12:28:00Z">
                  <w:rPr>
                    <w:ins w:id="7887" w:author="phuong vu" w:date="2018-11-16T12:27:00Z"/>
                    <w:b/>
                  </w:rPr>
                </w:rPrChange>
              </w:rPr>
              <w:pPrChange w:id="7888" w:author="phuong vu" w:date="2018-11-23T13:48:00Z">
                <w:pPr/>
              </w:pPrChange>
            </w:pPr>
            <w:ins w:id="7889" w:author="phuong vu" w:date="2018-11-16T12:27:00Z">
              <w:r w:rsidRPr="00CF0C7E">
                <w:rPr>
                  <w:rPrChange w:id="7890" w:author="phuong vu" w:date="2018-11-16T12:28:00Z">
                    <w:rPr>
                      <w:b/>
                    </w:rPr>
                  </w:rPrChange>
                </w:rPr>
                <w:t xml:space="preserve">timestamp </w:t>
              </w:r>
            </w:ins>
          </w:p>
        </w:tc>
        <w:tc>
          <w:tcPr>
            <w:tcW w:w="1188" w:type="dxa"/>
            <w:noWrap/>
            <w:hideMark/>
            <w:tcPrChange w:id="7891" w:author="phuong vu" w:date="2018-11-16T12:47:00Z">
              <w:tcPr>
                <w:tcW w:w="1101" w:type="dxa"/>
                <w:noWrap/>
                <w:hideMark/>
              </w:tcPr>
            </w:tcPrChange>
          </w:tcPr>
          <w:p w14:paraId="287EC3A1" w14:textId="77777777" w:rsidR="00CF0C7E" w:rsidRPr="00CF0C7E" w:rsidRDefault="00CF0C7E">
            <w:pPr>
              <w:spacing w:line="276" w:lineRule="auto"/>
              <w:rPr>
                <w:ins w:id="7892" w:author="phuong vu" w:date="2018-11-16T12:27:00Z"/>
                <w:rPrChange w:id="7893" w:author="phuong vu" w:date="2018-11-16T12:28:00Z">
                  <w:rPr>
                    <w:ins w:id="7894" w:author="phuong vu" w:date="2018-11-16T12:27:00Z"/>
                    <w:b/>
                  </w:rPr>
                </w:rPrChange>
              </w:rPr>
              <w:pPrChange w:id="7895" w:author="phuong vu" w:date="2018-11-23T13:48:00Z">
                <w:pPr/>
              </w:pPrChange>
            </w:pPr>
            <w:ins w:id="7896" w:author="phuong vu" w:date="2018-11-16T12:27:00Z">
              <w:r w:rsidRPr="00CF0C7E">
                <w:rPr>
                  <w:rPrChange w:id="7897" w:author="phuong vu" w:date="2018-11-16T12:28:00Z">
                    <w:rPr>
                      <w:b/>
                    </w:rPr>
                  </w:rPrChange>
                </w:rPr>
                <w:t>X</w:t>
              </w:r>
            </w:ins>
          </w:p>
        </w:tc>
        <w:tc>
          <w:tcPr>
            <w:tcW w:w="838" w:type="dxa"/>
            <w:noWrap/>
            <w:hideMark/>
            <w:tcPrChange w:id="7898" w:author="phuong vu" w:date="2018-11-16T12:47:00Z">
              <w:tcPr>
                <w:tcW w:w="759" w:type="dxa"/>
                <w:noWrap/>
                <w:hideMark/>
              </w:tcPr>
            </w:tcPrChange>
          </w:tcPr>
          <w:p w14:paraId="2223B767" w14:textId="41D77CEF" w:rsidR="00CF0C7E" w:rsidRPr="00CF0C7E" w:rsidRDefault="00CF0C7E">
            <w:pPr>
              <w:spacing w:line="276" w:lineRule="auto"/>
              <w:rPr>
                <w:ins w:id="7899" w:author="phuong vu" w:date="2018-11-16T12:27:00Z"/>
                <w:rPrChange w:id="7900" w:author="phuong vu" w:date="2018-11-16T12:28:00Z">
                  <w:rPr>
                    <w:ins w:id="7901" w:author="phuong vu" w:date="2018-11-16T12:27:00Z"/>
                    <w:b/>
                  </w:rPr>
                </w:rPrChange>
              </w:rPr>
              <w:pPrChange w:id="7902" w:author="phuong vu" w:date="2018-11-23T13:48:00Z">
                <w:pPr/>
              </w:pPrChange>
            </w:pPr>
          </w:p>
        </w:tc>
        <w:tc>
          <w:tcPr>
            <w:tcW w:w="823" w:type="dxa"/>
            <w:noWrap/>
            <w:hideMark/>
            <w:tcPrChange w:id="7903" w:author="phuong vu" w:date="2018-11-16T12:47:00Z">
              <w:tcPr>
                <w:tcW w:w="759" w:type="dxa"/>
                <w:noWrap/>
                <w:hideMark/>
              </w:tcPr>
            </w:tcPrChange>
          </w:tcPr>
          <w:p w14:paraId="4F3FC1EF" w14:textId="02E0ABBA" w:rsidR="00CF0C7E" w:rsidRPr="00CF0C7E" w:rsidRDefault="00CF0C7E">
            <w:pPr>
              <w:spacing w:line="276" w:lineRule="auto"/>
              <w:rPr>
                <w:ins w:id="7904" w:author="phuong vu" w:date="2018-11-16T12:27:00Z"/>
                <w:rPrChange w:id="7905" w:author="phuong vu" w:date="2018-11-16T12:28:00Z">
                  <w:rPr>
                    <w:ins w:id="7906" w:author="phuong vu" w:date="2018-11-16T12:27:00Z"/>
                    <w:b/>
                  </w:rPr>
                </w:rPrChange>
              </w:rPr>
              <w:pPrChange w:id="7907" w:author="phuong vu" w:date="2018-11-23T13:48:00Z">
                <w:pPr/>
              </w:pPrChange>
            </w:pPr>
          </w:p>
        </w:tc>
        <w:tc>
          <w:tcPr>
            <w:tcW w:w="2648" w:type="dxa"/>
            <w:noWrap/>
            <w:hideMark/>
            <w:tcPrChange w:id="7908" w:author="phuong vu" w:date="2018-11-16T12:47:00Z">
              <w:tcPr>
                <w:tcW w:w="2923" w:type="dxa"/>
                <w:noWrap/>
                <w:hideMark/>
              </w:tcPr>
            </w:tcPrChange>
          </w:tcPr>
          <w:p w14:paraId="5BFFCDA8" w14:textId="77777777" w:rsidR="00CF0C7E" w:rsidRPr="00CF0C7E" w:rsidRDefault="00CF0C7E">
            <w:pPr>
              <w:spacing w:line="276" w:lineRule="auto"/>
              <w:rPr>
                <w:ins w:id="7909" w:author="phuong vu" w:date="2018-11-16T12:27:00Z"/>
                <w:rPrChange w:id="7910" w:author="phuong vu" w:date="2018-11-16T12:28:00Z">
                  <w:rPr>
                    <w:ins w:id="7911" w:author="phuong vu" w:date="2018-11-16T12:27:00Z"/>
                    <w:b/>
                  </w:rPr>
                </w:rPrChange>
              </w:rPr>
              <w:pPrChange w:id="7912" w:author="phuong vu" w:date="2018-11-23T13:48:00Z">
                <w:pPr/>
              </w:pPrChange>
            </w:pPr>
            <w:ins w:id="7913" w:author="phuong vu" w:date="2018-11-16T12:27:00Z">
              <w:r w:rsidRPr="00CF0C7E">
                <w:rPr>
                  <w:rPrChange w:id="7914" w:author="phuong vu" w:date="2018-11-16T12:28:00Z">
                    <w:rPr>
                      <w:b/>
                    </w:rPr>
                  </w:rPrChange>
                </w:rPr>
                <w:t>Ngày tạo hóa đơn</w:t>
              </w:r>
            </w:ins>
          </w:p>
        </w:tc>
      </w:tr>
      <w:tr w:rsidR="00CF0C7E" w:rsidRPr="00CF0C7E" w14:paraId="596EB913" w14:textId="77777777" w:rsidTr="00A94F02">
        <w:trPr>
          <w:trHeight w:val="300"/>
          <w:ins w:id="7915" w:author="phuong vu" w:date="2018-11-16T12:27:00Z"/>
          <w:trPrChange w:id="7916" w:author="phuong vu" w:date="2018-11-16T12:47:00Z">
            <w:trPr>
              <w:trHeight w:val="300"/>
            </w:trPr>
          </w:trPrChange>
        </w:trPr>
        <w:tc>
          <w:tcPr>
            <w:tcW w:w="708" w:type="dxa"/>
            <w:noWrap/>
            <w:hideMark/>
            <w:tcPrChange w:id="7917" w:author="phuong vu" w:date="2018-11-16T12:47:00Z">
              <w:tcPr>
                <w:tcW w:w="512" w:type="dxa"/>
                <w:noWrap/>
                <w:hideMark/>
              </w:tcPr>
            </w:tcPrChange>
          </w:tcPr>
          <w:p w14:paraId="27E7EA9B" w14:textId="77777777" w:rsidR="00CF0C7E" w:rsidRPr="00CF0C7E" w:rsidRDefault="00CF0C7E">
            <w:pPr>
              <w:spacing w:line="276" w:lineRule="auto"/>
              <w:rPr>
                <w:ins w:id="7918" w:author="phuong vu" w:date="2018-11-16T12:27:00Z"/>
                <w:rPrChange w:id="7919" w:author="phuong vu" w:date="2018-11-16T12:28:00Z">
                  <w:rPr>
                    <w:ins w:id="7920" w:author="phuong vu" w:date="2018-11-16T12:27:00Z"/>
                    <w:b/>
                  </w:rPr>
                </w:rPrChange>
              </w:rPr>
              <w:pPrChange w:id="7921" w:author="phuong vu" w:date="2018-11-23T13:48:00Z">
                <w:pPr/>
              </w:pPrChange>
            </w:pPr>
            <w:ins w:id="7922" w:author="phuong vu" w:date="2018-11-16T12:27:00Z">
              <w:r w:rsidRPr="00CF0C7E">
                <w:rPr>
                  <w:rPrChange w:id="7923" w:author="phuong vu" w:date="2018-11-16T12:28:00Z">
                    <w:rPr>
                      <w:b/>
                    </w:rPr>
                  </w:rPrChange>
                </w:rPr>
                <w:t>6</w:t>
              </w:r>
            </w:ins>
          </w:p>
        </w:tc>
        <w:tc>
          <w:tcPr>
            <w:tcW w:w="1646" w:type="dxa"/>
            <w:noWrap/>
            <w:hideMark/>
            <w:tcPrChange w:id="7924" w:author="phuong vu" w:date="2018-11-16T12:47:00Z">
              <w:tcPr>
                <w:tcW w:w="971" w:type="dxa"/>
                <w:noWrap/>
                <w:hideMark/>
              </w:tcPr>
            </w:tcPrChange>
          </w:tcPr>
          <w:p w14:paraId="07200238" w14:textId="77777777" w:rsidR="00CF0C7E" w:rsidRPr="00CF0C7E" w:rsidRDefault="00CF0C7E">
            <w:pPr>
              <w:spacing w:line="276" w:lineRule="auto"/>
              <w:rPr>
                <w:ins w:id="7925" w:author="phuong vu" w:date="2018-11-16T12:27:00Z"/>
                <w:rPrChange w:id="7926" w:author="phuong vu" w:date="2018-11-16T12:28:00Z">
                  <w:rPr>
                    <w:ins w:id="7927" w:author="phuong vu" w:date="2018-11-16T12:27:00Z"/>
                    <w:b/>
                  </w:rPr>
                </w:rPrChange>
              </w:rPr>
              <w:pPrChange w:id="7928" w:author="phuong vu" w:date="2018-11-23T13:48:00Z">
                <w:pPr/>
              </w:pPrChange>
            </w:pPr>
            <w:ins w:id="7929" w:author="phuong vu" w:date="2018-11-16T12:27:00Z">
              <w:r w:rsidRPr="00CF0C7E">
                <w:rPr>
                  <w:rPrChange w:id="7930" w:author="phuong vu" w:date="2018-11-16T12:28:00Z">
                    <w:rPr>
                      <w:b/>
                    </w:rPr>
                  </w:rPrChange>
                </w:rPr>
                <w:t>update_date</w:t>
              </w:r>
            </w:ins>
          </w:p>
        </w:tc>
        <w:tc>
          <w:tcPr>
            <w:tcW w:w="1414" w:type="dxa"/>
            <w:noWrap/>
            <w:hideMark/>
            <w:tcPrChange w:id="7931" w:author="phuong vu" w:date="2018-11-16T12:47:00Z">
              <w:tcPr>
                <w:tcW w:w="1752" w:type="dxa"/>
                <w:noWrap/>
                <w:hideMark/>
              </w:tcPr>
            </w:tcPrChange>
          </w:tcPr>
          <w:p w14:paraId="7201E3E0" w14:textId="04247D23" w:rsidR="00CF0C7E" w:rsidRPr="00CF0C7E" w:rsidRDefault="00CF0C7E">
            <w:pPr>
              <w:spacing w:line="276" w:lineRule="auto"/>
              <w:rPr>
                <w:ins w:id="7932" w:author="phuong vu" w:date="2018-11-16T12:27:00Z"/>
                <w:rPrChange w:id="7933" w:author="phuong vu" w:date="2018-11-16T12:28:00Z">
                  <w:rPr>
                    <w:ins w:id="7934" w:author="phuong vu" w:date="2018-11-16T12:27:00Z"/>
                    <w:b/>
                  </w:rPr>
                </w:rPrChange>
              </w:rPr>
              <w:pPrChange w:id="7935" w:author="phuong vu" w:date="2018-11-23T13:48:00Z">
                <w:pPr/>
              </w:pPrChange>
            </w:pPr>
            <w:ins w:id="7936" w:author="phuong vu" w:date="2018-11-16T12:27:00Z">
              <w:r w:rsidRPr="00CF0C7E">
                <w:rPr>
                  <w:rPrChange w:id="7937" w:author="phuong vu" w:date="2018-11-16T12:28:00Z">
                    <w:rPr>
                      <w:b/>
                    </w:rPr>
                  </w:rPrChange>
                </w:rPr>
                <w:t xml:space="preserve">timestamp </w:t>
              </w:r>
            </w:ins>
          </w:p>
        </w:tc>
        <w:tc>
          <w:tcPr>
            <w:tcW w:w="1188" w:type="dxa"/>
            <w:noWrap/>
            <w:hideMark/>
            <w:tcPrChange w:id="7938" w:author="phuong vu" w:date="2018-11-16T12:47:00Z">
              <w:tcPr>
                <w:tcW w:w="1101" w:type="dxa"/>
                <w:noWrap/>
                <w:hideMark/>
              </w:tcPr>
            </w:tcPrChange>
          </w:tcPr>
          <w:p w14:paraId="4D8FF7CB" w14:textId="77777777" w:rsidR="00CF0C7E" w:rsidRPr="00CF0C7E" w:rsidRDefault="00CF0C7E">
            <w:pPr>
              <w:spacing w:line="276" w:lineRule="auto"/>
              <w:rPr>
                <w:ins w:id="7939" w:author="phuong vu" w:date="2018-11-16T12:27:00Z"/>
                <w:rPrChange w:id="7940" w:author="phuong vu" w:date="2018-11-16T12:28:00Z">
                  <w:rPr>
                    <w:ins w:id="7941" w:author="phuong vu" w:date="2018-11-16T12:27:00Z"/>
                    <w:b/>
                  </w:rPr>
                </w:rPrChange>
              </w:rPr>
              <w:pPrChange w:id="7942" w:author="phuong vu" w:date="2018-11-23T13:48:00Z">
                <w:pPr/>
              </w:pPrChange>
            </w:pPr>
            <w:ins w:id="7943" w:author="phuong vu" w:date="2018-11-16T12:27:00Z">
              <w:r w:rsidRPr="00CF0C7E">
                <w:rPr>
                  <w:rPrChange w:id="7944" w:author="phuong vu" w:date="2018-11-16T12:28:00Z">
                    <w:rPr>
                      <w:b/>
                    </w:rPr>
                  </w:rPrChange>
                </w:rPr>
                <w:t>X</w:t>
              </w:r>
            </w:ins>
          </w:p>
        </w:tc>
        <w:tc>
          <w:tcPr>
            <w:tcW w:w="838" w:type="dxa"/>
            <w:noWrap/>
            <w:hideMark/>
            <w:tcPrChange w:id="7945" w:author="phuong vu" w:date="2018-11-16T12:47:00Z">
              <w:tcPr>
                <w:tcW w:w="759" w:type="dxa"/>
                <w:noWrap/>
                <w:hideMark/>
              </w:tcPr>
            </w:tcPrChange>
          </w:tcPr>
          <w:p w14:paraId="2722047C" w14:textId="0028BC51" w:rsidR="00CF0C7E" w:rsidRPr="00CF0C7E" w:rsidRDefault="00CF0C7E">
            <w:pPr>
              <w:spacing w:line="276" w:lineRule="auto"/>
              <w:rPr>
                <w:ins w:id="7946" w:author="phuong vu" w:date="2018-11-16T12:27:00Z"/>
                <w:rPrChange w:id="7947" w:author="phuong vu" w:date="2018-11-16T12:28:00Z">
                  <w:rPr>
                    <w:ins w:id="7948" w:author="phuong vu" w:date="2018-11-16T12:27:00Z"/>
                    <w:b/>
                  </w:rPr>
                </w:rPrChange>
              </w:rPr>
              <w:pPrChange w:id="7949" w:author="phuong vu" w:date="2018-11-23T13:48:00Z">
                <w:pPr/>
              </w:pPrChange>
            </w:pPr>
          </w:p>
        </w:tc>
        <w:tc>
          <w:tcPr>
            <w:tcW w:w="823" w:type="dxa"/>
            <w:noWrap/>
            <w:hideMark/>
            <w:tcPrChange w:id="7950" w:author="phuong vu" w:date="2018-11-16T12:47:00Z">
              <w:tcPr>
                <w:tcW w:w="759" w:type="dxa"/>
                <w:noWrap/>
                <w:hideMark/>
              </w:tcPr>
            </w:tcPrChange>
          </w:tcPr>
          <w:p w14:paraId="5F12C570" w14:textId="35CD1651" w:rsidR="00CF0C7E" w:rsidRPr="00CF0C7E" w:rsidRDefault="00CF0C7E">
            <w:pPr>
              <w:spacing w:line="276" w:lineRule="auto"/>
              <w:rPr>
                <w:ins w:id="7951" w:author="phuong vu" w:date="2018-11-16T12:27:00Z"/>
                <w:rPrChange w:id="7952" w:author="phuong vu" w:date="2018-11-16T12:28:00Z">
                  <w:rPr>
                    <w:ins w:id="7953" w:author="phuong vu" w:date="2018-11-16T12:27:00Z"/>
                    <w:b/>
                  </w:rPr>
                </w:rPrChange>
              </w:rPr>
              <w:pPrChange w:id="7954" w:author="phuong vu" w:date="2018-11-23T13:48:00Z">
                <w:pPr/>
              </w:pPrChange>
            </w:pPr>
          </w:p>
        </w:tc>
        <w:tc>
          <w:tcPr>
            <w:tcW w:w="2648" w:type="dxa"/>
            <w:noWrap/>
            <w:hideMark/>
            <w:tcPrChange w:id="7955" w:author="phuong vu" w:date="2018-11-16T12:47:00Z">
              <w:tcPr>
                <w:tcW w:w="2923" w:type="dxa"/>
                <w:noWrap/>
                <w:hideMark/>
              </w:tcPr>
            </w:tcPrChange>
          </w:tcPr>
          <w:p w14:paraId="6E2D42F6" w14:textId="77777777" w:rsidR="00CF0C7E" w:rsidRPr="00CF0C7E" w:rsidRDefault="00CF0C7E">
            <w:pPr>
              <w:spacing w:line="276" w:lineRule="auto"/>
              <w:rPr>
                <w:ins w:id="7956" w:author="phuong vu" w:date="2018-11-16T12:27:00Z"/>
                <w:rPrChange w:id="7957" w:author="phuong vu" w:date="2018-11-16T12:28:00Z">
                  <w:rPr>
                    <w:ins w:id="7958" w:author="phuong vu" w:date="2018-11-16T12:27:00Z"/>
                    <w:b/>
                  </w:rPr>
                </w:rPrChange>
              </w:rPr>
              <w:pPrChange w:id="7959" w:author="phuong vu" w:date="2018-11-23T13:48:00Z">
                <w:pPr/>
              </w:pPrChange>
            </w:pPr>
            <w:ins w:id="7960" w:author="phuong vu" w:date="2018-11-16T12:27:00Z">
              <w:r w:rsidRPr="00CF0C7E">
                <w:rPr>
                  <w:rPrChange w:id="7961" w:author="phuong vu" w:date="2018-11-16T12:28:00Z">
                    <w:rPr>
                      <w:b/>
                    </w:rPr>
                  </w:rPrChange>
                </w:rPr>
                <w:t>Ngày cập nhật hóa đơn</w:t>
              </w:r>
            </w:ins>
          </w:p>
        </w:tc>
      </w:tr>
      <w:tr w:rsidR="00CF0C7E" w:rsidRPr="00CF0C7E" w14:paraId="16B42F88" w14:textId="77777777" w:rsidTr="00A94F02">
        <w:trPr>
          <w:trHeight w:val="300"/>
          <w:ins w:id="7962" w:author="phuong vu" w:date="2018-11-16T12:27:00Z"/>
          <w:trPrChange w:id="7963" w:author="phuong vu" w:date="2018-11-16T12:47:00Z">
            <w:trPr>
              <w:trHeight w:val="300"/>
            </w:trPr>
          </w:trPrChange>
        </w:trPr>
        <w:tc>
          <w:tcPr>
            <w:tcW w:w="708" w:type="dxa"/>
            <w:noWrap/>
            <w:hideMark/>
            <w:tcPrChange w:id="7964" w:author="phuong vu" w:date="2018-11-16T12:47:00Z">
              <w:tcPr>
                <w:tcW w:w="512" w:type="dxa"/>
                <w:noWrap/>
                <w:hideMark/>
              </w:tcPr>
            </w:tcPrChange>
          </w:tcPr>
          <w:p w14:paraId="07BEE25A" w14:textId="77777777" w:rsidR="00CF0C7E" w:rsidRPr="00CF0C7E" w:rsidRDefault="00CF0C7E">
            <w:pPr>
              <w:spacing w:line="276" w:lineRule="auto"/>
              <w:rPr>
                <w:ins w:id="7965" w:author="phuong vu" w:date="2018-11-16T12:27:00Z"/>
                <w:rPrChange w:id="7966" w:author="phuong vu" w:date="2018-11-16T12:28:00Z">
                  <w:rPr>
                    <w:ins w:id="7967" w:author="phuong vu" w:date="2018-11-16T12:27:00Z"/>
                    <w:b/>
                  </w:rPr>
                </w:rPrChange>
              </w:rPr>
              <w:pPrChange w:id="7968" w:author="phuong vu" w:date="2018-11-23T13:48:00Z">
                <w:pPr/>
              </w:pPrChange>
            </w:pPr>
            <w:ins w:id="7969" w:author="phuong vu" w:date="2018-11-16T12:27:00Z">
              <w:r w:rsidRPr="00CF0C7E">
                <w:rPr>
                  <w:rPrChange w:id="7970" w:author="phuong vu" w:date="2018-11-16T12:28:00Z">
                    <w:rPr>
                      <w:b/>
                    </w:rPr>
                  </w:rPrChange>
                </w:rPr>
                <w:t>7</w:t>
              </w:r>
            </w:ins>
          </w:p>
        </w:tc>
        <w:tc>
          <w:tcPr>
            <w:tcW w:w="1646" w:type="dxa"/>
            <w:noWrap/>
            <w:hideMark/>
            <w:tcPrChange w:id="7971" w:author="phuong vu" w:date="2018-11-16T12:47:00Z">
              <w:tcPr>
                <w:tcW w:w="971" w:type="dxa"/>
                <w:noWrap/>
                <w:hideMark/>
              </w:tcPr>
            </w:tcPrChange>
          </w:tcPr>
          <w:p w14:paraId="40FE3F02" w14:textId="77777777" w:rsidR="00CF0C7E" w:rsidRPr="00CF0C7E" w:rsidRDefault="00CF0C7E">
            <w:pPr>
              <w:spacing w:line="276" w:lineRule="auto"/>
              <w:rPr>
                <w:ins w:id="7972" w:author="phuong vu" w:date="2018-11-16T12:27:00Z"/>
                <w:rPrChange w:id="7973" w:author="phuong vu" w:date="2018-11-16T12:28:00Z">
                  <w:rPr>
                    <w:ins w:id="7974" w:author="phuong vu" w:date="2018-11-16T12:27:00Z"/>
                    <w:b/>
                  </w:rPr>
                </w:rPrChange>
              </w:rPr>
              <w:pPrChange w:id="7975" w:author="phuong vu" w:date="2018-11-23T13:48:00Z">
                <w:pPr/>
              </w:pPrChange>
            </w:pPr>
            <w:ins w:id="7976" w:author="phuong vu" w:date="2018-11-16T12:27:00Z">
              <w:r w:rsidRPr="00CF0C7E">
                <w:rPr>
                  <w:rPrChange w:id="7977" w:author="phuong vu" w:date="2018-11-16T12:28:00Z">
                    <w:rPr>
                      <w:b/>
                    </w:rPr>
                  </w:rPrChange>
                </w:rPr>
                <w:t>status</w:t>
              </w:r>
            </w:ins>
          </w:p>
        </w:tc>
        <w:tc>
          <w:tcPr>
            <w:tcW w:w="1414" w:type="dxa"/>
            <w:noWrap/>
            <w:hideMark/>
            <w:tcPrChange w:id="7978" w:author="phuong vu" w:date="2018-11-16T12:47:00Z">
              <w:tcPr>
                <w:tcW w:w="1752" w:type="dxa"/>
                <w:noWrap/>
                <w:hideMark/>
              </w:tcPr>
            </w:tcPrChange>
          </w:tcPr>
          <w:p w14:paraId="74C3FEEC" w14:textId="77777777" w:rsidR="00CF0C7E" w:rsidRPr="00CF0C7E" w:rsidRDefault="00CF0C7E">
            <w:pPr>
              <w:spacing w:line="276" w:lineRule="auto"/>
              <w:rPr>
                <w:ins w:id="7979" w:author="phuong vu" w:date="2018-11-16T12:27:00Z"/>
                <w:lang w:val="en-US"/>
                <w:rPrChange w:id="7980" w:author="phuong vu" w:date="2018-11-16T12:34:00Z">
                  <w:rPr>
                    <w:ins w:id="7981" w:author="phuong vu" w:date="2018-11-16T12:27:00Z"/>
                    <w:b/>
                  </w:rPr>
                </w:rPrChange>
              </w:rPr>
              <w:pPrChange w:id="7982" w:author="phuong vu" w:date="2018-11-23T13:48:00Z">
                <w:pPr/>
              </w:pPrChange>
            </w:pPr>
            <w:ins w:id="7983" w:author="phuong vu" w:date="2018-11-16T12:27:00Z">
              <w:r w:rsidRPr="00CF0C7E">
                <w:rPr>
                  <w:rPrChange w:id="7984" w:author="phuong vu" w:date="2018-11-16T12:28:00Z">
                    <w:rPr>
                      <w:b/>
                    </w:rPr>
                  </w:rPrChange>
                </w:rPr>
                <w:t>character varying</w:t>
              </w:r>
            </w:ins>
          </w:p>
        </w:tc>
        <w:tc>
          <w:tcPr>
            <w:tcW w:w="1188" w:type="dxa"/>
            <w:noWrap/>
            <w:hideMark/>
            <w:tcPrChange w:id="7985" w:author="phuong vu" w:date="2018-11-16T12:47:00Z">
              <w:tcPr>
                <w:tcW w:w="1101" w:type="dxa"/>
                <w:noWrap/>
                <w:hideMark/>
              </w:tcPr>
            </w:tcPrChange>
          </w:tcPr>
          <w:p w14:paraId="1E17A3B7" w14:textId="77777777" w:rsidR="00CF0C7E" w:rsidRPr="00CF0C7E" w:rsidRDefault="00CF0C7E">
            <w:pPr>
              <w:spacing w:line="276" w:lineRule="auto"/>
              <w:jc w:val="center"/>
              <w:rPr>
                <w:ins w:id="7986" w:author="phuong vu" w:date="2018-11-16T12:27:00Z"/>
                <w:rPrChange w:id="7987" w:author="phuong vu" w:date="2018-11-16T12:28:00Z">
                  <w:rPr>
                    <w:ins w:id="7988" w:author="phuong vu" w:date="2018-11-16T12:27:00Z"/>
                    <w:b/>
                  </w:rPr>
                </w:rPrChange>
              </w:rPr>
              <w:pPrChange w:id="7989" w:author="phuong vu" w:date="2018-11-23T13:48:00Z">
                <w:pPr/>
              </w:pPrChange>
            </w:pPr>
            <w:ins w:id="7990" w:author="phuong vu" w:date="2018-11-16T12:27:00Z">
              <w:r w:rsidRPr="00CF0C7E">
                <w:rPr>
                  <w:rPrChange w:id="7991" w:author="phuong vu" w:date="2018-11-16T12:28:00Z">
                    <w:rPr>
                      <w:b/>
                    </w:rPr>
                  </w:rPrChange>
                </w:rPr>
                <w:t>X</w:t>
              </w:r>
            </w:ins>
          </w:p>
        </w:tc>
        <w:tc>
          <w:tcPr>
            <w:tcW w:w="838" w:type="dxa"/>
            <w:noWrap/>
            <w:hideMark/>
            <w:tcPrChange w:id="7992" w:author="phuong vu" w:date="2018-11-16T12:47:00Z">
              <w:tcPr>
                <w:tcW w:w="759" w:type="dxa"/>
                <w:noWrap/>
                <w:hideMark/>
              </w:tcPr>
            </w:tcPrChange>
          </w:tcPr>
          <w:p w14:paraId="0BF06040" w14:textId="17DDF651" w:rsidR="00CF0C7E" w:rsidRPr="00CF0C7E" w:rsidRDefault="00CF0C7E">
            <w:pPr>
              <w:spacing w:line="276" w:lineRule="auto"/>
              <w:jc w:val="center"/>
              <w:rPr>
                <w:ins w:id="7993" w:author="phuong vu" w:date="2018-11-16T12:27:00Z"/>
                <w:rPrChange w:id="7994" w:author="phuong vu" w:date="2018-11-16T12:28:00Z">
                  <w:rPr>
                    <w:ins w:id="7995" w:author="phuong vu" w:date="2018-11-16T12:27:00Z"/>
                    <w:b/>
                  </w:rPr>
                </w:rPrChange>
              </w:rPr>
              <w:pPrChange w:id="7996" w:author="phuong vu" w:date="2018-11-23T13:48:00Z">
                <w:pPr/>
              </w:pPrChange>
            </w:pPr>
          </w:p>
        </w:tc>
        <w:tc>
          <w:tcPr>
            <w:tcW w:w="823" w:type="dxa"/>
            <w:noWrap/>
            <w:hideMark/>
            <w:tcPrChange w:id="7997" w:author="phuong vu" w:date="2018-11-16T12:47:00Z">
              <w:tcPr>
                <w:tcW w:w="759" w:type="dxa"/>
                <w:noWrap/>
                <w:hideMark/>
              </w:tcPr>
            </w:tcPrChange>
          </w:tcPr>
          <w:p w14:paraId="1FA936A4" w14:textId="393F434A" w:rsidR="00CF0C7E" w:rsidRPr="00CF0C7E" w:rsidRDefault="00CF0C7E">
            <w:pPr>
              <w:spacing w:line="276" w:lineRule="auto"/>
              <w:jc w:val="center"/>
              <w:rPr>
                <w:ins w:id="7998" w:author="phuong vu" w:date="2018-11-16T12:27:00Z"/>
                <w:rPrChange w:id="7999" w:author="phuong vu" w:date="2018-11-16T12:28:00Z">
                  <w:rPr>
                    <w:ins w:id="8000" w:author="phuong vu" w:date="2018-11-16T12:27:00Z"/>
                    <w:b/>
                  </w:rPr>
                </w:rPrChange>
              </w:rPr>
              <w:pPrChange w:id="8001" w:author="phuong vu" w:date="2018-11-23T13:48:00Z">
                <w:pPr/>
              </w:pPrChange>
            </w:pPr>
          </w:p>
        </w:tc>
        <w:tc>
          <w:tcPr>
            <w:tcW w:w="2648" w:type="dxa"/>
            <w:noWrap/>
            <w:hideMark/>
            <w:tcPrChange w:id="8002" w:author="phuong vu" w:date="2018-11-16T12:47:00Z">
              <w:tcPr>
                <w:tcW w:w="2923" w:type="dxa"/>
                <w:noWrap/>
                <w:hideMark/>
              </w:tcPr>
            </w:tcPrChange>
          </w:tcPr>
          <w:p w14:paraId="39A1FEAE" w14:textId="77777777" w:rsidR="00CF0C7E" w:rsidRPr="00CF0C7E" w:rsidRDefault="00CF0C7E" w:rsidP="000D1FDC">
            <w:pPr>
              <w:keepNext/>
              <w:spacing w:line="276" w:lineRule="auto"/>
              <w:rPr>
                <w:ins w:id="8003" w:author="phuong vu" w:date="2018-11-16T12:27:00Z"/>
                <w:rPrChange w:id="8004" w:author="phuong vu" w:date="2018-11-16T12:28:00Z">
                  <w:rPr>
                    <w:ins w:id="8005" w:author="phuong vu" w:date="2018-11-16T12:27:00Z"/>
                    <w:b/>
                  </w:rPr>
                </w:rPrChange>
              </w:rPr>
              <w:pPrChange w:id="8006" w:author="Tran Huan" w:date="2018-11-25T23:33:00Z">
                <w:pPr/>
              </w:pPrChange>
            </w:pPr>
            <w:ins w:id="8007" w:author="phuong vu" w:date="2018-11-16T12:27:00Z">
              <w:r w:rsidRPr="00CF0C7E">
                <w:rPr>
                  <w:rPrChange w:id="8008" w:author="phuong vu" w:date="2018-11-16T12:28:00Z">
                    <w:rPr>
                      <w:b/>
                    </w:rPr>
                  </w:rPrChange>
                </w:rPr>
                <w:t>Trạng thái hóa đơn</w:t>
              </w:r>
            </w:ins>
          </w:p>
        </w:tc>
      </w:tr>
    </w:tbl>
    <w:p w14:paraId="77987B20" w14:textId="658DE3A3" w:rsidR="000D1FDC" w:rsidRPr="000D1FDC" w:rsidRDefault="000D1FDC" w:rsidP="000D1FDC">
      <w:pPr>
        <w:pStyle w:val="Caption"/>
        <w:rPr>
          <w:ins w:id="8009" w:author="Tran Huan" w:date="2018-11-25T23:33:00Z"/>
          <w:rPrChange w:id="8010" w:author="Tran Huan" w:date="2018-11-25T23:33:00Z">
            <w:rPr>
              <w:ins w:id="8011" w:author="Tran Huan" w:date="2018-11-25T23:33:00Z"/>
            </w:rPr>
          </w:rPrChange>
        </w:rPr>
        <w:pPrChange w:id="8012" w:author="Tran Huan" w:date="2018-11-25T23:36:00Z">
          <w:pPr>
            <w:pStyle w:val="Caption"/>
          </w:pPr>
        </w:pPrChange>
      </w:pPr>
      <w:bookmarkStart w:id="8013" w:name="_Toc530525203"/>
      <w:ins w:id="8014" w:author="Tran Huan" w:date="2018-11-25T23:33:00Z">
        <w:r>
          <w:t xml:space="preserve">Bảng </w:t>
        </w:r>
      </w:ins>
      <w:ins w:id="8015" w:author="Tran Huan" w:date="2018-11-26T01:45:00Z">
        <w:r w:rsidR="00BA6170">
          <w:fldChar w:fldCharType="begin"/>
        </w:r>
        <w:r w:rsidR="00BA6170">
          <w:instrText xml:space="preserve"> STYLEREF 1 \s </w:instrText>
        </w:r>
      </w:ins>
      <w:r w:rsidR="00BA6170">
        <w:fldChar w:fldCharType="separate"/>
      </w:r>
      <w:r w:rsidR="00BA6170">
        <w:rPr>
          <w:noProof/>
        </w:rPr>
        <w:t>3</w:t>
      </w:r>
      <w:ins w:id="8016"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8017" w:author="Tran Huan" w:date="2018-11-26T01:45:00Z">
        <w:r w:rsidR="00BA6170">
          <w:rPr>
            <w:noProof/>
          </w:rPr>
          <w:t>2</w:t>
        </w:r>
        <w:r w:rsidR="00BA6170">
          <w:fldChar w:fldCharType="end"/>
        </w:r>
      </w:ins>
      <w:ins w:id="8018" w:author="Tran Huan" w:date="2018-11-25T23:33:00Z">
        <w:r w:rsidRPr="000D1FDC">
          <w:rPr>
            <w:rPrChange w:id="8019" w:author="Tran Huan" w:date="2018-11-25T23:33:00Z">
              <w:rPr>
                <w:lang w:val="en-US"/>
              </w:rPr>
            </w:rPrChange>
          </w:rPr>
          <w:t xml:space="preserve"> </w:t>
        </w:r>
        <w:r w:rsidRPr="008F40CD">
          <w:rPr>
            <w:i/>
            <w:noProof/>
          </w:rPr>
          <w:t>Bảng dữ liệu hóa đơn</w:t>
        </w:r>
      </w:ins>
    </w:p>
    <w:p w14:paraId="61D827CF" w14:textId="70365486" w:rsidR="00646D9D" w:rsidRPr="000245EB" w:rsidDel="000D1FDC" w:rsidRDefault="00A67B10" w:rsidP="004A3D10">
      <w:pPr>
        <w:pStyle w:val="Caption"/>
        <w:rPr>
          <w:ins w:id="8020" w:author="phuong vu" w:date="2018-11-16T12:34:00Z"/>
          <w:del w:id="8021" w:author="Tran Huan" w:date="2018-11-25T23:33:00Z"/>
          <w:b/>
          <w:rPrChange w:id="8022" w:author="Tran Huan" w:date="2018-11-25T16:08:00Z">
            <w:rPr>
              <w:ins w:id="8023" w:author="phuong vu" w:date="2018-11-16T12:34:00Z"/>
              <w:del w:id="8024" w:author="Tran Huan" w:date="2018-11-25T23:33:00Z"/>
              <w:b/>
              <w:lang w:val="en-US"/>
            </w:rPr>
          </w:rPrChange>
        </w:rPr>
        <w:pPrChange w:id="8025" w:author="Tran Huan" w:date="2018-11-25T23:24:00Z">
          <w:pPr/>
        </w:pPrChange>
      </w:pPr>
      <w:ins w:id="8026" w:author="phuong vu" w:date="2018-11-16T12:56:00Z">
        <w:del w:id="8027" w:author="Tran Huan" w:date="2018-11-25T23:33:00Z">
          <w:r w:rsidDel="000D1FDC">
            <w:delText xml:space="preserve">Bảng </w:delText>
          </w:r>
        </w:del>
      </w:ins>
      <w:ins w:id="8028" w:author="phuong vu" w:date="2018-11-23T15:14:00Z">
        <w:del w:id="8029" w:author="Tran Huan" w:date="2018-11-25T23:33:00Z">
          <w:r w:rsidR="00E95F1B" w:rsidDel="000D1FDC">
            <w:fldChar w:fldCharType="begin"/>
          </w:r>
          <w:r w:rsidR="00E95F1B" w:rsidDel="000D1FDC">
            <w:delInstrText xml:space="preserve"> STYLEREF 1 \s </w:delInstrText>
          </w:r>
        </w:del>
      </w:ins>
      <w:del w:id="8030" w:author="Tran Huan" w:date="2018-11-25T23:33:00Z">
        <w:r w:rsidR="00E95F1B" w:rsidDel="000D1FDC">
          <w:fldChar w:fldCharType="separate"/>
        </w:r>
        <w:r w:rsidR="00B607D9" w:rsidDel="000D1FDC">
          <w:rPr>
            <w:noProof/>
          </w:rPr>
          <w:delText>3</w:delText>
        </w:r>
      </w:del>
      <w:ins w:id="8031" w:author="phuong vu" w:date="2018-11-23T15:14:00Z">
        <w:del w:id="8032"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8033" w:author="Tran Huan" w:date="2018-11-25T23:33:00Z">
        <w:r w:rsidR="00E95F1B" w:rsidDel="000D1FDC">
          <w:fldChar w:fldCharType="separate"/>
        </w:r>
      </w:del>
      <w:ins w:id="8034" w:author="phuong vu" w:date="2018-11-23T15:14:00Z">
        <w:del w:id="8035" w:author="Tran Huan" w:date="2018-11-25T23:33:00Z">
          <w:r w:rsidR="00E95F1B" w:rsidDel="000D1FDC">
            <w:fldChar w:fldCharType="end"/>
          </w:r>
        </w:del>
      </w:ins>
      <w:ins w:id="8036" w:author="phuong vu" w:date="2018-11-16T12:56:00Z">
        <w:del w:id="8037" w:author="Tran Huan" w:date="2018-11-25T23:33:00Z">
          <w:r w:rsidRPr="000245EB" w:rsidDel="000D1FDC">
            <w:rPr>
              <w:i/>
              <w:rPrChange w:id="8038" w:author="Tran Huan" w:date="2018-11-25T16:08:00Z">
                <w:rPr>
                  <w:i/>
                  <w:iCs/>
                  <w:lang w:val="en-US"/>
                </w:rPr>
              </w:rPrChange>
            </w:rPr>
            <w:delText xml:space="preserve"> </w:delText>
          </w:r>
          <w:r w:rsidRPr="000245EB" w:rsidDel="000D1FDC">
            <w:rPr>
              <w:i/>
              <w:noProof/>
              <w:rPrChange w:id="8039" w:author="Tran Huan" w:date="2018-11-25T16:08:00Z">
                <w:rPr>
                  <w:i/>
                  <w:iCs/>
                  <w:noProof/>
                  <w:lang w:val="en-US"/>
                </w:rPr>
              </w:rPrChange>
            </w:rPr>
            <w:delText>Bảng dữ liệu hóa đơn</w:delText>
          </w:r>
        </w:del>
      </w:ins>
      <w:bookmarkEnd w:id="8013"/>
    </w:p>
    <w:p w14:paraId="4FF4A42D" w14:textId="2FB499B9" w:rsidR="00CF0C7E" w:rsidRDefault="00CF0C7E">
      <w:pPr>
        <w:spacing w:line="276" w:lineRule="auto"/>
        <w:rPr>
          <w:ins w:id="8040" w:author="phuong vu" w:date="2018-11-16T12:46:00Z"/>
          <w:b/>
          <w:lang w:val="en-US"/>
        </w:rPr>
        <w:pPrChange w:id="8041" w:author="phuong vu" w:date="2018-11-23T13:48:00Z">
          <w:pPr/>
        </w:pPrChange>
      </w:pPr>
      <w:ins w:id="8042" w:author="phuong vu" w:date="2018-11-16T12:34:00Z">
        <w:r>
          <w:rPr>
            <w:b/>
            <w:lang w:val="en-US"/>
          </w:rPr>
          <w:t xml:space="preserve">BẢNG </w:t>
        </w:r>
      </w:ins>
      <w:ins w:id="8043" w:author="phuong vu" w:date="2018-11-16T12:35:00Z">
        <w:r>
          <w:rPr>
            <w:b/>
            <w:lang w:val="en-US"/>
          </w:rPr>
          <w:t>BILL_DETAIL</w:t>
        </w:r>
      </w:ins>
    </w:p>
    <w:tbl>
      <w:tblPr>
        <w:tblStyle w:val="TableGrid"/>
        <w:tblW w:w="8725" w:type="dxa"/>
        <w:tblLook w:val="04A0" w:firstRow="1" w:lastRow="0" w:firstColumn="1" w:lastColumn="0" w:noHBand="0" w:noVBand="1"/>
        <w:tblPrChange w:id="8044"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8045">
          <w:tblGrid>
            <w:gridCol w:w="654"/>
            <w:gridCol w:w="1686"/>
            <w:gridCol w:w="1183"/>
            <w:gridCol w:w="991"/>
            <w:gridCol w:w="771"/>
            <w:gridCol w:w="1414"/>
            <w:gridCol w:w="2078"/>
          </w:tblGrid>
        </w:tblGridChange>
      </w:tblGrid>
      <w:tr w:rsidR="00A94F02" w:rsidRPr="00CF0C7E" w14:paraId="449698C1" w14:textId="77777777" w:rsidTr="006B6330">
        <w:trPr>
          <w:trHeight w:val="300"/>
          <w:ins w:id="8046" w:author="phuong vu" w:date="2018-11-16T12:46:00Z"/>
          <w:trPrChange w:id="8047" w:author="phuong vu" w:date="2018-11-23T13:38:00Z">
            <w:trPr>
              <w:trHeight w:val="300"/>
            </w:trPr>
          </w:trPrChange>
        </w:trPr>
        <w:tc>
          <w:tcPr>
            <w:tcW w:w="708" w:type="dxa"/>
            <w:noWrap/>
            <w:vAlign w:val="center"/>
            <w:hideMark/>
            <w:tcPrChange w:id="8048" w:author="phuong vu" w:date="2018-11-23T13:38:00Z">
              <w:tcPr>
                <w:tcW w:w="539" w:type="dxa"/>
                <w:noWrap/>
                <w:hideMark/>
              </w:tcPr>
            </w:tcPrChange>
          </w:tcPr>
          <w:p w14:paraId="7FEA4863" w14:textId="77777777" w:rsidR="00CF0C7E" w:rsidRPr="00CF0C7E" w:rsidRDefault="00CF0C7E">
            <w:pPr>
              <w:spacing w:line="276" w:lineRule="auto"/>
              <w:jc w:val="center"/>
              <w:rPr>
                <w:ins w:id="8049" w:author="phuong vu" w:date="2018-11-16T12:46:00Z"/>
                <w:b/>
                <w:bCs/>
              </w:rPr>
              <w:pPrChange w:id="8050" w:author="phuong vu" w:date="2018-11-23T13:48:00Z">
                <w:pPr/>
              </w:pPrChange>
            </w:pPr>
            <w:ins w:id="8051" w:author="phuong vu" w:date="2018-11-16T12:46:00Z">
              <w:r w:rsidRPr="00CF0C7E">
                <w:rPr>
                  <w:b/>
                  <w:bCs/>
                  <w:lang w:val="da-DK"/>
                </w:rPr>
                <w:t>STT</w:t>
              </w:r>
            </w:ins>
          </w:p>
        </w:tc>
        <w:tc>
          <w:tcPr>
            <w:tcW w:w="1863" w:type="dxa"/>
            <w:noWrap/>
            <w:vAlign w:val="center"/>
            <w:hideMark/>
            <w:tcPrChange w:id="8052" w:author="phuong vu" w:date="2018-11-23T13:38:00Z">
              <w:tcPr>
                <w:tcW w:w="1296" w:type="dxa"/>
                <w:noWrap/>
                <w:hideMark/>
              </w:tcPr>
            </w:tcPrChange>
          </w:tcPr>
          <w:p w14:paraId="59E80249" w14:textId="77777777" w:rsidR="00CF0C7E" w:rsidRPr="00CF0C7E" w:rsidRDefault="00CF0C7E">
            <w:pPr>
              <w:spacing w:line="276" w:lineRule="auto"/>
              <w:jc w:val="center"/>
              <w:rPr>
                <w:ins w:id="8053" w:author="phuong vu" w:date="2018-11-16T12:46:00Z"/>
                <w:b/>
                <w:bCs/>
              </w:rPr>
              <w:pPrChange w:id="8054" w:author="phuong vu" w:date="2018-11-23T13:48:00Z">
                <w:pPr/>
              </w:pPrChange>
            </w:pPr>
            <w:ins w:id="8055" w:author="phuong vu" w:date="2018-11-16T12:46:00Z">
              <w:r w:rsidRPr="00CF0C7E">
                <w:rPr>
                  <w:b/>
                  <w:bCs/>
                  <w:lang w:val="da-DK"/>
                </w:rPr>
                <w:t>Tên trường</w:t>
              </w:r>
            </w:ins>
          </w:p>
        </w:tc>
        <w:tc>
          <w:tcPr>
            <w:tcW w:w="1300" w:type="dxa"/>
            <w:noWrap/>
            <w:vAlign w:val="center"/>
            <w:hideMark/>
            <w:tcPrChange w:id="8056" w:author="phuong vu" w:date="2018-11-23T13:38:00Z">
              <w:tcPr>
                <w:tcW w:w="1189" w:type="dxa"/>
                <w:noWrap/>
                <w:hideMark/>
              </w:tcPr>
            </w:tcPrChange>
          </w:tcPr>
          <w:p w14:paraId="34ACA255" w14:textId="77777777" w:rsidR="00CF0C7E" w:rsidRPr="00CF0C7E" w:rsidRDefault="00CF0C7E">
            <w:pPr>
              <w:spacing w:line="276" w:lineRule="auto"/>
              <w:jc w:val="center"/>
              <w:rPr>
                <w:ins w:id="8057" w:author="phuong vu" w:date="2018-11-16T12:46:00Z"/>
                <w:b/>
                <w:bCs/>
              </w:rPr>
              <w:pPrChange w:id="8058" w:author="phuong vu" w:date="2018-11-23T13:48:00Z">
                <w:pPr/>
              </w:pPrChange>
            </w:pPr>
            <w:ins w:id="8059" w:author="phuong vu" w:date="2018-11-16T12:46:00Z">
              <w:r w:rsidRPr="00CF0C7E">
                <w:rPr>
                  <w:b/>
                  <w:bCs/>
                  <w:lang w:val="da-DK"/>
                </w:rPr>
                <w:t>Kiểu</w:t>
              </w:r>
            </w:ins>
          </w:p>
        </w:tc>
        <w:tc>
          <w:tcPr>
            <w:tcW w:w="991" w:type="dxa"/>
            <w:noWrap/>
            <w:vAlign w:val="center"/>
            <w:hideMark/>
            <w:tcPrChange w:id="8060" w:author="phuong vu" w:date="2018-11-23T13:38:00Z">
              <w:tcPr>
                <w:tcW w:w="1084" w:type="dxa"/>
                <w:noWrap/>
                <w:hideMark/>
              </w:tcPr>
            </w:tcPrChange>
          </w:tcPr>
          <w:p w14:paraId="5DDC5B5D" w14:textId="77777777" w:rsidR="00CF0C7E" w:rsidRPr="00CF0C7E" w:rsidRDefault="00CF0C7E">
            <w:pPr>
              <w:spacing w:line="276" w:lineRule="auto"/>
              <w:jc w:val="center"/>
              <w:rPr>
                <w:ins w:id="8061" w:author="phuong vu" w:date="2018-11-16T12:46:00Z"/>
                <w:b/>
                <w:bCs/>
              </w:rPr>
              <w:pPrChange w:id="8062" w:author="phuong vu" w:date="2018-11-23T13:48:00Z">
                <w:pPr/>
              </w:pPrChange>
            </w:pPr>
            <w:ins w:id="8063" w:author="phuong vu" w:date="2018-11-16T12:46:00Z">
              <w:r w:rsidRPr="00CF0C7E">
                <w:rPr>
                  <w:b/>
                  <w:bCs/>
                  <w:lang w:val="da-DK"/>
                </w:rPr>
                <w:t>Chấp nhận Null</w:t>
              </w:r>
            </w:ins>
          </w:p>
        </w:tc>
        <w:tc>
          <w:tcPr>
            <w:tcW w:w="838" w:type="dxa"/>
            <w:noWrap/>
            <w:vAlign w:val="center"/>
            <w:hideMark/>
            <w:tcPrChange w:id="8064" w:author="phuong vu" w:date="2018-11-23T13:38:00Z">
              <w:tcPr>
                <w:tcW w:w="809" w:type="dxa"/>
                <w:noWrap/>
                <w:hideMark/>
              </w:tcPr>
            </w:tcPrChange>
          </w:tcPr>
          <w:p w14:paraId="69A9D95F" w14:textId="77777777" w:rsidR="00CF0C7E" w:rsidRPr="00CF0C7E" w:rsidRDefault="00CF0C7E">
            <w:pPr>
              <w:spacing w:line="276" w:lineRule="auto"/>
              <w:jc w:val="center"/>
              <w:rPr>
                <w:ins w:id="8065" w:author="phuong vu" w:date="2018-11-16T12:46:00Z"/>
                <w:b/>
                <w:bCs/>
              </w:rPr>
              <w:pPrChange w:id="8066" w:author="phuong vu" w:date="2018-11-23T13:48:00Z">
                <w:pPr/>
              </w:pPrChange>
            </w:pPr>
            <w:ins w:id="8067" w:author="phuong vu" w:date="2018-11-16T12:46:00Z">
              <w:r w:rsidRPr="00CF0C7E">
                <w:rPr>
                  <w:b/>
                  <w:bCs/>
                  <w:lang w:val="da-DK"/>
                </w:rPr>
                <w:t>Khóa chính</w:t>
              </w:r>
            </w:ins>
          </w:p>
        </w:tc>
        <w:tc>
          <w:tcPr>
            <w:tcW w:w="1414" w:type="dxa"/>
            <w:noWrap/>
            <w:vAlign w:val="center"/>
            <w:hideMark/>
            <w:tcPrChange w:id="8068" w:author="phuong vu" w:date="2018-11-23T13:38:00Z">
              <w:tcPr>
                <w:tcW w:w="1558" w:type="dxa"/>
                <w:noWrap/>
                <w:hideMark/>
              </w:tcPr>
            </w:tcPrChange>
          </w:tcPr>
          <w:p w14:paraId="34050281" w14:textId="77777777" w:rsidR="00CF0C7E" w:rsidRPr="00CF0C7E" w:rsidRDefault="00CF0C7E">
            <w:pPr>
              <w:spacing w:line="276" w:lineRule="auto"/>
              <w:jc w:val="center"/>
              <w:rPr>
                <w:ins w:id="8069" w:author="phuong vu" w:date="2018-11-16T12:46:00Z"/>
                <w:b/>
                <w:bCs/>
              </w:rPr>
              <w:pPrChange w:id="8070" w:author="phuong vu" w:date="2018-11-23T13:48:00Z">
                <w:pPr/>
              </w:pPrChange>
            </w:pPr>
            <w:ins w:id="8071" w:author="phuong vu" w:date="2018-11-16T12:46:00Z">
              <w:r w:rsidRPr="00CF0C7E">
                <w:rPr>
                  <w:b/>
                  <w:bCs/>
                  <w:lang w:val="da-DK"/>
                </w:rPr>
                <w:t>Khóa ngoại</w:t>
              </w:r>
            </w:ins>
          </w:p>
        </w:tc>
        <w:tc>
          <w:tcPr>
            <w:tcW w:w="1611" w:type="dxa"/>
            <w:noWrap/>
            <w:vAlign w:val="center"/>
            <w:hideMark/>
            <w:tcPrChange w:id="8072" w:author="phuong vu" w:date="2018-11-23T13:38:00Z">
              <w:tcPr>
                <w:tcW w:w="2302" w:type="dxa"/>
                <w:noWrap/>
                <w:hideMark/>
              </w:tcPr>
            </w:tcPrChange>
          </w:tcPr>
          <w:p w14:paraId="3F3DE568" w14:textId="77777777" w:rsidR="00CF0C7E" w:rsidRPr="00CF0C7E" w:rsidRDefault="00CF0C7E">
            <w:pPr>
              <w:spacing w:line="276" w:lineRule="auto"/>
              <w:jc w:val="center"/>
              <w:rPr>
                <w:ins w:id="8073" w:author="phuong vu" w:date="2018-11-16T12:46:00Z"/>
                <w:b/>
                <w:bCs/>
              </w:rPr>
              <w:pPrChange w:id="8074" w:author="phuong vu" w:date="2018-11-23T13:48:00Z">
                <w:pPr/>
              </w:pPrChange>
            </w:pPr>
            <w:ins w:id="8075" w:author="phuong vu" w:date="2018-11-16T12:46:00Z">
              <w:r w:rsidRPr="00CF0C7E">
                <w:rPr>
                  <w:b/>
                  <w:bCs/>
                  <w:lang w:val="da-DK"/>
                </w:rPr>
                <w:t>Mô tả</w:t>
              </w:r>
            </w:ins>
          </w:p>
        </w:tc>
      </w:tr>
      <w:tr w:rsidR="00A94F02" w:rsidRPr="00CF0C7E" w14:paraId="4278AFB9" w14:textId="77777777" w:rsidTr="006B6330">
        <w:trPr>
          <w:trHeight w:val="300"/>
          <w:ins w:id="8076" w:author="phuong vu" w:date="2018-11-16T12:46:00Z"/>
          <w:trPrChange w:id="8077" w:author="phuong vu" w:date="2018-11-23T13:38:00Z">
            <w:trPr>
              <w:trHeight w:val="300"/>
            </w:trPr>
          </w:trPrChange>
        </w:trPr>
        <w:tc>
          <w:tcPr>
            <w:tcW w:w="708" w:type="dxa"/>
            <w:noWrap/>
            <w:hideMark/>
            <w:tcPrChange w:id="8078" w:author="phuong vu" w:date="2018-11-23T13:38:00Z">
              <w:tcPr>
                <w:tcW w:w="539" w:type="dxa"/>
                <w:noWrap/>
                <w:hideMark/>
              </w:tcPr>
            </w:tcPrChange>
          </w:tcPr>
          <w:p w14:paraId="606EF303" w14:textId="77777777" w:rsidR="00CF0C7E" w:rsidRPr="00CF0C7E" w:rsidRDefault="00CF0C7E">
            <w:pPr>
              <w:spacing w:line="276" w:lineRule="auto"/>
              <w:rPr>
                <w:ins w:id="8079" w:author="phuong vu" w:date="2018-11-16T12:46:00Z"/>
                <w:rPrChange w:id="8080" w:author="phuong vu" w:date="2018-11-16T12:46:00Z">
                  <w:rPr>
                    <w:ins w:id="8081" w:author="phuong vu" w:date="2018-11-16T12:46:00Z"/>
                    <w:b/>
                  </w:rPr>
                </w:rPrChange>
              </w:rPr>
              <w:pPrChange w:id="8082" w:author="phuong vu" w:date="2018-11-23T13:48:00Z">
                <w:pPr/>
              </w:pPrChange>
            </w:pPr>
            <w:ins w:id="8083" w:author="phuong vu" w:date="2018-11-16T12:46:00Z">
              <w:r w:rsidRPr="00CF0C7E">
                <w:rPr>
                  <w:rPrChange w:id="8084" w:author="phuong vu" w:date="2018-11-16T12:46:00Z">
                    <w:rPr>
                      <w:b/>
                    </w:rPr>
                  </w:rPrChange>
                </w:rPr>
                <w:t>1</w:t>
              </w:r>
            </w:ins>
          </w:p>
        </w:tc>
        <w:tc>
          <w:tcPr>
            <w:tcW w:w="1863" w:type="dxa"/>
            <w:noWrap/>
            <w:hideMark/>
            <w:tcPrChange w:id="8085" w:author="phuong vu" w:date="2018-11-23T13:38:00Z">
              <w:tcPr>
                <w:tcW w:w="1296" w:type="dxa"/>
                <w:noWrap/>
                <w:hideMark/>
              </w:tcPr>
            </w:tcPrChange>
          </w:tcPr>
          <w:p w14:paraId="1B6D9E32" w14:textId="77777777" w:rsidR="00CF0C7E" w:rsidRPr="00CF0C7E" w:rsidRDefault="00CF0C7E">
            <w:pPr>
              <w:spacing w:line="276" w:lineRule="auto"/>
              <w:rPr>
                <w:ins w:id="8086" w:author="phuong vu" w:date="2018-11-16T12:46:00Z"/>
                <w:rPrChange w:id="8087" w:author="phuong vu" w:date="2018-11-16T12:46:00Z">
                  <w:rPr>
                    <w:ins w:id="8088" w:author="phuong vu" w:date="2018-11-16T12:46:00Z"/>
                    <w:b/>
                  </w:rPr>
                </w:rPrChange>
              </w:rPr>
              <w:pPrChange w:id="8089" w:author="phuong vu" w:date="2018-11-23T13:48:00Z">
                <w:pPr/>
              </w:pPrChange>
            </w:pPr>
            <w:ins w:id="8090" w:author="phuong vu" w:date="2018-11-16T12:46:00Z">
              <w:r w:rsidRPr="00CF0C7E">
                <w:rPr>
                  <w:rPrChange w:id="8091" w:author="phuong vu" w:date="2018-11-16T12:46:00Z">
                    <w:rPr>
                      <w:b/>
                    </w:rPr>
                  </w:rPrChange>
                </w:rPr>
                <w:t>id</w:t>
              </w:r>
            </w:ins>
          </w:p>
        </w:tc>
        <w:tc>
          <w:tcPr>
            <w:tcW w:w="1300" w:type="dxa"/>
            <w:noWrap/>
            <w:hideMark/>
            <w:tcPrChange w:id="8092" w:author="phuong vu" w:date="2018-11-23T13:38:00Z">
              <w:tcPr>
                <w:tcW w:w="1189" w:type="dxa"/>
                <w:noWrap/>
                <w:hideMark/>
              </w:tcPr>
            </w:tcPrChange>
          </w:tcPr>
          <w:p w14:paraId="575AB16A" w14:textId="77777777" w:rsidR="00CF0C7E" w:rsidRPr="00CF0C7E" w:rsidRDefault="00CF0C7E">
            <w:pPr>
              <w:spacing w:line="276" w:lineRule="auto"/>
              <w:rPr>
                <w:ins w:id="8093" w:author="phuong vu" w:date="2018-11-16T12:46:00Z"/>
                <w:rPrChange w:id="8094" w:author="phuong vu" w:date="2018-11-16T12:46:00Z">
                  <w:rPr>
                    <w:ins w:id="8095" w:author="phuong vu" w:date="2018-11-16T12:46:00Z"/>
                    <w:b/>
                  </w:rPr>
                </w:rPrChange>
              </w:rPr>
              <w:pPrChange w:id="8096" w:author="phuong vu" w:date="2018-11-23T13:48:00Z">
                <w:pPr/>
              </w:pPrChange>
            </w:pPr>
            <w:ins w:id="8097" w:author="phuong vu" w:date="2018-11-16T12:46:00Z">
              <w:r w:rsidRPr="00CF0C7E">
                <w:rPr>
                  <w:rPrChange w:id="8098" w:author="phuong vu" w:date="2018-11-16T12:46:00Z">
                    <w:rPr>
                      <w:b/>
                    </w:rPr>
                  </w:rPrChange>
                </w:rPr>
                <w:t>numeric</w:t>
              </w:r>
            </w:ins>
          </w:p>
        </w:tc>
        <w:tc>
          <w:tcPr>
            <w:tcW w:w="991" w:type="dxa"/>
            <w:noWrap/>
            <w:vAlign w:val="center"/>
            <w:hideMark/>
            <w:tcPrChange w:id="8099" w:author="phuong vu" w:date="2018-11-23T13:38:00Z">
              <w:tcPr>
                <w:tcW w:w="1084" w:type="dxa"/>
                <w:noWrap/>
                <w:hideMark/>
              </w:tcPr>
            </w:tcPrChange>
          </w:tcPr>
          <w:p w14:paraId="4D5513C3" w14:textId="6F810E65" w:rsidR="00CF0C7E" w:rsidRPr="00CF0C7E" w:rsidRDefault="00CF0C7E">
            <w:pPr>
              <w:spacing w:line="276" w:lineRule="auto"/>
              <w:jc w:val="center"/>
              <w:rPr>
                <w:ins w:id="8100" w:author="phuong vu" w:date="2018-11-16T12:46:00Z"/>
                <w:rPrChange w:id="8101" w:author="phuong vu" w:date="2018-11-16T12:46:00Z">
                  <w:rPr>
                    <w:ins w:id="8102" w:author="phuong vu" w:date="2018-11-16T12:46:00Z"/>
                    <w:b/>
                  </w:rPr>
                </w:rPrChange>
              </w:rPr>
              <w:pPrChange w:id="8103" w:author="phuong vu" w:date="2018-11-23T13:48:00Z">
                <w:pPr/>
              </w:pPrChange>
            </w:pPr>
          </w:p>
        </w:tc>
        <w:tc>
          <w:tcPr>
            <w:tcW w:w="838" w:type="dxa"/>
            <w:noWrap/>
            <w:vAlign w:val="center"/>
            <w:hideMark/>
            <w:tcPrChange w:id="8104" w:author="phuong vu" w:date="2018-11-23T13:38:00Z">
              <w:tcPr>
                <w:tcW w:w="809" w:type="dxa"/>
                <w:noWrap/>
                <w:hideMark/>
              </w:tcPr>
            </w:tcPrChange>
          </w:tcPr>
          <w:p w14:paraId="53E3FB07" w14:textId="77777777" w:rsidR="00CF0C7E" w:rsidRPr="00CF0C7E" w:rsidRDefault="00CF0C7E">
            <w:pPr>
              <w:spacing w:line="276" w:lineRule="auto"/>
              <w:jc w:val="center"/>
              <w:rPr>
                <w:ins w:id="8105" w:author="phuong vu" w:date="2018-11-16T12:46:00Z"/>
                <w:rPrChange w:id="8106" w:author="phuong vu" w:date="2018-11-16T12:46:00Z">
                  <w:rPr>
                    <w:ins w:id="8107" w:author="phuong vu" w:date="2018-11-16T12:46:00Z"/>
                    <w:b/>
                  </w:rPr>
                </w:rPrChange>
              </w:rPr>
              <w:pPrChange w:id="8108" w:author="phuong vu" w:date="2018-11-23T13:48:00Z">
                <w:pPr/>
              </w:pPrChange>
            </w:pPr>
            <w:ins w:id="8109" w:author="phuong vu" w:date="2018-11-16T12:46:00Z">
              <w:r w:rsidRPr="00CF0C7E">
                <w:rPr>
                  <w:rPrChange w:id="8110" w:author="phuong vu" w:date="2018-11-16T12:46:00Z">
                    <w:rPr>
                      <w:b/>
                    </w:rPr>
                  </w:rPrChange>
                </w:rPr>
                <w:t>X</w:t>
              </w:r>
            </w:ins>
          </w:p>
        </w:tc>
        <w:tc>
          <w:tcPr>
            <w:tcW w:w="1414" w:type="dxa"/>
            <w:noWrap/>
            <w:vAlign w:val="center"/>
            <w:hideMark/>
            <w:tcPrChange w:id="8111" w:author="phuong vu" w:date="2018-11-23T13:38:00Z">
              <w:tcPr>
                <w:tcW w:w="1558" w:type="dxa"/>
                <w:noWrap/>
                <w:hideMark/>
              </w:tcPr>
            </w:tcPrChange>
          </w:tcPr>
          <w:p w14:paraId="6C22178D" w14:textId="45121E5E" w:rsidR="00CF0C7E" w:rsidRPr="00CF0C7E" w:rsidRDefault="00CF0C7E">
            <w:pPr>
              <w:spacing w:line="276" w:lineRule="auto"/>
              <w:jc w:val="center"/>
              <w:rPr>
                <w:ins w:id="8112" w:author="phuong vu" w:date="2018-11-16T12:46:00Z"/>
                <w:rPrChange w:id="8113" w:author="phuong vu" w:date="2018-11-16T12:46:00Z">
                  <w:rPr>
                    <w:ins w:id="8114" w:author="phuong vu" w:date="2018-11-16T12:46:00Z"/>
                    <w:b/>
                  </w:rPr>
                </w:rPrChange>
              </w:rPr>
              <w:pPrChange w:id="8115" w:author="phuong vu" w:date="2018-11-23T13:48:00Z">
                <w:pPr/>
              </w:pPrChange>
            </w:pPr>
          </w:p>
        </w:tc>
        <w:tc>
          <w:tcPr>
            <w:tcW w:w="1611" w:type="dxa"/>
            <w:noWrap/>
            <w:hideMark/>
            <w:tcPrChange w:id="8116" w:author="phuong vu" w:date="2018-11-23T13:38:00Z">
              <w:tcPr>
                <w:tcW w:w="2302" w:type="dxa"/>
                <w:noWrap/>
                <w:hideMark/>
              </w:tcPr>
            </w:tcPrChange>
          </w:tcPr>
          <w:p w14:paraId="72EE7E85" w14:textId="77777777" w:rsidR="00CF0C7E" w:rsidRPr="00CF0C7E" w:rsidRDefault="00CF0C7E">
            <w:pPr>
              <w:spacing w:line="276" w:lineRule="auto"/>
              <w:rPr>
                <w:ins w:id="8117" w:author="phuong vu" w:date="2018-11-16T12:46:00Z"/>
                <w:rPrChange w:id="8118" w:author="phuong vu" w:date="2018-11-16T12:46:00Z">
                  <w:rPr>
                    <w:ins w:id="8119" w:author="phuong vu" w:date="2018-11-16T12:46:00Z"/>
                    <w:b/>
                  </w:rPr>
                </w:rPrChange>
              </w:rPr>
              <w:pPrChange w:id="8120" w:author="phuong vu" w:date="2018-11-23T13:48:00Z">
                <w:pPr/>
              </w:pPrChange>
            </w:pPr>
            <w:ins w:id="8121" w:author="phuong vu" w:date="2018-11-16T12:46:00Z">
              <w:r w:rsidRPr="00CF0C7E">
                <w:rPr>
                  <w:rPrChange w:id="8122" w:author="phuong vu" w:date="2018-11-16T12:46:00Z">
                    <w:rPr>
                      <w:b/>
                    </w:rPr>
                  </w:rPrChange>
                </w:rPr>
                <w:t>ID chi tiết hóa đơn</w:t>
              </w:r>
            </w:ins>
          </w:p>
        </w:tc>
      </w:tr>
      <w:tr w:rsidR="00A94F02" w:rsidRPr="00CF0C7E" w14:paraId="255D7DAD" w14:textId="77777777" w:rsidTr="006B6330">
        <w:trPr>
          <w:trHeight w:val="300"/>
          <w:ins w:id="8123" w:author="phuong vu" w:date="2018-11-16T12:46:00Z"/>
          <w:trPrChange w:id="8124" w:author="phuong vu" w:date="2018-11-23T13:38:00Z">
            <w:trPr>
              <w:trHeight w:val="300"/>
            </w:trPr>
          </w:trPrChange>
        </w:trPr>
        <w:tc>
          <w:tcPr>
            <w:tcW w:w="708" w:type="dxa"/>
            <w:noWrap/>
            <w:hideMark/>
            <w:tcPrChange w:id="8125" w:author="phuong vu" w:date="2018-11-23T13:38:00Z">
              <w:tcPr>
                <w:tcW w:w="539" w:type="dxa"/>
                <w:noWrap/>
                <w:hideMark/>
              </w:tcPr>
            </w:tcPrChange>
          </w:tcPr>
          <w:p w14:paraId="2AFA2C57" w14:textId="77777777" w:rsidR="00CF0C7E" w:rsidRPr="00CF0C7E" w:rsidRDefault="00CF0C7E">
            <w:pPr>
              <w:spacing w:line="276" w:lineRule="auto"/>
              <w:rPr>
                <w:ins w:id="8126" w:author="phuong vu" w:date="2018-11-16T12:46:00Z"/>
                <w:rPrChange w:id="8127" w:author="phuong vu" w:date="2018-11-16T12:46:00Z">
                  <w:rPr>
                    <w:ins w:id="8128" w:author="phuong vu" w:date="2018-11-16T12:46:00Z"/>
                    <w:b/>
                  </w:rPr>
                </w:rPrChange>
              </w:rPr>
              <w:pPrChange w:id="8129" w:author="phuong vu" w:date="2018-11-23T13:48:00Z">
                <w:pPr/>
              </w:pPrChange>
            </w:pPr>
            <w:ins w:id="8130" w:author="phuong vu" w:date="2018-11-16T12:46:00Z">
              <w:r w:rsidRPr="00CF0C7E">
                <w:rPr>
                  <w:rPrChange w:id="8131" w:author="phuong vu" w:date="2018-11-16T12:46:00Z">
                    <w:rPr>
                      <w:b/>
                    </w:rPr>
                  </w:rPrChange>
                </w:rPr>
                <w:t>2</w:t>
              </w:r>
            </w:ins>
          </w:p>
        </w:tc>
        <w:tc>
          <w:tcPr>
            <w:tcW w:w="1863" w:type="dxa"/>
            <w:noWrap/>
            <w:hideMark/>
            <w:tcPrChange w:id="8132" w:author="phuong vu" w:date="2018-11-23T13:38:00Z">
              <w:tcPr>
                <w:tcW w:w="1296" w:type="dxa"/>
                <w:noWrap/>
                <w:hideMark/>
              </w:tcPr>
            </w:tcPrChange>
          </w:tcPr>
          <w:p w14:paraId="5A83E12B" w14:textId="77777777" w:rsidR="00CF0C7E" w:rsidRPr="00CF0C7E" w:rsidRDefault="00CF0C7E">
            <w:pPr>
              <w:spacing w:line="276" w:lineRule="auto"/>
              <w:rPr>
                <w:ins w:id="8133" w:author="phuong vu" w:date="2018-11-16T12:46:00Z"/>
                <w:rPrChange w:id="8134" w:author="phuong vu" w:date="2018-11-16T12:46:00Z">
                  <w:rPr>
                    <w:ins w:id="8135" w:author="phuong vu" w:date="2018-11-16T12:46:00Z"/>
                    <w:b/>
                  </w:rPr>
                </w:rPrChange>
              </w:rPr>
              <w:pPrChange w:id="8136" w:author="phuong vu" w:date="2018-11-23T13:48:00Z">
                <w:pPr/>
              </w:pPrChange>
            </w:pPr>
            <w:ins w:id="8137" w:author="phuong vu" w:date="2018-11-16T12:46:00Z">
              <w:r w:rsidRPr="00CF0C7E">
                <w:rPr>
                  <w:rPrChange w:id="8138" w:author="phuong vu" w:date="2018-11-16T12:46:00Z">
                    <w:rPr>
                      <w:b/>
                    </w:rPr>
                  </w:rPrChange>
                </w:rPr>
                <w:t>bill_id</w:t>
              </w:r>
            </w:ins>
          </w:p>
        </w:tc>
        <w:tc>
          <w:tcPr>
            <w:tcW w:w="1300" w:type="dxa"/>
            <w:noWrap/>
            <w:hideMark/>
            <w:tcPrChange w:id="8139" w:author="phuong vu" w:date="2018-11-23T13:38:00Z">
              <w:tcPr>
                <w:tcW w:w="1189" w:type="dxa"/>
                <w:noWrap/>
                <w:hideMark/>
              </w:tcPr>
            </w:tcPrChange>
          </w:tcPr>
          <w:p w14:paraId="1062071D" w14:textId="77777777" w:rsidR="00CF0C7E" w:rsidRPr="00CF0C7E" w:rsidRDefault="00CF0C7E">
            <w:pPr>
              <w:spacing w:line="276" w:lineRule="auto"/>
              <w:rPr>
                <w:ins w:id="8140" w:author="phuong vu" w:date="2018-11-16T12:46:00Z"/>
                <w:rPrChange w:id="8141" w:author="phuong vu" w:date="2018-11-16T12:46:00Z">
                  <w:rPr>
                    <w:ins w:id="8142" w:author="phuong vu" w:date="2018-11-16T12:46:00Z"/>
                    <w:b/>
                  </w:rPr>
                </w:rPrChange>
              </w:rPr>
              <w:pPrChange w:id="8143" w:author="phuong vu" w:date="2018-11-23T13:48:00Z">
                <w:pPr/>
              </w:pPrChange>
            </w:pPr>
            <w:ins w:id="8144" w:author="phuong vu" w:date="2018-11-16T12:46:00Z">
              <w:r w:rsidRPr="00CF0C7E">
                <w:rPr>
                  <w:rPrChange w:id="8145" w:author="phuong vu" w:date="2018-11-16T12:46:00Z">
                    <w:rPr>
                      <w:b/>
                    </w:rPr>
                  </w:rPrChange>
                </w:rPr>
                <w:t>numeric</w:t>
              </w:r>
            </w:ins>
          </w:p>
        </w:tc>
        <w:tc>
          <w:tcPr>
            <w:tcW w:w="991" w:type="dxa"/>
            <w:noWrap/>
            <w:vAlign w:val="center"/>
            <w:hideMark/>
            <w:tcPrChange w:id="8146" w:author="phuong vu" w:date="2018-11-23T13:38:00Z">
              <w:tcPr>
                <w:tcW w:w="1084" w:type="dxa"/>
                <w:noWrap/>
                <w:hideMark/>
              </w:tcPr>
            </w:tcPrChange>
          </w:tcPr>
          <w:p w14:paraId="1BB7AADF" w14:textId="6323E8B8" w:rsidR="00CF0C7E" w:rsidRPr="00CF0C7E" w:rsidRDefault="00CF0C7E">
            <w:pPr>
              <w:spacing w:line="276" w:lineRule="auto"/>
              <w:jc w:val="center"/>
              <w:rPr>
                <w:ins w:id="8147" w:author="phuong vu" w:date="2018-11-16T12:46:00Z"/>
                <w:rPrChange w:id="8148" w:author="phuong vu" w:date="2018-11-16T12:46:00Z">
                  <w:rPr>
                    <w:ins w:id="8149" w:author="phuong vu" w:date="2018-11-16T12:46:00Z"/>
                    <w:b/>
                  </w:rPr>
                </w:rPrChange>
              </w:rPr>
              <w:pPrChange w:id="8150" w:author="phuong vu" w:date="2018-11-23T13:48:00Z">
                <w:pPr/>
              </w:pPrChange>
            </w:pPr>
          </w:p>
        </w:tc>
        <w:tc>
          <w:tcPr>
            <w:tcW w:w="838" w:type="dxa"/>
            <w:noWrap/>
            <w:vAlign w:val="center"/>
            <w:hideMark/>
            <w:tcPrChange w:id="8151" w:author="phuong vu" w:date="2018-11-23T13:38:00Z">
              <w:tcPr>
                <w:tcW w:w="809" w:type="dxa"/>
                <w:noWrap/>
                <w:hideMark/>
              </w:tcPr>
            </w:tcPrChange>
          </w:tcPr>
          <w:p w14:paraId="7022DD7D" w14:textId="73A3BC3F" w:rsidR="00CF0C7E" w:rsidRPr="00CF0C7E" w:rsidRDefault="00CF0C7E">
            <w:pPr>
              <w:spacing w:line="276" w:lineRule="auto"/>
              <w:jc w:val="center"/>
              <w:rPr>
                <w:ins w:id="8152" w:author="phuong vu" w:date="2018-11-16T12:46:00Z"/>
                <w:rPrChange w:id="8153" w:author="phuong vu" w:date="2018-11-16T12:46:00Z">
                  <w:rPr>
                    <w:ins w:id="8154" w:author="phuong vu" w:date="2018-11-16T12:46:00Z"/>
                    <w:b/>
                  </w:rPr>
                </w:rPrChange>
              </w:rPr>
              <w:pPrChange w:id="8155" w:author="phuong vu" w:date="2018-11-23T13:48:00Z">
                <w:pPr/>
              </w:pPrChange>
            </w:pPr>
          </w:p>
        </w:tc>
        <w:tc>
          <w:tcPr>
            <w:tcW w:w="1414" w:type="dxa"/>
            <w:noWrap/>
            <w:vAlign w:val="center"/>
            <w:hideMark/>
            <w:tcPrChange w:id="8156" w:author="phuong vu" w:date="2018-11-23T13:38:00Z">
              <w:tcPr>
                <w:tcW w:w="1558" w:type="dxa"/>
                <w:noWrap/>
                <w:hideMark/>
              </w:tcPr>
            </w:tcPrChange>
          </w:tcPr>
          <w:p w14:paraId="0497F242" w14:textId="77777777" w:rsidR="00CF0C7E" w:rsidRPr="00CF0C7E" w:rsidRDefault="00CF0C7E">
            <w:pPr>
              <w:spacing w:line="276" w:lineRule="auto"/>
              <w:jc w:val="center"/>
              <w:rPr>
                <w:ins w:id="8157" w:author="phuong vu" w:date="2018-11-16T12:46:00Z"/>
                <w:rPrChange w:id="8158" w:author="phuong vu" w:date="2018-11-16T12:46:00Z">
                  <w:rPr>
                    <w:ins w:id="8159" w:author="phuong vu" w:date="2018-11-16T12:46:00Z"/>
                    <w:b/>
                  </w:rPr>
                </w:rPrChange>
              </w:rPr>
              <w:pPrChange w:id="8160" w:author="phuong vu" w:date="2018-11-23T13:48:00Z">
                <w:pPr/>
              </w:pPrChange>
            </w:pPr>
            <w:ins w:id="8161" w:author="phuong vu" w:date="2018-11-16T12:46:00Z">
              <w:r w:rsidRPr="00CF0C7E">
                <w:rPr>
                  <w:rPrChange w:id="8162" w:author="phuong vu" w:date="2018-11-16T12:46:00Z">
                    <w:rPr>
                      <w:b/>
                    </w:rPr>
                  </w:rPrChange>
                </w:rPr>
                <w:t>X</w:t>
              </w:r>
            </w:ins>
          </w:p>
        </w:tc>
        <w:tc>
          <w:tcPr>
            <w:tcW w:w="1611" w:type="dxa"/>
            <w:noWrap/>
            <w:hideMark/>
            <w:tcPrChange w:id="8163" w:author="phuong vu" w:date="2018-11-23T13:38:00Z">
              <w:tcPr>
                <w:tcW w:w="2302" w:type="dxa"/>
                <w:noWrap/>
                <w:hideMark/>
              </w:tcPr>
            </w:tcPrChange>
          </w:tcPr>
          <w:p w14:paraId="54358C8A" w14:textId="6CDFCD45" w:rsidR="00CF0C7E" w:rsidRPr="00CF0C7E" w:rsidRDefault="00CF0C7E">
            <w:pPr>
              <w:spacing w:line="276" w:lineRule="auto"/>
              <w:rPr>
                <w:ins w:id="8164" w:author="phuong vu" w:date="2018-11-16T12:46:00Z"/>
                <w:rPrChange w:id="8165" w:author="phuong vu" w:date="2018-11-16T12:46:00Z">
                  <w:rPr>
                    <w:ins w:id="8166" w:author="phuong vu" w:date="2018-11-16T12:46:00Z"/>
                    <w:b/>
                  </w:rPr>
                </w:rPrChange>
              </w:rPr>
              <w:pPrChange w:id="8167" w:author="phuong vu" w:date="2018-11-23T13:48:00Z">
                <w:pPr/>
              </w:pPrChange>
            </w:pPr>
            <w:ins w:id="8168" w:author="phuong vu" w:date="2018-11-16T12:46:00Z">
              <w:r w:rsidRPr="00CF0C7E">
                <w:rPr>
                  <w:rPrChange w:id="8169" w:author="phuong vu" w:date="2018-11-16T12:46:00Z">
                    <w:rPr>
                      <w:b/>
                    </w:rPr>
                  </w:rPrChange>
                </w:rPr>
                <w:t>ID hóa đơn</w:t>
              </w:r>
            </w:ins>
          </w:p>
        </w:tc>
      </w:tr>
      <w:tr w:rsidR="00A94F02" w:rsidRPr="00CF0C7E" w14:paraId="4729A0C1" w14:textId="77777777" w:rsidTr="006B6330">
        <w:trPr>
          <w:trHeight w:val="300"/>
          <w:ins w:id="8170" w:author="phuong vu" w:date="2018-11-16T12:46:00Z"/>
          <w:trPrChange w:id="8171" w:author="phuong vu" w:date="2018-11-23T13:38:00Z">
            <w:trPr>
              <w:trHeight w:val="300"/>
            </w:trPr>
          </w:trPrChange>
        </w:trPr>
        <w:tc>
          <w:tcPr>
            <w:tcW w:w="708" w:type="dxa"/>
            <w:noWrap/>
            <w:hideMark/>
            <w:tcPrChange w:id="8172" w:author="phuong vu" w:date="2018-11-23T13:38:00Z">
              <w:tcPr>
                <w:tcW w:w="539" w:type="dxa"/>
                <w:noWrap/>
                <w:hideMark/>
              </w:tcPr>
            </w:tcPrChange>
          </w:tcPr>
          <w:p w14:paraId="0EAB0CC6" w14:textId="77777777" w:rsidR="00CF0C7E" w:rsidRPr="00CF0C7E" w:rsidRDefault="00CF0C7E">
            <w:pPr>
              <w:spacing w:line="276" w:lineRule="auto"/>
              <w:rPr>
                <w:ins w:id="8173" w:author="phuong vu" w:date="2018-11-16T12:46:00Z"/>
                <w:rPrChange w:id="8174" w:author="phuong vu" w:date="2018-11-16T12:46:00Z">
                  <w:rPr>
                    <w:ins w:id="8175" w:author="phuong vu" w:date="2018-11-16T12:46:00Z"/>
                    <w:b/>
                  </w:rPr>
                </w:rPrChange>
              </w:rPr>
              <w:pPrChange w:id="8176" w:author="phuong vu" w:date="2018-11-23T13:48:00Z">
                <w:pPr/>
              </w:pPrChange>
            </w:pPr>
            <w:ins w:id="8177" w:author="phuong vu" w:date="2018-11-16T12:46:00Z">
              <w:r w:rsidRPr="00CF0C7E">
                <w:rPr>
                  <w:rPrChange w:id="8178" w:author="phuong vu" w:date="2018-11-16T12:46:00Z">
                    <w:rPr>
                      <w:b/>
                    </w:rPr>
                  </w:rPrChange>
                </w:rPr>
                <w:t>3</w:t>
              </w:r>
            </w:ins>
          </w:p>
        </w:tc>
        <w:tc>
          <w:tcPr>
            <w:tcW w:w="1863" w:type="dxa"/>
            <w:noWrap/>
            <w:hideMark/>
            <w:tcPrChange w:id="8179" w:author="phuong vu" w:date="2018-11-23T13:38:00Z">
              <w:tcPr>
                <w:tcW w:w="1296" w:type="dxa"/>
                <w:noWrap/>
                <w:hideMark/>
              </w:tcPr>
            </w:tcPrChange>
          </w:tcPr>
          <w:p w14:paraId="5315C0E0" w14:textId="77777777" w:rsidR="00CF0C7E" w:rsidRPr="00CF0C7E" w:rsidRDefault="00CF0C7E">
            <w:pPr>
              <w:spacing w:line="276" w:lineRule="auto"/>
              <w:rPr>
                <w:ins w:id="8180" w:author="phuong vu" w:date="2018-11-16T12:46:00Z"/>
                <w:rPrChange w:id="8181" w:author="phuong vu" w:date="2018-11-16T12:46:00Z">
                  <w:rPr>
                    <w:ins w:id="8182" w:author="phuong vu" w:date="2018-11-16T12:46:00Z"/>
                    <w:b/>
                  </w:rPr>
                </w:rPrChange>
              </w:rPr>
              <w:pPrChange w:id="8183" w:author="phuong vu" w:date="2018-11-23T13:48:00Z">
                <w:pPr/>
              </w:pPrChange>
            </w:pPr>
            <w:ins w:id="8184" w:author="phuong vu" w:date="2018-11-16T12:46:00Z">
              <w:r w:rsidRPr="00CF0C7E">
                <w:rPr>
                  <w:rPrChange w:id="8185" w:author="phuong vu" w:date="2018-11-16T12:46:00Z">
                    <w:rPr>
                      <w:b/>
                    </w:rPr>
                  </w:rPrChange>
                </w:rPr>
                <w:t>service_type_id</w:t>
              </w:r>
            </w:ins>
          </w:p>
        </w:tc>
        <w:tc>
          <w:tcPr>
            <w:tcW w:w="1300" w:type="dxa"/>
            <w:noWrap/>
            <w:hideMark/>
            <w:tcPrChange w:id="8186" w:author="phuong vu" w:date="2018-11-23T13:38:00Z">
              <w:tcPr>
                <w:tcW w:w="1189" w:type="dxa"/>
                <w:noWrap/>
                <w:hideMark/>
              </w:tcPr>
            </w:tcPrChange>
          </w:tcPr>
          <w:p w14:paraId="04952D04" w14:textId="77777777" w:rsidR="00CF0C7E" w:rsidRPr="00CF0C7E" w:rsidRDefault="00CF0C7E">
            <w:pPr>
              <w:spacing w:line="276" w:lineRule="auto"/>
              <w:rPr>
                <w:ins w:id="8187" w:author="phuong vu" w:date="2018-11-16T12:46:00Z"/>
                <w:rPrChange w:id="8188" w:author="phuong vu" w:date="2018-11-16T12:46:00Z">
                  <w:rPr>
                    <w:ins w:id="8189" w:author="phuong vu" w:date="2018-11-16T12:46:00Z"/>
                    <w:b/>
                  </w:rPr>
                </w:rPrChange>
              </w:rPr>
              <w:pPrChange w:id="8190" w:author="phuong vu" w:date="2018-11-23T13:48:00Z">
                <w:pPr/>
              </w:pPrChange>
            </w:pPr>
            <w:ins w:id="8191" w:author="phuong vu" w:date="2018-11-16T12:46:00Z">
              <w:r w:rsidRPr="00CF0C7E">
                <w:rPr>
                  <w:rPrChange w:id="8192" w:author="phuong vu" w:date="2018-11-16T12:46:00Z">
                    <w:rPr>
                      <w:b/>
                    </w:rPr>
                  </w:rPrChange>
                </w:rPr>
                <w:t>numeric</w:t>
              </w:r>
            </w:ins>
          </w:p>
        </w:tc>
        <w:tc>
          <w:tcPr>
            <w:tcW w:w="991" w:type="dxa"/>
            <w:noWrap/>
            <w:vAlign w:val="center"/>
            <w:hideMark/>
            <w:tcPrChange w:id="8193" w:author="phuong vu" w:date="2018-11-23T13:38:00Z">
              <w:tcPr>
                <w:tcW w:w="1084" w:type="dxa"/>
                <w:noWrap/>
                <w:hideMark/>
              </w:tcPr>
            </w:tcPrChange>
          </w:tcPr>
          <w:p w14:paraId="69ECAB8C" w14:textId="6B79C22F" w:rsidR="00CF0C7E" w:rsidRPr="00CF0C7E" w:rsidRDefault="00CF0C7E">
            <w:pPr>
              <w:spacing w:line="276" w:lineRule="auto"/>
              <w:jc w:val="center"/>
              <w:rPr>
                <w:ins w:id="8194" w:author="phuong vu" w:date="2018-11-16T12:46:00Z"/>
                <w:rPrChange w:id="8195" w:author="phuong vu" w:date="2018-11-16T12:46:00Z">
                  <w:rPr>
                    <w:ins w:id="8196" w:author="phuong vu" w:date="2018-11-16T12:46:00Z"/>
                    <w:b/>
                  </w:rPr>
                </w:rPrChange>
              </w:rPr>
              <w:pPrChange w:id="8197" w:author="phuong vu" w:date="2018-11-23T13:48:00Z">
                <w:pPr/>
              </w:pPrChange>
            </w:pPr>
          </w:p>
        </w:tc>
        <w:tc>
          <w:tcPr>
            <w:tcW w:w="838" w:type="dxa"/>
            <w:noWrap/>
            <w:vAlign w:val="center"/>
            <w:hideMark/>
            <w:tcPrChange w:id="8198" w:author="phuong vu" w:date="2018-11-23T13:38:00Z">
              <w:tcPr>
                <w:tcW w:w="809" w:type="dxa"/>
                <w:noWrap/>
                <w:hideMark/>
              </w:tcPr>
            </w:tcPrChange>
          </w:tcPr>
          <w:p w14:paraId="377E036F" w14:textId="391B644F" w:rsidR="00CF0C7E" w:rsidRPr="00CF0C7E" w:rsidRDefault="00CF0C7E">
            <w:pPr>
              <w:spacing w:line="276" w:lineRule="auto"/>
              <w:jc w:val="center"/>
              <w:rPr>
                <w:ins w:id="8199" w:author="phuong vu" w:date="2018-11-16T12:46:00Z"/>
                <w:rPrChange w:id="8200" w:author="phuong vu" w:date="2018-11-16T12:46:00Z">
                  <w:rPr>
                    <w:ins w:id="8201" w:author="phuong vu" w:date="2018-11-16T12:46:00Z"/>
                    <w:b/>
                  </w:rPr>
                </w:rPrChange>
              </w:rPr>
              <w:pPrChange w:id="8202" w:author="phuong vu" w:date="2018-11-23T13:48:00Z">
                <w:pPr/>
              </w:pPrChange>
            </w:pPr>
          </w:p>
        </w:tc>
        <w:tc>
          <w:tcPr>
            <w:tcW w:w="1414" w:type="dxa"/>
            <w:noWrap/>
            <w:vAlign w:val="center"/>
            <w:hideMark/>
            <w:tcPrChange w:id="8203" w:author="phuong vu" w:date="2018-11-23T13:38:00Z">
              <w:tcPr>
                <w:tcW w:w="1558" w:type="dxa"/>
                <w:noWrap/>
                <w:hideMark/>
              </w:tcPr>
            </w:tcPrChange>
          </w:tcPr>
          <w:p w14:paraId="7856908A" w14:textId="77777777" w:rsidR="00CF0C7E" w:rsidRPr="00CF0C7E" w:rsidRDefault="00CF0C7E">
            <w:pPr>
              <w:spacing w:line="276" w:lineRule="auto"/>
              <w:jc w:val="center"/>
              <w:rPr>
                <w:ins w:id="8204" w:author="phuong vu" w:date="2018-11-16T12:46:00Z"/>
                <w:rPrChange w:id="8205" w:author="phuong vu" w:date="2018-11-16T12:46:00Z">
                  <w:rPr>
                    <w:ins w:id="8206" w:author="phuong vu" w:date="2018-11-16T12:46:00Z"/>
                    <w:b/>
                  </w:rPr>
                </w:rPrChange>
              </w:rPr>
              <w:pPrChange w:id="8207" w:author="phuong vu" w:date="2018-11-23T13:48:00Z">
                <w:pPr/>
              </w:pPrChange>
            </w:pPr>
            <w:ins w:id="8208" w:author="phuong vu" w:date="2018-11-16T12:46:00Z">
              <w:r w:rsidRPr="00CF0C7E">
                <w:rPr>
                  <w:rPrChange w:id="8209" w:author="phuong vu" w:date="2018-11-16T12:46:00Z">
                    <w:rPr>
                      <w:b/>
                    </w:rPr>
                  </w:rPrChange>
                </w:rPr>
                <w:t>X</w:t>
              </w:r>
            </w:ins>
          </w:p>
        </w:tc>
        <w:tc>
          <w:tcPr>
            <w:tcW w:w="1611" w:type="dxa"/>
            <w:noWrap/>
            <w:hideMark/>
            <w:tcPrChange w:id="8210" w:author="phuong vu" w:date="2018-11-23T13:38:00Z">
              <w:tcPr>
                <w:tcW w:w="2302" w:type="dxa"/>
                <w:noWrap/>
                <w:hideMark/>
              </w:tcPr>
            </w:tcPrChange>
          </w:tcPr>
          <w:p w14:paraId="2BF3E875" w14:textId="404775CF" w:rsidR="00CF0C7E" w:rsidRPr="00CF0C7E" w:rsidRDefault="00CF0C7E">
            <w:pPr>
              <w:spacing w:line="276" w:lineRule="auto"/>
              <w:rPr>
                <w:ins w:id="8211" w:author="phuong vu" w:date="2018-11-16T12:46:00Z"/>
                <w:rPrChange w:id="8212" w:author="phuong vu" w:date="2018-11-16T12:46:00Z">
                  <w:rPr>
                    <w:ins w:id="8213" w:author="phuong vu" w:date="2018-11-16T12:46:00Z"/>
                    <w:b/>
                  </w:rPr>
                </w:rPrChange>
              </w:rPr>
              <w:pPrChange w:id="8214" w:author="phuong vu" w:date="2018-11-23T13:48:00Z">
                <w:pPr/>
              </w:pPrChange>
            </w:pPr>
            <w:ins w:id="8215" w:author="phuong vu" w:date="2018-11-16T12:46:00Z">
              <w:r w:rsidRPr="00CF0C7E">
                <w:rPr>
                  <w:rPrChange w:id="8216" w:author="phuong vu" w:date="2018-11-16T12:46:00Z">
                    <w:rPr>
                      <w:b/>
                    </w:rPr>
                  </w:rPrChange>
                </w:rPr>
                <w:t xml:space="preserve">ID loại dịch vụ. </w:t>
              </w:r>
            </w:ins>
          </w:p>
        </w:tc>
      </w:tr>
      <w:tr w:rsidR="00A94F02" w:rsidRPr="00CF0C7E" w14:paraId="091E3FA6" w14:textId="77777777" w:rsidTr="006B6330">
        <w:trPr>
          <w:trHeight w:val="300"/>
          <w:ins w:id="8217" w:author="phuong vu" w:date="2018-11-16T12:46:00Z"/>
          <w:trPrChange w:id="8218" w:author="phuong vu" w:date="2018-11-23T13:38:00Z">
            <w:trPr>
              <w:trHeight w:val="300"/>
            </w:trPr>
          </w:trPrChange>
        </w:trPr>
        <w:tc>
          <w:tcPr>
            <w:tcW w:w="708" w:type="dxa"/>
            <w:noWrap/>
            <w:hideMark/>
            <w:tcPrChange w:id="8219" w:author="phuong vu" w:date="2018-11-23T13:38:00Z">
              <w:tcPr>
                <w:tcW w:w="539" w:type="dxa"/>
                <w:noWrap/>
                <w:hideMark/>
              </w:tcPr>
            </w:tcPrChange>
          </w:tcPr>
          <w:p w14:paraId="2308D432" w14:textId="77777777" w:rsidR="00CF0C7E" w:rsidRPr="00CF0C7E" w:rsidRDefault="00CF0C7E">
            <w:pPr>
              <w:spacing w:line="276" w:lineRule="auto"/>
              <w:rPr>
                <w:ins w:id="8220" w:author="phuong vu" w:date="2018-11-16T12:46:00Z"/>
                <w:rPrChange w:id="8221" w:author="phuong vu" w:date="2018-11-16T12:46:00Z">
                  <w:rPr>
                    <w:ins w:id="8222" w:author="phuong vu" w:date="2018-11-16T12:46:00Z"/>
                    <w:b/>
                  </w:rPr>
                </w:rPrChange>
              </w:rPr>
              <w:pPrChange w:id="8223" w:author="phuong vu" w:date="2018-11-23T13:48:00Z">
                <w:pPr/>
              </w:pPrChange>
            </w:pPr>
            <w:ins w:id="8224" w:author="phuong vu" w:date="2018-11-16T12:46:00Z">
              <w:r w:rsidRPr="00CF0C7E">
                <w:rPr>
                  <w:rPrChange w:id="8225" w:author="phuong vu" w:date="2018-11-16T12:46:00Z">
                    <w:rPr>
                      <w:b/>
                    </w:rPr>
                  </w:rPrChange>
                </w:rPr>
                <w:t>4</w:t>
              </w:r>
            </w:ins>
          </w:p>
        </w:tc>
        <w:tc>
          <w:tcPr>
            <w:tcW w:w="1863" w:type="dxa"/>
            <w:noWrap/>
            <w:hideMark/>
            <w:tcPrChange w:id="8226" w:author="phuong vu" w:date="2018-11-23T13:38:00Z">
              <w:tcPr>
                <w:tcW w:w="1296" w:type="dxa"/>
                <w:noWrap/>
                <w:hideMark/>
              </w:tcPr>
            </w:tcPrChange>
          </w:tcPr>
          <w:p w14:paraId="24C151F7" w14:textId="77777777" w:rsidR="00CF0C7E" w:rsidRPr="00CF0C7E" w:rsidRDefault="00CF0C7E">
            <w:pPr>
              <w:spacing w:line="276" w:lineRule="auto"/>
              <w:rPr>
                <w:ins w:id="8227" w:author="phuong vu" w:date="2018-11-16T12:46:00Z"/>
                <w:rPrChange w:id="8228" w:author="phuong vu" w:date="2018-11-16T12:46:00Z">
                  <w:rPr>
                    <w:ins w:id="8229" w:author="phuong vu" w:date="2018-11-16T12:46:00Z"/>
                    <w:b/>
                  </w:rPr>
                </w:rPrChange>
              </w:rPr>
              <w:pPrChange w:id="8230" w:author="phuong vu" w:date="2018-11-23T13:48:00Z">
                <w:pPr/>
              </w:pPrChange>
            </w:pPr>
            <w:ins w:id="8231" w:author="phuong vu" w:date="2018-11-16T12:46:00Z">
              <w:r w:rsidRPr="00CF0C7E">
                <w:rPr>
                  <w:rPrChange w:id="8232" w:author="phuong vu" w:date="2018-11-16T12:46:00Z">
                    <w:rPr>
                      <w:b/>
                    </w:rPr>
                  </w:rPrChange>
                </w:rPr>
                <w:t>unit_id</w:t>
              </w:r>
            </w:ins>
          </w:p>
        </w:tc>
        <w:tc>
          <w:tcPr>
            <w:tcW w:w="1300" w:type="dxa"/>
            <w:noWrap/>
            <w:hideMark/>
            <w:tcPrChange w:id="8233" w:author="phuong vu" w:date="2018-11-23T13:38:00Z">
              <w:tcPr>
                <w:tcW w:w="1189" w:type="dxa"/>
                <w:noWrap/>
                <w:hideMark/>
              </w:tcPr>
            </w:tcPrChange>
          </w:tcPr>
          <w:p w14:paraId="2772355E" w14:textId="77777777" w:rsidR="00CF0C7E" w:rsidRPr="00CF0C7E" w:rsidRDefault="00CF0C7E">
            <w:pPr>
              <w:spacing w:line="276" w:lineRule="auto"/>
              <w:rPr>
                <w:ins w:id="8234" w:author="phuong vu" w:date="2018-11-16T12:46:00Z"/>
                <w:rPrChange w:id="8235" w:author="phuong vu" w:date="2018-11-16T12:46:00Z">
                  <w:rPr>
                    <w:ins w:id="8236" w:author="phuong vu" w:date="2018-11-16T12:46:00Z"/>
                    <w:b/>
                  </w:rPr>
                </w:rPrChange>
              </w:rPr>
              <w:pPrChange w:id="8237" w:author="phuong vu" w:date="2018-11-23T13:48:00Z">
                <w:pPr/>
              </w:pPrChange>
            </w:pPr>
            <w:ins w:id="8238" w:author="phuong vu" w:date="2018-11-16T12:46:00Z">
              <w:r w:rsidRPr="00CF0C7E">
                <w:rPr>
                  <w:rPrChange w:id="8239" w:author="phuong vu" w:date="2018-11-16T12:46:00Z">
                    <w:rPr>
                      <w:b/>
                    </w:rPr>
                  </w:rPrChange>
                </w:rPr>
                <w:t>numeric</w:t>
              </w:r>
            </w:ins>
          </w:p>
        </w:tc>
        <w:tc>
          <w:tcPr>
            <w:tcW w:w="991" w:type="dxa"/>
            <w:noWrap/>
            <w:vAlign w:val="center"/>
            <w:hideMark/>
            <w:tcPrChange w:id="8240" w:author="phuong vu" w:date="2018-11-23T13:38:00Z">
              <w:tcPr>
                <w:tcW w:w="1084" w:type="dxa"/>
                <w:noWrap/>
                <w:hideMark/>
              </w:tcPr>
            </w:tcPrChange>
          </w:tcPr>
          <w:p w14:paraId="6376194F" w14:textId="6AE3FF71" w:rsidR="00CF0C7E" w:rsidRPr="00CF0C7E" w:rsidRDefault="00CF0C7E">
            <w:pPr>
              <w:spacing w:line="276" w:lineRule="auto"/>
              <w:jc w:val="center"/>
              <w:rPr>
                <w:ins w:id="8241" w:author="phuong vu" w:date="2018-11-16T12:46:00Z"/>
                <w:rPrChange w:id="8242" w:author="phuong vu" w:date="2018-11-16T12:46:00Z">
                  <w:rPr>
                    <w:ins w:id="8243" w:author="phuong vu" w:date="2018-11-16T12:46:00Z"/>
                    <w:b/>
                  </w:rPr>
                </w:rPrChange>
              </w:rPr>
              <w:pPrChange w:id="8244" w:author="phuong vu" w:date="2018-11-23T13:48:00Z">
                <w:pPr/>
              </w:pPrChange>
            </w:pPr>
          </w:p>
        </w:tc>
        <w:tc>
          <w:tcPr>
            <w:tcW w:w="838" w:type="dxa"/>
            <w:noWrap/>
            <w:vAlign w:val="center"/>
            <w:hideMark/>
            <w:tcPrChange w:id="8245" w:author="phuong vu" w:date="2018-11-23T13:38:00Z">
              <w:tcPr>
                <w:tcW w:w="809" w:type="dxa"/>
                <w:noWrap/>
                <w:hideMark/>
              </w:tcPr>
            </w:tcPrChange>
          </w:tcPr>
          <w:p w14:paraId="44B5D473" w14:textId="47CB7C99" w:rsidR="00CF0C7E" w:rsidRPr="00CF0C7E" w:rsidRDefault="00CF0C7E">
            <w:pPr>
              <w:spacing w:line="276" w:lineRule="auto"/>
              <w:jc w:val="center"/>
              <w:rPr>
                <w:ins w:id="8246" w:author="phuong vu" w:date="2018-11-16T12:46:00Z"/>
                <w:rPrChange w:id="8247" w:author="phuong vu" w:date="2018-11-16T12:46:00Z">
                  <w:rPr>
                    <w:ins w:id="8248" w:author="phuong vu" w:date="2018-11-16T12:46:00Z"/>
                    <w:b/>
                  </w:rPr>
                </w:rPrChange>
              </w:rPr>
              <w:pPrChange w:id="8249" w:author="phuong vu" w:date="2018-11-23T13:48:00Z">
                <w:pPr/>
              </w:pPrChange>
            </w:pPr>
          </w:p>
        </w:tc>
        <w:tc>
          <w:tcPr>
            <w:tcW w:w="1414" w:type="dxa"/>
            <w:noWrap/>
            <w:vAlign w:val="center"/>
            <w:hideMark/>
            <w:tcPrChange w:id="8250" w:author="phuong vu" w:date="2018-11-23T13:38:00Z">
              <w:tcPr>
                <w:tcW w:w="1558" w:type="dxa"/>
                <w:noWrap/>
                <w:hideMark/>
              </w:tcPr>
            </w:tcPrChange>
          </w:tcPr>
          <w:p w14:paraId="0EA41712" w14:textId="77777777" w:rsidR="00CF0C7E" w:rsidRPr="00CF0C7E" w:rsidRDefault="00CF0C7E">
            <w:pPr>
              <w:spacing w:line="276" w:lineRule="auto"/>
              <w:jc w:val="center"/>
              <w:rPr>
                <w:ins w:id="8251" w:author="phuong vu" w:date="2018-11-16T12:46:00Z"/>
                <w:rPrChange w:id="8252" w:author="phuong vu" w:date="2018-11-16T12:46:00Z">
                  <w:rPr>
                    <w:ins w:id="8253" w:author="phuong vu" w:date="2018-11-16T12:46:00Z"/>
                    <w:b/>
                  </w:rPr>
                </w:rPrChange>
              </w:rPr>
              <w:pPrChange w:id="8254" w:author="phuong vu" w:date="2018-11-23T13:48:00Z">
                <w:pPr/>
              </w:pPrChange>
            </w:pPr>
            <w:ins w:id="8255" w:author="phuong vu" w:date="2018-11-16T12:46:00Z">
              <w:r w:rsidRPr="00CF0C7E">
                <w:rPr>
                  <w:rPrChange w:id="8256" w:author="phuong vu" w:date="2018-11-16T12:46:00Z">
                    <w:rPr>
                      <w:b/>
                    </w:rPr>
                  </w:rPrChange>
                </w:rPr>
                <w:t>X</w:t>
              </w:r>
            </w:ins>
          </w:p>
        </w:tc>
        <w:tc>
          <w:tcPr>
            <w:tcW w:w="1611" w:type="dxa"/>
            <w:noWrap/>
            <w:hideMark/>
            <w:tcPrChange w:id="8257" w:author="phuong vu" w:date="2018-11-23T13:38:00Z">
              <w:tcPr>
                <w:tcW w:w="2302" w:type="dxa"/>
                <w:noWrap/>
                <w:hideMark/>
              </w:tcPr>
            </w:tcPrChange>
          </w:tcPr>
          <w:p w14:paraId="4815D878" w14:textId="4D7EC018" w:rsidR="00CF0C7E" w:rsidRPr="00CF0C7E" w:rsidRDefault="00CF0C7E">
            <w:pPr>
              <w:spacing w:line="276" w:lineRule="auto"/>
              <w:rPr>
                <w:ins w:id="8258" w:author="phuong vu" w:date="2018-11-16T12:46:00Z"/>
                <w:rPrChange w:id="8259" w:author="phuong vu" w:date="2018-11-16T12:46:00Z">
                  <w:rPr>
                    <w:ins w:id="8260" w:author="phuong vu" w:date="2018-11-16T12:46:00Z"/>
                    <w:b/>
                  </w:rPr>
                </w:rPrChange>
              </w:rPr>
              <w:pPrChange w:id="8261" w:author="phuong vu" w:date="2018-11-23T13:48:00Z">
                <w:pPr/>
              </w:pPrChange>
            </w:pPr>
            <w:ins w:id="8262" w:author="phuong vu" w:date="2018-11-16T12:46:00Z">
              <w:r w:rsidRPr="00CF0C7E">
                <w:rPr>
                  <w:rPrChange w:id="8263" w:author="phuong vu" w:date="2018-11-16T12:46:00Z">
                    <w:rPr>
                      <w:b/>
                    </w:rPr>
                  </w:rPrChange>
                </w:rPr>
                <w:t xml:space="preserve">ID đơn vị tính. </w:t>
              </w:r>
            </w:ins>
          </w:p>
        </w:tc>
      </w:tr>
      <w:tr w:rsidR="00A94F02" w:rsidRPr="00CF0C7E" w14:paraId="1540F46F" w14:textId="77777777" w:rsidTr="006B6330">
        <w:trPr>
          <w:trHeight w:val="300"/>
          <w:ins w:id="8264" w:author="phuong vu" w:date="2018-11-16T12:46:00Z"/>
          <w:trPrChange w:id="8265" w:author="phuong vu" w:date="2018-11-23T13:38:00Z">
            <w:trPr>
              <w:trHeight w:val="300"/>
            </w:trPr>
          </w:trPrChange>
        </w:trPr>
        <w:tc>
          <w:tcPr>
            <w:tcW w:w="708" w:type="dxa"/>
            <w:noWrap/>
            <w:hideMark/>
            <w:tcPrChange w:id="8266" w:author="phuong vu" w:date="2018-11-23T13:38:00Z">
              <w:tcPr>
                <w:tcW w:w="539" w:type="dxa"/>
                <w:noWrap/>
                <w:hideMark/>
              </w:tcPr>
            </w:tcPrChange>
          </w:tcPr>
          <w:p w14:paraId="687C84CA" w14:textId="77777777" w:rsidR="00CF0C7E" w:rsidRPr="00CF0C7E" w:rsidRDefault="00CF0C7E">
            <w:pPr>
              <w:spacing w:line="276" w:lineRule="auto"/>
              <w:rPr>
                <w:ins w:id="8267" w:author="phuong vu" w:date="2018-11-16T12:46:00Z"/>
                <w:rPrChange w:id="8268" w:author="phuong vu" w:date="2018-11-16T12:46:00Z">
                  <w:rPr>
                    <w:ins w:id="8269" w:author="phuong vu" w:date="2018-11-16T12:46:00Z"/>
                    <w:b/>
                  </w:rPr>
                </w:rPrChange>
              </w:rPr>
              <w:pPrChange w:id="8270" w:author="phuong vu" w:date="2018-11-23T13:48:00Z">
                <w:pPr/>
              </w:pPrChange>
            </w:pPr>
            <w:ins w:id="8271" w:author="phuong vu" w:date="2018-11-16T12:46:00Z">
              <w:r w:rsidRPr="00CF0C7E">
                <w:rPr>
                  <w:rPrChange w:id="8272" w:author="phuong vu" w:date="2018-11-16T12:46:00Z">
                    <w:rPr>
                      <w:b/>
                    </w:rPr>
                  </w:rPrChange>
                </w:rPr>
                <w:t>5</w:t>
              </w:r>
            </w:ins>
          </w:p>
        </w:tc>
        <w:tc>
          <w:tcPr>
            <w:tcW w:w="1863" w:type="dxa"/>
            <w:noWrap/>
            <w:hideMark/>
            <w:tcPrChange w:id="8273" w:author="phuong vu" w:date="2018-11-23T13:38:00Z">
              <w:tcPr>
                <w:tcW w:w="1296" w:type="dxa"/>
                <w:noWrap/>
                <w:hideMark/>
              </w:tcPr>
            </w:tcPrChange>
          </w:tcPr>
          <w:p w14:paraId="0BFF3026" w14:textId="77777777" w:rsidR="00CF0C7E" w:rsidRPr="00CF0C7E" w:rsidRDefault="00CF0C7E">
            <w:pPr>
              <w:spacing w:line="276" w:lineRule="auto"/>
              <w:rPr>
                <w:ins w:id="8274" w:author="phuong vu" w:date="2018-11-16T12:46:00Z"/>
                <w:rPrChange w:id="8275" w:author="phuong vu" w:date="2018-11-16T12:46:00Z">
                  <w:rPr>
                    <w:ins w:id="8276" w:author="phuong vu" w:date="2018-11-16T12:46:00Z"/>
                    <w:b/>
                  </w:rPr>
                </w:rPrChange>
              </w:rPr>
              <w:pPrChange w:id="8277" w:author="phuong vu" w:date="2018-11-23T13:48:00Z">
                <w:pPr/>
              </w:pPrChange>
            </w:pPr>
            <w:ins w:id="8278" w:author="phuong vu" w:date="2018-11-16T12:46:00Z">
              <w:r w:rsidRPr="00CF0C7E">
                <w:rPr>
                  <w:rPrChange w:id="8279" w:author="phuong vu" w:date="2018-11-16T12:46:00Z">
                    <w:rPr>
                      <w:b/>
                    </w:rPr>
                  </w:rPrChange>
                </w:rPr>
                <w:t>label_id</w:t>
              </w:r>
            </w:ins>
          </w:p>
        </w:tc>
        <w:tc>
          <w:tcPr>
            <w:tcW w:w="1300" w:type="dxa"/>
            <w:noWrap/>
            <w:hideMark/>
            <w:tcPrChange w:id="8280" w:author="phuong vu" w:date="2018-11-23T13:38:00Z">
              <w:tcPr>
                <w:tcW w:w="1189" w:type="dxa"/>
                <w:noWrap/>
                <w:hideMark/>
              </w:tcPr>
            </w:tcPrChange>
          </w:tcPr>
          <w:p w14:paraId="57E6D175" w14:textId="77777777" w:rsidR="00CF0C7E" w:rsidRPr="00CF0C7E" w:rsidRDefault="00CF0C7E">
            <w:pPr>
              <w:spacing w:line="276" w:lineRule="auto"/>
              <w:rPr>
                <w:ins w:id="8281" w:author="phuong vu" w:date="2018-11-16T12:46:00Z"/>
                <w:rPrChange w:id="8282" w:author="phuong vu" w:date="2018-11-16T12:46:00Z">
                  <w:rPr>
                    <w:ins w:id="8283" w:author="phuong vu" w:date="2018-11-16T12:46:00Z"/>
                    <w:b/>
                  </w:rPr>
                </w:rPrChange>
              </w:rPr>
              <w:pPrChange w:id="8284" w:author="phuong vu" w:date="2018-11-23T13:48:00Z">
                <w:pPr/>
              </w:pPrChange>
            </w:pPr>
            <w:ins w:id="8285" w:author="phuong vu" w:date="2018-11-16T12:46:00Z">
              <w:r w:rsidRPr="00CF0C7E">
                <w:rPr>
                  <w:rPrChange w:id="8286" w:author="phuong vu" w:date="2018-11-16T12:46:00Z">
                    <w:rPr>
                      <w:b/>
                    </w:rPr>
                  </w:rPrChange>
                </w:rPr>
                <w:t>numeric</w:t>
              </w:r>
            </w:ins>
          </w:p>
        </w:tc>
        <w:tc>
          <w:tcPr>
            <w:tcW w:w="991" w:type="dxa"/>
            <w:noWrap/>
            <w:vAlign w:val="center"/>
            <w:hideMark/>
            <w:tcPrChange w:id="8287" w:author="phuong vu" w:date="2018-11-23T13:38:00Z">
              <w:tcPr>
                <w:tcW w:w="1084" w:type="dxa"/>
                <w:noWrap/>
                <w:hideMark/>
              </w:tcPr>
            </w:tcPrChange>
          </w:tcPr>
          <w:p w14:paraId="4CFE636C" w14:textId="6477DECF" w:rsidR="00CF0C7E" w:rsidRPr="00CF0C7E" w:rsidRDefault="00CF0C7E">
            <w:pPr>
              <w:spacing w:line="276" w:lineRule="auto"/>
              <w:jc w:val="center"/>
              <w:rPr>
                <w:ins w:id="8288" w:author="phuong vu" w:date="2018-11-16T12:46:00Z"/>
                <w:rPrChange w:id="8289" w:author="phuong vu" w:date="2018-11-16T12:46:00Z">
                  <w:rPr>
                    <w:ins w:id="8290" w:author="phuong vu" w:date="2018-11-16T12:46:00Z"/>
                    <w:b/>
                  </w:rPr>
                </w:rPrChange>
              </w:rPr>
              <w:pPrChange w:id="8291" w:author="phuong vu" w:date="2018-11-23T13:48:00Z">
                <w:pPr/>
              </w:pPrChange>
            </w:pPr>
          </w:p>
        </w:tc>
        <w:tc>
          <w:tcPr>
            <w:tcW w:w="838" w:type="dxa"/>
            <w:noWrap/>
            <w:vAlign w:val="center"/>
            <w:hideMark/>
            <w:tcPrChange w:id="8292" w:author="phuong vu" w:date="2018-11-23T13:38:00Z">
              <w:tcPr>
                <w:tcW w:w="809" w:type="dxa"/>
                <w:noWrap/>
                <w:hideMark/>
              </w:tcPr>
            </w:tcPrChange>
          </w:tcPr>
          <w:p w14:paraId="563911FB" w14:textId="65AB943F" w:rsidR="00CF0C7E" w:rsidRPr="00CF0C7E" w:rsidRDefault="00CF0C7E">
            <w:pPr>
              <w:spacing w:line="276" w:lineRule="auto"/>
              <w:jc w:val="center"/>
              <w:rPr>
                <w:ins w:id="8293" w:author="phuong vu" w:date="2018-11-16T12:46:00Z"/>
                <w:rPrChange w:id="8294" w:author="phuong vu" w:date="2018-11-16T12:46:00Z">
                  <w:rPr>
                    <w:ins w:id="8295" w:author="phuong vu" w:date="2018-11-16T12:46:00Z"/>
                    <w:b/>
                  </w:rPr>
                </w:rPrChange>
              </w:rPr>
              <w:pPrChange w:id="8296" w:author="phuong vu" w:date="2018-11-23T13:48:00Z">
                <w:pPr/>
              </w:pPrChange>
            </w:pPr>
          </w:p>
        </w:tc>
        <w:tc>
          <w:tcPr>
            <w:tcW w:w="1414" w:type="dxa"/>
            <w:noWrap/>
            <w:vAlign w:val="center"/>
            <w:hideMark/>
            <w:tcPrChange w:id="8297" w:author="phuong vu" w:date="2018-11-23T13:38:00Z">
              <w:tcPr>
                <w:tcW w:w="1558" w:type="dxa"/>
                <w:noWrap/>
                <w:hideMark/>
              </w:tcPr>
            </w:tcPrChange>
          </w:tcPr>
          <w:p w14:paraId="6673ABAA" w14:textId="77777777" w:rsidR="00CF0C7E" w:rsidRPr="00CF0C7E" w:rsidRDefault="00CF0C7E">
            <w:pPr>
              <w:spacing w:line="276" w:lineRule="auto"/>
              <w:jc w:val="center"/>
              <w:rPr>
                <w:ins w:id="8298" w:author="phuong vu" w:date="2018-11-16T12:46:00Z"/>
                <w:rPrChange w:id="8299" w:author="phuong vu" w:date="2018-11-16T12:46:00Z">
                  <w:rPr>
                    <w:ins w:id="8300" w:author="phuong vu" w:date="2018-11-16T12:46:00Z"/>
                    <w:b/>
                  </w:rPr>
                </w:rPrChange>
              </w:rPr>
              <w:pPrChange w:id="8301" w:author="phuong vu" w:date="2018-11-23T13:48:00Z">
                <w:pPr/>
              </w:pPrChange>
            </w:pPr>
            <w:ins w:id="8302" w:author="phuong vu" w:date="2018-11-16T12:46:00Z">
              <w:r w:rsidRPr="00CF0C7E">
                <w:rPr>
                  <w:rPrChange w:id="8303" w:author="phuong vu" w:date="2018-11-16T12:46:00Z">
                    <w:rPr>
                      <w:b/>
                    </w:rPr>
                  </w:rPrChange>
                </w:rPr>
                <w:t>X</w:t>
              </w:r>
            </w:ins>
          </w:p>
        </w:tc>
        <w:tc>
          <w:tcPr>
            <w:tcW w:w="1611" w:type="dxa"/>
            <w:noWrap/>
            <w:hideMark/>
            <w:tcPrChange w:id="8304" w:author="phuong vu" w:date="2018-11-23T13:38:00Z">
              <w:tcPr>
                <w:tcW w:w="2302" w:type="dxa"/>
                <w:noWrap/>
                <w:hideMark/>
              </w:tcPr>
            </w:tcPrChange>
          </w:tcPr>
          <w:p w14:paraId="7E8D7EA8" w14:textId="67D16359" w:rsidR="00CF0C7E" w:rsidRPr="00CF0C7E" w:rsidRDefault="00CF0C7E">
            <w:pPr>
              <w:spacing w:line="276" w:lineRule="auto"/>
              <w:rPr>
                <w:ins w:id="8305" w:author="phuong vu" w:date="2018-11-16T12:46:00Z"/>
                <w:rPrChange w:id="8306" w:author="phuong vu" w:date="2018-11-16T12:46:00Z">
                  <w:rPr>
                    <w:ins w:id="8307" w:author="phuong vu" w:date="2018-11-16T12:46:00Z"/>
                    <w:b/>
                  </w:rPr>
                </w:rPrChange>
              </w:rPr>
              <w:pPrChange w:id="8308" w:author="phuong vu" w:date="2018-11-23T13:48:00Z">
                <w:pPr/>
              </w:pPrChange>
            </w:pPr>
            <w:ins w:id="8309" w:author="phuong vu" w:date="2018-11-16T12:46:00Z">
              <w:r w:rsidRPr="00CF0C7E">
                <w:rPr>
                  <w:rPrChange w:id="8310" w:author="phuong vu" w:date="2018-11-16T12:46:00Z">
                    <w:rPr>
                      <w:b/>
                    </w:rPr>
                  </w:rPrChange>
                </w:rPr>
                <w:t>ID nhãn hiệu.</w:t>
              </w:r>
            </w:ins>
          </w:p>
        </w:tc>
      </w:tr>
      <w:tr w:rsidR="00A94F02" w:rsidRPr="00CF0C7E" w14:paraId="553D8D11" w14:textId="77777777" w:rsidTr="006B6330">
        <w:trPr>
          <w:trHeight w:val="300"/>
          <w:ins w:id="8311" w:author="phuong vu" w:date="2018-11-16T12:46:00Z"/>
          <w:trPrChange w:id="8312" w:author="phuong vu" w:date="2018-11-23T13:38:00Z">
            <w:trPr>
              <w:trHeight w:val="300"/>
            </w:trPr>
          </w:trPrChange>
        </w:trPr>
        <w:tc>
          <w:tcPr>
            <w:tcW w:w="708" w:type="dxa"/>
            <w:noWrap/>
            <w:hideMark/>
            <w:tcPrChange w:id="8313" w:author="phuong vu" w:date="2018-11-23T13:38:00Z">
              <w:tcPr>
                <w:tcW w:w="539" w:type="dxa"/>
                <w:noWrap/>
                <w:hideMark/>
              </w:tcPr>
            </w:tcPrChange>
          </w:tcPr>
          <w:p w14:paraId="77EE1479" w14:textId="77777777" w:rsidR="00CF0C7E" w:rsidRPr="00CF0C7E" w:rsidRDefault="00CF0C7E">
            <w:pPr>
              <w:spacing w:line="276" w:lineRule="auto"/>
              <w:rPr>
                <w:ins w:id="8314" w:author="phuong vu" w:date="2018-11-16T12:46:00Z"/>
                <w:rPrChange w:id="8315" w:author="phuong vu" w:date="2018-11-16T12:46:00Z">
                  <w:rPr>
                    <w:ins w:id="8316" w:author="phuong vu" w:date="2018-11-16T12:46:00Z"/>
                    <w:b/>
                  </w:rPr>
                </w:rPrChange>
              </w:rPr>
              <w:pPrChange w:id="8317" w:author="phuong vu" w:date="2018-11-23T13:48:00Z">
                <w:pPr/>
              </w:pPrChange>
            </w:pPr>
            <w:ins w:id="8318" w:author="phuong vu" w:date="2018-11-16T12:46:00Z">
              <w:r w:rsidRPr="00CF0C7E">
                <w:rPr>
                  <w:rPrChange w:id="8319" w:author="phuong vu" w:date="2018-11-16T12:46:00Z">
                    <w:rPr>
                      <w:b/>
                    </w:rPr>
                  </w:rPrChange>
                </w:rPr>
                <w:t>6</w:t>
              </w:r>
            </w:ins>
          </w:p>
        </w:tc>
        <w:tc>
          <w:tcPr>
            <w:tcW w:w="1863" w:type="dxa"/>
            <w:noWrap/>
            <w:hideMark/>
            <w:tcPrChange w:id="8320" w:author="phuong vu" w:date="2018-11-23T13:38:00Z">
              <w:tcPr>
                <w:tcW w:w="1296" w:type="dxa"/>
                <w:noWrap/>
                <w:hideMark/>
              </w:tcPr>
            </w:tcPrChange>
          </w:tcPr>
          <w:p w14:paraId="0394511C" w14:textId="77777777" w:rsidR="00CF0C7E" w:rsidRPr="00CF0C7E" w:rsidRDefault="00CF0C7E">
            <w:pPr>
              <w:spacing w:line="276" w:lineRule="auto"/>
              <w:rPr>
                <w:ins w:id="8321" w:author="phuong vu" w:date="2018-11-16T12:46:00Z"/>
                <w:rPrChange w:id="8322" w:author="phuong vu" w:date="2018-11-16T12:46:00Z">
                  <w:rPr>
                    <w:ins w:id="8323" w:author="phuong vu" w:date="2018-11-16T12:46:00Z"/>
                    <w:b/>
                  </w:rPr>
                </w:rPrChange>
              </w:rPr>
              <w:pPrChange w:id="8324" w:author="phuong vu" w:date="2018-11-23T13:48:00Z">
                <w:pPr/>
              </w:pPrChange>
            </w:pPr>
            <w:ins w:id="8325" w:author="phuong vu" w:date="2018-11-16T12:46:00Z">
              <w:r w:rsidRPr="00CF0C7E">
                <w:rPr>
                  <w:rPrChange w:id="8326" w:author="phuong vu" w:date="2018-11-16T12:46:00Z">
                    <w:rPr>
                      <w:b/>
                    </w:rPr>
                  </w:rPrChange>
                </w:rPr>
                <w:t>color_id</w:t>
              </w:r>
            </w:ins>
          </w:p>
        </w:tc>
        <w:tc>
          <w:tcPr>
            <w:tcW w:w="1300" w:type="dxa"/>
            <w:noWrap/>
            <w:hideMark/>
            <w:tcPrChange w:id="8327" w:author="phuong vu" w:date="2018-11-23T13:38:00Z">
              <w:tcPr>
                <w:tcW w:w="1189" w:type="dxa"/>
                <w:noWrap/>
                <w:hideMark/>
              </w:tcPr>
            </w:tcPrChange>
          </w:tcPr>
          <w:p w14:paraId="6BF8490E" w14:textId="77777777" w:rsidR="00CF0C7E" w:rsidRPr="00CF0C7E" w:rsidRDefault="00CF0C7E">
            <w:pPr>
              <w:spacing w:line="276" w:lineRule="auto"/>
              <w:rPr>
                <w:ins w:id="8328" w:author="phuong vu" w:date="2018-11-16T12:46:00Z"/>
                <w:rPrChange w:id="8329" w:author="phuong vu" w:date="2018-11-16T12:46:00Z">
                  <w:rPr>
                    <w:ins w:id="8330" w:author="phuong vu" w:date="2018-11-16T12:46:00Z"/>
                    <w:b/>
                  </w:rPr>
                </w:rPrChange>
              </w:rPr>
              <w:pPrChange w:id="8331" w:author="phuong vu" w:date="2018-11-23T13:48:00Z">
                <w:pPr/>
              </w:pPrChange>
            </w:pPr>
            <w:ins w:id="8332" w:author="phuong vu" w:date="2018-11-16T12:46:00Z">
              <w:r w:rsidRPr="00CF0C7E">
                <w:rPr>
                  <w:rPrChange w:id="8333" w:author="phuong vu" w:date="2018-11-16T12:46:00Z">
                    <w:rPr>
                      <w:b/>
                    </w:rPr>
                  </w:rPrChange>
                </w:rPr>
                <w:t>numeric</w:t>
              </w:r>
            </w:ins>
          </w:p>
        </w:tc>
        <w:tc>
          <w:tcPr>
            <w:tcW w:w="991" w:type="dxa"/>
            <w:noWrap/>
            <w:vAlign w:val="center"/>
            <w:hideMark/>
            <w:tcPrChange w:id="8334" w:author="phuong vu" w:date="2018-11-23T13:38:00Z">
              <w:tcPr>
                <w:tcW w:w="1084" w:type="dxa"/>
                <w:noWrap/>
                <w:hideMark/>
              </w:tcPr>
            </w:tcPrChange>
          </w:tcPr>
          <w:p w14:paraId="2F178C88" w14:textId="0263280E" w:rsidR="00CF0C7E" w:rsidRPr="00CF0C7E" w:rsidRDefault="00CF0C7E">
            <w:pPr>
              <w:spacing w:line="276" w:lineRule="auto"/>
              <w:jc w:val="center"/>
              <w:rPr>
                <w:ins w:id="8335" w:author="phuong vu" w:date="2018-11-16T12:46:00Z"/>
                <w:rPrChange w:id="8336" w:author="phuong vu" w:date="2018-11-16T12:46:00Z">
                  <w:rPr>
                    <w:ins w:id="8337" w:author="phuong vu" w:date="2018-11-16T12:46:00Z"/>
                    <w:b/>
                  </w:rPr>
                </w:rPrChange>
              </w:rPr>
              <w:pPrChange w:id="8338" w:author="phuong vu" w:date="2018-11-23T13:48:00Z">
                <w:pPr/>
              </w:pPrChange>
            </w:pPr>
          </w:p>
        </w:tc>
        <w:tc>
          <w:tcPr>
            <w:tcW w:w="838" w:type="dxa"/>
            <w:noWrap/>
            <w:vAlign w:val="center"/>
            <w:hideMark/>
            <w:tcPrChange w:id="8339" w:author="phuong vu" w:date="2018-11-23T13:38:00Z">
              <w:tcPr>
                <w:tcW w:w="809" w:type="dxa"/>
                <w:noWrap/>
                <w:hideMark/>
              </w:tcPr>
            </w:tcPrChange>
          </w:tcPr>
          <w:p w14:paraId="35770D5B" w14:textId="31045B88" w:rsidR="00CF0C7E" w:rsidRPr="00CF0C7E" w:rsidRDefault="00CF0C7E">
            <w:pPr>
              <w:spacing w:line="276" w:lineRule="auto"/>
              <w:jc w:val="center"/>
              <w:rPr>
                <w:ins w:id="8340" w:author="phuong vu" w:date="2018-11-16T12:46:00Z"/>
                <w:rPrChange w:id="8341" w:author="phuong vu" w:date="2018-11-16T12:46:00Z">
                  <w:rPr>
                    <w:ins w:id="8342" w:author="phuong vu" w:date="2018-11-16T12:46:00Z"/>
                    <w:b/>
                  </w:rPr>
                </w:rPrChange>
              </w:rPr>
              <w:pPrChange w:id="8343" w:author="phuong vu" w:date="2018-11-23T13:48:00Z">
                <w:pPr/>
              </w:pPrChange>
            </w:pPr>
          </w:p>
        </w:tc>
        <w:tc>
          <w:tcPr>
            <w:tcW w:w="1414" w:type="dxa"/>
            <w:noWrap/>
            <w:vAlign w:val="center"/>
            <w:hideMark/>
            <w:tcPrChange w:id="8344" w:author="phuong vu" w:date="2018-11-23T13:38:00Z">
              <w:tcPr>
                <w:tcW w:w="1558" w:type="dxa"/>
                <w:noWrap/>
                <w:hideMark/>
              </w:tcPr>
            </w:tcPrChange>
          </w:tcPr>
          <w:p w14:paraId="33482EA1" w14:textId="77777777" w:rsidR="00CF0C7E" w:rsidRPr="00CF0C7E" w:rsidRDefault="00CF0C7E">
            <w:pPr>
              <w:spacing w:line="276" w:lineRule="auto"/>
              <w:jc w:val="center"/>
              <w:rPr>
                <w:ins w:id="8345" w:author="phuong vu" w:date="2018-11-16T12:46:00Z"/>
                <w:rPrChange w:id="8346" w:author="phuong vu" w:date="2018-11-16T12:46:00Z">
                  <w:rPr>
                    <w:ins w:id="8347" w:author="phuong vu" w:date="2018-11-16T12:46:00Z"/>
                    <w:b/>
                  </w:rPr>
                </w:rPrChange>
              </w:rPr>
              <w:pPrChange w:id="8348" w:author="phuong vu" w:date="2018-11-23T13:48:00Z">
                <w:pPr/>
              </w:pPrChange>
            </w:pPr>
            <w:ins w:id="8349" w:author="phuong vu" w:date="2018-11-16T12:46:00Z">
              <w:r w:rsidRPr="00CF0C7E">
                <w:rPr>
                  <w:rPrChange w:id="8350" w:author="phuong vu" w:date="2018-11-16T12:46:00Z">
                    <w:rPr>
                      <w:b/>
                    </w:rPr>
                  </w:rPrChange>
                </w:rPr>
                <w:t>X</w:t>
              </w:r>
            </w:ins>
          </w:p>
        </w:tc>
        <w:tc>
          <w:tcPr>
            <w:tcW w:w="1611" w:type="dxa"/>
            <w:noWrap/>
            <w:hideMark/>
            <w:tcPrChange w:id="8351" w:author="phuong vu" w:date="2018-11-23T13:38:00Z">
              <w:tcPr>
                <w:tcW w:w="2302" w:type="dxa"/>
                <w:noWrap/>
                <w:hideMark/>
              </w:tcPr>
            </w:tcPrChange>
          </w:tcPr>
          <w:p w14:paraId="7331B6C5" w14:textId="65A4BB33" w:rsidR="00CF0C7E" w:rsidRPr="00CF0C7E" w:rsidRDefault="00CF0C7E">
            <w:pPr>
              <w:spacing w:line="276" w:lineRule="auto"/>
              <w:rPr>
                <w:ins w:id="8352" w:author="phuong vu" w:date="2018-11-16T12:46:00Z"/>
                <w:rPrChange w:id="8353" w:author="phuong vu" w:date="2018-11-16T12:46:00Z">
                  <w:rPr>
                    <w:ins w:id="8354" w:author="phuong vu" w:date="2018-11-16T12:46:00Z"/>
                    <w:b/>
                  </w:rPr>
                </w:rPrChange>
              </w:rPr>
              <w:pPrChange w:id="8355" w:author="phuong vu" w:date="2018-11-23T13:48:00Z">
                <w:pPr/>
              </w:pPrChange>
            </w:pPr>
            <w:ins w:id="8356" w:author="phuong vu" w:date="2018-11-16T12:46:00Z">
              <w:r w:rsidRPr="00CF0C7E">
                <w:rPr>
                  <w:rPrChange w:id="8357" w:author="phuong vu" w:date="2018-11-16T12:46:00Z">
                    <w:rPr>
                      <w:b/>
                    </w:rPr>
                  </w:rPrChange>
                </w:rPr>
                <w:t xml:space="preserve">ID màu sắc. </w:t>
              </w:r>
            </w:ins>
          </w:p>
        </w:tc>
      </w:tr>
      <w:tr w:rsidR="00A94F02" w:rsidRPr="00CF0C7E" w14:paraId="6ECC689D" w14:textId="77777777" w:rsidTr="006B6330">
        <w:trPr>
          <w:trHeight w:val="300"/>
          <w:ins w:id="8358" w:author="phuong vu" w:date="2018-11-16T12:46:00Z"/>
          <w:trPrChange w:id="8359" w:author="phuong vu" w:date="2018-11-23T13:38:00Z">
            <w:trPr>
              <w:trHeight w:val="300"/>
            </w:trPr>
          </w:trPrChange>
        </w:trPr>
        <w:tc>
          <w:tcPr>
            <w:tcW w:w="708" w:type="dxa"/>
            <w:noWrap/>
            <w:hideMark/>
            <w:tcPrChange w:id="8360" w:author="phuong vu" w:date="2018-11-23T13:38:00Z">
              <w:tcPr>
                <w:tcW w:w="539" w:type="dxa"/>
                <w:noWrap/>
                <w:hideMark/>
              </w:tcPr>
            </w:tcPrChange>
          </w:tcPr>
          <w:p w14:paraId="3559956D" w14:textId="77777777" w:rsidR="00CF0C7E" w:rsidRPr="00CF0C7E" w:rsidRDefault="00CF0C7E">
            <w:pPr>
              <w:spacing w:line="276" w:lineRule="auto"/>
              <w:rPr>
                <w:ins w:id="8361" w:author="phuong vu" w:date="2018-11-16T12:46:00Z"/>
                <w:rPrChange w:id="8362" w:author="phuong vu" w:date="2018-11-16T12:46:00Z">
                  <w:rPr>
                    <w:ins w:id="8363" w:author="phuong vu" w:date="2018-11-16T12:46:00Z"/>
                    <w:b/>
                  </w:rPr>
                </w:rPrChange>
              </w:rPr>
              <w:pPrChange w:id="8364" w:author="phuong vu" w:date="2018-11-23T13:48:00Z">
                <w:pPr/>
              </w:pPrChange>
            </w:pPr>
            <w:ins w:id="8365" w:author="phuong vu" w:date="2018-11-16T12:46:00Z">
              <w:r w:rsidRPr="00CF0C7E">
                <w:rPr>
                  <w:rPrChange w:id="8366" w:author="phuong vu" w:date="2018-11-16T12:46:00Z">
                    <w:rPr>
                      <w:b/>
                    </w:rPr>
                  </w:rPrChange>
                </w:rPr>
                <w:t>7</w:t>
              </w:r>
            </w:ins>
          </w:p>
        </w:tc>
        <w:tc>
          <w:tcPr>
            <w:tcW w:w="1863" w:type="dxa"/>
            <w:noWrap/>
            <w:hideMark/>
            <w:tcPrChange w:id="8367" w:author="phuong vu" w:date="2018-11-23T13:38:00Z">
              <w:tcPr>
                <w:tcW w:w="1296" w:type="dxa"/>
                <w:noWrap/>
                <w:hideMark/>
              </w:tcPr>
            </w:tcPrChange>
          </w:tcPr>
          <w:p w14:paraId="48C63EAE" w14:textId="77777777" w:rsidR="00CF0C7E" w:rsidRPr="00CF0C7E" w:rsidRDefault="00CF0C7E">
            <w:pPr>
              <w:spacing w:line="276" w:lineRule="auto"/>
              <w:rPr>
                <w:ins w:id="8368" w:author="phuong vu" w:date="2018-11-16T12:46:00Z"/>
                <w:rPrChange w:id="8369" w:author="phuong vu" w:date="2018-11-16T12:46:00Z">
                  <w:rPr>
                    <w:ins w:id="8370" w:author="phuong vu" w:date="2018-11-16T12:46:00Z"/>
                    <w:b/>
                  </w:rPr>
                </w:rPrChange>
              </w:rPr>
              <w:pPrChange w:id="8371" w:author="phuong vu" w:date="2018-11-23T13:48:00Z">
                <w:pPr/>
              </w:pPrChange>
            </w:pPr>
            <w:ins w:id="8372" w:author="phuong vu" w:date="2018-11-16T12:46:00Z">
              <w:r w:rsidRPr="00CF0C7E">
                <w:rPr>
                  <w:rPrChange w:id="8373" w:author="phuong vu" w:date="2018-11-16T12:46:00Z">
                    <w:rPr>
                      <w:b/>
                    </w:rPr>
                  </w:rPrChange>
                </w:rPr>
                <w:t>product_id</w:t>
              </w:r>
            </w:ins>
          </w:p>
        </w:tc>
        <w:tc>
          <w:tcPr>
            <w:tcW w:w="1300" w:type="dxa"/>
            <w:noWrap/>
            <w:hideMark/>
            <w:tcPrChange w:id="8374" w:author="phuong vu" w:date="2018-11-23T13:38:00Z">
              <w:tcPr>
                <w:tcW w:w="1189" w:type="dxa"/>
                <w:noWrap/>
                <w:hideMark/>
              </w:tcPr>
            </w:tcPrChange>
          </w:tcPr>
          <w:p w14:paraId="785F6902" w14:textId="77777777" w:rsidR="00CF0C7E" w:rsidRPr="00CF0C7E" w:rsidRDefault="00CF0C7E">
            <w:pPr>
              <w:spacing w:line="276" w:lineRule="auto"/>
              <w:rPr>
                <w:ins w:id="8375" w:author="phuong vu" w:date="2018-11-16T12:46:00Z"/>
                <w:rPrChange w:id="8376" w:author="phuong vu" w:date="2018-11-16T12:46:00Z">
                  <w:rPr>
                    <w:ins w:id="8377" w:author="phuong vu" w:date="2018-11-16T12:46:00Z"/>
                    <w:b/>
                  </w:rPr>
                </w:rPrChange>
              </w:rPr>
              <w:pPrChange w:id="8378" w:author="phuong vu" w:date="2018-11-23T13:48:00Z">
                <w:pPr/>
              </w:pPrChange>
            </w:pPr>
            <w:ins w:id="8379" w:author="phuong vu" w:date="2018-11-16T12:46:00Z">
              <w:r w:rsidRPr="00CF0C7E">
                <w:rPr>
                  <w:rPrChange w:id="8380" w:author="phuong vu" w:date="2018-11-16T12:46:00Z">
                    <w:rPr>
                      <w:b/>
                    </w:rPr>
                  </w:rPrChange>
                </w:rPr>
                <w:t>numeric</w:t>
              </w:r>
            </w:ins>
          </w:p>
        </w:tc>
        <w:tc>
          <w:tcPr>
            <w:tcW w:w="991" w:type="dxa"/>
            <w:noWrap/>
            <w:vAlign w:val="center"/>
            <w:hideMark/>
            <w:tcPrChange w:id="8381" w:author="phuong vu" w:date="2018-11-23T13:38:00Z">
              <w:tcPr>
                <w:tcW w:w="1084" w:type="dxa"/>
                <w:noWrap/>
                <w:hideMark/>
              </w:tcPr>
            </w:tcPrChange>
          </w:tcPr>
          <w:p w14:paraId="7F4C5CB8" w14:textId="0F383DF6" w:rsidR="00CF0C7E" w:rsidRPr="00CF0C7E" w:rsidRDefault="00CF0C7E">
            <w:pPr>
              <w:spacing w:line="276" w:lineRule="auto"/>
              <w:jc w:val="center"/>
              <w:rPr>
                <w:ins w:id="8382" w:author="phuong vu" w:date="2018-11-16T12:46:00Z"/>
                <w:rPrChange w:id="8383" w:author="phuong vu" w:date="2018-11-16T12:46:00Z">
                  <w:rPr>
                    <w:ins w:id="8384" w:author="phuong vu" w:date="2018-11-16T12:46:00Z"/>
                    <w:b/>
                  </w:rPr>
                </w:rPrChange>
              </w:rPr>
              <w:pPrChange w:id="8385" w:author="phuong vu" w:date="2018-11-23T13:48:00Z">
                <w:pPr/>
              </w:pPrChange>
            </w:pPr>
          </w:p>
        </w:tc>
        <w:tc>
          <w:tcPr>
            <w:tcW w:w="838" w:type="dxa"/>
            <w:noWrap/>
            <w:vAlign w:val="center"/>
            <w:hideMark/>
            <w:tcPrChange w:id="8386" w:author="phuong vu" w:date="2018-11-23T13:38:00Z">
              <w:tcPr>
                <w:tcW w:w="809" w:type="dxa"/>
                <w:noWrap/>
                <w:hideMark/>
              </w:tcPr>
            </w:tcPrChange>
          </w:tcPr>
          <w:p w14:paraId="2F8E0DBC" w14:textId="7BADD0C5" w:rsidR="00CF0C7E" w:rsidRPr="00CF0C7E" w:rsidRDefault="00CF0C7E">
            <w:pPr>
              <w:spacing w:line="276" w:lineRule="auto"/>
              <w:jc w:val="center"/>
              <w:rPr>
                <w:ins w:id="8387" w:author="phuong vu" w:date="2018-11-16T12:46:00Z"/>
                <w:rPrChange w:id="8388" w:author="phuong vu" w:date="2018-11-16T12:46:00Z">
                  <w:rPr>
                    <w:ins w:id="8389" w:author="phuong vu" w:date="2018-11-16T12:46:00Z"/>
                    <w:b/>
                  </w:rPr>
                </w:rPrChange>
              </w:rPr>
              <w:pPrChange w:id="8390" w:author="phuong vu" w:date="2018-11-23T13:48:00Z">
                <w:pPr/>
              </w:pPrChange>
            </w:pPr>
          </w:p>
        </w:tc>
        <w:tc>
          <w:tcPr>
            <w:tcW w:w="1414" w:type="dxa"/>
            <w:noWrap/>
            <w:vAlign w:val="center"/>
            <w:hideMark/>
            <w:tcPrChange w:id="8391" w:author="phuong vu" w:date="2018-11-23T13:38:00Z">
              <w:tcPr>
                <w:tcW w:w="1558" w:type="dxa"/>
                <w:noWrap/>
                <w:hideMark/>
              </w:tcPr>
            </w:tcPrChange>
          </w:tcPr>
          <w:p w14:paraId="77B1A7C1" w14:textId="77777777" w:rsidR="00CF0C7E" w:rsidRPr="00CF0C7E" w:rsidRDefault="00CF0C7E">
            <w:pPr>
              <w:spacing w:line="276" w:lineRule="auto"/>
              <w:jc w:val="center"/>
              <w:rPr>
                <w:ins w:id="8392" w:author="phuong vu" w:date="2018-11-16T12:46:00Z"/>
                <w:rPrChange w:id="8393" w:author="phuong vu" w:date="2018-11-16T12:46:00Z">
                  <w:rPr>
                    <w:ins w:id="8394" w:author="phuong vu" w:date="2018-11-16T12:46:00Z"/>
                    <w:b/>
                  </w:rPr>
                </w:rPrChange>
              </w:rPr>
              <w:pPrChange w:id="8395" w:author="phuong vu" w:date="2018-11-23T13:48:00Z">
                <w:pPr/>
              </w:pPrChange>
            </w:pPr>
            <w:ins w:id="8396" w:author="phuong vu" w:date="2018-11-16T12:46:00Z">
              <w:r w:rsidRPr="00CF0C7E">
                <w:rPr>
                  <w:rPrChange w:id="8397" w:author="phuong vu" w:date="2018-11-16T12:46:00Z">
                    <w:rPr>
                      <w:b/>
                    </w:rPr>
                  </w:rPrChange>
                </w:rPr>
                <w:t>X</w:t>
              </w:r>
            </w:ins>
          </w:p>
        </w:tc>
        <w:tc>
          <w:tcPr>
            <w:tcW w:w="1611" w:type="dxa"/>
            <w:noWrap/>
            <w:hideMark/>
            <w:tcPrChange w:id="8398" w:author="phuong vu" w:date="2018-11-23T13:38:00Z">
              <w:tcPr>
                <w:tcW w:w="2302" w:type="dxa"/>
                <w:noWrap/>
                <w:hideMark/>
              </w:tcPr>
            </w:tcPrChange>
          </w:tcPr>
          <w:p w14:paraId="757D9BBC" w14:textId="63075E8D" w:rsidR="00CF0C7E" w:rsidRPr="00CF0C7E" w:rsidRDefault="00CF0C7E">
            <w:pPr>
              <w:spacing w:line="276" w:lineRule="auto"/>
              <w:rPr>
                <w:ins w:id="8399" w:author="phuong vu" w:date="2018-11-16T12:46:00Z"/>
                <w:rPrChange w:id="8400" w:author="phuong vu" w:date="2018-11-16T12:46:00Z">
                  <w:rPr>
                    <w:ins w:id="8401" w:author="phuong vu" w:date="2018-11-16T12:46:00Z"/>
                    <w:b/>
                  </w:rPr>
                </w:rPrChange>
              </w:rPr>
              <w:pPrChange w:id="8402" w:author="phuong vu" w:date="2018-11-23T13:48:00Z">
                <w:pPr/>
              </w:pPrChange>
            </w:pPr>
            <w:ins w:id="8403" w:author="phuong vu" w:date="2018-11-16T12:46:00Z">
              <w:r w:rsidRPr="00CF0C7E">
                <w:rPr>
                  <w:rPrChange w:id="8404" w:author="phuong vu" w:date="2018-11-16T12:46:00Z">
                    <w:rPr>
                      <w:b/>
                    </w:rPr>
                  </w:rPrChange>
                </w:rPr>
                <w:t>ID quần áo</w:t>
              </w:r>
            </w:ins>
          </w:p>
        </w:tc>
      </w:tr>
      <w:tr w:rsidR="00A94F02" w:rsidRPr="00CF0C7E" w14:paraId="5F0AA819" w14:textId="77777777" w:rsidTr="006B6330">
        <w:trPr>
          <w:trHeight w:val="300"/>
          <w:ins w:id="8405" w:author="phuong vu" w:date="2018-11-16T12:46:00Z"/>
          <w:trPrChange w:id="8406" w:author="phuong vu" w:date="2018-11-23T13:38:00Z">
            <w:trPr>
              <w:trHeight w:val="300"/>
            </w:trPr>
          </w:trPrChange>
        </w:trPr>
        <w:tc>
          <w:tcPr>
            <w:tcW w:w="708" w:type="dxa"/>
            <w:noWrap/>
            <w:hideMark/>
            <w:tcPrChange w:id="8407" w:author="phuong vu" w:date="2018-11-23T13:38:00Z">
              <w:tcPr>
                <w:tcW w:w="539" w:type="dxa"/>
                <w:noWrap/>
                <w:hideMark/>
              </w:tcPr>
            </w:tcPrChange>
          </w:tcPr>
          <w:p w14:paraId="32D64FD7" w14:textId="77777777" w:rsidR="00CF0C7E" w:rsidRPr="00CF0C7E" w:rsidRDefault="00CF0C7E">
            <w:pPr>
              <w:spacing w:line="276" w:lineRule="auto"/>
              <w:rPr>
                <w:ins w:id="8408" w:author="phuong vu" w:date="2018-11-16T12:46:00Z"/>
                <w:rPrChange w:id="8409" w:author="phuong vu" w:date="2018-11-16T12:46:00Z">
                  <w:rPr>
                    <w:ins w:id="8410" w:author="phuong vu" w:date="2018-11-16T12:46:00Z"/>
                    <w:b/>
                  </w:rPr>
                </w:rPrChange>
              </w:rPr>
              <w:pPrChange w:id="8411" w:author="phuong vu" w:date="2018-11-23T13:48:00Z">
                <w:pPr/>
              </w:pPrChange>
            </w:pPr>
            <w:ins w:id="8412" w:author="phuong vu" w:date="2018-11-16T12:46:00Z">
              <w:r w:rsidRPr="00CF0C7E">
                <w:rPr>
                  <w:rPrChange w:id="8413" w:author="phuong vu" w:date="2018-11-16T12:46:00Z">
                    <w:rPr>
                      <w:b/>
                    </w:rPr>
                  </w:rPrChange>
                </w:rPr>
                <w:t>8</w:t>
              </w:r>
            </w:ins>
          </w:p>
        </w:tc>
        <w:tc>
          <w:tcPr>
            <w:tcW w:w="1863" w:type="dxa"/>
            <w:noWrap/>
            <w:hideMark/>
            <w:tcPrChange w:id="8414" w:author="phuong vu" w:date="2018-11-23T13:38:00Z">
              <w:tcPr>
                <w:tcW w:w="1296" w:type="dxa"/>
                <w:noWrap/>
                <w:hideMark/>
              </w:tcPr>
            </w:tcPrChange>
          </w:tcPr>
          <w:p w14:paraId="62C1A7DF" w14:textId="77777777" w:rsidR="00CF0C7E" w:rsidRPr="00CF0C7E" w:rsidRDefault="00CF0C7E">
            <w:pPr>
              <w:spacing w:line="276" w:lineRule="auto"/>
              <w:rPr>
                <w:ins w:id="8415" w:author="phuong vu" w:date="2018-11-16T12:46:00Z"/>
                <w:rPrChange w:id="8416" w:author="phuong vu" w:date="2018-11-16T12:46:00Z">
                  <w:rPr>
                    <w:ins w:id="8417" w:author="phuong vu" w:date="2018-11-16T12:46:00Z"/>
                    <w:b/>
                  </w:rPr>
                </w:rPrChange>
              </w:rPr>
              <w:pPrChange w:id="8418" w:author="phuong vu" w:date="2018-11-23T13:48:00Z">
                <w:pPr/>
              </w:pPrChange>
            </w:pPr>
            <w:ins w:id="8419" w:author="phuong vu" w:date="2018-11-16T12:46:00Z">
              <w:r w:rsidRPr="00CF0C7E">
                <w:rPr>
                  <w:rPrChange w:id="8420" w:author="phuong vu" w:date="2018-11-16T12:46:00Z">
                    <w:rPr>
                      <w:b/>
                    </w:rPr>
                  </w:rPrChange>
                </w:rPr>
                <w:t>material_id</w:t>
              </w:r>
            </w:ins>
          </w:p>
        </w:tc>
        <w:tc>
          <w:tcPr>
            <w:tcW w:w="1300" w:type="dxa"/>
            <w:noWrap/>
            <w:hideMark/>
            <w:tcPrChange w:id="8421" w:author="phuong vu" w:date="2018-11-23T13:38:00Z">
              <w:tcPr>
                <w:tcW w:w="1189" w:type="dxa"/>
                <w:noWrap/>
                <w:hideMark/>
              </w:tcPr>
            </w:tcPrChange>
          </w:tcPr>
          <w:p w14:paraId="3A51FBC4" w14:textId="77777777" w:rsidR="00CF0C7E" w:rsidRPr="00CF0C7E" w:rsidRDefault="00CF0C7E">
            <w:pPr>
              <w:spacing w:line="276" w:lineRule="auto"/>
              <w:rPr>
                <w:ins w:id="8422" w:author="phuong vu" w:date="2018-11-16T12:46:00Z"/>
                <w:rPrChange w:id="8423" w:author="phuong vu" w:date="2018-11-16T12:46:00Z">
                  <w:rPr>
                    <w:ins w:id="8424" w:author="phuong vu" w:date="2018-11-16T12:46:00Z"/>
                    <w:b/>
                  </w:rPr>
                </w:rPrChange>
              </w:rPr>
              <w:pPrChange w:id="8425" w:author="phuong vu" w:date="2018-11-23T13:48:00Z">
                <w:pPr/>
              </w:pPrChange>
            </w:pPr>
            <w:ins w:id="8426" w:author="phuong vu" w:date="2018-11-16T12:46:00Z">
              <w:r w:rsidRPr="00CF0C7E">
                <w:rPr>
                  <w:rPrChange w:id="8427" w:author="phuong vu" w:date="2018-11-16T12:46:00Z">
                    <w:rPr>
                      <w:b/>
                    </w:rPr>
                  </w:rPrChange>
                </w:rPr>
                <w:t>numeric</w:t>
              </w:r>
            </w:ins>
          </w:p>
        </w:tc>
        <w:tc>
          <w:tcPr>
            <w:tcW w:w="991" w:type="dxa"/>
            <w:noWrap/>
            <w:vAlign w:val="center"/>
            <w:hideMark/>
            <w:tcPrChange w:id="8428" w:author="phuong vu" w:date="2018-11-23T13:38:00Z">
              <w:tcPr>
                <w:tcW w:w="1084" w:type="dxa"/>
                <w:noWrap/>
                <w:hideMark/>
              </w:tcPr>
            </w:tcPrChange>
          </w:tcPr>
          <w:p w14:paraId="76345B4D" w14:textId="562EFD91" w:rsidR="00CF0C7E" w:rsidRPr="00CF0C7E" w:rsidRDefault="00CF0C7E">
            <w:pPr>
              <w:spacing w:line="276" w:lineRule="auto"/>
              <w:jc w:val="center"/>
              <w:rPr>
                <w:ins w:id="8429" w:author="phuong vu" w:date="2018-11-16T12:46:00Z"/>
                <w:rPrChange w:id="8430" w:author="phuong vu" w:date="2018-11-16T12:46:00Z">
                  <w:rPr>
                    <w:ins w:id="8431" w:author="phuong vu" w:date="2018-11-16T12:46:00Z"/>
                    <w:b/>
                  </w:rPr>
                </w:rPrChange>
              </w:rPr>
              <w:pPrChange w:id="8432" w:author="phuong vu" w:date="2018-11-23T13:48:00Z">
                <w:pPr/>
              </w:pPrChange>
            </w:pPr>
          </w:p>
        </w:tc>
        <w:tc>
          <w:tcPr>
            <w:tcW w:w="838" w:type="dxa"/>
            <w:noWrap/>
            <w:vAlign w:val="center"/>
            <w:hideMark/>
            <w:tcPrChange w:id="8433" w:author="phuong vu" w:date="2018-11-23T13:38:00Z">
              <w:tcPr>
                <w:tcW w:w="809" w:type="dxa"/>
                <w:noWrap/>
                <w:hideMark/>
              </w:tcPr>
            </w:tcPrChange>
          </w:tcPr>
          <w:p w14:paraId="519F95A7" w14:textId="63C28202" w:rsidR="00CF0C7E" w:rsidRPr="00CF0C7E" w:rsidRDefault="00CF0C7E">
            <w:pPr>
              <w:spacing w:line="276" w:lineRule="auto"/>
              <w:jc w:val="center"/>
              <w:rPr>
                <w:ins w:id="8434" w:author="phuong vu" w:date="2018-11-16T12:46:00Z"/>
                <w:rPrChange w:id="8435" w:author="phuong vu" w:date="2018-11-16T12:46:00Z">
                  <w:rPr>
                    <w:ins w:id="8436" w:author="phuong vu" w:date="2018-11-16T12:46:00Z"/>
                    <w:b/>
                  </w:rPr>
                </w:rPrChange>
              </w:rPr>
              <w:pPrChange w:id="8437" w:author="phuong vu" w:date="2018-11-23T13:48:00Z">
                <w:pPr/>
              </w:pPrChange>
            </w:pPr>
          </w:p>
        </w:tc>
        <w:tc>
          <w:tcPr>
            <w:tcW w:w="1414" w:type="dxa"/>
            <w:noWrap/>
            <w:vAlign w:val="center"/>
            <w:hideMark/>
            <w:tcPrChange w:id="8438" w:author="phuong vu" w:date="2018-11-23T13:38:00Z">
              <w:tcPr>
                <w:tcW w:w="1558" w:type="dxa"/>
                <w:noWrap/>
                <w:hideMark/>
              </w:tcPr>
            </w:tcPrChange>
          </w:tcPr>
          <w:p w14:paraId="723D0B18" w14:textId="77777777" w:rsidR="00CF0C7E" w:rsidRPr="00CF0C7E" w:rsidRDefault="00CF0C7E">
            <w:pPr>
              <w:spacing w:line="276" w:lineRule="auto"/>
              <w:jc w:val="center"/>
              <w:rPr>
                <w:ins w:id="8439" w:author="phuong vu" w:date="2018-11-16T12:46:00Z"/>
                <w:rPrChange w:id="8440" w:author="phuong vu" w:date="2018-11-16T12:46:00Z">
                  <w:rPr>
                    <w:ins w:id="8441" w:author="phuong vu" w:date="2018-11-16T12:46:00Z"/>
                    <w:b/>
                  </w:rPr>
                </w:rPrChange>
              </w:rPr>
              <w:pPrChange w:id="8442" w:author="phuong vu" w:date="2018-11-23T13:48:00Z">
                <w:pPr/>
              </w:pPrChange>
            </w:pPr>
            <w:ins w:id="8443" w:author="phuong vu" w:date="2018-11-16T12:46:00Z">
              <w:r w:rsidRPr="00CF0C7E">
                <w:rPr>
                  <w:rPrChange w:id="8444" w:author="phuong vu" w:date="2018-11-16T12:46:00Z">
                    <w:rPr>
                      <w:b/>
                    </w:rPr>
                  </w:rPrChange>
                </w:rPr>
                <w:t>X</w:t>
              </w:r>
            </w:ins>
          </w:p>
        </w:tc>
        <w:tc>
          <w:tcPr>
            <w:tcW w:w="1611" w:type="dxa"/>
            <w:noWrap/>
            <w:hideMark/>
            <w:tcPrChange w:id="8445" w:author="phuong vu" w:date="2018-11-23T13:38:00Z">
              <w:tcPr>
                <w:tcW w:w="2302" w:type="dxa"/>
                <w:noWrap/>
                <w:hideMark/>
              </w:tcPr>
            </w:tcPrChange>
          </w:tcPr>
          <w:p w14:paraId="2ADF9959" w14:textId="3A35CC6A" w:rsidR="00CF0C7E" w:rsidRPr="00CF0C7E" w:rsidRDefault="00CF0C7E">
            <w:pPr>
              <w:spacing w:line="276" w:lineRule="auto"/>
              <w:rPr>
                <w:ins w:id="8446" w:author="phuong vu" w:date="2018-11-16T12:46:00Z"/>
                <w:rPrChange w:id="8447" w:author="phuong vu" w:date="2018-11-16T12:46:00Z">
                  <w:rPr>
                    <w:ins w:id="8448" w:author="phuong vu" w:date="2018-11-16T12:46:00Z"/>
                    <w:b/>
                  </w:rPr>
                </w:rPrChange>
              </w:rPr>
              <w:pPrChange w:id="8449" w:author="phuong vu" w:date="2018-11-23T13:48:00Z">
                <w:pPr/>
              </w:pPrChange>
            </w:pPr>
            <w:ins w:id="8450" w:author="phuong vu" w:date="2018-11-16T12:46:00Z">
              <w:r w:rsidRPr="00CF0C7E">
                <w:rPr>
                  <w:rPrChange w:id="8451" w:author="phuong vu" w:date="2018-11-16T12:46:00Z">
                    <w:rPr>
                      <w:b/>
                    </w:rPr>
                  </w:rPrChange>
                </w:rPr>
                <w:t xml:space="preserve">ID chất liệu. </w:t>
              </w:r>
            </w:ins>
          </w:p>
        </w:tc>
      </w:tr>
      <w:tr w:rsidR="00A94F02" w:rsidRPr="00CF0C7E" w14:paraId="3DAD9B8A" w14:textId="77777777" w:rsidTr="006B6330">
        <w:trPr>
          <w:trHeight w:val="300"/>
          <w:ins w:id="8452" w:author="phuong vu" w:date="2018-11-16T12:46:00Z"/>
          <w:trPrChange w:id="8453" w:author="phuong vu" w:date="2018-11-23T13:38:00Z">
            <w:trPr>
              <w:trHeight w:val="300"/>
            </w:trPr>
          </w:trPrChange>
        </w:trPr>
        <w:tc>
          <w:tcPr>
            <w:tcW w:w="708" w:type="dxa"/>
            <w:noWrap/>
            <w:hideMark/>
            <w:tcPrChange w:id="8454" w:author="phuong vu" w:date="2018-11-23T13:38:00Z">
              <w:tcPr>
                <w:tcW w:w="539" w:type="dxa"/>
                <w:noWrap/>
                <w:hideMark/>
              </w:tcPr>
            </w:tcPrChange>
          </w:tcPr>
          <w:p w14:paraId="36DFACD6" w14:textId="77777777" w:rsidR="00CF0C7E" w:rsidRPr="00CF0C7E" w:rsidRDefault="00CF0C7E">
            <w:pPr>
              <w:spacing w:line="276" w:lineRule="auto"/>
              <w:rPr>
                <w:ins w:id="8455" w:author="phuong vu" w:date="2018-11-16T12:46:00Z"/>
                <w:rPrChange w:id="8456" w:author="phuong vu" w:date="2018-11-16T12:46:00Z">
                  <w:rPr>
                    <w:ins w:id="8457" w:author="phuong vu" w:date="2018-11-16T12:46:00Z"/>
                    <w:b/>
                  </w:rPr>
                </w:rPrChange>
              </w:rPr>
              <w:pPrChange w:id="8458" w:author="phuong vu" w:date="2018-11-23T13:48:00Z">
                <w:pPr/>
              </w:pPrChange>
            </w:pPr>
            <w:ins w:id="8459" w:author="phuong vu" w:date="2018-11-16T12:46:00Z">
              <w:r w:rsidRPr="00CF0C7E">
                <w:rPr>
                  <w:rPrChange w:id="8460" w:author="phuong vu" w:date="2018-11-16T12:46:00Z">
                    <w:rPr>
                      <w:b/>
                    </w:rPr>
                  </w:rPrChange>
                </w:rPr>
                <w:t>9</w:t>
              </w:r>
            </w:ins>
          </w:p>
        </w:tc>
        <w:tc>
          <w:tcPr>
            <w:tcW w:w="1863" w:type="dxa"/>
            <w:noWrap/>
            <w:hideMark/>
            <w:tcPrChange w:id="8461" w:author="phuong vu" w:date="2018-11-23T13:38:00Z">
              <w:tcPr>
                <w:tcW w:w="1296" w:type="dxa"/>
                <w:noWrap/>
                <w:hideMark/>
              </w:tcPr>
            </w:tcPrChange>
          </w:tcPr>
          <w:p w14:paraId="3DF65AD8" w14:textId="77777777" w:rsidR="00CF0C7E" w:rsidRPr="00CF0C7E" w:rsidRDefault="00CF0C7E">
            <w:pPr>
              <w:spacing w:line="276" w:lineRule="auto"/>
              <w:rPr>
                <w:ins w:id="8462" w:author="phuong vu" w:date="2018-11-16T12:46:00Z"/>
                <w:rPrChange w:id="8463" w:author="phuong vu" w:date="2018-11-16T12:46:00Z">
                  <w:rPr>
                    <w:ins w:id="8464" w:author="phuong vu" w:date="2018-11-16T12:46:00Z"/>
                    <w:b/>
                  </w:rPr>
                </w:rPrChange>
              </w:rPr>
              <w:pPrChange w:id="8465" w:author="phuong vu" w:date="2018-11-23T13:48:00Z">
                <w:pPr/>
              </w:pPrChange>
            </w:pPr>
            <w:ins w:id="8466" w:author="phuong vu" w:date="2018-11-16T12:46:00Z">
              <w:r w:rsidRPr="00CF0C7E">
                <w:rPr>
                  <w:rPrChange w:id="8467" w:author="phuong vu" w:date="2018-11-16T12:46:00Z">
                    <w:rPr>
                      <w:b/>
                    </w:rPr>
                  </w:rPrChange>
                </w:rPr>
                <w:t>amount</w:t>
              </w:r>
            </w:ins>
          </w:p>
        </w:tc>
        <w:tc>
          <w:tcPr>
            <w:tcW w:w="1300" w:type="dxa"/>
            <w:noWrap/>
            <w:hideMark/>
            <w:tcPrChange w:id="8468" w:author="phuong vu" w:date="2018-11-23T13:38:00Z">
              <w:tcPr>
                <w:tcW w:w="1189" w:type="dxa"/>
                <w:noWrap/>
                <w:hideMark/>
              </w:tcPr>
            </w:tcPrChange>
          </w:tcPr>
          <w:p w14:paraId="2F07E6CA" w14:textId="21B154EB" w:rsidR="00CF0C7E" w:rsidRPr="00CF0C7E" w:rsidRDefault="00F40B70">
            <w:pPr>
              <w:spacing w:line="276" w:lineRule="auto"/>
              <w:rPr>
                <w:ins w:id="8469" w:author="phuong vu" w:date="2018-11-16T12:46:00Z"/>
                <w:rPrChange w:id="8470" w:author="phuong vu" w:date="2018-11-16T12:46:00Z">
                  <w:rPr>
                    <w:ins w:id="8471" w:author="phuong vu" w:date="2018-11-16T12:46:00Z"/>
                    <w:b/>
                  </w:rPr>
                </w:rPrChange>
              </w:rPr>
              <w:pPrChange w:id="8472" w:author="phuong vu" w:date="2018-11-23T13:48:00Z">
                <w:pPr/>
              </w:pPrChange>
            </w:pPr>
            <w:ins w:id="8473" w:author="phuong vu" w:date="2018-11-23T14:09:00Z">
              <w:r>
                <w:rPr>
                  <w:lang w:val="en-US"/>
                </w:rPr>
                <w:t>double</w:t>
              </w:r>
            </w:ins>
          </w:p>
        </w:tc>
        <w:tc>
          <w:tcPr>
            <w:tcW w:w="991" w:type="dxa"/>
            <w:noWrap/>
            <w:vAlign w:val="center"/>
            <w:hideMark/>
            <w:tcPrChange w:id="8474" w:author="phuong vu" w:date="2018-11-23T13:38:00Z">
              <w:tcPr>
                <w:tcW w:w="1084" w:type="dxa"/>
                <w:noWrap/>
                <w:hideMark/>
              </w:tcPr>
            </w:tcPrChange>
          </w:tcPr>
          <w:p w14:paraId="5D2D9073" w14:textId="38027ADE" w:rsidR="00CF0C7E" w:rsidRPr="00CF0C7E" w:rsidRDefault="00CF0C7E">
            <w:pPr>
              <w:spacing w:line="276" w:lineRule="auto"/>
              <w:jc w:val="center"/>
              <w:rPr>
                <w:ins w:id="8475" w:author="phuong vu" w:date="2018-11-16T12:46:00Z"/>
                <w:rPrChange w:id="8476" w:author="phuong vu" w:date="2018-11-16T12:46:00Z">
                  <w:rPr>
                    <w:ins w:id="8477" w:author="phuong vu" w:date="2018-11-16T12:46:00Z"/>
                    <w:b/>
                  </w:rPr>
                </w:rPrChange>
              </w:rPr>
              <w:pPrChange w:id="8478" w:author="phuong vu" w:date="2018-11-23T13:48:00Z">
                <w:pPr/>
              </w:pPrChange>
            </w:pPr>
          </w:p>
        </w:tc>
        <w:tc>
          <w:tcPr>
            <w:tcW w:w="838" w:type="dxa"/>
            <w:noWrap/>
            <w:vAlign w:val="center"/>
            <w:hideMark/>
            <w:tcPrChange w:id="8479" w:author="phuong vu" w:date="2018-11-23T13:38:00Z">
              <w:tcPr>
                <w:tcW w:w="809" w:type="dxa"/>
                <w:noWrap/>
                <w:hideMark/>
              </w:tcPr>
            </w:tcPrChange>
          </w:tcPr>
          <w:p w14:paraId="380B670A" w14:textId="52305EF4" w:rsidR="00CF0C7E" w:rsidRPr="00CF0C7E" w:rsidRDefault="00CF0C7E">
            <w:pPr>
              <w:spacing w:line="276" w:lineRule="auto"/>
              <w:jc w:val="center"/>
              <w:rPr>
                <w:ins w:id="8480" w:author="phuong vu" w:date="2018-11-16T12:46:00Z"/>
                <w:rPrChange w:id="8481" w:author="phuong vu" w:date="2018-11-16T12:46:00Z">
                  <w:rPr>
                    <w:ins w:id="8482" w:author="phuong vu" w:date="2018-11-16T12:46:00Z"/>
                    <w:b/>
                  </w:rPr>
                </w:rPrChange>
              </w:rPr>
              <w:pPrChange w:id="8483" w:author="phuong vu" w:date="2018-11-23T13:48:00Z">
                <w:pPr/>
              </w:pPrChange>
            </w:pPr>
          </w:p>
        </w:tc>
        <w:tc>
          <w:tcPr>
            <w:tcW w:w="1414" w:type="dxa"/>
            <w:noWrap/>
            <w:vAlign w:val="center"/>
            <w:hideMark/>
            <w:tcPrChange w:id="8484" w:author="phuong vu" w:date="2018-11-23T13:38:00Z">
              <w:tcPr>
                <w:tcW w:w="1558" w:type="dxa"/>
                <w:noWrap/>
                <w:hideMark/>
              </w:tcPr>
            </w:tcPrChange>
          </w:tcPr>
          <w:p w14:paraId="287CCD9D" w14:textId="24B79B59" w:rsidR="00CF0C7E" w:rsidRPr="00CF0C7E" w:rsidRDefault="00CF0C7E">
            <w:pPr>
              <w:spacing w:line="276" w:lineRule="auto"/>
              <w:jc w:val="center"/>
              <w:rPr>
                <w:ins w:id="8485" w:author="phuong vu" w:date="2018-11-16T12:46:00Z"/>
                <w:rPrChange w:id="8486" w:author="phuong vu" w:date="2018-11-16T12:46:00Z">
                  <w:rPr>
                    <w:ins w:id="8487" w:author="phuong vu" w:date="2018-11-16T12:46:00Z"/>
                    <w:b/>
                  </w:rPr>
                </w:rPrChange>
              </w:rPr>
              <w:pPrChange w:id="8488" w:author="phuong vu" w:date="2018-11-23T13:48:00Z">
                <w:pPr/>
              </w:pPrChange>
            </w:pPr>
          </w:p>
        </w:tc>
        <w:tc>
          <w:tcPr>
            <w:tcW w:w="1611" w:type="dxa"/>
            <w:noWrap/>
            <w:hideMark/>
            <w:tcPrChange w:id="8489" w:author="phuong vu" w:date="2018-11-23T13:38:00Z">
              <w:tcPr>
                <w:tcW w:w="2302" w:type="dxa"/>
                <w:noWrap/>
                <w:hideMark/>
              </w:tcPr>
            </w:tcPrChange>
          </w:tcPr>
          <w:p w14:paraId="56E8D7DA" w14:textId="77777777" w:rsidR="00CF0C7E" w:rsidRPr="00CF0C7E" w:rsidRDefault="00CF0C7E">
            <w:pPr>
              <w:spacing w:line="276" w:lineRule="auto"/>
              <w:rPr>
                <w:ins w:id="8490" w:author="phuong vu" w:date="2018-11-16T12:46:00Z"/>
                <w:rPrChange w:id="8491" w:author="phuong vu" w:date="2018-11-16T12:46:00Z">
                  <w:rPr>
                    <w:ins w:id="8492" w:author="phuong vu" w:date="2018-11-16T12:46:00Z"/>
                    <w:b/>
                  </w:rPr>
                </w:rPrChange>
              </w:rPr>
              <w:pPrChange w:id="8493" w:author="phuong vu" w:date="2018-11-23T13:48:00Z">
                <w:pPr/>
              </w:pPrChange>
            </w:pPr>
            <w:ins w:id="8494" w:author="phuong vu" w:date="2018-11-16T12:46:00Z">
              <w:r w:rsidRPr="00CF0C7E">
                <w:rPr>
                  <w:rPrChange w:id="8495" w:author="phuong vu" w:date="2018-11-16T12:46:00Z">
                    <w:rPr>
                      <w:b/>
                    </w:rPr>
                  </w:rPrChange>
                </w:rPr>
                <w:t>Số lượng quần</w:t>
              </w:r>
            </w:ins>
          </w:p>
        </w:tc>
      </w:tr>
      <w:tr w:rsidR="00A94F02" w:rsidRPr="00CF0C7E" w14:paraId="3B9F2637" w14:textId="77777777" w:rsidTr="006B6330">
        <w:trPr>
          <w:trHeight w:val="300"/>
          <w:ins w:id="8496" w:author="phuong vu" w:date="2018-11-16T12:46:00Z"/>
          <w:trPrChange w:id="8497" w:author="phuong vu" w:date="2018-11-23T13:38:00Z">
            <w:trPr>
              <w:trHeight w:val="300"/>
            </w:trPr>
          </w:trPrChange>
        </w:trPr>
        <w:tc>
          <w:tcPr>
            <w:tcW w:w="708" w:type="dxa"/>
            <w:noWrap/>
            <w:hideMark/>
            <w:tcPrChange w:id="8498" w:author="phuong vu" w:date="2018-11-23T13:38:00Z">
              <w:tcPr>
                <w:tcW w:w="539" w:type="dxa"/>
                <w:noWrap/>
                <w:hideMark/>
              </w:tcPr>
            </w:tcPrChange>
          </w:tcPr>
          <w:p w14:paraId="4834D2B3" w14:textId="77777777" w:rsidR="00CF0C7E" w:rsidRPr="00CF0C7E" w:rsidRDefault="00CF0C7E">
            <w:pPr>
              <w:spacing w:line="276" w:lineRule="auto"/>
              <w:rPr>
                <w:ins w:id="8499" w:author="phuong vu" w:date="2018-11-16T12:46:00Z"/>
                <w:rPrChange w:id="8500" w:author="phuong vu" w:date="2018-11-16T12:46:00Z">
                  <w:rPr>
                    <w:ins w:id="8501" w:author="phuong vu" w:date="2018-11-16T12:46:00Z"/>
                    <w:b/>
                  </w:rPr>
                </w:rPrChange>
              </w:rPr>
              <w:pPrChange w:id="8502" w:author="phuong vu" w:date="2018-11-23T13:48:00Z">
                <w:pPr/>
              </w:pPrChange>
            </w:pPr>
            <w:ins w:id="8503" w:author="phuong vu" w:date="2018-11-16T12:46:00Z">
              <w:r w:rsidRPr="00CF0C7E">
                <w:rPr>
                  <w:rPrChange w:id="8504" w:author="phuong vu" w:date="2018-11-16T12:46:00Z">
                    <w:rPr>
                      <w:b/>
                    </w:rPr>
                  </w:rPrChange>
                </w:rPr>
                <w:t>10</w:t>
              </w:r>
            </w:ins>
          </w:p>
        </w:tc>
        <w:tc>
          <w:tcPr>
            <w:tcW w:w="1863" w:type="dxa"/>
            <w:noWrap/>
            <w:hideMark/>
            <w:tcPrChange w:id="8505" w:author="phuong vu" w:date="2018-11-23T13:38:00Z">
              <w:tcPr>
                <w:tcW w:w="1296" w:type="dxa"/>
                <w:noWrap/>
                <w:hideMark/>
              </w:tcPr>
            </w:tcPrChange>
          </w:tcPr>
          <w:p w14:paraId="2D840780" w14:textId="77777777" w:rsidR="00CF0C7E" w:rsidRPr="00CF0C7E" w:rsidRDefault="00CF0C7E">
            <w:pPr>
              <w:spacing w:line="276" w:lineRule="auto"/>
              <w:rPr>
                <w:ins w:id="8506" w:author="phuong vu" w:date="2018-11-16T12:46:00Z"/>
                <w:rPrChange w:id="8507" w:author="phuong vu" w:date="2018-11-16T12:46:00Z">
                  <w:rPr>
                    <w:ins w:id="8508" w:author="phuong vu" w:date="2018-11-16T12:46:00Z"/>
                    <w:b/>
                  </w:rPr>
                </w:rPrChange>
              </w:rPr>
              <w:pPrChange w:id="8509" w:author="phuong vu" w:date="2018-11-23T13:48:00Z">
                <w:pPr/>
              </w:pPrChange>
            </w:pPr>
            <w:ins w:id="8510" w:author="phuong vu" w:date="2018-11-16T12:46:00Z">
              <w:r w:rsidRPr="00CF0C7E">
                <w:rPr>
                  <w:rPrChange w:id="8511" w:author="phuong vu" w:date="2018-11-16T12:46:00Z">
                    <w:rPr>
                      <w:b/>
                    </w:rPr>
                  </w:rPrChange>
                </w:rPr>
                <w:t>note</w:t>
              </w:r>
            </w:ins>
          </w:p>
        </w:tc>
        <w:tc>
          <w:tcPr>
            <w:tcW w:w="1300" w:type="dxa"/>
            <w:noWrap/>
            <w:hideMark/>
            <w:tcPrChange w:id="8512" w:author="phuong vu" w:date="2018-11-23T13:38:00Z">
              <w:tcPr>
                <w:tcW w:w="1189" w:type="dxa"/>
                <w:noWrap/>
                <w:hideMark/>
              </w:tcPr>
            </w:tcPrChange>
          </w:tcPr>
          <w:p w14:paraId="3D20979C" w14:textId="77777777" w:rsidR="00CF0C7E" w:rsidRPr="00CF0C7E" w:rsidRDefault="00CF0C7E">
            <w:pPr>
              <w:spacing w:line="276" w:lineRule="auto"/>
              <w:rPr>
                <w:ins w:id="8513" w:author="phuong vu" w:date="2018-11-16T12:46:00Z"/>
                <w:rPrChange w:id="8514" w:author="phuong vu" w:date="2018-11-16T12:46:00Z">
                  <w:rPr>
                    <w:ins w:id="8515" w:author="phuong vu" w:date="2018-11-16T12:46:00Z"/>
                    <w:b/>
                  </w:rPr>
                </w:rPrChange>
              </w:rPr>
              <w:pPrChange w:id="8516" w:author="phuong vu" w:date="2018-11-23T13:48:00Z">
                <w:pPr/>
              </w:pPrChange>
            </w:pPr>
            <w:ins w:id="8517" w:author="phuong vu" w:date="2018-11-16T12:46:00Z">
              <w:r w:rsidRPr="00CF0C7E">
                <w:rPr>
                  <w:rPrChange w:id="8518" w:author="phuong vu" w:date="2018-11-16T12:46:00Z">
                    <w:rPr>
                      <w:b/>
                    </w:rPr>
                  </w:rPrChange>
                </w:rPr>
                <w:t>character varying</w:t>
              </w:r>
            </w:ins>
          </w:p>
        </w:tc>
        <w:tc>
          <w:tcPr>
            <w:tcW w:w="991" w:type="dxa"/>
            <w:noWrap/>
            <w:vAlign w:val="center"/>
            <w:hideMark/>
            <w:tcPrChange w:id="8519" w:author="phuong vu" w:date="2018-11-23T13:38:00Z">
              <w:tcPr>
                <w:tcW w:w="1084" w:type="dxa"/>
                <w:noWrap/>
                <w:hideMark/>
              </w:tcPr>
            </w:tcPrChange>
          </w:tcPr>
          <w:p w14:paraId="26651AE8" w14:textId="77777777" w:rsidR="00CF0C7E" w:rsidRPr="00CF0C7E" w:rsidRDefault="00CF0C7E">
            <w:pPr>
              <w:spacing w:line="276" w:lineRule="auto"/>
              <w:jc w:val="center"/>
              <w:rPr>
                <w:ins w:id="8520" w:author="phuong vu" w:date="2018-11-16T12:46:00Z"/>
                <w:rPrChange w:id="8521" w:author="phuong vu" w:date="2018-11-16T12:46:00Z">
                  <w:rPr>
                    <w:ins w:id="8522" w:author="phuong vu" w:date="2018-11-16T12:46:00Z"/>
                    <w:b/>
                  </w:rPr>
                </w:rPrChange>
              </w:rPr>
              <w:pPrChange w:id="8523" w:author="phuong vu" w:date="2018-11-23T13:48:00Z">
                <w:pPr/>
              </w:pPrChange>
            </w:pPr>
            <w:ins w:id="8524" w:author="phuong vu" w:date="2018-11-16T12:46:00Z">
              <w:r w:rsidRPr="00CF0C7E">
                <w:rPr>
                  <w:rPrChange w:id="8525" w:author="phuong vu" w:date="2018-11-16T12:46:00Z">
                    <w:rPr>
                      <w:b/>
                    </w:rPr>
                  </w:rPrChange>
                </w:rPr>
                <w:t>X</w:t>
              </w:r>
            </w:ins>
          </w:p>
        </w:tc>
        <w:tc>
          <w:tcPr>
            <w:tcW w:w="838" w:type="dxa"/>
            <w:noWrap/>
            <w:vAlign w:val="center"/>
            <w:hideMark/>
            <w:tcPrChange w:id="8526" w:author="phuong vu" w:date="2018-11-23T13:38:00Z">
              <w:tcPr>
                <w:tcW w:w="809" w:type="dxa"/>
                <w:noWrap/>
                <w:hideMark/>
              </w:tcPr>
            </w:tcPrChange>
          </w:tcPr>
          <w:p w14:paraId="0FC60AF4" w14:textId="32CF5D9B" w:rsidR="00CF0C7E" w:rsidRPr="00CF0C7E" w:rsidRDefault="00CF0C7E">
            <w:pPr>
              <w:spacing w:line="276" w:lineRule="auto"/>
              <w:jc w:val="center"/>
              <w:rPr>
                <w:ins w:id="8527" w:author="phuong vu" w:date="2018-11-16T12:46:00Z"/>
                <w:rPrChange w:id="8528" w:author="phuong vu" w:date="2018-11-16T12:46:00Z">
                  <w:rPr>
                    <w:ins w:id="8529" w:author="phuong vu" w:date="2018-11-16T12:46:00Z"/>
                    <w:b/>
                  </w:rPr>
                </w:rPrChange>
              </w:rPr>
              <w:pPrChange w:id="8530" w:author="phuong vu" w:date="2018-11-23T13:48:00Z">
                <w:pPr/>
              </w:pPrChange>
            </w:pPr>
          </w:p>
        </w:tc>
        <w:tc>
          <w:tcPr>
            <w:tcW w:w="1414" w:type="dxa"/>
            <w:noWrap/>
            <w:vAlign w:val="center"/>
            <w:hideMark/>
            <w:tcPrChange w:id="8531" w:author="phuong vu" w:date="2018-11-23T13:38:00Z">
              <w:tcPr>
                <w:tcW w:w="1558" w:type="dxa"/>
                <w:noWrap/>
                <w:hideMark/>
              </w:tcPr>
            </w:tcPrChange>
          </w:tcPr>
          <w:p w14:paraId="3B9EEFDC" w14:textId="5846C698" w:rsidR="00CF0C7E" w:rsidRPr="00CF0C7E" w:rsidRDefault="00CF0C7E">
            <w:pPr>
              <w:spacing w:line="276" w:lineRule="auto"/>
              <w:jc w:val="center"/>
              <w:rPr>
                <w:ins w:id="8532" w:author="phuong vu" w:date="2018-11-16T12:46:00Z"/>
                <w:rPrChange w:id="8533" w:author="phuong vu" w:date="2018-11-16T12:46:00Z">
                  <w:rPr>
                    <w:ins w:id="8534" w:author="phuong vu" w:date="2018-11-16T12:46:00Z"/>
                    <w:b/>
                  </w:rPr>
                </w:rPrChange>
              </w:rPr>
              <w:pPrChange w:id="8535" w:author="phuong vu" w:date="2018-11-23T13:48:00Z">
                <w:pPr/>
              </w:pPrChange>
            </w:pPr>
          </w:p>
        </w:tc>
        <w:tc>
          <w:tcPr>
            <w:tcW w:w="1611" w:type="dxa"/>
            <w:noWrap/>
            <w:hideMark/>
            <w:tcPrChange w:id="8536" w:author="phuong vu" w:date="2018-11-23T13:38:00Z">
              <w:tcPr>
                <w:tcW w:w="2302" w:type="dxa"/>
                <w:noWrap/>
                <w:hideMark/>
              </w:tcPr>
            </w:tcPrChange>
          </w:tcPr>
          <w:p w14:paraId="5B648DC2" w14:textId="77777777" w:rsidR="00CF0C7E" w:rsidRPr="00CF0C7E" w:rsidRDefault="00CF0C7E">
            <w:pPr>
              <w:spacing w:line="276" w:lineRule="auto"/>
              <w:rPr>
                <w:ins w:id="8537" w:author="phuong vu" w:date="2018-11-16T12:46:00Z"/>
                <w:rPrChange w:id="8538" w:author="phuong vu" w:date="2018-11-16T12:46:00Z">
                  <w:rPr>
                    <w:ins w:id="8539" w:author="phuong vu" w:date="2018-11-16T12:46:00Z"/>
                    <w:b/>
                  </w:rPr>
                </w:rPrChange>
              </w:rPr>
              <w:pPrChange w:id="8540" w:author="phuong vu" w:date="2018-11-23T13:48:00Z">
                <w:pPr/>
              </w:pPrChange>
            </w:pPr>
            <w:ins w:id="8541" w:author="phuong vu" w:date="2018-11-16T12:46:00Z">
              <w:r w:rsidRPr="00CF0C7E">
                <w:rPr>
                  <w:rPrChange w:id="8542" w:author="phuong vu" w:date="2018-11-16T12:46:00Z">
                    <w:rPr>
                      <w:b/>
                    </w:rPr>
                  </w:rPrChange>
                </w:rPr>
                <w:t>Ghi chú</w:t>
              </w:r>
            </w:ins>
          </w:p>
        </w:tc>
      </w:tr>
      <w:tr w:rsidR="00A94F02" w:rsidRPr="00CF0C7E" w14:paraId="6B9CC0C2" w14:textId="77777777" w:rsidTr="006B6330">
        <w:trPr>
          <w:trHeight w:val="300"/>
          <w:ins w:id="8543" w:author="phuong vu" w:date="2018-11-16T12:46:00Z"/>
          <w:trPrChange w:id="8544" w:author="phuong vu" w:date="2018-11-23T13:38:00Z">
            <w:trPr>
              <w:trHeight w:val="300"/>
            </w:trPr>
          </w:trPrChange>
        </w:trPr>
        <w:tc>
          <w:tcPr>
            <w:tcW w:w="708" w:type="dxa"/>
            <w:noWrap/>
            <w:hideMark/>
            <w:tcPrChange w:id="8545" w:author="phuong vu" w:date="2018-11-23T13:38:00Z">
              <w:tcPr>
                <w:tcW w:w="539" w:type="dxa"/>
                <w:noWrap/>
                <w:hideMark/>
              </w:tcPr>
            </w:tcPrChange>
          </w:tcPr>
          <w:p w14:paraId="7C9AA222" w14:textId="60E3F558" w:rsidR="00CF0C7E" w:rsidRPr="00E6227B" w:rsidRDefault="00E6227B">
            <w:pPr>
              <w:spacing w:line="276" w:lineRule="auto"/>
              <w:rPr>
                <w:ins w:id="8546" w:author="phuong vu" w:date="2018-11-16T12:46:00Z"/>
                <w:lang w:val="en-US"/>
                <w:rPrChange w:id="8547" w:author="phuong vu" w:date="2018-11-23T13:52:00Z">
                  <w:rPr>
                    <w:ins w:id="8548" w:author="phuong vu" w:date="2018-11-16T12:46:00Z"/>
                    <w:b/>
                  </w:rPr>
                </w:rPrChange>
              </w:rPr>
              <w:pPrChange w:id="8549" w:author="phuong vu" w:date="2018-11-23T13:48:00Z">
                <w:pPr/>
              </w:pPrChange>
            </w:pPr>
            <w:ins w:id="8550" w:author="phuong vu" w:date="2018-11-23T13:52:00Z">
              <w:r>
                <w:rPr>
                  <w:lang w:val="en-US"/>
                </w:rPr>
                <w:t>11</w:t>
              </w:r>
            </w:ins>
          </w:p>
        </w:tc>
        <w:tc>
          <w:tcPr>
            <w:tcW w:w="1863" w:type="dxa"/>
            <w:noWrap/>
            <w:hideMark/>
            <w:tcPrChange w:id="8551" w:author="phuong vu" w:date="2018-11-23T13:38:00Z">
              <w:tcPr>
                <w:tcW w:w="1296" w:type="dxa"/>
                <w:noWrap/>
                <w:hideMark/>
              </w:tcPr>
            </w:tcPrChange>
          </w:tcPr>
          <w:p w14:paraId="534AE5D1" w14:textId="77777777" w:rsidR="00CF0C7E" w:rsidRPr="00CF0C7E" w:rsidRDefault="00CF0C7E">
            <w:pPr>
              <w:spacing w:line="276" w:lineRule="auto"/>
              <w:rPr>
                <w:ins w:id="8552" w:author="phuong vu" w:date="2018-11-16T12:46:00Z"/>
                <w:rPrChange w:id="8553" w:author="phuong vu" w:date="2018-11-16T12:46:00Z">
                  <w:rPr>
                    <w:ins w:id="8554" w:author="phuong vu" w:date="2018-11-16T12:46:00Z"/>
                    <w:b/>
                  </w:rPr>
                </w:rPrChange>
              </w:rPr>
              <w:pPrChange w:id="8555" w:author="phuong vu" w:date="2018-11-23T13:48:00Z">
                <w:pPr/>
              </w:pPrChange>
            </w:pPr>
            <w:ins w:id="8556" w:author="phuong vu" w:date="2018-11-16T12:46:00Z">
              <w:r w:rsidRPr="00CF0C7E">
                <w:rPr>
                  <w:rPrChange w:id="8557" w:author="phuong vu" w:date="2018-11-16T12:46:00Z">
                    <w:rPr>
                      <w:b/>
                    </w:rPr>
                  </w:rPrChange>
                </w:rPr>
                <w:t>unit_price</w:t>
              </w:r>
            </w:ins>
          </w:p>
        </w:tc>
        <w:tc>
          <w:tcPr>
            <w:tcW w:w="1300" w:type="dxa"/>
            <w:noWrap/>
            <w:hideMark/>
            <w:tcPrChange w:id="8558" w:author="phuong vu" w:date="2018-11-23T13:38:00Z">
              <w:tcPr>
                <w:tcW w:w="1189" w:type="dxa"/>
                <w:noWrap/>
                <w:hideMark/>
              </w:tcPr>
            </w:tcPrChange>
          </w:tcPr>
          <w:p w14:paraId="7B5F5951" w14:textId="77777777" w:rsidR="00CF0C7E" w:rsidRPr="00CF0C7E" w:rsidRDefault="00CF0C7E">
            <w:pPr>
              <w:spacing w:line="276" w:lineRule="auto"/>
              <w:rPr>
                <w:ins w:id="8559" w:author="phuong vu" w:date="2018-11-16T12:46:00Z"/>
                <w:rPrChange w:id="8560" w:author="phuong vu" w:date="2018-11-16T12:46:00Z">
                  <w:rPr>
                    <w:ins w:id="8561" w:author="phuong vu" w:date="2018-11-16T12:46:00Z"/>
                    <w:b/>
                  </w:rPr>
                </w:rPrChange>
              </w:rPr>
              <w:pPrChange w:id="8562" w:author="phuong vu" w:date="2018-11-23T13:48:00Z">
                <w:pPr/>
              </w:pPrChange>
            </w:pPr>
            <w:ins w:id="8563" w:author="phuong vu" w:date="2018-11-16T12:46:00Z">
              <w:r w:rsidRPr="00CF0C7E">
                <w:rPr>
                  <w:rPrChange w:id="8564" w:author="phuong vu" w:date="2018-11-16T12:46:00Z">
                    <w:rPr>
                      <w:b/>
                    </w:rPr>
                  </w:rPrChange>
                </w:rPr>
                <w:t>numeric</w:t>
              </w:r>
            </w:ins>
          </w:p>
        </w:tc>
        <w:tc>
          <w:tcPr>
            <w:tcW w:w="991" w:type="dxa"/>
            <w:noWrap/>
            <w:vAlign w:val="center"/>
            <w:hideMark/>
            <w:tcPrChange w:id="8565" w:author="phuong vu" w:date="2018-11-23T13:38:00Z">
              <w:tcPr>
                <w:tcW w:w="1084" w:type="dxa"/>
                <w:noWrap/>
                <w:hideMark/>
              </w:tcPr>
            </w:tcPrChange>
          </w:tcPr>
          <w:p w14:paraId="13F262D4" w14:textId="2DCFC658" w:rsidR="00CF0C7E" w:rsidRPr="00CF0C7E" w:rsidRDefault="00CF0C7E">
            <w:pPr>
              <w:spacing w:line="276" w:lineRule="auto"/>
              <w:jc w:val="center"/>
              <w:rPr>
                <w:ins w:id="8566" w:author="phuong vu" w:date="2018-11-16T12:46:00Z"/>
                <w:rPrChange w:id="8567" w:author="phuong vu" w:date="2018-11-16T12:46:00Z">
                  <w:rPr>
                    <w:ins w:id="8568" w:author="phuong vu" w:date="2018-11-16T12:46:00Z"/>
                    <w:b/>
                  </w:rPr>
                </w:rPrChange>
              </w:rPr>
              <w:pPrChange w:id="8569" w:author="phuong vu" w:date="2018-11-23T13:48:00Z">
                <w:pPr/>
              </w:pPrChange>
            </w:pPr>
          </w:p>
        </w:tc>
        <w:tc>
          <w:tcPr>
            <w:tcW w:w="838" w:type="dxa"/>
            <w:noWrap/>
            <w:vAlign w:val="center"/>
            <w:hideMark/>
            <w:tcPrChange w:id="8570" w:author="phuong vu" w:date="2018-11-23T13:38:00Z">
              <w:tcPr>
                <w:tcW w:w="809" w:type="dxa"/>
                <w:noWrap/>
                <w:hideMark/>
              </w:tcPr>
            </w:tcPrChange>
          </w:tcPr>
          <w:p w14:paraId="54C60FCB" w14:textId="16F8F124" w:rsidR="00CF0C7E" w:rsidRPr="00CF0C7E" w:rsidRDefault="00CF0C7E">
            <w:pPr>
              <w:spacing w:line="276" w:lineRule="auto"/>
              <w:jc w:val="center"/>
              <w:rPr>
                <w:ins w:id="8571" w:author="phuong vu" w:date="2018-11-16T12:46:00Z"/>
                <w:rPrChange w:id="8572" w:author="phuong vu" w:date="2018-11-16T12:46:00Z">
                  <w:rPr>
                    <w:ins w:id="8573" w:author="phuong vu" w:date="2018-11-16T12:46:00Z"/>
                    <w:b/>
                  </w:rPr>
                </w:rPrChange>
              </w:rPr>
              <w:pPrChange w:id="8574" w:author="phuong vu" w:date="2018-11-23T13:48:00Z">
                <w:pPr/>
              </w:pPrChange>
            </w:pPr>
          </w:p>
        </w:tc>
        <w:tc>
          <w:tcPr>
            <w:tcW w:w="1414" w:type="dxa"/>
            <w:noWrap/>
            <w:vAlign w:val="center"/>
            <w:hideMark/>
            <w:tcPrChange w:id="8575" w:author="phuong vu" w:date="2018-11-23T13:38:00Z">
              <w:tcPr>
                <w:tcW w:w="1558" w:type="dxa"/>
                <w:noWrap/>
                <w:hideMark/>
              </w:tcPr>
            </w:tcPrChange>
          </w:tcPr>
          <w:p w14:paraId="4D58C21A" w14:textId="77777777" w:rsidR="00CF0C7E" w:rsidRPr="00CF0C7E" w:rsidRDefault="00CF0C7E">
            <w:pPr>
              <w:spacing w:line="276" w:lineRule="auto"/>
              <w:jc w:val="center"/>
              <w:rPr>
                <w:ins w:id="8576" w:author="phuong vu" w:date="2018-11-16T12:46:00Z"/>
                <w:rPrChange w:id="8577" w:author="phuong vu" w:date="2018-11-16T12:46:00Z">
                  <w:rPr>
                    <w:ins w:id="8578" w:author="phuong vu" w:date="2018-11-16T12:46:00Z"/>
                    <w:b/>
                  </w:rPr>
                </w:rPrChange>
              </w:rPr>
              <w:pPrChange w:id="8579" w:author="phuong vu" w:date="2018-11-23T13:48:00Z">
                <w:pPr/>
              </w:pPrChange>
            </w:pPr>
            <w:ins w:id="8580" w:author="phuong vu" w:date="2018-11-16T12:46:00Z">
              <w:r w:rsidRPr="00CF0C7E">
                <w:rPr>
                  <w:rPrChange w:id="8581" w:author="phuong vu" w:date="2018-11-16T12:46:00Z">
                    <w:rPr>
                      <w:b/>
                    </w:rPr>
                  </w:rPrChange>
                </w:rPr>
                <w:t>X</w:t>
              </w:r>
            </w:ins>
          </w:p>
        </w:tc>
        <w:tc>
          <w:tcPr>
            <w:tcW w:w="1611" w:type="dxa"/>
            <w:noWrap/>
            <w:hideMark/>
            <w:tcPrChange w:id="8582" w:author="phuong vu" w:date="2018-11-23T13:38:00Z">
              <w:tcPr>
                <w:tcW w:w="2302" w:type="dxa"/>
                <w:noWrap/>
                <w:hideMark/>
              </w:tcPr>
            </w:tcPrChange>
          </w:tcPr>
          <w:p w14:paraId="611B33BD" w14:textId="24231A34" w:rsidR="00CF0C7E" w:rsidRPr="00CF0C7E" w:rsidRDefault="00CF0C7E" w:rsidP="000D1FDC">
            <w:pPr>
              <w:keepNext/>
              <w:spacing w:line="276" w:lineRule="auto"/>
              <w:rPr>
                <w:ins w:id="8583" w:author="phuong vu" w:date="2018-11-16T12:46:00Z"/>
                <w:rPrChange w:id="8584" w:author="phuong vu" w:date="2018-11-16T12:46:00Z">
                  <w:rPr>
                    <w:ins w:id="8585" w:author="phuong vu" w:date="2018-11-16T12:46:00Z"/>
                    <w:b/>
                  </w:rPr>
                </w:rPrChange>
              </w:rPr>
              <w:pPrChange w:id="8586" w:author="Tran Huan" w:date="2018-11-25T23:33:00Z">
                <w:pPr/>
              </w:pPrChange>
            </w:pPr>
            <w:ins w:id="8587" w:author="phuong vu" w:date="2018-11-16T12:46:00Z">
              <w:r w:rsidRPr="00CF0C7E">
                <w:rPr>
                  <w:rPrChange w:id="8588" w:author="phuong vu" w:date="2018-11-16T12:46:00Z">
                    <w:rPr>
                      <w:b/>
                    </w:rPr>
                  </w:rPrChange>
                </w:rPr>
                <w:t>ID đơn giá</w:t>
              </w:r>
            </w:ins>
          </w:p>
        </w:tc>
      </w:tr>
    </w:tbl>
    <w:p w14:paraId="517D13D8" w14:textId="59819C7A" w:rsidR="000D1FDC" w:rsidRPr="000D1FDC" w:rsidRDefault="000D1FDC" w:rsidP="000D1FDC">
      <w:pPr>
        <w:pStyle w:val="Caption"/>
        <w:rPr>
          <w:ins w:id="8589" w:author="Tran Huan" w:date="2018-11-25T23:33:00Z"/>
          <w:rPrChange w:id="8590" w:author="Tran Huan" w:date="2018-11-25T23:33:00Z">
            <w:rPr>
              <w:ins w:id="8591" w:author="Tran Huan" w:date="2018-11-25T23:33:00Z"/>
            </w:rPr>
          </w:rPrChange>
        </w:rPr>
        <w:pPrChange w:id="8592" w:author="Tran Huan" w:date="2018-11-25T23:36:00Z">
          <w:pPr>
            <w:pStyle w:val="Caption"/>
          </w:pPr>
        </w:pPrChange>
      </w:pPr>
      <w:ins w:id="8593" w:author="Tran Huan" w:date="2018-11-25T23:33:00Z">
        <w:r>
          <w:t xml:space="preserve">Bảng </w:t>
        </w:r>
      </w:ins>
      <w:ins w:id="8594" w:author="Tran Huan" w:date="2018-11-26T01:45:00Z">
        <w:r w:rsidR="00BA6170">
          <w:fldChar w:fldCharType="begin"/>
        </w:r>
        <w:r w:rsidR="00BA6170">
          <w:instrText xml:space="preserve"> STYLEREF 1 \s </w:instrText>
        </w:r>
      </w:ins>
      <w:r w:rsidR="00BA6170">
        <w:fldChar w:fldCharType="separate"/>
      </w:r>
      <w:r w:rsidR="00BA6170">
        <w:rPr>
          <w:noProof/>
        </w:rPr>
        <w:t>3</w:t>
      </w:r>
      <w:ins w:id="8595"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8596" w:author="Tran Huan" w:date="2018-11-26T01:45:00Z">
        <w:r w:rsidR="00BA6170">
          <w:rPr>
            <w:noProof/>
          </w:rPr>
          <w:t>3</w:t>
        </w:r>
        <w:r w:rsidR="00BA6170">
          <w:fldChar w:fldCharType="end"/>
        </w:r>
      </w:ins>
      <w:ins w:id="8597" w:author="Tran Huan" w:date="2018-11-25T23:33:00Z">
        <w:r w:rsidRPr="000D1FDC">
          <w:rPr>
            <w:rPrChange w:id="8598" w:author="Tran Huan" w:date="2018-11-25T23:33:00Z">
              <w:rPr>
                <w:lang w:val="en-US"/>
              </w:rPr>
            </w:rPrChange>
          </w:rPr>
          <w:t xml:space="preserve"> </w:t>
        </w:r>
        <w:r w:rsidRPr="008F40CD">
          <w:rPr>
            <w:i/>
          </w:rPr>
          <w:t>Bảng dữ liệu chi tiết hóa đơn</w:t>
        </w:r>
      </w:ins>
    </w:p>
    <w:p w14:paraId="3E7A1491" w14:textId="5738E094" w:rsidR="00CF0C7E" w:rsidRPr="000245EB" w:rsidDel="000D1FDC" w:rsidRDefault="007C43D0" w:rsidP="004A3D10">
      <w:pPr>
        <w:pStyle w:val="Caption"/>
        <w:rPr>
          <w:ins w:id="8599" w:author="phuong vu" w:date="2018-11-16T12:35:00Z"/>
          <w:del w:id="8600" w:author="Tran Huan" w:date="2018-11-25T23:33:00Z"/>
          <w:b/>
          <w:rPrChange w:id="8601" w:author="Tran Huan" w:date="2018-11-25T16:08:00Z">
            <w:rPr>
              <w:ins w:id="8602" w:author="phuong vu" w:date="2018-11-16T12:35:00Z"/>
              <w:del w:id="8603" w:author="Tran Huan" w:date="2018-11-25T23:33:00Z"/>
              <w:b/>
              <w:i/>
              <w:iCs/>
              <w:szCs w:val="18"/>
              <w:lang w:val="en-US"/>
            </w:rPr>
          </w:rPrChange>
        </w:rPr>
        <w:pPrChange w:id="8604" w:author="Tran Huan" w:date="2018-11-25T23:24:00Z">
          <w:pPr/>
        </w:pPrChange>
      </w:pPr>
      <w:ins w:id="8605" w:author="phuong vu" w:date="2018-11-23T12:01:00Z">
        <w:del w:id="8606" w:author="Tran Huan" w:date="2018-11-25T23:33:00Z">
          <w:r w:rsidDel="000D1FDC">
            <w:delText xml:space="preserve">Bảng </w:delText>
          </w:r>
        </w:del>
      </w:ins>
      <w:ins w:id="8607" w:author="phuong vu" w:date="2018-11-23T15:14:00Z">
        <w:del w:id="8608" w:author="Tran Huan" w:date="2018-11-25T23:33:00Z">
          <w:r w:rsidR="00E95F1B" w:rsidDel="000D1FDC">
            <w:fldChar w:fldCharType="begin"/>
          </w:r>
          <w:r w:rsidR="00E95F1B" w:rsidDel="000D1FDC">
            <w:delInstrText xml:space="preserve"> STYLEREF 1 \s </w:delInstrText>
          </w:r>
        </w:del>
      </w:ins>
      <w:del w:id="8609" w:author="Tran Huan" w:date="2018-11-25T23:33:00Z">
        <w:r w:rsidR="00E95F1B" w:rsidDel="000D1FDC">
          <w:fldChar w:fldCharType="separate"/>
        </w:r>
        <w:r w:rsidR="00B607D9" w:rsidDel="000D1FDC">
          <w:rPr>
            <w:noProof/>
          </w:rPr>
          <w:delText>3</w:delText>
        </w:r>
      </w:del>
      <w:ins w:id="8610" w:author="phuong vu" w:date="2018-11-23T15:14:00Z">
        <w:del w:id="8611"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8612" w:author="Tran Huan" w:date="2018-11-25T23:33:00Z">
        <w:r w:rsidR="00E95F1B" w:rsidDel="000D1FDC">
          <w:fldChar w:fldCharType="separate"/>
        </w:r>
      </w:del>
      <w:ins w:id="8613" w:author="phuong vu" w:date="2018-11-23T15:14:00Z">
        <w:del w:id="8614" w:author="Tran Huan" w:date="2018-11-25T23:33:00Z">
          <w:r w:rsidR="00E95F1B" w:rsidDel="000D1FDC">
            <w:fldChar w:fldCharType="end"/>
          </w:r>
        </w:del>
      </w:ins>
      <w:ins w:id="8615" w:author="phuong vu" w:date="2018-11-23T12:01:00Z">
        <w:del w:id="8616" w:author="Tran Huan" w:date="2018-11-25T23:33:00Z">
          <w:r w:rsidRPr="000245EB" w:rsidDel="000D1FDC">
            <w:rPr>
              <w:i/>
              <w:rPrChange w:id="8617" w:author="Tran Huan" w:date="2018-11-25T16:08:00Z">
                <w:rPr>
                  <w:i/>
                  <w:iCs/>
                  <w:lang w:val="en-US"/>
                </w:rPr>
              </w:rPrChange>
            </w:rPr>
            <w:delText xml:space="preserve"> </w:delText>
          </w:r>
        </w:del>
      </w:ins>
      <w:ins w:id="8618" w:author="phuong vu" w:date="2018-11-23T12:02:00Z">
        <w:del w:id="8619" w:author="Tran Huan" w:date="2018-11-25T23:33:00Z">
          <w:r w:rsidRPr="000245EB" w:rsidDel="000D1FDC">
            <w:rPr>
              <w:i/>
              <w:rPrChange w:id="8620" w:author="Tran Huan" w:date="2018-11-25T16:08:00Z">
                <w:rPr>
                  <w:i/>
                  <w:iCs/>
                  <w:lang w:val="en-US"/>
                </w:rPr>
              </w:rPrChange>
            </w:rPr>
            <w:delText>Bảng dữ liệu chi tiết hóa đơn</w:delText>
          </w:r>
        </w:del>
      </w:ins>
    </w:p>
    <w:p w14:paraId="2CDB1376" w14:textId="6B865DF2" w:rsidR="001856AA" w:rsidRPr="001856AA" w:rsidRDefault="001856AA">
      <w:pPr>
        <w:spacing w:line="276" w:lineRule="auto"/>
        <w:rPr>
          <w:ins w:id="8621" w:author="phuong vu" w:date="2018-11-16T12:48:00Z"/>
          <w:b/>
        </w:rPr>
        <w:pPrChange w:id="8622" w:author="phuong vu" w:date="2018-11-23T13:48:00Z">
          <w:pPr/>
        </w:pPrChange>
      </w:pPr>
      <w:ins w:id="8623" w:author="phuong vu" w:date="2018-11-16T12:48:00Z">
        <w:r>
          <w:rPr>
            <w:b/>
            <w:lang w:val="en-US"/>
          </w:rPr>
          <w:t xml:space="preserve">BẢNG </w:t>
        </w:r>
        <w:r w:rsidRPr="001856AA">
          <w:rPr>
            <w:b/>
          </w:rPr>
          <w:t>BRANCH</w:t>
        </w:r>
      </w:ins>
    </w:p>
    <w:tbl>
      <w:tblPr>
        <w:tblStyle w:val="TableGrid"/>
        <w:tblW w:w="8725" w:type="dxa"/>
        <w:tblLook w:val="04A0" w:firstRow="1" w:lastRow="0" w:firstColumn="1" w:lastColumn="0" w:noHBand="0" w:noVBand="1"/>
        <w:tblPrChange w:id="8624"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8625">
          <w:tblGrid>
            <w:gridCol w:w="708"/>
            <w:gridCol w:w="1689"/>
            <w:gridCol w:w="1300"/>
            <w:gridCol w:w="1098"/>
            <w:gridCol w:w="838"/>
            <w:gridCol w:w="823"/>
            <w:gridCol w:w="3225"/>
          </w:tblGrid>
        </w:tblGridChange>
      </w:tblGrid>
      <w:tr w:rsidR="001856AA" w:rsidRPr="001856AA" w14:paraId="0697B372" w14:textId="77777777" w:rsidTr="006B6330">
        <w:trPr>
          <w:trHeight w:val="300"/>
          <w:ins w:id="8626" w:author="phuong vu" w:date="2018-11-16T12:54:00Z"/>
          <w:trPrChange w:id="8627" w:author="phuong vu" w:date="2018-11-23T13:38:00Z">
            <w:trPr>
              <w:trHeight w:val="300"/>
            </w:trPr>
          </w:trPrChange>
        </w:trPr>
        <w:tc>
          <w:tcPr>
            <w:tcW w:w="708" w:type="dxa"/>
            <w:noWrap/>
            <w:vAlign w:val="center"/>
            <w:hideMark/>
            <w:tcPrChange w:id="8628" w:author="phuong vu" w:date="2018-11-23T13:38:00Z">
              <w:tcPr>
                <w:tcW w:w="544" w:type="dxa"/>
                <w:noWrap/>
                <w:hideMark/>
              </w:tcPr>
            </w:tcPrChange>
          </w:tcPr>
          <w:p w14:paraId="3BA0ABD5" w14:textId="77777777" w:rsidR="001856AA" w:rsidRPr="001856AA" w:rsidRDefault="001856AA">
            <w:pPr>
              <w:spacing w:line="276" w:lineRule="auto"/>
              <w:jc w:val="center"/>
              <w:rPr>
                <w:ins w:id="8629" w:author="phuong vu" w:date="2018-11-16T12:54:00Z"/>
                <w:b/>
                <w:bCs/>
              </w:rPr>
              <w:pPrChange w:id="8630" w:author="phuong vu" w:date="2018-11-23T13:48:00Z">
                <w:pPr/>
              </w:pPrChange>
            </w:pPr>
            <w:ins w:id="8631" w:author="phuong vu" w:date="2018-11-16T12:54:00Z">
              <w:r w:rsidRPr="001856AA">
                <w:rPr>
                  <w:b/>
                  <w:bCs/>
                  <w:lang w:val="da-DK"/>
                </w:rPr>
                <w:t>STT</w:t>
              </w:r>
            </w:ins>
          </w:p>
        </w:tc>
        <w:tc>
          <w:tcPr>
            <w:tcW w:w="1689" w:type="dxa"/>
            <w:noWrap/>
            <w:vAlign w:val="center"/>
            <w:hideMark/>
            <w:tcPrChange w:id="8632" w:author="phuong vu" w:date="2018-11-23T13:38:00Z">
              <w:tcPr>
                <w:tcW w:w="1197" w:type="dxa"/>
                <w:noWrap/>
                <w:hideMark/>
              </w:tcPr>
            </w:tcPrChange>
          </w:tcPr>
          <w:p w14:paraId="1DECD589" w14:textId="77777777" w:rsidR="001856AA" w:rsidRPr="001856AA" w:rsidRDefault="001856AA">
            <w:pPr>
              <w:spacing w:line="276" w:lineRule="auto"/>
              <w:jc w:val="center"/>
              <w:rPr>
                <w:ins w:id="8633" w:author="phuong vu" w:date="2018-11-16T12:54:00Z"/>
                <w:b/>
                <w:bCs/>
              </w:rPr>
              <w:pPrChange w:id="8634" w:author="phuong vu" w:date="2018-11-23T13:48:00Z">
                <w:pPr/>
              </w:pPrChange>
            </w:pPr>
            <w:ins w:id="8635" w:author="phuong vu" w:date="2018-11-16T12:54:00Z">
              <w:r w:rsidRPr="001856AA">
                <w:rPr>
                  <w:b/>
                  <w:bCs/>
                  <w:lang w:val="da-DK"/>
                </w:rPr>
                <w:t>Tên trường</w:t>
              </w:r>
            </w:ins>
          </w:p>
        </w:tc>
        <w:tc>
          <w:tcPr>
            <w:tcW w:w="1300" w:type="dxa"/>
            <w:noWrap/>
            <w:vAlign w:val="center"/>
            <w:hideMark/>
            <w:tcPrChange w:id="8636" w:author="phuong vu" w:date="2018-11-23T13:38:00Z">
              <w:tcPr>
                <w:tcW w:w="1205" w:type="dxa"/>
                <w:noWrap/>
                <w:hideMark/>
              </w:tcPr>
            </w:tcPrChange>
          </w:tcPr>
          <w:p w14:paraId="21C8A35E" w14:textId="77777777" w:rsidR="001856AA" w:rsidRPr="001856AA" w:rsidRDefault="001856AA">
            <w:pPr>
              <w:spacing w:line="276" w:lineRule="auto"/>
              <w:jc w:val="center"/>
              <w:rPr>
                <w:ins w:id="8637" w:author="phuong vu" w:date="2018-11-16T12:54:00Z"/>
                <w:b/>
                <w:bCs/>
              </w:rPr>
              <w:pPrChange w:id="8638" w:author="phuong vu" w:date="2018-11-23T13:48:00Z">
                <w:pPr/>
              </w:pPrChange>
            </w:pPr>
            <w:ins w:id="8639" w:author="phuong vu" w:date="2018-11-16T12:54:00Z">
              <w:r w:rsidRPr="001856AA">
                <w:rPr>
                  <w:b/>
                  <w:bCs/>
                  <w:lang w:val="da-DK"/>
                </w:rPr>
                <w:t>Kiểu</w:t>
              </w:r>
            </w:ins>
          </w:p>
        </w:tc>
        <w:tc>
          <w:tcPr>
            <w:tcW w:w="1098" w:type="dxa"/>
            <w:noWrap/>
            <w:vAlign w:val="center"/>
            <w:hideMark/>
            <w:tcPrChange w:id="8640" w:author="phuong vu" w:date="2018-11-23T13:38:00Z">
              <w:tcPr>
                <w:tcW w:w="1098" w:type="dxa"/>
                <w:noWrap/>
                <w:hideMark/>
              </w:tcPr>
            </w:tcPrChange>
          </w:tcPr>
          <w:p w14:paraId="29300246" w14:textId="77777777" w:rsidR="001856AA" w:rsidRPr="001856AA" w:rsidRDefault="001856AA">
            <w:pPr>
              <w:spacing w:line="276" w:lineRule="auto"/>
              <w:jc w:val="center"/>
              <w:rPr>
                <w:ins w:id="8641" w:author="phuong vu" w:date="2018-11-16T12:54:00Z"/>
                <w:b/>
                <w:bCs/>
              </w:rPr>
              <w:pPrChange w:id="8642" w:author="phuong vu" w:date="2018-11-23T13:48:00Z">
                <w:pPr/>
              </w:pPrChange>
            </w:pPr>
            <w:ins w:id="8643" w:author="phuong vu" w:date="2018-11-16T12:54:00Z">
              <w:r w:rsidRPr="001856AA">
                <w:rPr>
                  <w:b/>
                  <w:bCs/>
                  <w:lang w:val="da-DK"/>
                </w:rPr>
                <w:t>Chấp nhận Null</w:t>
              </w:r>
            </w:ins>
          </w:p>
        </w:tc>
        <w:tc>
          <w:tcPr>
            <w:tcW w:w="838" w:type="dxa"/>
            <w:noWrap/>
            <w:vAlign w:val="center"/>
            <w:hideMark/>
            <w:tcPrChange w:id="8644" w:author="phuong vu" w:date="2018-11-23T13:38:00Z">
              <w:tcPr>
                <w:tcW w:w="818" w:type="dxa"/>
                <w:noWrap/>
                <w:hideMark/>
              </w:tcPr>
            </w:tcPrChange>
          </w:tcPr>
          <w:p w14:paraId="31D408F4" w14:textId="77777777" w:rsidR="001856AA" w:rsidRPr="001856AA" w:rsidRDefault="001856AA">
            <w:pPr>
              <w:spacing w:line="276" w:lineRule="auto"/>
              <w:jc w:val="center"/>
              <w:rPr>
                <w:ins w:id="8645" w:author="phuong vu" w:date="2018-11-16T12:54:00Z"/>
                <w:b/>
                <w:bCs/>
              </w:rPr>
              <w:pPrChange w:id="8646" w:author="phuong vu" w:date="2018-11-23T13:48:00Z">
                <w:pPr/>
              </w:pPrChange>
            </w:pPr>
            <w:ins w:id="8647" w:author="phuong vu" w:date="2018-11-16T12:54:00Z">
              <w:r w:rsidRPr="001856AA">
                <w:rPr>
                  <w:b/>
                  <w:bCs/>
                  <w:lang w:val="da-DK"/>
                </w:rPr>
                <w:t>Khóa chính</w:t>
              </w:r>
            </w:ins>
          </w:p>
        </w:tc>
        <w:tc>
          <w:tcPr>
            <w:tcW w:w="823" w:type="dxa"/>
            <w:noWrap/>
            <w:vAlign w:val="center"/>
            <w:hideMark/>
            <w:tcPrChange w:id="8648" w:author="phuong vu" w:date="2018-11-23T13:38:00Z">
              <w:tcPr>
                <w:tcW w:w="818" w:type="dxa"/>
                <w:noWrap/>
                <w:hideMark/>
              </w:tcPr>
            </w:tcPrChange>
          </w:tcPr>
          <w:p w14:paraId="2E684418" w14:textId="77777777" w:rsidR="001856AA" w:rsidRPr="001856AA" w:rsidRDefault="001856AA">
            <w:pPr>
              <w:spacing w:line="276" w:lineRule="auto"/>
              <w:jc w:val="center"/>
              <w:rPr>
                <w:ins w:id="8649" w:author="phuong vu" w:date="2018-11-16T12:54:00Z"/>
                <w:b/>
                <w:bCs/>
              </w:rPr>
              <w:pPrChange w:id="8650" w:author="phuong vu" w:date="2018-11-23T13:48:00Z">
                <w:pPr/>
              </w:pPrChange>
            </w:pPr>
            <w:ins w:id="8651" w:author="phuong vu" w:date="2018-11-16T12:54:00Z">
              <w:r w:rsidRPr="001856AA">
                <w:rPr>
                  <w:b/>
                  <w:bCs/>
                  <w:lang w:val="da-DK"/>
                </w:rPr>
                <w:t>Khóa ngoại</w:t>
              </w:r>
            </w:ins>
          </w:p>
        </w:tc>
        <w:tc>
          <w:tcPr>
            <w:tcW w:w="2269" w:type="dxa"/>
            <w:noWrap/>
            <w:vAlign w:val="center"/>
            <w:hideMark/>
            <w:tcPrChange w:id="8652" w:author="phuong vu" w:date="2018-11-23T13:38:00Z">
              <w:tcPr>
                <w:tcW w:w="3225" w:type="dxa"/>
                <w:noWrap/>
                <w:hideMark/>
              </w:tcPr>
            </w:tcPrChange>
          </w:tcPr>
          <w:p w14:paraId="7109232F" w14:textId="77777777" w:rsidR="001856AA" w:rsidRPr="001856AA" w:rsidRDefault="001856AA">
            <w:pPr>
              <w:spacing w:line="276" w:lineRule="auto"/>
              <w:ind w:right="226"/>
              <w:jc w:val="center"/>
              <w:rPr>
                <w:ins w:id="8653" w:author="phuong vu" w:date="2018-11-16T12:54:00Z"/>
                <w:b/>
                <w:bCs/>
              </w:rPr>
              <w:pPrChange w:id="8654" w:author="phuong vu" w:date="2018-11-23T13:48:00Z">
                <w:pPr/>
              </w:pPrChange>
            </w:pPr>
            <w:ins w:id="8655" w:author="phuong vu" w:date="2018-11-16T12:54:00Z">
              <w:r w:rsidRPr="001856AA">
                <w:rPr>
                  <w:b/>
                  <w:bCs/>
                  <w:lang w:val="da-DK"/>
                </w:rPr>
                <w:t>Mô tả</w:t>
              </w:r>
            </w:ins>
          </w:p>
        </w:tc>
      </w:tr>
      <w:tr w:rsidR="001856AA" w:rsidRPr="001856AA" w14:paraId="364CCC08" w14:textId="77777777" w:rsidTr="006B6330">
        <w:trPr>
          <w:trHeight w:val="300"/>
          <w:ins w:id="8656" w:author="phuong vu" w:date="2018-11-16T12:54:00Z"/>
          <w:trPrChange w:id="8657" w:author="phuong vu" w:date="2018-11-23T13:38:00Z">
            <w:trPr>
              <w:trHeight w:val="300"/>
            </w:trPr>
          </w:trPrChange>
        </w:trPr>
        <w:tc>
          <w:tcPr>
            <w:tcW w:w="708" w:type="dxa"/>
            <w:noWrap/>
            <w:vAlign w:val="center"/>
            <w:hideMark/>
            <w:tcPrChange w:id="8658" w:author="phuong vu" w:date="2018-11-23T13:38:00Z">
              <w:tcPr>
                <w:tcW w:w="544" w:type="dxa"/>
                <w:noWrap/>
                <w:hideMark/>
              </w:tcPr>
            </w:tcPrChange>
          </w:tcPr>
          <w:p w14:paraId="04CBC926" w14:textId="77777777" w:rsidR="001856AA" w:rsidRPr="001856AA" w:rsidRDefault="001856AA">
            <w:pPr>
              <w:spacing w:line="276" w:lineRule="auto"/>
              <w:jc w:val="center"/>
              <w:rPr>
                <w:ins w:id="8659" w:author="phuong vu" w:date="2018-11-16T12:54:00Z"/>
                <w:rPrChange w:id="8660" w:author="phuong vu" w:date="2018-11-16T12:54:00Z">
                  <w:rPr>
                    <w:ins w:id="8661" w:author="phuong vu" w:date="2018-11-16T12:54:00Z"/>
                    <w:b/>
                  </w:rPr>
                </w:rPrChange>
              </w:rPr>
              <w:pPrChange w:id="8662" w:author="phuong vu" w:date="2018-11-23T13:48:00Z">
                <w:pPr/>
              </w:pPrChange>
            </w:pPr>
            <w:ins w:id="8663" w:author="phuong vu" w:date="2018-11-16T12:54:00Z">
              <w:r w:rsidRPr="001856AA">
                <w:rPr>
                  <w:rPrChange w:id="8664" w:author="phuong vu" w:date="2018-11-16T12:54:00Z">
                    <w:rPr>
                      <w:b/>
                    </w:rPr>
                  </w:rPrChange>
                </w:rPr>
                <w:t>1</w:t>
              </w:r>
            </w:ins>
          </w:p>
        </w:tc>
        <w:tc>
          <w:tcPr>
            <w:tcW w:w="1689" w:type="dxa"/>
            <w:noWrap/>
            <w:hideMark/>
            <w:tcPrChange w:id="8665" w:author="phuong vu" w:date="2018-11-23T13:38:00Z">
              <w:tcPr>
                <w:tcW w:w="1197" w:type="dxa"/>
                <w:noWrap/>
                <w:hideMark/>
              </w:tcPr>
            </w:tcPrChange>
          </w:tcPr>
          <w:p w14:paraId="18F07B24" w14:textId="77777777" w:rsidR="001856AA" w:rsidRPr="001856AA" w:rsidRDefault="001856AA">
            <w:pPr>
              <w:spacing w:line="276" w:lineRule="auto"/>
              <w:rPr>
                <w:ins w:id="8666" w:author="phuong vu" w:date="2018-11-16T12:54:00Z"/>
                <w:rPrChange w:id="8667" w:author="phuong vu" w:date="2018-11-16T12:54:00Z">
                  <w:rPr>
                    <w:ins w:id="8668" w:author="phuong vu" w:date="2018-11-16T12:54:00Z"/>
                    <w:b/>
                  </w:rPr>
                </w:rPrChange>
              </w:rPr>
              <w:pPrChange w:id="8669" w:author="phuong vu" w:date="2018-11-23T13:48:00Z">
                <w:pPr/>
              </w:pPrChange>
            </w:pPr>
            <w:ins w:id="8670" w:author="phuong vu" w:date="2018-11-16T12:54:00Z">
              <w:r w:rsidRPr="001856AA">
                <w:rPr>
                  <w:rPrChange w:id="8671" w:author="phuong vu" w:date="2018-11-16T12:54:00Z">
                    <w:rPr>
                      <w:b/>
                    </w:rPr>
                  </w:rPrChange>
                </w:rPr>
                <w:t>id</w:t>
              </w:r>
            </w:ins>
          </w:p>
        </w:tc>
        <w:tc>
          <w:tcPr>
            <w:tcW w:w="1300" w:type="dxa"/>
            <w:noWrap/>
            <w:hideMark/>
            <w:tcPrChange w:id="8672" w:author="phuong vu" w:date="2018-11-23T13:38:00Z">
              <w:tcPr>
                <w:tcW w:w="1205" w:type="dxa"/>
                <w:noWrap/>
                <w:hideMark/>
              </w:tcPr>
            </w:tcPrChange>
          </w:tcPr>
          <w:p w14:paraId="5CB0E0BA" w14:textId="77777777" w:rsidR="001856AA" w:rsidRPr="001856AA" w:rsidRDefault="001856AA">
            <w:pPr>
              <w:spacing w:line="276" w:lineRule="auto"/>
              <w:rPr>
                <w:ins w:id="8673" w:author="phuong vu" w:date="2018-11-16T12:54:00Z"/>
                <w:rPrChange w:id="8674" w:author="phuong vu" w:date="2018-11-16T12:54:00Z">
                  <w:rPr>
                    <w:ins w:id="8675" w:author="phuong vu" w:date="2018-11-16T12:54:00Z"/>
                    <w:b/>
                  </w:rPr>
                </w:rPrChange>
              </w:rPr>
              <w:pPrChange w:id="8676" w:author="phuong vu" w:date="2018-11-23T13:48:00Z">
                <w:pPr/>
              </w:pPrChange>
            </w:pPr>
            <w:ins w:id="8677" w:author="phuong vu" w:date="2018-11-16T12:54:00Z">
              <w:r w:rsidRPr="001856AA">
                <w:rPr>
                  <w:rPrChange w:id="8678" w:author="phuong vu" w:date="2018-11-16T12:54:00Z">
                    <w:rPr>
                      <w:b/>
                    </w:rPr>
                  </w:rPrChange>
                </w:rPr>
                <w:t>numeric</w:t>
              </w:r>
            </w:ins>
          </w:p>
        </w:tc>
        <w:tc>
          <w:tcPr>
            <w:tcW w:w="1098" w:type="dxa"/>
            <w:noWrap/>
            <w:vAlign w:val="center"/>
            <w:hideMark/>
            <w:tcPrChange w:id="8679" w:author="phuong vu" w:date="2018-11-23T13:38:00Z">
              <w:tcPr>
                <w:tcW w:w="1098" w:type="dxa"/>
                <w:noWrap/>
                <w:hideMark/>
              </w:tcPr>
            </w:tcPrChange>
          </w:tcPr>
          <w:p w14:paraId="08AA38CF" w14:textId="492DEB87" w:rsidR="001856AA" w:rsidRPr="001856AA" w:rsidRDefault="001856AA">
            <w:pPr>
              <w:spacing w:line="276" w:lineRule="auto"/>
              <w:jc w:val="center"/>
              <w:rPr>
                <w:ins w:id="8680" w:author="phuong vu" w:date="2018-11-16T12:54:00Z"/>
                <w:rPrChange w:id="8681" w:author="phuong vu" w:date="2018-11-16T12:54:00Z">
                  <w:rPr>
                    <w:ins w:id="8682" w:author="phuong vu" w:date="2018-11-16T12:54:00Z"/>
                    <w:b/>
                  </w:rPr>
                </w:rPrChange>
              </w:rPr>
              <w:pPrChange w:id="8683" w:author="phuong vu" w:date="2018-11-23T13:48:00Z">
                <w:pPr/>
              </w:pPrChange>
            </w:pPr>
          </w:p>
        </w:tc>
        <w:tc>
          <w:tcPr>
            <w:tcW w:w="838" w:type="dxa"/>
            <w:noWrap/>
            <w:vAlign w:val="center"/>
            <w:hideMark/>
            <w:tcPrChange w:id="8684" w:author="phuong vu" w:date="2018-11-23T13:38:00Z">
              <w:tcPr>
                <w:tcW w:w="818" w:type="dxa"/>
                <w:noWrap/>
                <w:hideMark/>
              </w:tcPr>
            </w:tcPrChange>
          </w:tcPr>
          <w:p w14:paraId="05520CA2" w14:textId="77777777" w:rsidR="001856AA" w:rsidRPr="001856AA" w:rsidRDefault="001856AA">
            <w:pPr>
              <w:spacing w:line="276" w:lineRule="auto"/>
              <w:jc w:val="center"/>
              <w:rPr>
                <w:ins w:id="8685" w:author="phuong vu" w:date="2018-11-16T12:54:00Z"/>
                <w:rPrChange w:id="8686" w:author="phuong vu" w:date="2018-11-16T12:54:00Z">
                  <w:rPr>
                    <w:ins w:id="8687" w:author="phuong vu" w:date="2018-11-16T12:54:00Z"/>
                    <w:b/>
                  </w:rPr>
                </w:rPrChange>
              </w:rPr>
              <w:pPrChange w:id="8688" w:author="phuong vu" w:date="2018-11-23T13:48:00Z">
                <w:pPr/>
              </w:pPrChange>
            </w:pPr>
            <w:ins w:id="8689" w:author="phuong vu" w:date="2018-11-16T12:54:00Z">
              <w:r w:rsidRPr="001856AA">
                <w:rPr>
                  <w:rPrChange w:id="8690" w:author="phuong vu" w:date="2018-11-16T12:54:00Z">
                    <w:rPr>
                      <w:b/>
                    </w:rPr>
                  </w:rPrChange>
                </w:rPr>
                <w:t>X</w:t>
              </w:r>
            </w:ins>
          </w:p>
        </w:tc>
        <w:tc>
          <w:tcPr>
            <w:tcW w:w="823" w:type="dxa"/>
            <w:noWrap/>
            <w:vAlign w:val="center"/>
            <w:hideMark/>
            <w:tcPrChange w:id="8691" w:author="phuong vu" w:date="2018-11-23T13:38:00Z">
              <w:tcPr>
                <w:tcW w:w="818" w:type="dxa"/>
                <w:noWrap/>
                <w:hideMark/>
              </w:tcPr>
            </w:tcPrChange>
          </w:tcPr>
          <w:p w14:paraId="37BB5581" w14:textId="01B16DAB" w:rsidR="001856AA" w:rsidRPr="001856AA" w:rsidRDefault="001856AA">
            <w:pPr>
              <w:spacing w:line="276" w:lineRule="auto"/>
              <w:jc w:val="center"/>
              <w:rPr>
                <w:ins w:id="8692" w:author="phuong vu" w:date="2018-11-16T12:54:00Z"/>
                <w:rPrChange w:id="8693" w:author="phuong vu" w:date="2018-11-16T12:54:00Z">
                  <w:rPr>
                    <w:ins w:id="8694" w:author="phuong vu" w:date="2018-11-16T12:54:00Z"/>
                    <w:b/>
                  </w:rPr>
                </w:rPrChange>
              </w:rPr>
              <w:pPrChange w:id="8695" w:author="phuong vu" w:date="2018-11-23T13:48:00Z">
                <w:pPr/>
              </w:pPrChange>
            </w:pPr>
          </w:p>
        </w:tc>
        <w:tc>
          <w:tcPr>
            <w:tcW w:w="2269" w:type="dxa"/>
            <w:noWrap/>
            <w:hideMark/>
            <w:tcPrChange w:id="8696" w:author="phuong vu" w:date="2018-11-23T13:38:00Z">
              <w:tcPr>
                <w:tcW w:w="3225" w:type="dxa"/>
                <w:noWrap/>
                <w:hideMark/>
              </w:tcPr>
            </w:tcPrChange>
          </w:tcPr>
          <w:p w14:paraId="28CC079D" w14:textId="77777777" w:rsidR="001856AA" w:rsidRPr="001856AA" w:rsidRDefault="001856AA">
            <w:pPr>
              <w:spacing w:line="276" w:lineRule="auto"/>
              <w:rPr>
                <w:ins w:id="8697" w:author="phuong vu" w:date="2018-11-16T12:54:00Z"/>
                <w:rPrChange w:id="8698" w:author="phuong vu" w:date="2018-11-16T12:54:00Z">
                  <w:rPr>
                    <w:ins w:id="8699" w:author="phuong vu" w:date="2018-11-16T12:54:00Z"/>
                    <w:b/>
                  </w:rPr>
                </w:rPrChange>
              </w:rPr>
              <w:pPrChange w:id="8700" w:author="phuong vu" w:date="2018-11-23T13:48:00Z">
                <w:pPr/>
              </w:pPrChange>
            </w:pPr>
            <w:ins w:id="8701" w:author="phuong vu" w:date="2018-11-16T12:54:00Z">
              <w:r w:rsidRPr="001856AA">
                <w:rPr>
                  <w:rPrChange w:id="8702" w:author="phuong vu" w:date="2018-11-16T12:54:00Z">
                    <w:rPr>
                      <w:b/>
                    </w:rPr>
                  </w:rPrChange>
                </w:rPr>
                <w:t>ID chi nhánh</w:t>
              </w:r>
            </w:ins>
          </w:p>
        </w:tc>
      </w:tr>
      <w:tr w:rsidR="001856AA" w:rsidRPr="001856AA" w14:paraId="30AF3CA1" w14:textId="77777777" w:rsidTr="006B6330">
        <w:trPr>
          <w:trHeight w:val="300"/>
          <w:ins w:id="8703" w:author="phuong vu" w:date="2018-11-16T12:54:00Z"/>
          <w:trPrChange w:id="8704" w:author="phuong vu" w:date="2018-11-23T13:38:00Z">
            <w:trPr>
              <w:trHeight w:val="300"/>
            </w:trPr>
          </w:trPrChange>
        </w:trPr>
        <w:tc>
          <w:tcPr>
            <w:tcW w:w="708" w:type="dxa"/>
            <w:noWrap/>
            <w:vAlign w:val="center"/>
            <w:hideMark/>
            <w:tcPrChange w:id="8705" w:author="phuong vu" w:date="2018-11-23T13:38:00Z">
              <w:tcPr>
                <w:tcW w:w="544" w:type="dxa"/>
                <w:noWrap/>
                <w:hideMark/>
              </w:tcPr>
            </w:tcPrChange>
          </w:tcPr>
          <w:p w14:paraId="3B3C1903" w14:textId="77777777" w:rsidR="001856AA" w:rsidRPr="001856AA" w:rsidRDefault="001856AA">
            <w:pPr>
              <w:spacing w:line="276" w:lineRule="auto"/>
              <w:jc w:val="center"/>
              <w:rPr>
                <w:ins w:id="8706" w:author="phuong vu" w:date="2018-11-16T12:54:00Z"/>
                <w:rPrChange w:id="8707" w:author="phuong vu" w:date="2018-11-16T12:54:00Z">
                  <w:rPr>
                    <w:ins w:id="8708" w:author="phuong vu" w:date="2018-11-16T12:54:00Z"/>
                    <w:b/>
                  </w:rPr>
                </w:rPrChange>
              </w:rPr>
              <w:pPrChange w:id="8709" w:author="phuong vu" w:date="2018-11-23T13:48:00Z">
                <w:pPr/>
              </w:pPrChange>
            </w:pPr>
            <w:ins w:id="8710" w:author="phuong vu" w:date="2018-11-16T12:54:00Z">
              <w:r w:rsidRPr="001856AA">
                <w:rPr>
                  <w:rPrChange w:id="8711" w:author="phuong vu" w:date="2018-11-16T12:54:00Z">
                    <w:rPr>
                      <w:b/>
                    </w:rPr>
                  </w:rPrChange>
                </w:rPr>
                <w:t>2</w:t>
              </w:r>
            </w:ins>
          </w:p>
        </w:tc>
        <w:tc>
          <w:tcPr>
            <w:tcW w:w="1689" w:type="dxa"/>
            <w:noWrap/>
            <w:hideMark/>
            <w:tcPrChange w:id="8712" w:author="phuong vu" w:date="2018-11-23T13:38:00Z">
              <w:tcPr>
                <w:tcW w:w="1197" w:type="dxa"/>
                <w:noWrap/>
                <w:hideMark/>
              </w:tcPr>
            </w:tcPrChange>
          </w:tcPr>
          <w:p w14:paraId="0B985438" w14:textId="77777777" w:rsidR="001856AA" w:rsidRPr="001856AA" w:rsidRDefault="001856AA">
            <w:pPr>
              <w:spacing w:line="276" w:lineRule="auto"/>
              <w:rPr>
                <w:ins w:id="8713" w:author="phuong vu" w:date="2018-11-16T12:54:00Z"/>
                <w:rPrChange w:id="8714" w:author="phuong vu" w:date="2018-11-16T12:54:00Z">
                  <w:rPr>
                    <w:ins w:id="8715" w:author="phuong vu" w:date="2018-11-16T12:54:00Z"/>
                    <w:b/>
                  </w:rPr>
                </w:rPrChange>
              </w:rPr>
              <w:pPrChange w:id="8716" w:author="phuong vu" w:date="2018-11-23T13:48:00Z">
                <w:pPr/>
              </w:pPrChange>
            </w:pPr>
            <w:ins w:id="8717" w:author="phuong vu" w:date="2018-11-16T12:54:00Z">
              <w:r w:rsidRPr="001856AA">
                <w:rPr>
                  <w:rPrChange w:id="8718" w:author="phuong vu" w:date="2018-11-16T12:54:00Z">
                    <w:rPr>
                      <w:b/>
                    </w:rPr>
                  </w:rPrChange>
                </w:rPr>
                <w:t>branch_name</w:t>
              </w:r>
            </w:ins>
          </w:p>
        </w:tc>
        <w:tc>
          <w:tcPr>
            <w:tcW w:w="1300" w:type="dxa"/>
            <w:noWrap/>
            <w:hideMark/>
            <w:tcPrChange w:id="8719" w:author="phuong vu" w:date="2018-11-23T13:38:00Z">
              <w:tcPr>
                <w:tcW w:w="1205" w:type="dxa"/>
                <w:noWrap/>
                <w:hideMark/>
              </w:tcPr>
            </w:tcPrChange>
          </w:tcPr>
          <w:p w14:paraId="6DE3B0CC" w14:textId="77777777" w:rsidR="001856AA" w:rsidRPr="001856AA" w:rsidRDefault="001856AA">
            <w:pPr>
              <w:spacing w:line="276" w:lineRule="auto"/>
              <w:rPr>
                <w:ins w:id="8720" w:author="phuong vu" w:date="2018-11-16T12:54:00Z"/>
                <w:rPrChange w:id="8721" w:author="phuong vu" w:date="2018-11-16T12:54:00Z">
                  <w:rPr>
                    <w:ins w:id="8722" w:author="phuong vu" w:date="2018-11-16T12:54:00Z"/>
                    <w:b/>
                  </w:rPr>
                </w:rPrChange>
              </w:rPr>
              <w:pPrChange w:id="8723" w:author="phuong vu" w:date="2018-11-23T13:48:00Z">
                <w:pPr/>
              </w:pPrChange>
            </w:pPr>
            <w:ins w:id="8724" w:author="phuong vu" w:date="2018-11-16T12:54:00Z">
              <w:r w:rsidRPr="001856AA">
                <w:rPr>
                  <w:rPrChange w:id="8725" w:author="phuong vu" w:date="2018-11-16T12:54:00Z">
                    <w:rPr>
                      <w:b/>
                    </w:rPr>
                  </w:rPrChange>
                </w:rPr>
                <w:t>character varying</w:t>
              </w:r>
            </w:ins>
          </w:p>
        </w:tc>
        <w:tc>
          <w:tcPr>
            <w:tcW w:w="1098" w:type="dxa"/>
            <w:noWrap/>
            <w:vAlign w:val="center"/>
            <w:hideMark/>
            <w:tcPrChange w:id="8726" w:author="phuong vu" w:date="2018-11-23T13:38:00Z">
              <w:tcPr>
                <w:tcW w:w="1098" w:type="dxa"/>
                <w:noWrap/>
                <w:hideMark/>
              </w:tcPr>
            </w:tcPrChange>
          </w:tcPr>
          <w:p w14:paraId="530274C0" w14:textId="0EC8E183" w:rsidR="001856AA" w:rsidRPr="001856AA" w:rsidRDefault="001856AA">
            <w:pPr>
              <w:spacing w:line="276" w:lineRule="auto"/>
              <w:jc w:val="center"/>
              <w:rPr>
                <w:ins w:id="8727" w:author="phuong vu" w:date="2018-11-16T12:54:00Z"/>
                <w:rPrChange w:id="8728" w:author="phuong vu" w:date="2018-11-16T12:54:00Z">
                  <w:rPr>
                    <w:ins w:id="8729" w:author="phuong vu" w:date="2018-11-16T12:54:00Z"/>
                    <w:b/>
                  </w:rPr>
                </w:rPrChange>
              </w:rPr>
              <w:pPrChange w:id="8730" w:author="phuong vu" w:date="2018-11-23T13:48:00Z">
                <w:pPr/>
              </w:pPrChange>
            </w:pPr>
          </w:p>
        </w:tc>
        <w:tc>
          <w:tcPr>
            <w:tcW w:w="838" w:type="dxa"/>
            <w:noWrap/>
            <w:vAlign w:val="center"/>
            <w:hideMark/>
            <w:tcPrChange w:id="8731" w:author="phuong vu" w:date="2018-11-23T13:38:00Z">
              <w:tcPr>
                <w:tcW w:w="818" w:type="dxa"/>
                <w:noWrap/>
                <w:hideMark/>
              </w:tcPr>
            </w:tcPrChange>
          </w:tcPr>
          <w:p w14:paraId="2045C04B" w14:textId="4B800E65" w:rsidR="001856AA" w:rsidRPr="001856AA" w:rsidRDefault="001856AA">
            <w:pPr>
              <w:spacing w:line="276" w:lineRule="auto"/>
              <w:jc w:val="center"/>
              <w:rPr>
                <w:ins w:id="8732" w:author="phuong vu" w:date="2018-11-16T12:54:00Z"/>
                <w:rPrChange w:id="8733" w:author="phuong vu" w:date="2018-11-16T12:54:00Z">
                  <w:rPr>
                    <w:ins w:id="8734" w:author="phuong vu" w:date="2018-11-16T12:54:00Z"/>
                    <w:b/>
                  </w:rPr>
                </w:rPrChange>
              </w:rPr>
              <w:pPrChange w:id="8735" w:author="phuong vu" w:date="2018-11-23T13:48:00Z">
                <w:pPr/>
              </w:pPrChange>
            </w:pPr>
          </w:p>
        </w:tc>
        <w:tc>
          <w:tcPr>
            <w:tcW w:w="823" w:type="dxa"/>
            <w:noWrap/>
            <w:vAlign w:val="center"/>
            <w:hideMark/>
            <w:tcPrChange w:id="8736" w:author="phuong vu" w:date="2018-11-23T13:38:00Z">
              <w:tcPr>
                <w:tcW w:w="818" w:type="dxa"/>
                <w:noWrap/>
                <w:hideMark/>
              </w:tcPr>
            </w:tcPrChange>
          </w:tcPr>
          <w:p w14:paraId="2EEECF38" w14:textId="77777777" w:rsidR="001856AA" w:rsidRPr="001856AA" w:rsidRDefault="001856AA">
            <w:pPr>
              <w:spacing w:line="276" w:lineRule="auto"/>
              <w:jc w:val="center"/>
              <w:rPr>
                <w:ins w:id="8737" w:author="phuong vu" w:date="2018-11-16T12:54:00Z"/>
                <w:rPrChange w:id="8738" w:author="phuong vu" w:date="2018-11-16T12:54:00Z">
                  <w:rPr>
                    <w:ins w:id="8739" w:author="phuong vu" w:date="2018-11-16T12:54:00Z"/>
                    <w:b/>
                  </w:rPr>
                </w:rPrChange>
              </w:rPr>
              <w:pPrChange w:id="8740" w:author="phuong vu" w:date="2018-11-23T13:48:00Z">
                <w:pPr/>
              </w:pPrChange>
            </w:pPr>
            <w:ins w:id="8741" w:author="phuong vu" w:date="2018-11-16T12:54:00Z">
              <w:r w:rsidRPr="001856AA">
                <w:rPr>
                  <w:rPrChange w:id="8742" w:author="phuong vu" w:date="2018-11-16T12:54:00Z">
                    <w:rPr>
                      <w:b/>
                    </w:rPr>
                  </w:rPrChange>
                </w:rPr>
                <w:t>X</w:t>
              </w:r>
            </w:ins>
          </w:p>
        </w:tc>
        <w:tc>
          <w:tcPr>
            <w:tcW w:w="2269" w:type="dxa"/>
            <w:noWrap/>
            <w:hideMark/>
            <w:tcPrChange w:id="8743" w:author="phuong vu" w:date="2018-11-23T13:38:00Z">
              <w:tcPr>
                <w:tcW w:w="3225" w:type="dxa"/>
                <w:noWrap/>
                <w:hideMark/>
              </w:tcPr>
            </w:tcPrChange>
          </w:tcPr>
          <w:p w14:paraId="1A90663F" w14:textId="77777777" w:rsidR="001856AA" w:rsidRPr="001856AA" w:rsidRDefault="001856AA">
            <w:pPr>
              <w:spacing w:line="276" w:lineRule="auto"/>
              <w:rPr>
                <w:ins w:id="8744" w:author="phuong vu" w:date="2018-11-16T12:54:00Z"/>
                <w:rPrChange w:id="8745" w:author="phuong vu" w:date="2018-11-16T12:54:00Z">
                  <w:rPr>
                    <w:ins w:id="8746" w:author="phuong vu" w:date="2018-11-16T12:54:00Z"/>
                    <w:b/>
                  </w:rPr>
                </w:rPrChange>
              </w:rPr>
              <w:pPrChange w:id="8747" w:author="phuong vu" w:date="2018-11-23T13:48:00Z">
                <w:pPr/>
              </w:pPrChange>
            </w:pPr>
            <w:ins w:id="8748" w:author="phuong vu" w:date="2018-11-16T12:54:00Z">
              <w:r w:rsidRPr="001856AA">
                <w:rPr>
                  <w:rPrChange w:id="8749" w:author="phuong vu" w:date="2018-11-16T12:54:00Z">
                    <w:rPr>
                      <w:b/>
                    </w:rPr>
                  </w:rPrChange>
                </w:rPr>
                <w:t>Tên chi nhánh</w:t>
              </w:r>
            </w:ins>
          </w:p>
        </w:tc>
      </w:tr>
      <w:tr w:rsidR="001856AA" w:rsidRPr="001856AA" w14:paraId="2DC3E337" w14:textId="77777777" w:rsidTr="006B6330">
        <w:trPr>
          <w:trHeight w:val="300"/>
          <w:ins w:id="8750" w:author="phuong vu" w:date="2018-11-16T12:54:00Z"/>
          <w:trPrChange w:id="8751" w:author="phuong vu" w:date="2018-11-23T13:38:00Z">
            <w:trPr>
              <w:trHeight w:val="300"/>
            </w:trPr>
          </w:trPrChange>
        </w:trPr>
        <w:tc>
          <w:tcPr>
            <w:tcW w:w="708" w:type="dxa"/>
            <w:noWrap/>
            <w:vAlign w:val="center"/>
            <w:hideMark/>
            <w:tcPrChange w:id="8752" w:author="phuong vu" w:date="2018-11-23T13:38:00Z">
              <w:tcPr>
                <w:tcW w:w="544" w:type="dxa"/>
                <w:noWrap/>
                <w:hideMark/>
              </w:tcPr>
            </w:tcPrChange>
          </w:tcPr>
          <w:p w14:paraId="4DB5B9BD" w14:textId="77777777" w:rsidR="001856AA" w:rsidRPr="001856AA" w:rsidRDefault="001856AA">
            <w:pPr>
              <w:spacing w:line="276" w:lineRule="auto"/>
              <w:jc w:val="center"/>
              <w:rPr>
                <w:ins w:id="8753" w:author="phuong vu" w:date="2018-11-16T12:54:00Z"/>
                <w:rPrChange w:id="8754" w:author="phuong vu" w:date="2018-11-16T12:54:00Z">
                  <w:rPr>
                    <w:ins w:id="8755" w:author="phuong vu" w:date="2018-11-16T12:54:00Z"/>
                    <w:b/>
                  </w:rPr>
                </w:rPrChange>
              </w:rPr>
              <w:pPrChange w:id="8756" w:author="phuong vu" w:date="2018-11-23T13:48:00Z">
                <w:pPr/>
              </w:pPrChange>
            </w:pPr>
            <w:ins w:id="8757" w:author="phuong vu" w:date="2018-11-16T12:54:00Z">
              <w:r w:rsidRPr="001856AA">
                <w:rPr>
                  <w:rPrChange w:id="8758" w:author="phuong vu" w:date="2018-11-16T12:54:00Z">
                    <w:rPr>
                      <w:b/>
                    </w:rPr>
                  </w:rPrChange>
                </w:rPr>
                <w:t>3</w:t>
              </w:r>
            </w:ins>
          </w:p>
        </w:tc>
        <w:tc>
          <w:tcPr>
            <w:tcW w:w="1689" w:type="dxa"/>
            <w:noWrap/>
            <w:hideMark/>
            <w:tcPrChange w:id="8759" w:author="phuong vu" w:date="2018-11-23T13:38:00Z">
              <w:tcPr>
                <w:tcW w:w="1197" w:type="dxa"/>
                <w:noWrap/>
                <w:hideMark/>
              </w:tcPr>
            </w:tcPrChange>
          </w:tcPr>
          <w:p w14:paraId="4FA36BEA" w14:textId="77777777" w:rsidR="001856AA" w:rsidRPr="001856AA" w:rsidRDefault="001856AA">
            <w:pPr>
              <w:spacing w:line="276" w:lineRule="auto"/>
              <w:rPr>
                <w:ins w:id="8760" w:author="phuong vu" w:date="2018-11-16T12:54:00Z"/>
                <w:rPrChange w:id="8761" w:author="phuong vu" w:date="2018-11-16T12:54:00Z">
                  <w:rPr>
                    <w:ins w:id="8762" w:author="phuong vu" w:date="2018-11-16T12:54:00Z"/>
                    <w:b/>
                  </w:rPr>
                </w:rPrChange>
              </w:rPr>
              <w:pPrChange w:id="8763" w:author="phuong vu" w:date="2018-11-23T13:48:00Z">
                <w:pPr/>
              </w:pPrChange>
            </w:pPr>
            <w:ins w:id="8764" w:author="phuong vu" w:date="2018-11-16T12:54:00Z">
              <w:r w:rsidRPr="001856AA">
                <w:rPr>
                  <w:rPrChange w:id="8765" w:author="phuong vu" w:date="2018-11-16T12:54:00Z">
                    <w:rPr>
                      <w:b/>
                    </w:rPr>
                  </w:rPrChange>
                </w:rPr>
                <w:t>address</w:t>
              </w:r>
            </w:ins>
          </w:p>
        </w:tc>
        <w:tc>
          <w:tcPr>
            <w:tcW w:w="1300" w:type="dxa"/>
            <w:noWrap/>
            <w:hideMark/>
            <w:tcPrChange w:id="8766" w:author="phuong vu" w:date="2018-11-23T13:38:00Z">
              <w:tcPr>
                <w:tcW w:w="1205" w:type="dxa"/>
                <w:noWrap/>
                <w:hideMark/>
              </w:tcPr>
            </w:tcPrChange>
          </w:tcPr>
          <w:p w14:paraId="4B6FCB32" w14:textId="77777777" w:rsidR="001856AA" w:rsidRPr="001856AA" w:rsidRDefault="001856AA">
            <w:pPr>
              <w:spacing w:line="276" w:lineRule="auto"/>
              <w:rPr>
                <w:ins w:id="8767" w:author="phuong vu" w:date="2018-11-16T12:54:00Z"/>
                <w:rPrChange w:id="8768" w:author="phuong vu" w:date="2018-11-16T12:54:00Z">
                  <w:rPr>
                    <w:ins w:id="8769" w:author="phuong vu" w:date="2018-11-16T12:54:00Z"/>
                    <w:b/>
                  </w:rPr>
                </w:rPrChange>
              </w:rPr>
              <w:pPrChange w:id="8770" w:author="phuong vu" w:date="2018-11-23T13:48:00Z">
                <w:pPr/>
              </w:pPrChange>
            </w:pPr>
            <w:ins w:id="8771" w:author="phuong vu" w:date="2018-11-16T12:54:00Z">
              <w:r w:rsidRPr="001856AA">
                <w:rPr>
                  <w:rPrChange w:id="8772" w:author="phuong vu" w:date="2018-11-16T12:54:00Z">
                    <w:rPr>
                      <w:b/>
                    </w:rPr>
                  </w:rPrChange>
                </w:rPr>
                <w:t>character varying</w:t>
              </w:r>
            </w:ins>
          </w:p>
        </w:tc>
        <w:tc>
          <w:tcPr>
            <w:tcW w:w="1098" w:type="dxa"/>
            <w:noWrap/>
            <w:vAlign w:val="center"/>
            <w:hideMark/>
            <w:tcPrChange w:id="8773" w:author="phuong vu" w:date="2018-11-23T13:38:00Z">
              <w:tcPr>
                <w:tcW w:w="1098" w:type="dxa"/>
                <w:noWrap/>
                <w:hideMark/>
              </w:tcPr>
            </w:tcPrChange>
          </w:tcPr>
          <w:p w14:paraId="1AD3192E" w14:textId="77777777" w:rsidR="001856AA" w:rsidRPr="001856AA" w:rsidRDefault="001856AA">
            <w:pPr>
              <w:spacing w:line="276" w:lineRule="auto"/>
              <w:jc w:val="center"/>
              <w:rPr>
                <w:ins w:id="8774" w:author="phuong vu" w:date="2018-11-16T12:54:00Z"/>
                <w:rPrChange w:id="8775" w:author="phuong vu" w:date="2018-11-16T12:54:00Z">
                  <w:rPr>
                    <w:ins w:id="8776" w:author="phuong vu" w:date="2018-11-16T12:54:00Z"/>
                    <w:b/>
                  </w:rPr>
                </w:rPrChange>
              </w:rPr>
              <w:pPrChange w:id="8777" w:author="phuong vu" w:date="2018-11-23T13:48:00Z">
                <w:pPr/>
              </w:pPrChange>
            </w:pPr>
            <w:ins w:id="8778" w:author="phuong vu" w:date="2018-11-16T12:54:00Z">
              <w:r w:rsidRPr="001856AA">
                <w:rPr>
                  <w:rPrChange w:id="8779" w:author="phuong vu" w:date="2018-11-16T12:54:00Z">
                    <w:rPr>
                      <w:b/>
                    </w:rPr>
                  </w:rPrChange>
                </w:rPr>
                <w:t>X</w:t>
              </w:r>
            </w:ins>
          </w:p>
        </w:tc>
        <w:tc>
          <w:tcPr>
            <w:tcW w:w="838" w:type="dxa"/>
            <w:noWrap/>
            <w:vAlign w:val="center"/>
            <w:hideMark/>
            <w:tcPrChange w:id="8780" w:author="phuong vu" w:date="2018-11-23T13:38:00Z">
              <w:tcPr>
                <w:tcW w:w="818" w:type="dxa"/>
                <w:noWrap/>
                <w:hideMark/>
              </w:tcPr>
            </w:tcPrChange>
          </w:tcPr>
          <w:p w14:paraId="2F79AF49" w14:textId="0AB52531" w:rsidR="001856AA" w:rsidRPr="001856AA" w:rsidRDefault="001856AA">
            <w:pPr>
              <w:spacing w:line="276" w:lineRule="auto"/>
              <w:jc w:val="center"/>
              <w:rPr>
                <w:ins w:id="8781" w:author="phuong vu" w:date="2018-11-16T12:54:00Z"/>
                <w:rPrChange w:id="8782" w:author="phuong vu" w:date="2018-11-16T12:54:00Z">
                  <w:rPr>
                    <w:ins w:id="8783" w:author="phuong vu" w:date="2018-11-16T12:54:00Z"/>
                    <w:b/>
                  </w:rPr>
                </w:rPrChange>
              </w:rPr>
              <w:pPrChange w:id="8784" w:author="phuong vu" w:date="2018-11-23T13:48:00Z">
                <w:pPr/>
              </w:pPrChange>
            </w:pPr>
          </w:p>
        </w:tc>
        <w:tc>
          <w:tcPr>
            <w:tcW w:w="823" w:type="dxa"/>
            <w:noWrap/>
            <w:vAlign w:val="center"/>
            <w:hideMark/>
            <w:tcPrChange w:id="8785" w:author="phuong vu" w:date="2018-11-23T13:38:00Z">
              <w:tcPr>
                <w:tcW w:w="818" w:type="dxa"/>
                <w:noWrap/>
                <w:hideMark/>
              </w:tcPr>
            </w:tcPrChange>
          </w:tcPr>
          <w:p w14:paraId="6A46587C" w14:textId="77777777" w:rsidR="001856AA" w:rsidRPr="001856AA" w:rsidRDefault="001856AA">
            <w:pPr>
              <w:spacing w:line="276" w:lineRule="auto"/>
              <w:jc w:val="center"/>
              <w:rPr>
                <w:ins w:id="8786" w:author="phuong vu" w:date="2018-11-16T12:54:00Z"/>
                <w:rPrChange w:id="8787" w:author="phuong vu" w:date="2018-11-16T12:54:00Z">
                  <w:rPr>
                    <w:ins w:id="8788" w:author="phuong vu" w:date="2018-11-16T12:54:00Z"/>
                    <w:b/>
                  </w:rPr>
                </w:rPrChange>
              </w:rPr>
              <w:pPrChange w:id="8789" w:author="phuong vu" w:date="2018-11-23T13:48:00Z">
                <w:pPr/>
              </w:pPrChange>
            </w:pPr>
            <w:ins w:id="8790" w:author="phuong vu" w:date="2018-11-16T12:54:00Z">
              <w:r w:rsidRPr="001856AA">
                <w:rPr>
                  <w:rPrChange w:id="8791" w:author="phuong vu" w:date="2018-11-16T12:54:00Z">
                    <w:rPr>
                      <w:b/>
                    </w:rPr>
                  </w:rPrChange>
                </w:rPr>
                <w:t>X</w:t>
              </w:r>
            </w:ins>
          </w:p>
        </w:tc>
        <w:tc>
          <w:tcPr>
            <w:tcW w:w="2269" w:type="dxa"/>
            <w:noWrap/>
            <w:hideMark/>
            <w:tcPrChange w:id="8792" w:author="phuong vu" w:date="2018-11-23T13:38:00Z">
              <w:tcPr>
                <w:tcW w:w="3225" w:type="dxa"/>
                <w:noWrap/>
                <w:hideMark/>
              </w:tcPr>
            </w:tcPrChange>
          </w:tcPr>
          <w:p w14:paraId="27BD8C80" w14:textId="77777777" w:rsidR="001856AA" w:rsidRPr="001856AA" w:rsidRDefault="001856AA">
            <w:pPr>
              <w:spacing w:line="276" w:lineRule="auto"/>
              <w:rPr>
                <w:ins w:id="8793" w:author="phuong vu" w:date="2018-11-16T12:54:00Z"/>
                <w:rPrChange w:id="8794" w:author="phuong vu" w:date="2018-11-16T12:54:00Z">
                  <w:rPr>
                    <w:ins w:id="8795" w:author="phuong vu" w:date="2018-11-16T12:54:00Z"/>
                    <w:b/>
                  </w:rPr>
                </w:rPrChange>
              </w:rPr>
              <w:pPrChange w:id="8796" w:author="phuong vu" w:date="2018-11-23T13:48:00Z">
                <w:pPr/>
              </w:pPrChange>
            </w:pPr>
            <w:ins w:id="8797" w:author="phuong vu" w:date="2018-11-16T12:54:00Z">
              <w:r w:rsidRPr="001856AA">
                <w:rPr>
                  <w:rPrChange w:id="8798" w:author="phuong vu" w:date="2018-11-16T12:54:00Z">
                    <w:rPr>
                      <w:b/>
                    </w:rPr>
                  </w:rPrChange>
                </w:rPr>
                <w:t>Địa chỉ chi nhánh</w:t>
              </w:r>
            </w:ins>
          </w:p>
        </w:tc>
      </w:tr>
      <w:tr w:rsidR="001856AA" w:rsidRPr="001856AA" w14:paraId="2F91FCEF" w14:textId="77777777" w:rsidTr="006B6330">
        <w:trPr>
          <w:trHeight w:val="300"/>
          <w:ins w:id="8799" w:author="phuong vu" w:date="2018-11-16T12:54:00Z"/>
          <w:trPrChange w:id="8800" w:author="phuong vu" w:date="2018-11-23T13:38:00Z">
            <w:trPr>
              <w:trHeight w:val="300"/>
            </w:trPr>
          </w:trPrChange>
        </w:trPr>
        <w:tc>
          <w:tcPr>
            <w:tcW w:w="708" w:type="dxa"/>
            <w:noWrap/>
            <w:vAlign w:val="center"/>
            <w:hideMark/>
            <w:tcPrChange w:id="8801" w:author="phuong vu" w:date="2018-11-23T13:38:00Z">
              <w:tcPr>
                <w:tcW w:w="544" w:type="dxa"/>
                <w:noWrap/>
                <w:hideMark/>
              </w:tcPr>
            </w:tcPrChange>
          </w:tcPr>
          <w:p w14:paraId="64DCD09B" w14:textId="2AD72F8D" w:rsidR="001856AA" w:rsidRPr="00E6227B" w:rsidRDefault="00E6227B">
            <w:pPr>
              <w:spacing w:line="276" w:lineRule="auto"/>
              <w:jc w:val="center"/>
              <w:rPr>
                <w:ins w:id="8802" w:author="phuong vu" w:date="2018-11-16T12:54:00Z"/>
                <w:lang w:val="en-US"/>
                <w:rPrChange w:id="8803" w:author="phuong vu" w:date="2018-11-23T13:51:00Z">
                  <w:rPr>
                    <w:ins w:id="8804" w:author="phuong vu" w:date="2018-11-16T12:54:00Z"/>
                    <w:b/>
                  </w:rPr>
                </w:rPrChange>
              </w:rPr>
              <w:pPrChange w:id="8805" w:author="phuong vu" w:date="2018-11-23T13:48:00Z">
                <w:pPr/>
              </w:pPrChange>
            </w:pPr>
            <w:ins w:id="8806" w:author="phuong vu" w:date="2018-11-23T13:51:00Z">
              <w:r>
                <w:rPr>
                  <w:lang w:val="en-US"/>
                </w:rPr>
                <w:t>4</w:t>
              </w:r>
            </w:ins>
          </w:p>
        </w:tc>
        <w:tc>
          <w:tcPr>
            <w:tcW w:w="1689" w:type="dxa"/>
            <w:noWrap/>
            <w:hideMark/>
            <w:tcPrChange w:id="8807" w:author="phuong vu" w:date="2018-11-23T13:38:00Z">
              <w:tcPr>
                <w:tcW w:w="1197" w:type="dxa"/>
                <w:noWrap/>
                <w:hideMark/>
              </w:tcPr>
            </w:tcPrChange>
          </w:tcPr>
          <w:p w14:paraId="063BAA72" w14:textId="77777777" w:rsidR="001856AA" w:rsidRPr="001856AA" w:rsidRDefault="001856AA">
            <w:pPr>
              <w:spacing w:line="276" w:lineRule="auto"/>
              <w:rPr>
                <w:ins w:id="8808" w:author="phuong vu" w:date="2018-11-16T12:54:00Z"/>
                <w:rPrChange w:id="8809" w:author="phuong vu" w:date="2018-11-16T12:54:00Z">
                  <w:rPr>
                    <w:ins w:id="8810" w:author="phuong vu" w:date="2018-11-16T12:54:00Z"/>
                    <w:b/>
                  </w:rPr>
                </w:rPrChange>
              </w:rPr>
              <w:pPrChange w:id="8811" w:author="phuong vu" w:date="2018-11-23T13:48:00Z">
                <w:pPr/>
              </w:pPrChange>
            </w:pPr>
            <w:ins w:id="8812" w:author="phuong vu" w:date="2018-11-16T12:54:00Z">
              <w:r w:rsidRPr="001856AA">
                <w:rPr>
                  <w:rPrChange w:id="8813" w:author="phuong vu" w:date="2018-11-16T12:54:00Z">
                    <w:rPr>
                      <w:b/>
                    </w:rPr>
                  </w:rPrChange>
                </w:rPr>
                <w:t>status</w:t>
              </w:r>
            </w:ins>
          </w:p>
        </w:tc>
        <w:tc>
          <w:tcPr>
            <w:tcW w:w="1300" w:type="dxa"/>
            <w:noWrap/>
            <w:hideMark/>
            <w:tcPrChange w:id="8814" w:author="phuong vu" w:date="2018-11-23T13:38:00Z">
              <w:tcPr>
                <w:tcW w:w="1205" w:type="dxa"/>
                <w:noWrap/>
                <w:hideMark/>
              </w:tcPr>
            </w:tcPrChange>
          </w:tcPr>
          <w:p w14:paraId="3A068C9D" w14:textId="77777777" w:rsidR="001856AA" w:rsidRPr="001856AA" w:rsidRDefault="001856AA">
            <w:pPr>
              <w:spacing w:line="276" w:lineRule="auto"/>
              <w:rPr>
                <w:ins w:id="8815" w:author="phuong vu" w:date="2018-11-16T12:54:00Z"/>
                <w:rPrChange w:id="8816" w:author="phuong vu" w:date="2018-11-16T12:54:00Z">
                  <w:rPr>
                    <w:ins w:id="8817" w:author="phuong vu" w:date="2018-11-16T12:54:00Z"/>
                    <w:b/>
                  </w:rPr>
                </w:rPrChange>
              </w:rPr>
              <w:pPrChange w:id="8818" w:author="phuong vu" w:date="2018-11-23T13:48:00Z">
                <w:pPr/>
              </w:pPrChange>
            </w:pPr>
            <w:ins w:id="8819" w:author="phuong vu" w:date="2018-11-16T12:54:00Z">
              <w:r w:rsidRPr="001856AA">
                <w:rPr>
                  <w:rPrChange w:id="8820" w:author="phuong vu" w:date="2018-11-16T12:54:00Z">
                    <w:rPr>
                      <w:b/>
                    </w:rPr>
                  </w:rPrChange>
                </w:rPr>
                <w:t>character varying</w:t>
              </w:r>
            </w:ins>
          </w:p>
        </w:tc>
        <w:tc>
          <w:tcPr>
            <w:tcW w:w="1098" w:type="dxa"/>
            <w:noWrap/>
            <w:vAlign w:val="center"/>
            <w:hideMark/>
            <w:tcPrChange w:id="8821" w:author="phuong vu" w:date="2018-11-23T13:38:00Z">
              <w:tcPr>
                <w:tcW w:w="1098" w:type="dxa"/>
                <w:noWrap/>
                <w:hideMark/>
              </w:tcPr>
            </w:tcPrChange>
          </w:tcPr>
          <w:p w14:paraId="284D3B87" w14:textId="77777777" w:rsidR="001856AA" w:rsidRPr="001856AA" w:rsidRDefault="001856AA">
            <w:pPr>
              <w:spacing w:line="276" w:lineRule="auto"/>
              <w:jc w:val="center"/>
              <w:rPr>
                <w:ins w:id="8822" w:author="phuong vu" w:date="2018-11-16T12:54:00Z"/>
                <w:rPrChange w:id="8823" w:author="phuong vu" w:date="2018-11-16T12:54:00Z">
                  <w:rPr>
                    <w:ins w:id="8824" w:author="phuong vu" w:date="2018-11-16T12:54:00Z"/>
                    <w:b/>
                  </w:rPr>
                </w:rPrChange>
              </w:rPr>
              <w:pPrChange w:id="8825" w:author="phuong vu" w:date="2018-11-23T13:48:00Z">
                <w:pPr/>
              </w:pPrChange>
            </w:pPr>
            <w:ins w:id="8826" w:author="phuong vu" w:date="2018-11-16T12:54:00Z">
              <w:r w:rsidRPr="001856AA">
                <w:rPr>
                  <w:rPrChange w:id="8827" w:author="phuong vu" w:date="2018-11-16T12:54:00Z">
                    <w:rPr>
                      <w:b/>
                    </w:rPr>
                  </w:rPrChange>
                </w:rPr>
                <w:t>X</w:t>
              </w:r>
            </w:ins>
          </w:p>
        </w:tc>
        <w:tc>
          <w:tcPr>
            <w:tcW w:w="838" w:type="dxa"/>
            <w:noWrap/>
            <w:vAlign w:val="center"/>
            <w:hideMark/>
            <w:tcPrChange w:id="8828" w:author="phuong vu" w:date="2018-11-23T13:38:00Z">
              <w:tcPr>
                <w:tcW w:w="818" w:type="dxa"/>
                <w:noWrap/>
                <w:hideMark/>
              </w:tcPr>
            </w:tcPrChange>
          </w:tcPr>
          <w:p w14:paraId="35F17160" w14:textId="29C1EA0E" w:rsidR="001856AA" w:rsidRPr="001856AA" w:rsidRDefault="001856AA">
            <w:pPr>
              <w:spacing w:line="276" w:lineRule="auto"/>
              <w:jc w:val="center"/>
              <w:rPr>
                <w:ins w:id="8829" w:author="phuong vu" w:date="2018-11-16T12:54:00Z"/>
                <w:rPrChange w:id="8830" w:author="phuong vu" w:date="2018-11-16T12:54:00Z">
                  <w:rPr>
                    <w:ins w:id="8831" w:author="phuong vu" w:date="2018-11-16T12:54:00Z"/>
                    <w:b/>
                  </w:rPr>
                </w:rPrChange>
              </w:rPr>
              <w:pPrChange w:id="8832" w:author="phuong vu" w:date="2018-11-23T13:48:00Z">
                <w:pPr/>
              </w:pPrChange>
            </w:pPr>
          </w:p>
        </w:tc>
        <w:tc>
          <w:tcPr>
            <w:tcW w:w="823" w:type="dxa"/>
            <w:noWrap/>
            <w:vAlign w:val="center"/>
            <w:hideMark/>
            <w:tcPrChange w:id="8833" w:author="phuong vu" w:date="2018-11-23T13:38:00Z">
              <w:tcPr>
                <w:tcW w:w="818" w:type="dxa"/>
                <w:noWrap/>
                <w:hideMark/>
              </w:tcPr>
            </w:tcPrChange>
          </w:tcPr>
          <w:p w14:paraId="0A9746B8" w14:textId="0F3CD815" w:rsidR="001856AA" w:rsidRPr="001856AA" w:rsidRDefault="001856AA">
            <w:pPr>
              <w:spacing w:line="276" w:lineRule="auto"/>
              <w:jc w:val="center"/>
              <w:rPr>
                <w:ins w:id="8834" w:author="phuong vu" w:date="2018-11-16T12:54:00Z"/>
                <w:rPrChange w:id="8835" w:author="phuong vu" w:date="2018-11-16T12:54:00Z">
                  <w:rPr>
                    <w:ins w:id="8836" w:author="phuong vu" w:date="2018-11-16T12:54:00Z"/>
                    <w:b/>
                  </w:rPr>
                </w:rPrChange>
              </w:rPr>
              <w:pPrChange w:id="8837" w:author="phuong vu" w:date="2018-11-23T13:48:00Z">
                <w:pPr/>
              </w:pPrChange>
            </w:pPr>
          </w:p>
        </w:tc>
        <w:tc>
          <w:tcPr>
            <w:tcW w:w="2269" w:type="dxa"/>
            <w:noWrap/>
            <w:hideMark/>
            <w:tcPrChange w:id="8838" w:author="phuong vu" w:date="2018-11-23T13:38:00Z">
              <w:tcPr>
                <w:tcW w:w="3225" w:type="dxa"/>
                <w:noWrap/>
                <w:hideMark/>
              </w:tcPr>
            </w:tcPrChange>
          </w:tcPr>
          <w:p w14:paraId="6880C853" w14:textId="77777777" w:rsidR="001856AA" w:rsidRPr="001856AA" w:rsidRDefault="001856AA">
            <w:pPr>
              <w:spacing w:line="276" w:lineRule="auto"/>
              <w:rPr>
                <w:ins w:id="8839" w:author="phuong vu" w:date="2018-11-16T12:54:00Z"/>
                <w:rPrChange w:id="8840" w:author="phuong vu" w:date="2018-11-16T12:54:00Z">
                  <w:rPr>
                    <w:ins w:id="8841" w:author="phuong vu" w:date="2018-11-16T12:54:00Z"/>
                    <w:b/>
                  </w:rPr>
                </w:rPrChange>
              </w:rPr>
              <w:pPrChange w:id="8842" w:author="phuong vu" w:date="2018-11-23T13:48:00Z">
                <w:pPr/>
              </w:pPrChange>
            </w:pPr>
            <w:ins w:id="8843" w:author="phuong vu" w:date="2018-11-16T12:54:00Z">
              <w:r w:rsidRPr="001856AA">
                <w:rPr>
                  <w:rPrChange w:id="8844" w:author="phuong vu" w:date="2018-11-16T12:54:00Z">
                    <w:rPr>
                      <w:b/>
                    </w:rPr>
                  </w:rPrChange>
                </w:rPr>
                <w:t>Trạng thái</w:t>
              </w:r>
            </w:ins>
          </w:p>
        </w:tc>
      </w:tr>
      <w:tr w:rsidR="001856AA" w:rsidRPr="001856AA" w14:paraId="454B53A6" w14:textId="77777777" w:rsidTr="006B6330">
        <w:trPr>
          <w:trHeight w:val="300"/>
          <w:ins w:id="8845" w:author="phuong vu" w:date="2018-11-16T12:54:00Z"/>
          <w:trPrChange w:id="8846" w:author="phuong vu" w:date="2018-11-23T13:38:00Z">
            <w:trPr>
              <w:trHeight w:val="300"/>
            </w:trPr>
          </w:trPrChange>
        </w:trPr>
        <w:tc>
          <w:tcPr>
            <w:tcW w:w="708" w:type="dxa"/>
            <w:noWrap/>
            <w:vAlign w:val="center"/>
            <w:hideMark/>
            <w:tcPrChange w:id="8847" w:author="phuong vu" w:date="2018-11-23T13:38:00Z">
              <w:tcPr>
                <w:tcW w:w="544" w:type="dxa"/>
                <w:noWrap/>
                <w:hideMark/>
              </w:tcPr>
            </w:tcPrChange>
          </w:tcPr>
          <w:p w14:paraId="0EA11C11" w14:textId="101192DD" w:rsidR="001856AA" w:rsidRPr="00E6227B" w:rsidRDefault="00E6227B">
            <w:pPr>
              <w:spacing w:line="276" w:lineRule="auto"/>
              <w:jc w:val="center"/>
              <w:rPr>
                <w:ins w:id="8848" w:author="phuong vu" w:date="2018-11-16T12:54:00Z"/>
                <w:lang w:val="en-US"/>
                <w:rPrChange w:id="8849" w:author="phuong vu" w:date="2018-11-23T13:51:00Z">
                  <w:rPr>
                    <w:ins w:id="8850" w:author="phuong vu" w:date="2018-11-16T12:54:00Z"/>
                    <w:b/>
                  </w:rPr>
                </w:rPrChange>
              </w:rPr>
              <w:pPrChange w:id="8851" w:author="phuong vu" w:date="2018-11-23T13:48:00Z">
                <w:pPr/>
              </w:pPrChange>
            </w:pPr>
            <w:ins w:id="8852" w:author="phuong vu" w:date="2018-11-23T13:51:00Z">
              <w:r>
                <w:rPr>
                  <w:lang w:val="en-US"/>
                </w:rPr>
                <w:t>5</w:t>
              </w:r>
            </w:ins>
          </w:p>
        </w:tc>
        <w:tc>
          <w:tcPr>
            <w:tcW w:w="1689" w:type="dxa"/>
            <w:noWrap/>
            <w:hideMark/>
            <w:tcPrChange w:id="8853" w:author="phuong vu" w:date="2018-11-23T13:38:00Z">
              <w:tcPr>
                <w:tcW w:w="1197" w:type="dxa"/>
                <w:noWrap/>
                <w:hideMark/>
              </w:tcPr>
            </w:tcPrChange>
          </w:tcPr>
          <w:p w14:paraId="55BE7757" w14:textId="77777777" w:rsidR="001856AA" w:rsidRPr="001856AA" w:rsidRDefault="001856AA">
            <w:pPr>
              <w:spacing w:line="276" w:lineRule="auto"/>
              <w:rPr>
                <w:ins w:id="8854" w:author="phuong vu" w:date="2018-11-16T12:54:00Z"/>
                <w:rPrChange w:id="8855" w:author="phuong vu" w:date="2018-11-16T12:54:00Z">
                  <w:rPr>
                    <w:ins w:id="8856" w:author="phuong vu" w:date="2018-11-16T12:54:00Z"/>
                    <w:b/>
                  </w:rPr>
                </w:rPrChange>
              </w:rPr>
              <w:pPrChange w:id="8857" w:author="phuong vu" w:date="2018-11-23T13:48:00Z">
                <w:pPr/>
              </w:pPrChange>
            </w:pPr>
            <w:ins w:id="8858" w:author="phuong vu" w:date="2018-11-16T12:54:00Z">
              <w:r w:rsidRPr="001856AA">
                <w:rPr>
                  <w:rPrChange w:id="8859" w:author="phuong vu" w:date="2018-11-16T12:54:00Z">
                    <w:rPr>
                      <w:b/>
                    </w:rPr>
                  </w:rPrChange>
                </w:rPr>
                <w:t>branch_avatar</w:t>
              </w:r>
            </w:ins>
          </w:p>
        </w:tc>
        <w:tc>
          <w:tcPr>
            <w:tcW w:w="1300" w:type="dxa"/>
            <w:noWrap/>
            <w:hideMark/>
            <w:tcPrChange w:id="8860" w:author="phuong vu" w:date="2018-11-23T13:38:00Z">
              <w:tcPr>
                <w:tcW w:w="1205" w:type="dxa"/>
                <w:noWrap/>
                <w:hideMark/>
              </w:tcPr>
            </w:tcPrChange>
          </w:tcPr>
          <w:p w14:paraId="06F5232B" w14:textId="77777777" w:rsidR="001856AA" w:rsidRPr="001856AA" w:rsidRDefault="001856AA">
            <w:pPr>
              <w:spacing w:line="276" w:lineRule="auto"/>
              <w:rPr>
                <w:ins w:id="8861" w:author="phuong vu" w:date="2018-11-16T12:54:00Z"/>
                <w:rPrChange w:id="8862" w:author="phuong vu" w:date="2018-11-16T12:54:00Z">
                  <w:rPr>
                    <w:ins w:id="8863" w:author="phuong vu" w:date="2018-11-16T12:54:00Z"/>
                    <w:b/>
                  </w:rPr>
                </w:rPrChange>
              </w:rPr>
              <w:pPrChange w:id="8864" w:author="phuong vu" w:date="2018-11-23T13:48:00Z">
                <w:pPr/>
              </w:pPrChange>
            </w:pPr>
            <w:ins w:id="8865" w:author="phuong vu" w:date="2018-11-16T12:54:00Z">
              <w:r w:rsidRPr="001856AA">
                <w:rPr>
                  <w:rPrChange w:id="8866" w:author="phuong vu" w:date="2018-11-16T12:54:00Z">
                    <w:rPr>
                      <w:b/>
                    </w:rPr>
                  </w:rPrChange>
                </w:rPr>
                <w:t>integer</w:t>
              </w:r>
            </w:ins>
          </w:p>
        </w:tc>
        <w:tc>
          <w:tcPr>
            <w:tcW w:w="1098" w:type="dxa"/>
            <w:noWrap/>
            <w:vAlign w:val="center"/>
            <w:hideMark/>
            <w:tcPrChange w:id="8867" w:author="phuong vu" w:date="2018-11-23T13:38:00Z">
              <w:tcPr>
                <w:tcW w:w="1098" w:type="dxa"/>
                <w:noWrap/>
                <w:hideMark/>
              </w:tcPr>
            </w:tcPrChange>
          </w:tcPr>
          <w:p w14:paraId="0552E4F1" w14:textId="77777777" w:rsidR="001856AA" w:rsidRPr="001856AA" w:rsidRDefault="001856AA">
            <w:pPr>
              <w:spacing w:line="276" w:lineRule="auto"/>
              <w:jc w:val="center"/>
              <w:rPr>
                <w:ins w:id="8868" w:author="phuong vu" w:date="2018-11-16T12:54:00Z"/>
                <w:rPrChange w:id="8869" w:author="phuong vu" w:date="2018-11-16T12:54:00Z">
                  <w:rPr>
                    <w:ins w:id="8870" w:author="phuong vu" w:date="2018-11-16T12:54:00Z"/>
                    <w:b/>
                  </w:rPr>
                </w:rPrChange>
              </w:rPr>
              <w:pPrChange w:id="8871" w:author="phuong vu" w:date="2018-11-23T13:48:00Z">
                <w:pPr/>
              </w:pPrChange>
            </w:pPr>
            <w:ins w:id="8872" w:author="phuong vu" w:date="2018-11-16T12:54:00Z">
              <w:r w:rsidRPr="001856AA">
                <w:rPr>
                  <w:rPrChange w:id="8873" w:author="phuong vu" w:date="2018-11-16T12:54:00Z">
                    <w:rPr>
                      <w:b/>
                    </w:rPr>
                  </w:rPrChange>
                </w:rPr>
                <w:t>X</w:t>
              </w:r>
            </w:ins>
          </w:p>
        </w:tc>
        <w:tc>
          <w:tcPr>
            <w:tcW w:w="838" w:type="dxa"/>
            <w:noWrap/>
            <w:vAlign w:val="center"/>
            <w:hideMark/>
            <w:tcPrChange w:id="8874" w:author="phuong vu" w:date="2018-11-23T13:38:00Z">
              <w:tcPr>
                <w:tcW w:w="818" w:type="dxa"/>
                <w:noWrap/>
                <w:hideMark/>
              </w:tcPr>
            </w:tcPrChange>
          </w:tcPr>
          <w:p w14:paraId="5825AD7E" w14:textId="2C3A4B90" w:rsidR="001856AA" w:rsidRPr="001856AA" w:rsidRDefault="001856AA">
            <w:pPr>
              <w:spacing w:line="276" w:lineRule="auto"/>
              <w:jc w:val="center"/>
              <w:rPr>
                <w:ins w:id="8875" w:author="phuong vu" w:date="2018-11-16T12:54:00Z"/>
                <w:rPrChange w:id="8876" w:author="phuong vu" w:date="2018-11-16T12:54:00Z">
                  <w:rPr>
                    <w:ins w:id="8877" w:author="phuong vu" w:date="2018-11-16T12:54:00Z"/>
                    <w:b/>
                  </w:rPr>
                </w:rPrChange>
              </w:rPr>
              <w:pPrChange w:id="8878" w:author="phuong vu" w:date="2018-11-23T13:48:00Z">
                <w:pPr/>
              </w:pPrChange>
            </w:pPr>
          </w:p>
        </w:tc>
        <w:tc>
          <w:tcPr>
            <w:tcW w:w="823" w:type="dxa"/>
            <w:noWrap/>
            <w:vAlign w:val="center"/>
            <w:hideMark/>
            <w:tcPrChange w:id="8879" w:author="phuong vu" w:date="2018-11-23T13:38:00Z">
              <w:tcPr>
                <w:tcW w:w="818" w:type="dxa"/>
                <w:noWrap/>
                <w:hideMark/>
              </w:tcPr>
            </w:tcPrChange>
          </w:tcPr>
          <w:p w14:paraId="387DA09A" w14:textId="5371940D" w:rsidR="001856AA" w:rsidRPr="001856AA" w:rsidRDefault="001856AA">
            <w:pPr>
              <w:spacing w:line="276" w:lineRule="auto"/>
              <w:jc w:val="center"/>
              <w:rPr>
                <w:ins w:id="8880" w:author="phuong vu" w:date="2018-11-16T12:54:00Z"/>
                <w:rPrChange w:id="8881" w:author="phuong vu" w:date="2018-11-16T12:54:00Z">
                  <w:rPr>
                    <w:ins w:id="8882" w:author="phuong vu" w:date="2018-11-16T12:54:00Z"/>
                    <w:b/>
                  </w:rPr>
                </w:rPrChange>
              </w:rPr>
              <w:pPrChange w:id="8883" w:author="phuong vu" w:date="2018-11-23T13:48:00Z">
                <w:pPr/>
              </w:pPrChange>
            </w:pPr>
          </w:p>
        </w:tc>
        <w:tc>
          <w:tcPr>
            <w:tcW w:w="2269" w:type="dxa"/>
            <w:noWrap/>
            <w:hideMark/>
            <w:tcPrChange w:id="8884" w:author="phuong vu" w:date="2018-11-23T13:38:00Z">
              <w:tcPr>
                <w:tcW w:w="3225" w:type="dxa"/>
                <w:noWrap/>
                <w:hideMark/>
              </w:tcPr>
            </w:tcPrChange>
          </w:tcPr>
          <w:p w14:paraId="46870804" w14:textId="77777777" w:rsidR="001856AA" w:rsidRPr="001856AA" w:rsidRDefault="001856AA">
            <w:pPr>
              <w:spacing w:line="276" w:lineRule="auto"/>
              <w:rPr>
                <w:ins w:id="8885" w:author="phuong vu" w:date="2018-11-16T12:54:00Z"/>
                <w:rPrChange w:id="8886" w:author="phuong vu" w:date="2018-11-16T12:54:00Z">
                  <w:rPr>
                    <w:ins w:id="8887" w:author="phuong vu" w:date="2018-11-16T12:54:00Z"/>
                    <w:b/>
                  </w:rPr>
                </w:rPrChange>
              </w:rPr>
              <w:pPrChange w:id="8888" w:author="phuong vu" w:date="2018-11-23T13:48:00Z">
                <w:pPr/>
              </w:pPrChange>
            </w:pPr>
            <w:ins w:id="8889" w:author="phuong vu" w:date="2018-11-16T12:54:00Z">
              <w:r w:rsidRPr="001856AA">
                <w:rPr>
                  <w:rPrChange w:id="8890" w:author="phuong vu" w:date="2018-11-16T12:54:00Z">
                    <w:rPr>
                      <w:b/>
                    </w:rPr>
                  </w:rPrChange>
                </w:rPr>
                <w:t>Ảnh chi nhánh</w:t>
              </w:r>
            </w:ins>
          </w:p>
        </w:tc>
      </w:tr>
      <w:tr w:rsidR="001856AA" w:rsidRPr="001856AA" w14:paraId="3B5D268E" w14:textId="77777777" w:rsidTr="006B6330">
        <w:trPr>
          <w:trHeight w:val="300"/>
          <w:ins w:id="8891" w:author="phuong vu" w:date="2018-11-16T12:54:00Z"/>
          <w:trPrChange w:id="8892" w:author="phuong vu" w:date="2018-11-23T13:38:00Z">
            <w:trPr>
              <w:trHeight w:val="300"/>
            </w:trPr>
          </w:trPrChange>
        </w:trPr>
        <w:tc>
          <w:tcPr>
            <w:tcW w:w="708" w:type="dxa"/>
            <w:noWrap/>
            <w:vAlign w:val="center"/>
            <w:hideMark/>
            <w:tcPrChange w:id="8893" w:author="phuong vu" w:date="2018-11-23T13:38:00Z">
              <w:tcPr>
                <w:tcW w:w="544" w:type="dxa"/>
                <w:noWrap/>
                <w:hideMark/>
              </w:tcPr>
            </w:tcPrChange>
          </w:tcPr>
          <w:p w14:paraId="75D4EB1B" w14:textId="033D1820" w:rsidR="001856AA" w:rsidRPr="00E6227B" w:rsidRDefault="00E6227B">
            <w:pPr>
              <w:spacing w:line="276" w:lineRule="auto"/>
              <w:jc w:val="center"/>
              <w:rPr>
                <w:ins w:id="8894" w:author="phuong vu" w:date="2018-11-16T12:54:00Z"/>
                <w:lang w:val="en-US"/>
                <w:rPrChange w:id="8895" w:author="phuong vu" w:date="2018-11-23T13:51:00Z">
                  <w:rPr>
                    <w:ins w:id="8896" w:author="phuong vu" w:date="2018-11-16T12:54:00Z"/>
                    <w:b/>
                  </w:rPr>
                </w:rPrChange>
              </w:rPr>
              <w:pPrChange w:id="8897" w:author="phuong vu" w:date="2018-11-23T13:48:00Z">
                <w:pPr/>
              </w:pPrChange>
            </w:pPr>
            <w:ins w:id="8898" w:author="phuong vu" w:date="2018-11-23T13:51:00Z">
              <w:r>
                <w:rPr>
                  <w:lang w:val="en-US"/>
                </w:rPr>
                <w:t>6</w:t>
              </w:r>
            </w:ins>
          </w:p>
        </w:tc>
        <w:tc>
          <w:tcPr>
            <w:tcW w:w="1689" w:type="dxa"/>
            <w:noWrap/>
            <w:hideMark/>
            <w:tcPrChange w:id="8899" w:author="phuong vu" w:date="2018-11-23T13:38:00Z">
              <w:tcPr>
                <w:tcW w:w="1197" w:type="dxa"/>
                <w:noWrap/>
                <w:hideMark/>
              </w:tcPr>
            </w:tcPrChange>
          </w:tcPr>
          <w:p w14:paraId="044C68EB" w14:textId="77777777" w:rsidR="001856AA" w:rsidRPr="001856AA" w:rsidRDefault="001856AA">
            <w:pPr>
              <w:spacing w:line="276" w:lineRule="auto"/>
              <w:rPr>
                <w:ins w:id="8900" w:author="phuong vu" w:date="2018-11-16T12:54:00Z"/>
                <w:rPrChange w:id="8901" w:author="phuong vu" w:date="2018-11-16T12:54:00Z">
                  <w:rPr>
                    <w:ins w:id="8902" w:author="phuong vu" w:date="2018-11-16T12:54:00Z"/>
                    <w:b/>
                  </w:rPr>
                </w:rPrChange>
              </w:rPr>
              <w:pPrChange w:id="8903" w:author="phuong vu" w:date="2018-11-23T13:48:00Z">
                <w:pPr/>
              </w:pPrChange>
            </w:pPr>
            <w:ins w:id="8904" w:author="phuong vu" w:date="2018-11-16T12:54:00Z">
              <w:r w:rsidRPr="001856AA">
                <w:rPr>
                  <w:rPrChange w:id="8905" w:author="phuong vu" w:date="2018-11-16T12:54:00Z">
                    <w:rPr>
                      <w:b/>
                    </w:rPr>
                  </w:rPrChange>
                </w:rPr>
                <w:t>latidute</w:t>
              </w:r>
            </w:ins>
          </w:p>
        </w:tc>
        <w:tc>
          <w:tcPr>
            <w:tcW w:w="1300" w:type="dxa"/>
            <w:noWrap/>
            <w:hideMark/>
            <w:tcPrChange w:id="8906" w:author="phuong vu" w:date="2018-11-23T13:38:00Z">
              <w:tcPr>
                <w:tcW w:w="1205" w:type="dxa"/>
                <w:noWrap/>
                <w:hideMark/>
              </w:tcPr>
            </w:tcPrChange>
          </w:tcPr>
          <w:p w14:paraId="0261A776" w14:textId="77777777" w:rsidR="001856AA" w:rsidRPr="001856AA" w:rsidRDefault="001856AA">
            <w:pPr>
              <w:spacing w:line="276" w:lineRule="auto"/>
              <w:rPr>
                <w:ins w:id="8907" w:author="phuong vu" w:date="2018-11-16T12:54:00Z"/>
                <w:rPrChange w:id="8908" w:author="phuong vu" w:date="2018-11-16T12:54:00Z">
                  <w:rPr>
                    <w:ins w:id="8909" w:author="phuong vu" w:date="2018-11-16T12:54:00Z"/>
                    <w:b/>
                  </w:rPr>
                </w:rPrChange>
              </w:rPr>
              <w:pPrChange w:id="8910" w:author="phuong vu" w:date="2018-11-23T13:48:00Z">
                <w:pPr/>
              </w:pPrChange>
            </w:pPr>
            <w:ins w:id="8911" w:author="phuong vu" w:date="2018-11-16T12:54:00Z">
              <w:r w:rsidRPr="001856AA">
                <w:rPr>
                  <w:rPrChange w:id="8912" w:author="phuong vu" w:date="2018-11-16T12:54:00Z">
                    <w:rPr>
                      <w:b/>
                    </w:rPr>
                  </w:rPrChange>
                </w:rPr>
                <w:t>character varying</w:t>
              </w:r>
            </w:ins>
          </w:p>
        </w:tc>
        <w:tc>
          <w:tcPr>
            <w:tcW w:w="1098" w:type="dxa"/>
            <w:noWrap/>
            <w:vAlign w:val="center"/>
            <w:hideMark/>
            <w:tcPrChange w:id="8913" w:author="phuong vu" w:date="2018-11-23T13:38:00Z">
              <w:tcPr>
                <w:tcW w:w="1098" w:type="dxa"/>
                <w:noWrap/>
                <w:hideMark/>
              </w:tcPr>
            </w:tcPrChange>
          </w:tcPr>
          <w:p w14:paraId="77621429" w14:textId="77777777" w:rsidR="001856AA" w:rsidRPr="001856AA" w:rsidRDefault="001856AA">
            <w:pPr>
              <w:spacing w:line="276" w:lineRule="auto"/>
              <w:jc w:val="center"/>
              <w:rPr>
                <w:ins w:id="8914" w:author="phuong vu" w:date="2018-11-16T12:54:00Z"/>
                <w:rPrChange w:id="8915" w:author="phuong vu" w:date="2018-11-16T12:54:00Z">
                  <w:rPr>
                    <w:ins w:id="8916" w:author="phuong vu" w:date="2018-11-16T12:54:00Z"/>
                    <w:b/>
                  </w:rPr>
                </w:rPrChange>
              </w:rPr>
              <w:pPrChange w:id="8917" w:author="phuong vu" w:date="2018-11-23T13:48:00Z">
                <w:pPr/>
              </w:pPrChange>
            </w:pPr>
            <w:ins w:id="8918" w:author="phuong vu" w:date="2018-11-16T12:54:00Z">
              <w:r w:rsidRPr="001856AA">
                <w:rPr>
                  <w:rPrChange w:id="8919" w:author="phuong vu" w:date="2018-11-16T12:54:00Z">
                    <w:rPr>
                      <w:b/>
                    </w:rPr>
                  </w:rPrChange>
                </w:rPr>
                <w:t>X</w:t>
              </w:r>
            </w:ins>
          </w:p>
        </w:tc>
        <w:tc>
          <w:tcPr>
            <w:tcW w:w="838" w:type="dxa"/>
            <w:noWrap/>
            <w:vAlign w:val="center"/>
            <w:hideMark/>
            <w:tcPrChange w:id="8920" w:author="phuong vu" w:date="2018-11-23T13:38:00Z">
              <w:tcPr>
                <w:tcW w:w="818" w:type="dxa"/>
                <w:noWrap/>
                <w:hideMark/>
              </w:tcPr>
            </w:tcPrChange>
          </w:tcPr>
          <w:p w14:paraId="08AC4EE1" w14:textId="47498E2A" w:rsidR="001856AA" w:rsidRPr="001856AA" w:rsidRDefault="001856AA">
            <w:pPr>
              <w:spacing w:line="276" w:lineRule="auto"/>
              <w:jc w:val="center"/>
              <w:rPr>
                <w:ins w:id="8921" w:author="phuong vu" w:date="2018-11-16T12:54:00Z"/>
                <w:rPrChange w:id="8922" w:author="phuong vu" w:date="2018-11-16T12:54:00Z">
                  <w:rPr>
                    <w:ins w:id="8923" w:author="phuong vu" w:date="2018-11-16T12:54:00Z"/>
                    <w:b/>
                  </w:rPr>
                </w:rPrChange>
              </w:rPr>
              <w:pPrChange w:id="8924" w:author="phuong vu" w:date="2018-11-23T13:48:00Z">
                <w:pPr/>
              </w:pPrChange>
            </w:pPr>
          </w:p>
        </w:tc>
        <w:tc>
          <w:tcPr>
            <w:tcW w:w="823" w:type="dxa"/>
            <w:noWrap/>
            <w:vAlign w:val="center"/>
            <w:hideMark/>
            <w:tcPrChange w:id="8925" w:author="phuong vu" w:date="2018-11-23T13:38:00Z">
              <w:tcPr>
                <w:tcW w:w="818" w:type="dxa"/>
                <w:noWrap/>
                <w:hideMark/>
              </w:tcPr>
            </w:tcPrChange>
          </w:tcPr>
          <w:p w14:paraId="555ABA05" w14:textId="6BDFBA1F" w:rsidR="001856AA" w:rsidRPr="001856AA" w:rsidRDefault="001856AA">
            <w:pPr>
              <w:spacing w:line="276" w:lineRule="auto"/>
              <w:jc w:val="center"/>
              <w:rPr>
                <w:ins w:id="8926" w:author="phuong vu" w:date="2018-11-16T12:54:00Z"/>
                <w:rPrChange w:id="8927" w:author="phuong vu" w:date="2018-11-16T12:54:00Z">
                  <w:rPr>
                    <w:ins w:id="8928" w:author="phuong vu" w:date="2018-11-16T12:54:00Z"/>
                    <w:b/>
                  </w:rPr>
                </w:rPrChange>
              </w:rPr>
              <w:pPrChange w:id="8929" w:author="phuong vu" w:date="2018-11-23T13:48:00Z">
                <w:pPr/>
              </w:pPrChange>
            </w:pPr>
          </w:p>
        </w:tc>
        <w:tc>
          <w:tcPr>
            <w:tcW w:w="2269" w:type="dxa"/>
            <w:noWrap/>
            <w:hideMark/>
            <w:tcPrChange w:id="8930" w:author="phuong vu" w:date="2018-11-23T13:38:00Z">
              <w:tcPr>
                <w:tcW w:w="3225" w:type="dxa"/>
                <w:noWrap/>
                <w:hideMark/>
              </w:tcPr>
            </w:tcPrChange>
          </w:tcPr>
          <w:p w14:paraId="149F3912" w14:textId="77777777" w:rsidR="001856AA" w:rsidRPr="001856AA" w:rsidRDefault="001856AA">
            <w:pPr>
              <w:spacing w:line="276" w:lineRule="auto"/>
              <w:rPr>
                <w:ins w:id="8931" w:author="phuong vu" w:date="2018-11-16T12:54:00Z"/>
                <w:rPrChange w:id="8932" w:author="phuong vu" w:date="2018-11-16T12:54:00Z">
                  <w:rPr>
                    <w:ins w:id="8933" w:author="phuong vu" w:date="2018-11-16T12:54:00Z"/>
                    <w:b/>
                  </w:rPr>
                </w:rPrChange>
              </w:rPr>
              <w:pPrChange w:id="8934" w:author="phuong vu" w:date="2018-11-23T13:48:00Z">
                <w:pPr/>
              </w:pPrChange>
            </w:pPr>
            <w:ins w:id="8935" w:author="phuong vu" w:date="2018-11-16T12:54:00Z">
              <w:r w:rsidRPr="001856AA">
                <w:rPr>
                  <w:rPrChange w:id="8936" w:author="phuong vu" w:date="2018-11-16T12:54:00Z">
                    <w:rPr>
                      <w:b/>
                    </w:rPr>
                  </w:rPrChange>
                </w:rPr>
                <w:t>Vĩ độ</w:t>
              </w:r>
            </w:ins>
          </w:p>
        </w:tc>
      </w:tr>
      <w:tr w:rsidR="001856AA" w:rsidRPr="001856AA" w14:paraId="2310A1B7" w14:textId="77777777" w:rsidTr="006B6330">
        <w:trPr>
          <w:trHeight w:val="300"/>
          <w:ins w:id="8937" w:author="phuong vu" w:date="2018-11-16T12:54:00Z"/>
          <w:trPrChange w:id="8938" w:author="phuong vu" w:date="2018-11-23T13:38:00Z">
            <w:trPr>
              <w:trHeight w:val="300"/>
            </w:trPr>
          </w:trPrChange>
        </w:trPr>
        <w:tc>
          <w:tcPr>
            <w:tcW w:w="708" w:type="dxa"/>
            <w:noWrap/>
            <w:vAlign w:val="center"/>
            <w:hideMark/>
            <w:tcPrChange w:id="8939" w:author="phuong vu" w:date="2018-11-23T13:38:00Z">
              <w:tcPr>
                <w:tcW w:w="544" w:type="dxa"/>
                <w:noWrap/>
                <w:hideMark/>
              </w:tcPr>
            </w:tcPrChange>
          </w:tcPr>
          <w:p w14:paraId="7F9CE635" w14:textId="437E24F2" w:rsidR="001856AA" w:rsidRPr="00E6227B" w:rsidRDefault="00E6227B">
            <w:pPr>
              <w:spacing w:line="276" w:lineRule="auto"/>
              <w:jc w:val="center"/>
              <w:rPr>
                <w:ins w:id="8940" w:author="phuong vu" w:date="2018-11-16T12:54:00Z"/>
                <w:lang w:val="en-US"/>
                <w:rPrChange w:id="8941" w:author="phuong vu" w:date="2018-11-23T13:51:00Z">
                  <w:rPr>
                    <w:ins w:id="8942" w:author="phuong vu" w:date="2018-11-16T12:54:00Z"/>
                    <w:b/>
                  </w:rPr>
                </w:rPrChange>
              </w:rPr>
              <w:pPrChange w:id="8943" w:author="phuong vu" w:date="2018-11-23T13:48:00Z">
                <w:pPr/>
              </w:pPrChange>
            </w:pPr>
            <w:ins w:id="8944" w:author="phuong vu" w:date="2018-11-23T13:51:00Z">
              <w:r>
                <w:rPr>
                  <w:lang w:val="en-US"/>
                </w:rPr>
                <w:t>7</w:t>
              </w:r>
            </w:ins>
          </w:p>
        </w:tc>
        <w:tc>
          <w:tcPr>
            <w:tcW w:w="1689" w:type="dxa"/>
            <w:noWrap/>
            <w:hideMark/>
            <w:tcPrChange w:id="8945" w:author="phuong vu" w:date="2018-11-23T13:38:00Z">
              <w:tcPr>
                <w:tcW w:w="1197" w:type="dxa"/>
                <w:noWrap/>
                <w:hideMark/>
              </w:tcPr>
            </w:tcPrChange>
          </w:tcPr>
          <w:p w14:paraId="41386A2D" w14:textId="77777777" w:rsidR="001856AA" w:rsidRPr="001856AA" w:rsidRDefault="001856AA">
            <w:pPr>
              <w:spacing w:line="276" w:lineRule="auto"/>
              <w:rPr>
                <w:ins w:id="8946" w:author="phuong vu" w:date="2018-11-16T12:54:00Z"/>
                <w:rPrChange w:id="8947" w:author="phuong vu" w:date="2018-11-16T12:54:00Z">
                  <w:rPr>
                    <w:ins w:id="8948" w:author="phuong vu" w:date="2018-11-16T12:54:00Z"/>
                    <w:b/>
                  </w:rPr>
                </w:rPrChange>
              </w:rPr>
              <w:pPrChange w:id="8949" w:author="phuong vu" w:date="2018-11-23T13:48:00Z">
                <w:pPr/>
              </w:pPrChange>
            </w:pPr>
            <w:ins w:id="8950" w:author="phuong vu" w:date="2018-11-16T12:54:00Z">
              <w:r w:rsidRPr="001856AA">
                <w:rPr>
                  <w:rPrChange w:id="8951" w:author="phuong vu" w:date="2018-11-16T12:54:00Z">
                    <w:rPr>
                      <w:b/>
                    </w:rPr>
                  </w:rPrChange>
                </w:rPr>
                <w:t>longtidute</w:t>
              </w:r>
            </w:ins>
          </w:p>
        </w:tc>
        <w:tc>
          <w:tcPr>
            <w:tcW w:w="1300" w:type="dxa"/>
            <w:noWrap/>
            <w:hideMark/>
            <w:tcPrChange w:id="8952" w:author="phuong vu" w:date="2018-11-23T13:38:00Z">
              <w:tcPr>
                <w:tcW w:w="1205" w:type="dxa"/>
                <w:noWrap/>
                <w:hideMark/>
              </w:tcPr>
            </w:tcPrChange>
          </w:tcPr>
          <w:p w14:paraId="2C4E21FB" w14:textId="77777777" w:rsidR="001856AA" w:rsidRPr="001856AA" w:rsidRDefault="001856AA">
            <w:pPr>
              <w:spacing w:line="276" w:lineRule="auto"/>
              <w:rPr>
                <w:ins w:id="8953" w:author="phuong vu" w:date="2018-11-16T12:54:00Z"/>
                <w:rPrChange w:id="8954" w:author="phuong vu" w:date="2018-11-16T12:54:00Z">
                  <w:rPr>
                    <w:ins w:id="8955" w:author="phuong vu" w:date="2018-11-16T12:54:00Z"/>
                    <w:b/>
                  </w:rPr>
                </w:rPrChange>
              </w:rPr>
              <w:pPrChange w:id="8956" w:author="phuong vu" w:date="2018-11-23T13:48:00Z">
                <w:pPr/>
              </w:pPrChange>
            </w:pPr>
            <w:ins w:id="8957" w:author="phuong vu" w:date="2018-11-16T12:54:00Z">
              <w:r w:rsidRPr="001856AA">
                <w:rPr>
                  <w:rPrChange w:id="8958" w:author="phuong vu" w:date="2018-11-16T12:54:00Z">
                    <w:rPr>
                      <w:b/>
                    </w:rPr>
                  </w:rPrChange>
                </w:rPr>
                <w:t>character varying</w:t>
              </w:r>
            </w:ins>
          </w:p>
        </w:tc>
        <w:tc>
          <w:tcPr>
            <w:tcW w:w="1098" w:type="dxa"/>
            <w:noWrap/>
            <w:vAlign w:val="center"/>
            <w:hideMark/>
            <w:tcPrChange w:id="8959" w:author="phuong vu" w:date="2018-11-23T13:38:00Z">
              <w:tcPr>
                <w:tcW w:w="1098" w:type="dxa"/>
                <w:noWrap/>
                <w:hideMark/>
              </w:tcPr>
            </w:tcPrChange>
          </w:tcPr>
          <w:p w14:paraId="4C7A67A9" w14:textId="77777777" w:rsidR="001856AA" w:rsidRPr="001856AA" w:rsidRDefault="001856AA">
            <w:pPr>
              <w:spacing w:line="276" w:lineRule="auto"/>
              <w:jc w:val="center"/>
              <w:rPr>
                <w:ins w:id="8960" w:author="phuong vu" w:date="2018-11-16T12:54:00Z"/>
                <w:rPrChange w:id="8961" w:author="phuong vu" w:date="2018-11-16T12:54:00Z">
                  <w:rPr>
                    <w:ins w:id="8962" w:author="phuong vu" w:date="2018-11-16T12:54:00Z"/>
                    <w:b/>
                  </w:rPr>
                </w:rPrChange>
              </w:rPr>
              <w:pPrChange w:id="8963" w:author="phuong vu" w:date="2018-11-23T13:48:00Z">
                <w:pPr/>
              </w:pPrChange>
            </w:pPr>
            <w:ins w:id="8964" w:author="phuong vu" w:date="2018-11-16T12:54:00Z">
              <w:r w:rsidRPr="001856AA">
                <w:rPr>
                  <w:rPrChange w:id="8965" w:author="phuong vu" w:date="2018-11-16T12:54:00Z">
                    <w:rPr>
                      <w:b/>
                    </w:rPr>
                  </w:rPrChange>
                </w:rPr>
                <w:t>X</w:t>
              </w:r>
            </w:ins>
          </w:p>
        </w:tc>
        <w:tc>
          <w:tcPr>
            <w:tcW w:w="838" w:type="dxa"/>
            <w:noWrap/>
            <w:vAlign w:val="center"/>
            <w:hideMark/>
            <w:tcPrChange w:id="8966" w:author="phuong vu" w:date="2018-11-23T13:38:00Z">
              <w:tcPr>
                <w:tcW w:w="818" w:type="dxa"/>
                <w:noWrap/>
                <w:hideMark/>
              </w:tcPr>
            </w:tcPrChange>
          </w:tcPr>
          <w:p w14:paraId="0EE79132" w14:textId="00F42170" w:rsidR="001856AA" w:rsidRPr="001856AA" w:rsidRDefault="001856AA">
            <w:pPr>
              <w:spacing w:line="276" w:lineRule="auto"/>
              <w:jc w:val="center"/>
              <w:rPr>
                <w:ins w:id="8967" w:author="phuong vu" w:date="2018-11-16T12:54:00Z"/>
                <w:rPrChange w:id="8968" w:author="phuong vu" w:date="2018-11-16T12:54:00Z">
                  <w:rPr>
                    <w:ins w:id="8969" w:author="phuong vu" w:date="2018-11-16T12:54:00Z"/>
                    <w:b/>
                  </w:rPr>
                </w:rPrChange>
              </w:rPr>
              <w:pPrChange w:id="8970" w:author="phuong vu" w:date="2018-11-23T13:48:00Z">
                <w:pPr/>
              </w:pPrChange>
            </w:pPr>
          </w:p>
        </w:tc>
        <w:tc>
          <w:tcPr>
            <w:tcW w:w="823" w:type="dxa"/>
            <w:noWrap/>
            <w:vAlign w:val="center"/>
            <w:hideMark/>
            <w:tcPrChange w:id="8971" w:author="phuong vu" w:date="2018-11-23T13:38:00Z">
              <w:tcPr>
                <w:tcW w:w="818" w:type="dxa"/>
                <w:noWrap/>
                <w:hideMark/>
              </w:tcPr>
            </w:tcPrChange>
          </w:tcPr>
          <w:p w14:paraId="64B9D3A0" w14:textId="30B38800" w:rsidR="001856AA" w:rsidRPr="001856AA" w:rsidRDefault="001856AA">
            <w:pPr>
              <w:spacing w:line="276" w:lineRule="auto"/>
              <w:jc w:val="center"/>
              <w:rPr>
                <w:ins w:id="8972" w:author="phuong vu" w:date="2018-11-16T12:54:00Z"/>
                <w:rPrChange w:id="8973" w:author="phuong vu" w:date="2018-11-16T12:54:00Z">
                  <w:rPr>
                    <w:ins w:id="8974" w:author="phuong vu" w:date="2018-11-16T12:54:00Z"/>
                    <w:b/>
                  </w:rPr>
                </w:rPrChange>
              </w:rPr>
              <w:pPrChange w:id="8975" w:author="phuong vu" w:date="2018-11-23T13:48:00Z">
                <w:pPr/>
              </w:pPrChange>
            </w:pPr>
          </w:p>
        </w:tc>
        <w:tc>
          <w:tcPr>
            <w:tcW w:w="2269" w:type="dxa"/>
            <w:noWrap/>
            <w:hideMark/>
            <w:tcPrChange w:id="8976" w:author="phuong vu" w:date="2018-11-23T13:38:00Z">
              <w:tcPr>
                <w:tcW w:w="3225" w:type="dxa"/>
                <w:noWrap/>
                <w:hideMark/>
              </w:tcPr>
            </w:tcPrChange>
          </w:tcPr>
          <w:p w14:paraId="47F87E43" w14:textId="77777777" w:rsidR="001856AA" w:rsidRPr="001856AA" w:rsidRDefault="001856AA" w:rsidP="000D1FDC">
            <w:pPr>
              <w:keepNext/>
              <w:spacing w:line="276" w:lineRule="auto"/>
              <w:rPr>
                <w:ins w:id="8977" w:author="phuong vu" w:date="2018-11-16T12:54:00Z"/>
                <w:rPrChange w:id="8978" w:author="phuong vu" w:date="2018-11-16T12:54:00Z">
                  <w:rPr>
                    <w:ins w:id="8979" w:author="phuong vu" w:date="2018-11-16T12:54:00Z"/>
                    <w:b/>
                  </w:rPr>
                </w:rPrChange>
              </w:rPr>
              <w:pPrChange w:id="8980" w:author="Tran Huan" w:date="2018-11-25T23:33:00Z">
                <w:pPr/>
              </w:pPrChange>
            </w:pPr>
            <w:ins w:id="8981" w:author="phuong vu" w:date="2018-11-16T12:54:00Z">
              <w:r w:rsidRPr="001856AA">
                <w:rPr>
                  <w:rPrChange w:id="8982" w:author="phuong vu" w:date="2018-11-16T12:54:00Z">
                    <w:rPr>
                      <w:b/>
                    </w:rPr>
                  </w:rPrChange>
                </w:rPr>
                <w:t>Kinh độ</w:t>
              </w:r>
            </w:ins>
          </w:p>
        </w:tc>
      </w:tr>
    </w:tbl>
    <w:p w14:paraId="2027FA64" w14:textId="4EAAFBEF" w:rsidR="000D1FDC" w:rsidRPr="000D1FDC" w:rsidRDefault="000D1FDC" w:rsidP="000D1FDC">
      <w:pPr>
        <w:pStyle w:val="Caption"/>
        <w:rPr>
          <w:ins w:id="8983" w:author="Tran Huan" w:date="2018-11-25T23:33:00Z"/>
          <w:rPrChange w:id="8984" w:author="Tran Huan" w:date="2018-11-25T23:33:00Z">
            <w:rPr>
              <w:ins w:id="8985" w:author="Tran Huan" w:date="2018-11-25T23:33:00Z"/>
            </w:rPr>
          </w:rPrChange>
        </w:rPr>
        <w:pPrChange w:id="8986" w:author="Tran Huan" w:date="2018-11-25T23:36:00Z">
          <w:pPr>
            <w:pStyle w:val="Caption"/>
          </w:pPr>
        </w:pPrChange>
      </w:pPr>
      <w:ins w:id="8987" w:author="Tran Huan" w:date="2018-11-25T23:33:00Z">
        <w:r>
          <w:t xml:space="preserve">Bảng </w:t>
        </w:r>
      </w:ins>
      <w:ins w:id="8988" w:author="Tran Huan" w:date="2018-11-26T01:45:00Z">
        <w:r w:rsidR="00BA6170">
          <w:fldChar w:fldCharType="begin"/>
        </w:r>
        <w:r w:rsidR="00BA6170">
          <w:instrText xml:space="preserve"> STYLEREF 1 \s </w:instrText>
        </w:r>
      </w:ins>
      <w:r w:rsidR="00BA6170">
        <w:fldChar w:fldCharType="separate"/>
      </w:r>
      <w:r w:rsidR="00BA6170">
        <w:rPr>
          <w:noProof/>
        </w:rPr>
        <w:t>3</w:t>
      </w:r>
      <w:ins w:id="8989"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8990" w:author="Tran Huan" w:date="2018-11-26T01:45:00Z">
        <w:r w:rsidR="00BA6170">
          <w:rPr>
            <w:noProof/>
          </w:rPr>
          <w:t>4</w:t>
        </w:r>
        <w:r w:rsidR="00BA6170">
          <w:fldChar w:fldCharType="end"/>
        </w:r>
      </w:ins>
      <w:ins w:id="8991" w:author="Tran Huan" w:date="2018-11-25T23:33:00Z">
        <w:r w:rsidRPr="000D1FDC">
          <w:rPr>
            <w:rPrChange w:id="8992" w:author="Tran Huan" w:date="2018-11-25T23:33:00Z">
              <w:rPr>
                <w:lang w:val="en-US"/>
              </w:rPr>
            </w:rPrChange>
          </w:rPr>
          <w:t xml:space="preserve"> </w:t>
        </w:r>
        <w:r w:rsidRPr="008F40CD">
          <w:rPr>
            <w:i/>
          </w:rPr>
          <w:t>Bảng dữ liệu chi nhánh</w:t>
        </w:r>
      </w:ins>
    </w:p>
    <w:p w14:paraId="3A043271" w14:textId="74023BF6" w:rsidR="00CF0C7E" w:rsidRPr="000245EB" w:rsidDel="000D1FDC" w:rsidRDefault="007C43D0" w:rsidP="004A3D10">
      <w:pPr>
        <w:pStyle w:val="Caption"/>
        <w:rPr>
          <w:ins w:id="8993" w:author="phuong vu" w:date="2018-11-16T12:56:00Z"/>
          <w:del w:id="8994" w:author="Tran Huan" w:date="2018-11-25T23:33:00Z"/>
          <w:b/>
          <w:rPrChange w:id="8995" w:author="Tran Huan" w:date="2018-11-25T16:08:00Z">
            <w:rPr>
              <w:ins w:id="8996" w:author="phuong vu" w:date="2018-11-16T12:56:00Z"/>
              <w:del w:id="8997" w:author="Tran Huan" w:date="2018-11-25T23:33:00Z"/>
              <w:b/>
              <w:i/>
              <w:iCs/>
              <w:szCs w:val="18"/>
              <w:lang w:val="en-US"/>
            </w:rPr>
          </w:rPrChange>
        </w:rPr>
        <w:pPrChange w:id="8998" w:author="Tran Huan" w:date="2018-11-25T23:24:00Z">
          <w:pPr/>
        </w:pPrChange>
      </w:pPr>
      <w:ins w:id="8999" w:author="phuong vu" w:date="2018-11-23T12:02:00Z">
        <w:del w:id="9000" w:author="Tran Huan" w:date="2018-11-25T23:33:00Z">
          <w:r w:rsidDel="000D1FDC">
            <w:delText xml:space="preserve">Bảng </w:delText>
          </w:r>
        </w:del>
      </w:ins>
      <w:ins w:id="9001" w:author="phuong vu" w:date="2018-11-23T15:14:00Z">
        <w:del w:id="9002" w:author="Tran Huan" w:date="2018-11-25T23:33:00Z">
          <w:r w:rsidR="00E95F1B" w:rsidDel="000D1FDC">
            <w:fldChar w:fldCharType="begin"/>
          </w:r>
          <w:r w:rsidR="00E95F1B" w:rsidDel="000D1FDC">
            <w:delInstrText xml:space="preserve"> STYLEREF 1 \s </w:delInstrText>
          </w:r>
        </w:del>
      </w:ins>
      <w:del w:id="9003" w:author="Tran Huan" w:date="2018-11-25T23:33:00Z">
        <w:r w:rsidR="00E95F1B" w:rsidDel="000D1FDC">
          <w:fldChar w:fldCharType="separate"/>
        </w:r>
        <w:r w:rsidR="00B607D9" w:rsidDel="000D1FDC">
          <w:rPr>
            <w:noProof/>
          </w:rPr>
          <w:delText>3</w:delText>
        </w:r>
      </w:del>
      <w:ins w:id="9004" w:author="phuong vu" w:date="2018-11-23T15:14:00Z">
        <w:del w:id="9005"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9006" w:author="Tran Huan" w:date="2018-11-25T23:33:00Z">
        <w:r w:rsidR="00E95F1B" w:rsidDel="000D1FDC">
          <w:fldChar w:fldCharType="separate"/>
        </w:r>
      </w:del>
      <w:ins w:id="9007" w:author="phuong vu" w:date="2018-11-23T15:14:00Z">
        <w:del w:id="9008" w:author="Tran Huan" w:date="2018-11-25T23:33:00Z">
          <w:r w:rsidR="00E95F1B" w:rsidDel="000D1FDC">
            <w:fldChar w:fldCharType="end"/>
          </w:r>
        </w:del>
      </w:ins>
      <w:ins w:id="9009" w:author="phuong vu" w:date="2018-11-23T12:02:00Z">
        <w:del w:id="9010" w:author="Tran Huan" w:date="2018-11-25T23:33:00Z">
          <w:r w:rsidRPr="000245EB" w:rsidDel="000D1FDC">
            <w:rPr>
              <w:i/>
              <w:rPrChange w:id="9011" w:author="Tran Huan" w:date="2018-11-25T16:08:00Z">
                <w:rPr>
                  <w:i/>
                  <w:iCs/>
                  <w:lang w:val="en-US"/>
                </w:rPr>
              </w:rPrChange>
            </w:rPr>
            <w:delText xml:space="preserve"> Bảng dữ liệu chi nhánh</w:delText>
          </w:r>
        </w:del>
      </w:ins>
    </w:p>
    <w:p w14:paraId="0A36E41A" w14:textId="6C2F02AF" w:rsidR="00A67B10" w:rsidRDefault="00271A3D">
      <w:pPr>
        <w:spacing w:line="276" w:lineRule="auto"/>
        <w:rPr>
          <w:ins w:id="9012" w:author="phuong vu" w:date="2018-11-23T11:12:00Z"/>
          <w:b/>
          <w:lang w:val="en-US"/>
        </w:rPr>
        <w:pPrChange w:id="9013" w:author="phuong vu" w:date="2018-11-23T13:48:00Z">
          <w:pPr/>
        </w:pPrChange>
      </w:pPr>
      <w:ins w:id="9014" w:author="phuong vu" w:date="2018-11-23T11:12:00Z">
        <w:r>
          <w:rPr>
            <w:b/>
            <w:lang w:val="en-US"/>
          </w:rPr>
          <w:t>BẢNG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30BF9CEA" w14:textId="77777777" w:rsidTr="00271A3D">
        <w:trPr>
          <w:trHeight w:val="300"/>
          <w:ins w:id="9015" w:author="phuong vu" w:date="2018-11-23T11:12:00Z"/>
        </w:trPr>
        <w:tc>
          <w:tcPr>
            <w:tcW w:w="708" w:type="dxa"/>
            <w:noWrap/>
            <w:vAlign w:val="center"/>
            <w:hideMark/>
          </w:tcPr>
          <w:p w14:paraId="7BA43F1D" w14:textId="77777777" w:rsidR="00271A3D" w:rsidRPr="001856AA" w:rsidRDefault="00271A3D">
            <w:pPr>
              <w:spacing w:line="276" w:lineRule="auto"/>
              <w:jc w:val="center"/>
              <w:rPr>
                <w:ins w:id="9016" w:author="phuong vu" w:date="2018-11-23T11:12:00Z"/>
                <w:b/>
                <w:bCs/>
              </w:rPr>
              <w:pPrChange w:id="9017" w:author="phuong vu" w:date="2018-11-23T13:48:00Z">
                <w:pPr>
                  <w:jc w:val="center"/>
                </w:pPr>
              </w:pPrChange>
            </w:pPr>
            <w:ins w:id="9018" w:author="phuong vu" w:date="2018-11-23T11:12:00Z">
              <w:r w:rsidRPr="001856AA">
                <w:rPr>
                  <w:b/>
                  <w:bCs/>
                  <w:lang w:val="da-DK"/>
                </w:rPr>
                <w:t>STT</w:t>
              </w:r>
            </w:ins>
          </w:p>
        </w:tc>
        <w:tc>
          <w:tcPr>
            <w:tcW w:w="1820" w:type="dxa"/>
            <w:noWrap/>
            <w:vAlign w:val="center"/>
            <w:hideMark/>
          </w:tcPr>
          <w:p w14:paraId="67163225" w14:textId="77777777" w:rsidR="00271A3D" w:rsidRPr="001856AA" w:rsidRDefault="00271A3D">
            <w:pPr>
              <w:spacing w:line="276" w:lineRule="auto"/>
              <w:jc w:val="center"/>
              <w:rPr>
                <w:ins w:id="9019" w:author="phuong vu" w:date="2018-11-23T11:12:00Z"/>
                <w:b/>
                <w:bCs/>
              </w:rPr>
              <w:pPrChange w:id="9020" w:author="phuong vu" w:date="2018-11-23T13:48:00Z">
                <w:pPr>
                  <w:jc w:val="center"/>
                </w:pPr>
              </w:pPrChange>
            </w:pPr>
            <w:ins w:id="9021" w:author="phuong vu" w:date="2018-11-23T11:12:00Z">
              <w:r w:rsidRPr="001856AA">
                <w:rPr>
                  <w:b/>
                  <w:bCs/>
                  <w:lang w:val="da-DK"/>
                </w:rPr>
                <w:t>Tên trường</w:t>
              </w:r>
            </w:ins>
          </w:p>
        </w:tc>
        <w:tc>
          <w:tcPr>
            <w:tcW w:w="1300" w:type="dxa"/>
            <w:noWrap/>
            <w:vAlign w:val="center"/>
            <w:hideMark/>
          </w:tcPr>
          <w:p w14:paraId="598EA3F6" w14:textId="77777777" w:rsidR="00271A3D" w:rsidRPr="001856AA" w:rsidRDefault="00271A3D">
            <w:pPr>
              <w:spacing w:line="276" w:lineRule="auto"/>
              <w:jc w:val="center"/>
              <w:rPr>
                <w:ins w:id="9022" w:author="phuong vu" w:date="2018-11-23T11:12:00Z"/>
                <w:b/>
                <w:bCs/>
              </w:rPr>
              <w:pPrChange w:id="9023" w:author="phuong vu" w:date="2018-11-23T13:48:00Z">
                <w:pPr>
                  <w:jc w:val="center"/>
                </w:pPr>
              </w:pPrChange>
            </w:pPr>
            <w:ins w:id="9024" w:author="phuong vu" w:date="2018-11-23T11:12:00Z">
              <w:r w:rsidRPr="001856AA">
                <w:rPr>
                  <w:b/>
                  <w:bCs/>
                  <w:lang w:val="da-DK"/>
                </w:rPr>
                <w:t>Kiểu</w:t>
              </w:r>
            </w:ins>
          </w:p>
        </w:tc>
        <w:tc>
          <w:tcPr>
            <w:tcW w:w="1098" w:type="dxa"/>
            <w:noWrap/>
            <w:vAlign w:val="center"/>
            <w:hideMark/>
          </w:tcPr>
          <w:p w14:paraId="5034EB22" w14:textId="77777777" w:rsidR="00271A3D" w:rsidRPr="001856AA" w:rsidRDefault="00271A3D">
            <w:pPr>
              <w:spacing w:line="276" w:lineRule="auto"/>
              <w:jc w:val="center"/>
              <w:rPr>
                <w:ins w:id="9025" w:author="phuong vu" w:date="2018-11-23T11:12:00Z"/>
                <w:b/>
                <w:bCs/>
              </w:rPr>
              <w:pPrChange w:id="9026" w:author="phuong vu" w:date="2018-11-23T13:48:00Z">
                <w:pPr>
                  <w:jc w:val="center"/>
                </w:pPr>
              </w:pPrChange>
            </w:pPr>
            <w:ins w:id="9027" w:author="phuong vu" w:date="2018-11-23T11:12:00Z">
              <w:r w:rsidRPr="001856AA">
                <w:rPr>
                  <w:b/>
                  <w:bCs/>
                  <w:lang w:val="da-DK"/>
                </w:rPr>
                <w:t>Chấp nhận Null</w:t>
              </w:r>
            </w:ins>
          </w:p>
        </w:tc>
        <w:tc>
          <w:tcPr>
            <w:tcW w:w="838" w:type="dxa"/>
            <w:noWrap/>
            <w:vAlign w:val="center"/>
            <w:hideMark/>
          </w:tcPr>
          <w:p w14:paraId="192D5E3B" w14:textId="77777777" w:rsidR="00271A3D" w:rsidRPr="001856AA" w:rsidRDefault="00271A3D">
            <w:pPr>
              <w:spacing w:line="276" w:lineRule="auto"/>
              <w:jc w:val="center"/>
              <w:rPr>
                <w:ins w:id="9028" w:author="phuong vu" w:date="2018-11-23T11:12:00Z"/>
                <w:b/>
                <w:bCs/>
              </w:rPr>
              <w:pPrChange w:id="9029" w:author="phuong vu" w:date="2018-11-23T13:48:00Z">
                <w:pPr>
                  <w:jc w:val="center"/>
                </w:pPr>
              </w:pPrChange>
            </w:pPr>
            <w:ins w:id="9030" w:author="phuong vu" w:date="2018-11-23T11:12:00Z">
              <w:r w:rsidRPr="001856AA">
                <w:rPr>
                  <w:b/>
                  <w:bCs/>
                  <w:lang w:val="da-DK"/>
                </w:rPr>
                <w:t>Khóa chính</w:t>
              </w:r>
            </w:ins>
          </w:p>
        </w:tc>
        <w:tc>
          <w:tcPr>
            <w:tcW w:w="823" w:type="dxa"/>
            <w:noWrap/>
            <w:vAlign w:val="center"/>
            <w:hideMark/>
          </w:tcPr>
          <w:p w14:paraId="7C84BFF7" w14:textId="77777777" w:rsidR="00271A3D" w:rsidRPr="001856AA" w:rsidRDefault="00271A3D">
            <w:pPr>
              <w:spacing w:line="276" w:lineRule="auto"/>
              <w:jc w:val="center"/>
              <w:rPr>
                <w:ins w:id="9031" w:author="phuong vu" w:date="2018-11-23T11:12:00Z"/>
                <w:b/>
                <w:bCs/>
              </w:rPr>
              <w:pPrChange w:id="9032" w:author="phuong vu" w:date="2018-11-23T13:48:00Z">
                <w:pPr>
                  <w:jc w:val="center"/>
                </w:pPr>
              </w:pPrChange>
            </w:pPr>
            <w:ins w:id="9033" w:author="phuong vu" w:date="2018-11-23T11:12:00Z">
              <w:r w:rsidRPr="001856AA">
                <w:rPr>
                  <w:b/>
                  <w:bCs/>
                  <w:lang w:val="da-DK"/>
                </w:rPr>
                <w:t>Khóa ngoại</w:t>
              </w:r>
            </w:ins>
          </w:p>
        </w:tc>
        <w:tc>
          <w:tcPr>
            <w:tcW w:w="2899" w:type="dxa"/>
            <w:noWrap/>
            <w:vAlign w:val="center"/>
            <w:hideMark/>
          </w:tcPr>
          <w:p w14:paraId="0BC57253" w14:textId="77777777" w:rsidR="00271A3D" w:rsidRPr="001856AA" w:rsidRDefault="00271A3D">
            <w:pPr>
              <w:spacing w:line="276" w:lineRule="auto"/>
              <w:ind w:right="226"/>
              <w:jc w:val="center"/>
              <w:rPr>
                <w:ins w:id="9034" w:author="phuong vu" w:date="2018-11-23T11:12:00Z"/>
                <w:b/>
                <w:bCs/>
              </w:rPr>
              <w:pPrChange w:id="9035" w:author="phuong vu" w:date="2018-11-23T13:48:00Z">
                <w:pPr>
                  <w:ind w:right="226"/>
                  <w:jc w:val="center"/>
                </w:pPr>
              </w:pPrChange>
            </w:pPr>
            <w:ins w:id="9036" w:author="phuong vu" w:date="2018-11-23T11:12:00Z">
              <w:r w:rsidRPr="001856AA">
                <w:rPr>
                  <w:b/>
                  <w:bCs/>
                  <w:lang w:val="da-DK"/>
                </w:rPr>
                <w:t>Mô tả</w:t>
              </w:r>
            </w:ins>
          </w:p>
        </w:tc>
      </w:tr>
      <w:tr w:rsidR="00271A3D" w:rsidRPr="001856AA" w14:paraId="5C02D8EF" w14:textId="77777777" w:rsidTr="00271A3D">
        <w:trPr>
          <w:trHeight w:val="300"/>
          <w:ins w:id="9037" w:author="phuong vu" w:date="2018-11-23T11:12:00Z"/>
        </w:trPr>
        <w:tc>
          <w:tcPr>
            <w:tcW w:w="708" w:type="dxa"/>
            <w:noWrap/>
            <w:vAlign w:val="center"/>
            <w:hideMark/>
          </w:tcPr>
          <w:p w14:paraId="41F390C7" w14:textId="77777777" w:rsidR="00271A3D" w:rsidRPr="00FD2760" w:rsidRDefault="00271A3D">
            <w:pPr>
              <w:spacing w:line="276" w:lineRule="auto"/>
              <w:jc w:val="center"/>
              <w:rPr>
                <w:ins w:id="9038" w:author="phuong vu" w:date="2018-11-23T11:12:00Z"/>
              </w:rPr>
              <w:pPrChange w:id="9039" w:author="phuong vu" w:date="2018-11-23T13:48:00Z">
                <w:pPr>
                  <w:jc w:val="center"/>
                </w:pPr>
              </w:pPrChange>
            </w:pPr>
            <w:ins w:id="9040" w:author="phuong vu" w:date="2018-11-23T11:12:00Z">
              <w:r w:rsidRPr="00FD2760">
                <w:t>1</w:t>
              </w:r>
            </w:ins>
          </w:p>
        </w:tc>
        <w:tc>
          <w:tcPr>
            <w:tcW w:w="1820" w:type="dxa"/>
            <w:noWrap/>
            <w:hideMark/>
          </w:tcPr>
          <w:p w14:paraId="3805FEFB" w14:textId="77777777" w:rsidR="00271A3D" w:rsidRPr="00FD2760" w:rsidRDefault="00271A3D">
            <w:pPr>
              <w:spacing w:line="276" w:lineRule="auto"/>
              <w:rPr>
                <w:ins w:id="9041" w:author="phuong vu" w:date="2018-11-23T11:12:00Z"/>
              </w:rPr>
              <w:pPrChange w:id="9042" w:author="phuong vu" w:date="2018-11-23T13:48:00Z">
                <w:pPr/>
              </w:pPrChange>
            </w:pPr>
            <w:ins w:id="9043" w:author="phuong vu" w:date="2018-11-23T11:12:00Z">
              <w:r w:rsidRPr="00FD2760">
                <w:t>id</w:t>
              </w:r>
            </w:ins>
          </w:p>
        </w:tc>
        <w:tc>
          <w:tcPr>
            <w:tcW w:w="1300" w:type="dxa"/>
            <w:noWrap/>
            <w:hideMark/>
          </w:tcPr>
          <w:p w14:paraId="5913B11C" w14:textId="77777777" w:rsidR="00271A3D" w:rsidRPr="00FD2760" w:rsidRDefault="00271A3D">
            <w:pPr>
              <w:spacing w:line="276" w:lineRule="auto"/>
              <w:rPr>
                <w:ins w:id="9044" w:author="phuong vu" w:date="2018-11-23T11:12:00Z"/>
              </w:rPr>
              <w:pPrChange w:id="9045" w:author="phuong vu" w:date="2018-11-23T13:48:00Z">
                <w:pPr/>
              </w:pPrChange>
            </w:pPr>
            <w:ins w:id="9046" w:author="phuong vu" w:date="2018-11-23T11:12:00Z">
              <w:r w:rsidRPr="00FD2760">
                <w:t>numeric</w:t>
              </w:r>
            </w:ins>
          </w:p>
        </w:tc>
        <w:tc>
          <w:tcPr>
            <w:tcW w:w="1098" w:type="dxa"/>
            <w:noWrap/>
            <w:vAlign w:val="center"/>
            <w:hideMark/>
          </w:tcPr>
          <w:p w14:paraId="637E556A" w14:textId="77777777" w:rsidR="00271A3D" w:rsidRPr="00FD2760" w:rsidRDefault="00271A3D">
            <w:pPr>
              <w:spacing w:line="276" w:lineRule="auto"/>
              <w:jc w:val="center"/>
              <w:rPr>
                <w:ins w:id="9047" w:author="phuong vu" w:date="2018-11-23T11:12:00Z"/>
              </w:rPr>
              <w:pPrChange w:id="9048" w:author="phuong vu" w:date="2018-11-23T13:48:00Z">
                <w:pPr>
                  <w:jc w:val="center"/>
                </w:pPr>
              </w:pPrChange>
            </w:pPr>
          </w:p>
        </w:tc>
        <w:tc>
          <w:tcPr>
            <w:tcW w:w="838" w:type="dxa"/>
            <w:noWrap/>
            <w:vAlign w:val="center"/>
            <w:hideMark/>
          </w:tcPr>
          <w:p w14:paraId="009F9FF9" w14:textId="77777777" w:rsidR="00271A3D" w:rsidRPr="00FD2760" w:rsidRDefault="00271A3D">
            <w:pPr>
              <w:spacing w:line="276" w:lineRule="auto"/>
              <w:jc w:val="center"/>
              <w:rPr>
                <w:ins w:id="9049" w:author="phuong vu" w:date="2018-11-23T11:12:00Z"/>
              </w:rPr>
              <w:pPrChange w:id="9050" w:author="phuong vu" w:date="2018-11-23T13:48:00Z">
                <w:pPr>
                  <w:jc w:val="center"/>
                </w:pPr>
              </w:pPrChange>
            </w:pPr>
            <w:ins w:id="9051" w:author="phuong vu" w:date="2018-11-23T11:12:00Z">
              <w:r w:rsidRPr="00FD2760">
                <w:t>X</w:t>
              </w:r>
            </w:ins>
          </w:p>
        </w:tc>
        <w:tc>
          <w:tcPr>
            <w:tcW w:w="823" w:type="dxa"/>
            <w:noWrap/>
            <w:vAlign w:val="center"/>
            <w:hideMark/>
          </w:tcPr>
          <w:p w14:paraId="06C8CC7B" w14:textId="77777777" w:rsidR="00271A3D" w:rsidRPr="00FD2760" w:rsidRDefault="00271A3D">
            <w:pPr>
              <w:spacing w:line="276" w:lineRule="auto"/>
              <w:jc w:val="center"/>
              <w:rPr>
                <w:ins w:id="9052" w:author="phuong vu" w:date="2018-11-23T11:12:00Z"/>
              </w:rPr>
              <w:pPrChange w:id="9053" w:author="phuong vu" w:date="2018-11-23T13:48:00Z">
                <w:pPr>
                  <w:jc w:val="center"/>
                </w:pPr>
              </w:pPrChange>
            </w:pPr>
          </w:p>
        </w:tc>
        <w:tc>
          <w:tcPr>
            <w:tcW w:w="2899" w:type="dxa"/>
            <w:noWrap/>
            <w:hideMark/>
          </w:tcPr>
          <w:p w14:paraId="605946ED" w14:textId="0C490FCE" w:rsidR="00271A3D" w:rsidRPr="00271A3D" w:rsidRDefault="00271A3D">
            <w:pPr>
              <w:spacing w:line="276" w:lineRule="auto"/>
              <w:rPr>
                <w:ins w:id="9054" w:author="phuong vu" w:date="2018-11-23T11:12:00Z"/>
                <w:lang w:val="en-US"/>
                <w:rPrChange w:id="9055" w:author="phuong vu" w:date="2018-11-23T11:14:00Z">
                  <w:rPr>
                    <w:ins w:id="9056" w:author="phuong vu" w:date="2018-11-23T11:12:00Z"/>
                  </w:rPr>
                </w:rPrChange>
              </w:rPr>
              <w:pPrChange w:id="9057" w:author="phuong vu" w:date="2018-11-23T13:48:00Z">
                <w:pPr/>
              </w:pPrChange>
            </w:pPr>
            <w:ins w:id="9058" w:author="phuong vu" w:date="2018-11-23T11:12:00Z">
              <w:r w:rsidRPr="00FD2760">
                <w:t xml:space="preserve">ID </w:t>
              </w:r>
            </w:ins>
            <w:ins w:id="9059" w:author="phuong vu" w:date="2018-11-23T11:14:00Z">
              <w:r>
                <w:rPr>
                  <w:lang w:val="en-US"/>
                </w:rPr>
                <w:t>màu s</w:t>
              </w:r>
            </w:ins>
            <w:ins w:id="9060" w:author="phuong vu" w:date="2018-11-23T11:15:00Z">
              <w:r>
                <w:rPr>
                  <w:lang w:val="en-US"/>
                </w:rPr>
                <w:t>ắc</w:t>
              </w:r>
            </w:ins>
          </w:p>
        </w:tc>
      </w:tr>
      <w:tr w:rsidR="00271A3D" w:rsidRPr="001856AA" w14:paraId="4F335DA7" w14:textId="77777777" w:rsidTr="00271A3D">
        <w:trPr>
          <w:trHeight w:val="300"/>
          <w:ins w:id="9061" w:author="phuong vu" w:date="2018-11-23T11:12:00Z"/>
        </w:trPr>
        <w:tc>
          <w:tcPr>
            <w:tcW w:w="708" w:type="dxa"/>
            <w:noWrap/>
            <w:vAlign w:val="center"/>
            <w:hideMark/>
          </w:tcPr>
          <w:p w14:paraId="74494175" w14:textId="77777777" w:rsidR="00271A3D" w:rsidRPr="00FD2760" w:rsidRDefault="00271A3D">
            <w:pPr>
              <w:spacing w:line="276" w:lineRule="auto"/>
              <w:jc w:val="center"/>
              <w:rPr>
                <w:ins w:id="9062" w:author="phuong vu" w:date="2018-11-23T11:12:00Z"/>
              </w:rPr>
              <w:pPrChange w:id="9063" w:author="phuong vu" w:date="2018-11-23T13:48:00Z">
                <w:pPr>
                  <w:jc w:val="center"/>
                </w:pPr>
              </w:pPrChange>
            </w:pPr>
            <w:ins w:id="9064" w:author="phuong vu" w:date="2018-11-23T11:12:00Z">
              <w:r w:rsidRPr="00FD2760">
                <w:t>2</w:t>
              </w:r>
            </w:ins>
          </w:p>
        </w:tc>
        <w:tc>
          <w:tcPr>
            <w:tcW w:w="1820" w:type="dxa"/>
            <w:noWrap/>
            <w:hideMark/>
          </w:tcPr>
          <w:p w14:paraId="39611047" w14:textId="7C9C3965" w:rsidR="00271A3D" w:rsidRPr="00FD2760" w:rsidRDefault="00271A3D">
            <w:pPr>
              <w:spacing w:line="276" w:lineRule="auto"/>
              <w:rPr>
                <w:ins w:id="9065" w:author="phuong vu" w:date="2018-11-23T11:12:00Z"/>
              </w:rPr>
              <w:pPrChange w:id="9066" w:author="phuong vu" w:date="2018-11-23T13:48:00Z">
                <w:pPr/>
              </w:pPrChange>
            </w:pPr>
            <w:ins w:id="9067" w:author="phuong vu" w:date="2018-11-23T11:13:00Z">
              <w:r>
                <w:rPr>
                  <w:lang w:val="en-US"/>
                </w:rPr>
                <w:t>color</w:t>
              </w:r>
            </w:ins>
            <w:ins w:id="9068" w:author="phuong vu" w:date="2018-11-23T11:12:00Z">
              <w:r w:rsidRPr="00FD2760">
                <w:t>_name</w:t>
              </w:r>
            </w:ins>
          </w:p>
        </w:tc>
        <w:tc>
          <w:tcPr>
            <w:tcW w:w="1300" w:type="dxa"/>
            <w:noWrap/>
            <w:hideMark/>
          </w:tcPr>
          <w:p w14:paraId="5BBA477D" w14:textId="77777777" w:rsidR="00271A3D" w:rsidRPr="00FD2760" w:rsidRDefault="00271A3D">
            <w:pPr>
              <w:spacing w:line="276" w:lineRule="auto"/>
              <w:rPr>
                <w:ins w:id="9069" w:author="phuong vu" w:date="2018-11-23T11:12:00Z"/>
              </w:rPr>
              <w:pPrChange w:id="9070" w:author="phuong vu" w:date="2018-11-23T13:48:00Z">
                <w:pPr/>
              </w:pPrChange>
            </w:pPr>
            <w:ins w:id="9071" w:author="phuong vu" w:date="2018-11-23T11:12:00Z">
              <w:r w:rsidRPr="00FD2760">
                <w:t>character varying</w:t>
              </w:r>
            </w:ins>
          </w:p>
        </w:tc>
        <w:tc>
          <w:tcPr>
            <w:tcW w:w="1098" w:type="dxa"/>
            <w:noWrap/>
            <w:vAlign w:val="center"/>
            <w:hideMark/>
          </w:tcPr>
          <w:p w14:paraId="14555C22" w14:textId="77777777" w:rsidR="00271A3D" w:rsidRPr="00FD2760" w:rsidRDefault="00271A3D">
            <w:pPr>
              <w:spacing w:line="276" w:lineRule="auto"/>
              <w:jc w:val="center"/>
              <w:rPr>
                <w:ins w:id="9072" w:author="phuong vu" w:date="2018-11-23T11:12:00Z"/>
              </w:rPr>
              <w:pPrChange w:id="9073" w:author="phuong vu" w:date="2018-11-23T13:48:00Z">
                <w:pPr>
                  <w:jc w:val="center"/>
                </w:pPr>
              </w:pPrChange>
            </w:pPr>
          </w:p>
        </w:tc>
        <w:tc>
          <w:tcPr>
            <w:tcW w:w="838" w:type="dxa"/>
            <w:noWrap/>
            <w:vAlign w:val="center"/>
            <w:hideMark/>
          </w:tcPr>
          <w:p w14:paraId="29BC3009" w14:textId="77777777" w:rsidR="00271A3D" w:rsidRPr="00FD2760" w:rsidRDefault="00271A3D">
            <w:pPr>
              <w:spacing w:line="276" w:lineRule="auto"/>
              <w:jc w:val="center"/>
              <w:rPr>
                <w:ins w:id="9074" w:author="phuong vu" w:date="2018-11-23T11:12:00Z"/>
              </w:rPr>
              <w:pPrChange w:id="9075" w:author="phuong vu" w:date="2018-11-23T13:48:00Z">
                <w:pPr>
                  <w:jc w:val="center"/>
                </w:pPr>
              </w:pPrChange>
            </w:pPr>
          </w:p>
        </w:tc>
        <w:tc>
          <w:tcPr>
            <w:tcW w:w="823" w:type="dxa"/>
            <w:noWrap/>
            <w:vAlign w:val="center"/>
            <w:hideMark/>
          </w:tcPr>
          <w:p w14:paraId="338B9F23" w14:textId="755FFE13" w:rsidR="00271A3D" w:rsidRPr="00FD2760" w:rsidRDefault="00271A3D">
            <w:pPr>
              <w:spacing w:line="276" w:lineRule="auto"/>
              <w:jc w:val="center"/>
              <w:rPr>
                <w:ins w:id="9076" w:author="phuong vu" w:date="2018-11-23T11:12:00Z"/>
              </w:rPr>
              <w:pPrChange w:id="9077" w:author="phuong vu" w:date="2018-11-23T13:48:00Z">
                <w:pPr>
                  <w:jc w:val="center"/>
                </w:pPr>
              </w:pPrChange>
            </w:pPr>
          </w:p>
        </w:tc>
        <w:tc>
          <w:tcPr>
            <w:tcW w:w="2899" w:type="dxa"/>
            <w:noWrap/>
            <w:hideMark/>
          </w:tcPr>
          <w:p w14:paraId="0E64E1B4" w14:textId="074634CC" w:rsidR="00271A3D" w:rsidRPr="00271A3D" w:rsidRDefault="00271A3D">
            <w:pPr>
              <w:spacing w:line="276" w:lineRule="auto"/>
              <w:rPr>
                <w:ins w:id="9078" w:author="phuong vu" w:date="2018-11-23T11:12:00Z"/>
                <w:lang w:val="en-US"/>
                <w:rPrChange w:id="9079" w:author="phuong vu" w:date="2018-11-23T11:15:00Z">
                  <w:rPr>
                    <w:ins w:id="9080" w:author="phuong vu" w:date="2018-11-23T11:12:00Z"/>
                  </w:rPr>
                </w:rPrChange>
              </w:rPr>
              <w:pPrChange w:id="9081" w:author="phuong vu" w:date="2018-11-23T13:48:00Z">
                <w:pPr/>
              </w:pPrChange>
            </w:pPr>
            <w:ins w:id="9082" w:author="phuong vu" w:date="2018-11-23T11:15:00Z">
              <w:r>
                <w:rPr>
                  <w:lang w:val="en-US"/>
                </w:rPr>
                <w:t>Màu sắc</w:t>
              </w:r>
            </w:ins>
          </w:p>
        </w:tc>
      </w:tr>
      <w:tr w:rsidR="00271A3D" w:rsidRPr="001856AA" w14:paraId="23686FD2" w14:textId="77777777" w:rsidTr="00271A3D">
        <w:trPr>
          <w:trHeight w:val="300"/>
          <w:ins w:id="9083" w:author="phuong vu" w:date="2018-11-23T11:12:00Z"/>
        </w:trPr>
        <w:tc>
          <w:tcPr>
            <w:tcW w:w="708" w:type="dxa"/>
            <w:noWrap/>
            <w:vAlign w:val="center"/>
            <w:hideMark/>
          </w:tcPr>
          <w:p w14:paraId="3ED4CFBB" w14:textId="00E902B4" w:rsidR="00271A3D" w:rsidRPr="00271A3D" w:rsidRDefault="00E6227B">
            <w:pPr>
              <w:spacing w:line="276" w:lineRule="auto"/>
              <w:jc w:val="center"/>
              <w:rPr>
                <w:ins w:id="9084" w:author="phuong vu" w:date="2018-11-23T11:12:00Z"/>
                <w:lang w:val="en-US"/>
                <w:rPrChange w:id="9085" w:author="phuong vu" w:date="2018-11-23T11:17:00Z">
                  <w:rPr>
                    <w:ins w:id="9086" w:author="phuong vu" w:date="2018-11-23T11:12:00Z"/>
                  </w:rPr>
                </w:rPrChange>
              </w:rPr>
              <w:pPrChange w:id="9087" w:author="phuong vu" w:date="2018-11-23T13:48:00Z">
                <w:pPr>
                  <w:jc w:val="center"/>
                </w:pPr>
              </w:pPrChange>
            </w:pPr>
            <w:ins w:id="9088" w:author="phuong vu" w:date="2018-11-23T13:53:00Z">
              <w:r>
                <w:rPr>
                  <w:lang w:val="en-US"/>
                </w:rPr>
                <w:t>3</w:t>
              </w:r>
            </w:ins>
          </w:p>
        </w:tc>
        <w:tc>
          <w:tcPr>
            <w:tcW w:w="1820" w:type="dxa"/>
            <w:noWrap/>
            <w:hideMark/>
          </w:tcPr>
          <w:p w14:paraId="0532043E" w14:textId="77777777" w:rsidR="00271A3D" w:rsidRPr="00FD2760" w:rsidRDefault="00271A3D">
            <w:pPr>
              <w:spacing w:line="276" w:lineRule="auto"/>
              <w:rPr>
                <w:ins w:id="9089" w:author="phuong vu" w:date="2018-11-23T11:12:00Z"/>
              </w:rPr>
              <w:pPrChange w:id="9090" w:author="phuong vu" w:date="2018-11-23T13:48:00Z">
                <w:pPr/>
              </w:pPrChange>
            </w:pPr>
            <w:ins w:id="9091" w:author="phuong vu" w:date="2018-11-23T11:12:00Z">
              <w:r w:rsidRPr="00FD2760">
                <w:t>status</w:t>
              </w:r>
            </w:ins>
          </w:p>
        </w:tc>
        <w:tc>
          <w:tcPr>
            <w:tcW w:w="1300" w:type="dxa"/>
            <w:noWrap/>
            <w:hideMark/>
          </w:tcPr>
          <w:p w14:paraId="6AD960B0" w14:textId="77777777" w:rsidR="00271A3D" w:rsidRPr="00FD2760" w:rsidRDefault="00271A3D">
            <w:pPr>
              <w:spacing w:line="276" w:lineRule="auto"/>
              <w:rPr>
                <w:ins w:id="9092" w:author="phuong vu" w:date="2018-11-23T11:12:00Z"/>
              </w:rPr>
              <w:pPrChange w:id="9093" w:author="phuong vu" w:date="2018-11-23T13:48:00Z">
                <w:pPr/>
              </w:pPrChange>
            </w:pPr>
            <w:ins w:id="9094" w:author="phuong vu" w:date="2018-11-23T11:12:00Z">
              <w:r w:rsidRPr="00FD2760">
                <w:t>character varying</w:t>
              </w:r>
            </w:ins>
          </w:p>
        </w:tc>
        <w:tc>
          <w:tcPr>
            <w:tcW w:w="1098" w:type="dxa"/>
            <w:noWrap/>
            <w:vAlign w:val="center"/>
            <w:hideMark/>
          </w:tcPr>
          <w:p w14:paraId="305F398C" w14:textId="77777777" w:rsidR="00271A3D" w:rsidRPr="00FD2760" w:rsidRDefault="00271A3D">
            <w:pPr>
              <w:spacing w:line="276" w:lineRule="auto"/>
              <w:jc w:val="center"/>
              <w:rPr>
                <w:ins w:id="9095" w:author="phuong vu" w:date="2018-11-23T11:12:00Z"/>
              </w:rPr>
              <w:pPrChange w:id="9096" w:author="phuong vu" w:date="2018-11-23T13:48:00Z">
                <w:pPr>
                  <w:jc w:val="center"/>
                </w:pPr>
              </w:pPrChange>
            </w:pPr>
            <w:ins w:id="9097" w:author="phuong vu" w:date="2018-11-23T11:12:00Z">
              <w:r w:rsidRPr="00FD2760">
                <w:t>X</w:t>
              </w:r>
            </w:ins>
          </w:p>
        </w:tc>
        <w:tc>
          <w:tcPr>
            <w:tcW w:w="838" w:type="dxa"/>
            <w:noWrap/>
            <w:vAlign w:val="center"/>
            <w:hideMark/>
          </w:tcPr>
          <w:p w14:paraId="502F8234" w14:textId="77777777" w:rsidR="00271A3D" w:rsidRPr="00FD2760" w:rsidRDefault="00271A3D">
            <w:pPr>
              <w:spacing w:line="276" w:lineRule="auto"/>
              <w:jc w:val="center"/>
              <w:rPr>
                <w:ins w:id="9098" w:author="phuong vu" w:date="2018-11-23T11:12:00Z"/>
              </w:rPr>
              <w:pPrChange w:id="9099" w:author="phuong vu" w:date="2018-11-23T13:48:00Z">
                <w:pPr>
                  <w:jc w:val="center"/>
                </w:pPr>
              </w:pPrChange>
            </w:pPr>
          </w:p>
        </w:tc>
        <w:tc>
          <w:tcPr>
            <w:tcW w:w="823" w:type="dxa"/>
            <w:noWrap/>
            <w:vAlign w:val="center"/>
            <w:hideMark/>
          </w:tcPr>
          <w:p w14:paraId="49A2F6A2" w14:textId="77777777" w:rsidR="00271A3D" w:rsidRPr="00FD2760" w:rsidRDefault="00271A3D">
            <w:pPr>
              <w:spacing w:line="276" w:lineRule="auto"/>
              <w:jc w:val="center"/>
              <w:rPr>
                <w:ins w:id="9100" w:author="phuong vu" w:date="2018-11-23T11:12:00Z"/>
              </w:rPr>
              <w:pPrChange w:id="9101" w:author="phuong vu" w:date="2018-11-23T13:48:00Z">
                <w:pPr>
                  <w:jc w:val="center"/>
                </w:pPr>
              </w:pPrChange>
            </w:pPr>
          </w:p>
        </w:tc>
        <w:tc>
          <w:tcPr>
            <w:tcW w:w="2899" w:type="dxa"/>
            <w:noWrap/>
            <w:hideMark/>
          </w:tcPr>
          <w:p w14:paraId="0BDC745B" w14:textId="77777777" w:rsidR="00271A3D" w:rsidRPr="00FD2760" w:rsidRDefault="00271A3D" w:rsidP="000D1FDC">
            <w:pPr>
              <w:keepNext/>
              <w:spacing w:line="276" w:lineRule="auto"/>
              <w:rPr>
                <w:ins w:id="9102" w:author="phuong vu" w:date="2018-11-23T11:12:00Z"/>
              </w:rPr>
              <w:pPrChange w:id="9103" w:author="Tran Huan" w:date="2018-11-25T23:33:00Z">
                <w:pPr/>
              </w:pPrChange>
            </w:pPr>
            <w:ins w:id="9104" w:author="phuong vu" w:date="2018-11-23T11:12:00Z">
              <w:r w:rsidRPr="00FD2760">
                <w:t>Trạng thái</w:t>
              </w:r>
            </w:ins>
          </w:p>
        </w:tc>
      </w:tr>
    </w:tbl>
    <w:p w14:paraId="30D1AABB" w14:textId="5167C088" w:rsidR="000D1FDC" w:rsidRPr="000D1FDC" w:rsidRDefault="000D1FDC" w:rsidP="000D1FDC">
      <w:pPr>
        <w:pStyle w:val="Caption"/>
        <w:rPr>
          <w:ins w:id="9105" w:author="Tran Huan" w:date="2018-11-25T23:33:00Z"/>
          <w:rPrChange w:id="9106" w:author="Tran Huan" w:date="2018-11-25T23:33:00Z">
            <w:rPr>
              <w:ins w:id="9107" w:author="Tran Huan" w:date="2018-11-25T23:33:00Z"/>
            </w:rPr>
          </w:rPrChange>
        </w:rPr>
        <w:pPrChange w:id="9108" w:author="Tran Huan" w:date="2018-11-25T23:36:00Z">
          <w:pPr>
            <w:pStyle w:val="Caption"/>
          </w:pPr>
        </w:pPrChange>
      </w:pPr>
      <w:ins w:id="9109" w:author="Tran Huan" w:date="2018-11-25T23:33:00Z">
        <w:r>
          <w:t xml:space="preserve">Bảng </w:t>
        </w:r>
      </w:ins>
      <w:ins w:id="9110" w:author="Tran Huan" w:date="2018-11-26T01:45:00Z">
        <w:r w:rsidR="00BA6170">
          <w:fldChar w:fldCharType="begin"/>
        </w:r>
        <w:r w:rsidR="00BA6170">
          <w:instrText xml:space="preserve"> STYLEREF 1 \s </w:instrText>
        </w:r>
      </w:ins>
      <w:r w:rsidR="00BA6170">
        <w:fldChar w:fldCharType="separate"/>
      </w:r>
      <w:r w:rsidR="00BA6170">
        <w:rPr>
          <w:noProof/>
        </w:rPr>
        <w:t>3</w:t>
      </w:r>
      <w:ins w:id="9111"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9112" w:author="Tran Huan" w:date="2018-11-26T01:45:00Z">
        <w:r w:rsidR="00BA6170">
          <w:rPr>
            <w:noProof/>
          </w:rPr>
          <w:t>5</w:t>
        </w:r>
        <w:r w:rsidR="00BA6170">
          <w:fldChar w:fldCharType="end"/>
        </w:r>
      </w:ins>
      <w:ins w:id="9113" w:author="Tran Huan" w:date="2018-11-25T23:33:00Z">
        <w:r w:rsidRPr="000D1FDC">
          <w:rPr>
            <w:rPrChange w:id="9114" w:author="Tran Huan" w:date="2018-11-25T23:33:00Z">
              <w:rPr>
                <w:lang w:val="en-US"/>
              </w:rPr>
            </w:rPrChange>
          </w:rPr>
          <w:t xml:space="preserve"> </w:t>
        </w:r>
        <w:r w:rsidRPr="008F40CD">
          <w:rPr>
            <w:i/>
          </w:rPr>
          <w:t>Bảng dữ liệu màu sắc</w:t>
        </w:r>
      </w:ins>
    </w:p>
    <w:p w14:paraId="0DD40845" w14:textId="40A648C4" w:rsidR="00271A3D" w:rsidRPr="000245EB" w:rsidDel="000D1FDC" w:rsidRDefault="007C43D0" w:rsidP="004A3D10">
      <w:pPr>
        <w:pStyle w:val="Caption"/>
        <w:rPr>
          <w:ins w:id="9115" w:author="phuong vu" w:date="2018-11-23T11:14:00Z"/>
          <w:del w:id="9116" w:author="Tran Huan" w:date="2018-11-25T23:33:00Z"/>
          <w:b/>
          <w:rPrChange w:id="9117" w:author="Tran Huan" w:date="2018-11-25T16:08:00Z">
            <w:rPr>
              <w:ins w:id="9118" w:author="phuong vu" w:date="2018-11-23T11:14:00Z"/>
              <w:del w:id="9119" w:author="Tran Huan" w:date="2018-11-25T23:33:00Z"/>
              <w:b/>
              <w:i/>
              <w:iCs/>
              <w:szCs w:val="18"/>
              <w:lang w:val="en-US"/>
            </w:rPr>
          </w:rPrChange>
        </w:rPr>
        <w:pPrChange w:id="9120" w:author="Tran Huan" w:date="2018-11-25T23:24:00Z">
          <w:pPr/>
        </w:pPrChange>
      </w:pPr>
      <w:ins w:id="9121" w:author="phuong vu" w:date="2018-11-23T12:02:00Z">
        <w:del w:id="9122" w:author="Tran Huan" w:date="2018-11-25T23:33:00Z">
          <w:r w:rsidDel="000D1FDC">
            <w:delText xml:space="preserve">Bảng </w:delText>
          </w:r>
        </w:del>
      </w:ins>
      <w:ins w:id="9123" w:author="phuong vu" w:date="2018-11-23T15:14:00Z">
        <w:del w:id="9124" w:author="Tran Huan" w:date="2018-11-25T23:33:00Z">
          <w:r w:rsidR="00E95F1B" w:rsidDel="000D1FDC">
            <w:fldChar w:fldCharType="begin"/>
          </w:r>
          <w:r w:rsidR="00E95F1B" w:rsidDel="000D1FDC">
            <w:delInstrText xml:space="preserve"> STYLEREF 1 \s </w:delInstrText>
          </w:r>
        </w:del>
      </w:ins>
      <w:del w:id="9125" w:author="Tran Huan" w:date="2018-11-25T23:33:00Z">
        <w:r w:rsidR="00E95F1B" w:rsidDel="000D1FDC">
          <w:fldChar w:fldCharType="separate"/>
        </w:r>
        <w:r w:rsidR="00B607D9" w:rsidDel="000D1FDC">
          <w:rPr>
            <w:noProof/>
          </w:rPr>
          <w:delText>3</w:delText>
        </w:r>
      </w:del>
      <w:ins w:id="9126" w:author="phuong vu" w:date="2018-11-23T15:14:00Z">
        <w:del w:id="9127"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9128" w:author="Tran Huan" w:date="2018-11-25T23:33:00Z">
        <w:r w:rsidR="00E95F1B" w:rsidDel="000D1FDC">
          <w:fldChar w:fldCharType="separate"/>
        </w:r>
      </w:del>
      <w:ins w:id="9129" w:author="phuong vu" w:date="2018-11-23T15:14:00Z">
        <w:del w:id="9130" w:author="Tran Huan" w:date="2018-11-25T23:33:00Z">
          <w:r w:rsidR="00E95F1B" w:rsidDel="000D1FDC">
            <w:fldChar w:fldCharType="end"/>
          </w:r>
        </w:del>
      </w:ins>
      <w:ins w:id="9131" w:author="phuong vu" w:date="2018-11-23T12:02:00Z">
        <w:del w:id="9132" w:author="Tran Huan" w:date="2018-11-25T23:33:00Z">
          <w:r w:rsidRPr="000245EB" w:rsidDel="000D1FDC">
            <w:rPr>
              <w:i/>
              <w:rPrChange w:id="9133" w:author="Tran Huan" w:date="2018-11-25T16:08:00Z">
                <w:rPr>
                  <w:i/>
                  <w:iCs/>
                  <w:lang w:val="en-US"/>
                </w:rPr>
              </w:rPrChange>
            </w:rPr>
            <w:delText xml:space="preserve"> Bảng dữ liệu màu sắc</w:delText>
          </w:r>
        </w:del>
      </w:ins>
    </w:p>
    <w:p w14:paraId="3AF714D3" w14:textId="241D2110" w:rsidR="00271A3D" w:rsidRDefault="00271A3D">
      <w:pPr>
        <w:spacing w:line="276" w:lineRule="auto"/>
        <w:rPr>
          <w:ins w:id="9134" w:author="phuong vu" w:date="2018-11-23T11:14:00Z"/>
          <w:b/>
          <w:lang w:val="en-US"/>
        </w:rPr>
        <w:pPrChange w:id="9135" w:author="phuong vu" w:date="2018-11-23T13:48:00Z">
          <w:pPr/>
        </w:pPrChange>
      </w:pPr>
      <w:ins w:id="9136" w:author="phuong vu" w:date="2018-11-23T11:14:00Z">
        <w:r>
          <w:rPr>
            <w:b/>
            <w:lang w:val="en-US"/>
          </w:rPr>
          <w:t>BẢNG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10344C97" w14:textId="77777777" w:rsidTr="00271A3D">
        <w:trPr>
          <w:trHeight w:val="300"/>
          <w:ins w:id="9137" w:author="phuong vu" w:date="2018-11-23T11:14:00Z"/>
        </w:trPr>
        <w:tc>
          <w:tcPr>
            <w:tcW w:w="708" w:type="dxa"/>
            <w:noWrap/>
            <w:vAlign w:val="center"/>
            <w:hideMark/>
          </w:tcPr>
          <w:p w14:paraId="44207E76" w14:textId="77777777" w:rsidR="00271A3D" w:rsidRPr="001856AA" w:rsidRDefault="00271A3D">
            <w:pPr>
              <w:spacing w:line="276" w:lineRule="auto"/>
              <w:jc w:val="center"/>
              <w:rPr>
                <w:ins w:id="9138" w:author="phuong vu" w:date="2018-11-23T11:14:00Z"/>
                <w:b/>
                <w:bCs/>
              </w:rPr>
              <w:pPrChange w:id="9139" w:author="phuong vu" w:date="2018-11-23T13:48:00Z">
                <w:pPr>
                  <w:jc w:val="center"/>
                </w:pPr>
              </w:pPrChange>
            </w:pPr>
            <w:ins w:id="9140" w:author="phuong vu" w:date="2018-11-23T11:14:00Z">
              <w:r w:rsidRPr="001856AA">
                <w:rPr>
                  <w:b/>
                  <w:bCs/>
                  <w:lang w:val="da-DK"/>
                </w:rPr>
                <w:t>STT</w:t>
              </w:r>
            </w:ins>
          </w:p>
        </w:tc>
        <w:tc>
          <w:tcPr>
            <w:tcW w:w="1820" w:type="dxa"/>
            <w:noWrap/>
            <w:vAlign w:val="center"/>
            <w:hideMark/>
          </w:tcPr>
          <w:p w14:paraId="2DA03CA6" w14:textId="77777777" w:rsidR="00271A3D" w:rsidRPr="001856AA" w:rsidRDefault="00271A3D">
            <w:pPr>
              <w:spacing w:line="276" w:lineRule="auto"/>
              <w:jc w:val="center"/>
              <w:rPr>
                <w:ins w:id="9141" w:author="phuong vu" w:date="2018-11-23T11:14:00Z"/>
                <w:b/>
                <w:bCs/>
              </w:rPr>
              <w:pPrChange w:id="9142" w:author="phuong vu" w:date="2018-11-23T13:48:00Z">
                <w:pPr>
                  <w:jc w:val="center"/>
                </w:pPr>
              </w:pPrChange>
            </w:pPr>
            <w:ins w:id="9143" w:author="phuong vu" w:date="2018-11-23T11:14:00Z">
              <w:r w:rsidRPr="001856AA">
                <w:rPr>
                  <w:b/>
                  <w:bCs/>
                  <w:lang w:val="da-DK"/>
                </w:rPr>
                <w:t>Tên trường</w:t>
              </w:r>
            </w:ins>
          </w:p>
        </w:tc>
        <w:tc>
          <w:tcPr>
            <w:tcW w:w="1300" w:type="dxa"/>
            <w:noWrap/>
            <w:vAlign w:val="center"/>
            <w:hideMark/>
          </w:tcPr>
          <w:p w14:paraId="77438697" w14:textId="77777777" w:rsidR="00271A3D" w:rsidRPr="001856AA" w:rsidRDefault="00271A3D">
            <w:pPr>
              <w:spacing w:line="276" w:lineRule="auto"/>
              <w:jc w:val="center"/>
              <w:rPr>
                <w:ins w:id="9144" w:author="phuong vu" w:date="2018-11-23T11:14:00Z"/>
                <w:b/>
                <w:bCs/>
              </w:rPr>
              <w:pPrChange w:id="9145" w:author="phuong vu" w:date="2018-11-23T13:48:00Z">
                <w:pPr>
                  <w:jc w:val="center"/>
                </w:pPr>
              </w:pPrChange>
            </w:pPr>
            <w:ins w:id="9146" w:author="phuong vu" w:date="2018-11-23T11:14:00Z">
              <w:r w:rsidRPr="001856AA">
                <w:rPr>
                  <w:b/>
                  <w:bCs/>
                  <w:lang w:val="da-DK"/>
                </w:rPr>
                <w:t>Kiểu</w:t>
              </w:r>
            </w:ins>
          </w:p>
        </w:tc>
        <w:tc>
          <w:tcPr>
            <w:tcW w:w="1098" w:type="dxa"/>
            <w:noWrap/>
            <w:vAlign w:val="center"/>
            <w:hideMark/>
          </w:tcPr>
          <w:p w14:paraId="748F4A56" w14:textId="77777777" w:rsidR="00271A3D" w:rsidRPr="001856AA" w:rsidRDefault="00271A3D">
            <w:pPr>
              <w:spacing w:line="276" w:lineRule="auto"/>
              <w:jc w:val="center"/>
              <w:rPr>
                <w:ins w:id="9147" w:author="phuong vu" w:date="2018-11-23T11:14:00Z"/>
                <w:b/>
                <w:bCs/>
              </w:rPr>
              <w:pPrChange w:id="9148" w:author="phuong vu" w:date="2018-11-23T13:48:00Z">
                <w:pPr>
                  <w:jc w:val="center"/>
                </w:pPr>
              </w:pPrChange>
            </w:pPr>
            <w:ins w:id="9149" w:author="phuong vu" w:date="2018-11-23T11:14:00Z">
              <w:r w:rsidRPr="001856AA">
                <w:rPr>
                  <w:b/>
                  <w:bCs/>
                  <w:lang w:val="da-DK"/>
                </w:rPr>
                <w:t>Chấp nhận Null</w:t>
              </w:r>
            </w:ins>
          </w:p>
        </w:tc>
        <w:tc>
          <w:tcPr>
            <w:tcW w:w="838" w:type="dxa"/>
            <w:noWrap/>
            <w:vAlign w:val="center"/>
            <w:hideMark/>
          </w:tcPr>
          <w:p w14:paraId="3823AC45" w14:textId="77777777" w:rsidR="00271A3D" w:rsidRPr="001856AA" w:rsidRDefault="00271A3D">
            <w:pPr>
              <w:spacing w:line="276" w:lineRule="auto"/>
              <w:jc w:val="center"/>
              <w:rPr>
                <w:ins w:id="9150" w:author="phuong vu" w:date="2018-11-23T11:14:00Z"/>
                <w:b/>
                <w:bCs/>
              </w:rPr>
              <w:pPrChange w:id="9151" w:author="phuong vu" w:date="2018-11-23T13:48:00Z">
                <w:pPr>
                  <w:jc w:val="center"/>
                </w:pPr>
              </w:pPrChange>
            </w:pPr>
            <w:ins w:id="9152" w:author="phuong vu" w:date="2018-11-23T11:14:00Z">
              <w:r w:rsidRPr="001856AA">
                <w:rPr>
                  <w:b/>
                  <w:bCs/>
                  <w:lang w:val="da-DK"/>
                </w:rPr>
                <w:t>Khóa chính</w:t>
              </w:r>
            </w:ins>
          </w:p>
        </w:tc>
        <w:tc>
          <w:tcPr>
            <w:tcW w:w="823" w:type="dxa"/>
            <w:noWrap/>
            <w:vAlign w:val="center"/>
            <w:hideMark/>
          </w:tcPr>
          <w:p w14:paraId="4B94A39D" w14:textId="77777777" w:rsidR="00271A3D" w:rsidRPr="001856AA" w:rsidRDefault="00271A3D">
            <w:pPr>
              <w:spacing w:line="276" w:lineRule="auto"/>
              <w:jc w:val="center"/>
              <w:rPr>
                <w:ins w:id="9153" w:author="phuong vu" w:date="2018-11-23T11:14:00Z"/>
                <w:b/>
                <w:bCs/>
              </w:rPr>
              <w:pPrChange w:id="9154" w:author="phuong vu" w:date="2018-11-23T13:48:00Z">
                <w:pPr>
                  <w:jc w:val="center"/>
                </w:pPr>
              </w:pPrChange>
            </w:pPr>
            <w:ins w:id="9155" w:author="phuong vu" w:date="2018-11-23T11:14:00Z">
              <w:r w:rsidRPr="001856AA">
                <w:rPr>
                  <w:b/>
                  <w:bCs/>
                  <w:lang w:val="da-DK"/>
                </w:rPr>
                <w:t>Khóa ngoại</w:t>
              </w:r>
            </w:ins>
          </w:p>
        </w:tc>
        <w:tc>
          <w:tcPr>
            <w:tcW w:w="2899" w:type="dxa"/>
            <w:noWrap/>
            <w:vAlign w:val="center"/>
            <w:hideMark/>
          </w:tcPr>
          <w:p w14:paraId="2055A1FE" w14:textId="77777777" w:rsidR="00271A3D" w:rsidRPr="001856AA" w:rsidRDefault="00271A3D">
            <w:pPr>
              <w:spacing w:line="276" w:lineRule="auto"/>
              <w:ind w:right="226"/>
              <w:jc w:val="center"/>
              <w:rPr>
                <w:ins w:id="9156" w:author="phuong vu" w:date="2018-11-23T11:14:00Z"/>
                <w:b/>
                <w:bCs/>
              </w:rPr>
              <w:pPrChange w:id="9157" w:author="phuong vu" w:date="2018-11-23T13:48:00Z">
                <w:pPr>
                  <w:ind w:right="226"/>
                  <w:jc w:val="center"/>
                </w:pPr>
              </w:pPrChange>
            </w:pPr>
            <w:ins w:id="9158" w:author="phuong vu" w:date="2018-11-23T11:14:00Z">
              <w:r w:rsidRPr="001856AA">
                <w:rPr>
                  <w:b/>
                  <w:bCs/>
                  <w:lang w:val="da-DK"/>
                </w:rPr>
                <w:t>Mô tả</w:t>
              </w:r>
            </w:ins>
          </w:p>
        </w:tc>
      </w:tr>
      <w:tr w:rsidR="00271A3D" w:rsidRPr="001856AA" w14:paraId="019F513C" w14:textId="77777777" w:rsidTr="00271A3D">
        <w:trPr>
          <w:trHeight w:val="300"/>
          <w:ins w:id="9159" w:author="phuong vu" w:date="2018-11-23T11:14:00Z"/>
        </w:trPr>
        <w:tc>
          <w:tcPr>
            <w:tcW w:w="708" w:type="dxa"/>
            <w:noWrap/>
            <w:vAlign w:val="center"/>
            <w:hideMark/>
          </w:tcPr>
          <w:p w14:paraId="416B02FD" w14:textId="77777777" w:rsidR="00271A3D" w:rsidRPr="00FD2760" w:rsidRDefault="00271A3D">
            <w:pPr>
              <w:spacing w:line="276" w:lineRule="auto"/>
              <w:jc w:val="center"/>
              <w:rPr>
                <w:ins w:id="9160" w:author="phuong vu" w:date="2018-11-23T11:14:00Z"/>
              </w:rPr>
              <w:pPrChange w:id="9161" w:author="phuong vu" w:date="2018-11-23T13:48:00Z">
                <w:pPr>
                  <w:jc w:val="center"/>
                </w:pPr>
              </w:pPrChange>
            </w:pPr>
            <w:ins w:id="9162" w:author="phuong vu" w:date="2018-11-23T11:14:00Z">
              <w:r w:rsidRPr="00FD2760">
                <w:t>1</w:t>
              </w:r>
            </w:ins>
          </w:p>
        </w:tc>
        <w:tc>
          <w:tcPr>
            <w:tcW w:w="1820" w:type="dxa"/>
            <w:noWrap/>
            <w:hideMark/>
          </w:tcPr>
          <w:p w14:paraId="415E7E59" w14:textId="77777777" w:rsidR="00271A3D" w:rsidRPr="00FD2760" w:rsidRDefault="00271A3D">
            <w:pPr>
              <w:spacing w:line="276" w:lineRule="auto"/>
              <w:rPr>
                <w:ins w:id="9163" w:author="phuong vu" w:date="2018-11-23T11:14:00Z"/>
              </w:rPr>
              <w:pPrChange w:id="9164" w:author="phuong vu" w:date="2018-11-23T13:48:00Z">
                <w:pPr/>
              </w:pPrChange>
            </w:pPr>
            <w:ins w:id="9165" w:author="phuong vu" w:date="2018-11-23T11:14:00Z">
              <w:r w:rsidRPr="00FD2760">
                <w:t>id</w:t>
              </w:r>
            </w:ins>
          </w:p>
        </w:tc>
        <w:tc>
          <w:tcPr>
            <w:tcW w:w="1300" w:type="dxa"/>
            <w:noWrap/>
            <w:hideMark/>
          </w:tcPr>
          <w:p w14:paraId="6121FF63" w14:textId="77777777" w:rsidR="00271A3D" w:rsidRPr="00FD2760" w:rsidRDefault="00271A3D">
            <w:pPr>
              <w:spacing w:line="276" w:lineRule="auto"/>
              <w:rPr>
                <w:ins w:id="9166" w:author="phuong vu" w:date="2018-11-23T11:14:00Z"/>
              </w:rPr>
              <w:pPrChange w:id="9167" w:author="phuong vu" w:date="2018-11-23T13:48:00Z">
                <w:pPr/>
              </w:pPrChange>
            </w:pPr>
            <w:ins w:id="9168" w:author="phuong vu" w:date="2018-11-23T11:14:00Z">
              <w:r w:rsidRPr="00FD2760">
                <w:t>numeric</w:t>
              </w:r>
            </w:ins>
          </w:p>
        </w:tc>
        <w:tc>
          <w:tcPr>
            <w:tcW w:w="1098" w:type="dxa"/>
            <w:noWrap/>
            <w:vAlign w:val="center"/>
            <w:hideMark/>
          </w:tcPr>
          <w:p w14:paraId="704F57BF" w14:textId="77777777" w:rsidR="00271A3D" w:rsidRPr="00FD2760" w:rsidRDefault="00271A3D">
            <w:pPr>
              <w:spacing w:line="276" w:lineRule="auto"/>
              <w:jc w:val="center"/>
              <w:rPr>
                <w:ins w:id="9169" w:author="phuong vu" w:date="2018-11-23T11:14:00Z"/>
              </w:rPr>
              <w:pPrChange w:id="9170" w:author="phuong vu" w:date="2018-11-23T13:48:00Z">
                <w:pPr>
                  <w:jc w:val="center"/>
                </w:pPr>
              </w:pPrChange>
            </w:pPr>
          </w:p>
        </w:tc>
        <w:tc>
          <w:tcPr>
            <w:tcW w:w="838" w:type="dxa"/>
            <w:noWrap/>
            <w:vAlign w:val="center"/>
            <w:hideMark/>
          </w:tcPr>
          <w:p w14:paraId="2EE631F9" w14:textId="77777777" w:rsidR="00271A3D" w:rsidRPr="00FD2760" w:rsidRDefault="00271A3D">
            <w:pPr>
              <w:spacing w:line="276" w:lineRule="auto"/>
              <w:jc w:val="center"/>
              <w:rPr>
                <w:ins w:id="9171" w:author="phuong vu" w:date="2018-11-23T11:14:00Z"/>
              </w:rPr>
              <w:pPrChange w:id="9172" w:author="phuong vu" w:date="2018-11-23T13:48:00Z">
                <w:pPr>
                  <w:jc w:val="center"/>
                </w:pPr>
              </w:pPrChange>
            </w:pPr>
            <w:ins w:id="9173" w:author="phuong vu" w:date="2018-11-23T11:14:00Z">
              <w:r w:rsidRPr="00FD2760">
                <w:t>X</w:t>
              </w:r>
            </w:ins>
          </w:p>
        </w:tc>
        <w:tc>
          <w:tcPr>
            <w:tcW w:w="823" w:type="dxa"/>
            <w:noWrap/>
            <w:vAlign w:val="center"/>
            <w:hideMark/>
          </w:tcPr>
          <w:p w14:paraId="5017F366" w14:textId="77777777" w:rsidR="00271A3D" w:rsidRPr="00FD2760" w:rsidRDefault="00271A3D">
            <w:pPr>
              <w:spacing w:line="276" w:lineRule="auto"/>
              <w:jc w:val="center"/>
              <w:rPr>
                <w:ins w:id="9174" w:author="phuong vu" w:date="2018-11-23T11:14:00Z"/>
              </w:rPr>
              <w:pPrChange w:id="9175" w:author="phuong vu" w:date="2018-11-23T13:48:00Z">
                <w:pPr>
                  <w:jc w:val="center"/>
                </w:pPr>
              </w:pPrChange>
            </w:pPr>
          </w:p>
        </w:tc>
        <w:tc>
          <w:tcPr>
            <w:tcW w:w="2899" w:type="dxa"/>
            <w:noWrap/>
            <w:hideMark/>
          </w:tcPr>
          <w:p w14:paraId="41E17702" w14:textId="6F849615" w:rsidR="00271A3D" w:rsidRPr="00271A3D" w:rsidRDefault="00271A3D">
            <w:pPr>
              <w:spacing w:line="276" w:lineRule="auto"/>
              <w:rPr>
                <w:ins w:id="9176" w:author="phuong vu" w:date="2018-11-23T11:14:00Z"/>
                <w:lang w:val="en-US"/>
                <w:rPrChange w:id="9177" w:author="phuong vu" w:date="2018-11-23T11:18:00Z">
                  <w:rPr>
                    <w:ins w:id="9178" w:author="phuong vu" w:date="2018-11-23T11:14:00Z"/>
                  </w:rPr>
                </w:rPrChange>
              </w:rPr>
              <w:pPrChange w:id="9179" w:author="phuong vu" w:date="2018-11-23T13:48:00Z">
                <w:pPr/>
              </w:pPrChange>
            </w:pPr>
            <w:ins w:id="9180" w:author="phuong vu" w:date="2018-11-23T11:14:00Z">
              <w:r w:rsidRPr="00FD2760">
                <w:t xml:space="preserve">ID </w:t>
              </w:r>
            </w:ins>
            <w:ins w:id="9181" w:author="phuong vu" w:date="2018-11-23T11:18:00Z">
              <w:r>
                <w:rPr>
                  <w:lang w:val="en-US"/>
                </w:rPr>
                <w:t>nhóm màu</w:t>
              </w:r>
            </w:ins>
          </w:p>
        </w:tc>
      </w:tr>
      <w:tr w:rsidR="00271A3D" w:rsidRPr="001856AA" w14:paraId="7818150A" w14:textId="77777777" w:rsidTr="00271A3D">
        <w:trPr>
          <w:trHeight w:val="300"/>
          <w:ins w:id="9182" w:author="phuong vu" w:date="2018-11-23T11:14:00Z"/>
        </w:trPr>
        <w:tc>
          <w:tcPr>
            <w:tcW w:w="708" w:type="dxa"/>
            <w:noWrap/>
            <w:vAlign w:val="center"/>
            <w:hideMark/>
          </w:tcPr>
          <w:p w14:paraId="57FC258A" w14:textId="77777777" w:rsidR="00271A3D" w:rsidRPr="00FD2760" w:rsidRDefault="00271A3D">
            <w:pPr>
              <w:spacing w:line="276" w:lineRule="auto"/>
              <w:jc w:val="center"/>
              <w:rPr>
                <w:ins w:id="9183" w:author="phuong vu" w:date="2018-11-23T11:14:00Z"/>
              </w:rPr>
              <w:pPrChange w:id="9184" w:author="phuong vu" w:date="2018-11-23T13:48:00Z">
                <w:pPr>
                  <w:jc w:val="center"/>
                </w:pPr>
              </w:pPrChange>
            </w:pPr>
            <w:ins w:id="9185" w:author="phuong vu" w:date="2018-11-23T11:14:00Z">
              <w:r w:rsidRPr="00FD2760">
                <w:t>2</w:t>
              </w:r>
            </w:ins>
          </w:p>
        </w:tc>
        <w:tc>
          <w:tcPr>
            <w:tcW w:w="1820" w:type="dxa"/>
            <w:noWrap/>
            <w:hideMark/>
          </w:tcPr>
          <w:p w14:paraId="7F39088E" w14:textId="77777777" w:rsidR="00271A3D" w:rsidRPr="00FD2760" w:rsidRDefault="00271A3D">
            <w:pPr>
              <w:spacing w:line="276" w:lineRule="auto"/>
              <w:rPr>
                <w:ins w:id="9186" w:author="phuong vu" w:date="2018-11-23T11:14:00Z"/>
              </w:rPr>
              <w:pPrChange w:id="9187" w:author="phuong vu" w:date="2018-11-23T13:48:00Z">
                <w:pPr/>
              </w:pPrChange>
            </w:pPr>
            <w:ins w:id="9188" w:author="phuong vu" w:date="2018-11-23T11:14:00Z">
              <w:r>
                <w:rPr>
                  <w:lang w:val="en-US"/>
                </w:rPr>
                <w:t>color</w:t>
              </w:r>
              <w:r w:rsidRPr="00FD2760">
                <w:t>_name</w:t>
              </w:r>
            </w:ins>
          </w:p>
        </w:tc>
        <w:tc>
          <w:tcPr>
            <w:tcW w:w="1300" w:type="dxa"/>
            <w:noWrap/>
            <w:hideMark/>
          </w:tcPr>
          <w:p w14:paraId="4A0A2AB1" w14:textId="77777777" w:rsidR="00271A3D" w:rsidRPr="00FD2760" w:rsidRDefault="00271A3D">
            <w:pPr>
              <w:spacing w:line="276" w:lineRule="auto"/>
              <w:rPr>
                <w:ins w:id="9189" w:author="phuong vu" w:date="2018-11-23T11:14:00Z"/>
              </w:rPr>
              <w:pPrChange w:id="9190" w:author="phuong vu" w:date="2018-11-23T13:48:00Z">
                <w:pPr/>
              </w:pPrChange>
            </w:pPr>
            <w:ins w:id="9191" w:author="phuong vu" w:date="2018-11-23T11:14:00Z">
              <w:r w:rsidRPr="00FD2760">
                <w:t>character varying</w:t>
              </w:r>
            </w:ins>
          </w:p>
        </w:tc>
        <w:tc>
          <w:tcPr>
            <w:tcW w:w="1098" w:type="dxa"/>
            <w:noWrap/>
            <w:vAlign w:val="center"/>
            <w:hideMark/>
          </w:tcPr>
          <w:p w14:paraId="0314B2EE" w14:textId="77777777" w:rsidR="00271A3D" w:rsidRPr="00FD2760" w:rsidRDefault="00271A3D">
            <w:pPr>
              <w:spacing w:line="276" w:lineRule="auto"/>
              <w:jc w:val="center"/>
              <w:rPr>
                <w:ins w:id="9192" w:author="phuong vu" w:date="2018-11-23T11:14:00Z"/>
              </w:rPr>
              <w:pPrChange w:id="9193" w:author="phuong vu" w:date="2018-11-23T13:48:00Z">
                <w:pPr>
                  <w:jc w:val="center"/>
                </w:pPr>
              </w:pPrChange>
            </w:pPr>
          </w:p>
        </w:tc>
        <w:tc>
          <w:tcPr>
            <w:tcW w:w="838" w:type="dxa"/>
            <w:noWrap/>
            <w:vAlign w:val="center"/>
            <w:hideMark/>
          </w:tcPr>
          <w:p w14:paraId="4C20F3C8" w14:textId="77777777" w:rsidR="00271A3D" w:rsidRPr="00FD2760" w:rsidRDefault="00271A3D">
            <w:pPr>
              <w:spacing w:line="276" w:lineRule="auto"/>
              <w:jc w:val="center"/>
              <w:rPr>
                <w:ins w:id="9194" w:author="phuong vu" w:date="2018-11-23T11:14:00Z"/>
              </w:rPr>
              <w:pPrChange w:id="9195" w:author="phuong vu" w:date="2018-11-23T13:48:00Z">
                <w:pPr>
                  <w:jc w:val="center"/>
                </w:pPr>
              </w:pPrChange>
            </w:pPr>
          </w:p>
        </w:tc>
        <w:tc>
          <w:tcPr>
            <w:tcW w:w="823" w:type="dxa"/>
            <w:noWrap/>
            <w:vAlign w:val="center"/>
            <w:hideMark/>
          </w:tcPr>
          <w:p w14:paraId="273516A7" w14:textId="78EB4917" w:rsidR="00271A3D" w:rsidRPr="00FD2760" w:rsidRDefault="00271A3D">
            <w:pPr>
              <w:spacing w:line="276" w:lineRule="auto"/>
              <w:jc w:val="center"/>
              <w:rPr>
                <w:ins w:id="9196" w:author="phuong vu" w:date="2018-11-23T11:14:00Z"/>
              </w:rPr>
              <w:pPrChange w:id="9197" w:author="phuong vu" w:date="2018-11-23T13:48:00Z">
                <w:pPr>
                  <w:jc w:val="center"/>
                </w:pPr>
              </w:pPrChange>
            </w:pPr>
          </w:p>
        </w:tc>
        <w:tc>
          <w:tcPr>
            <w:tcW w:w="2899" w:type="dxa"/>
            <w:noWrap/>
            <w:hideMark/>
          </w:tcPr>
          <w:p w14:paraId="3AB2CABA" w14:textId="0E130FEE" w:rsidR="00271A3D" w:rsidRPr="00271A3D" w:rsidRDefault="00271A3D">
            <w:pPr>
              <w:spacing w:line="276" w:lineRule="auto"/>
              <w:rPr>
                <w:ins w:id="9198" w:author="phuong vu" w:date="2018-11-23T11:14:00Z"/>
                <w:lang w:val="en-US"/>
                <w:rPrChange w:id="9199" w:author="phuong vu" w:date="2018-11-23T11:18:00Z">
                  <w:rPr>
                    <w:ins w:id="9200" w:author="phuong vu" w:date="2018-11-23T11:14:00Z"/>
                  </w:rPr>
                </w:rPrChange>
              </w:rPr>
              <w:pPrChange w:id="9201" w:author="phuong vu" w:date="2018-11-23T13:48:00Z">
                <w:pPr/>
              </w:pPrChange>
            </w:pPr>
            <w:ins w:id="9202" w:author="phuong vu" w:date="2018-11-23T11:14:00Z">
              <w:r w:rsidRPr="00FD2760">
                <w:t xml:space="preserve">Tên </w:t>
              </w:r>
            </w:ins>
            <w:ins w:id="9203" w:author="phuong vu" w:date="2018-11-23T11:18:00Z">
              <w:r>
                <w:rPr>
                  <w:lang w:val="en-US"/>
                </w:rPr>
                <w:t>nhóm màu</w:t>
              </w:r>
            </w:ins>
          </w:p>
        </w:tc>
      </w:tr>
      <w:tr w:rsidR="00271A3D" w:rsidRPr="001856AA" w14:paraId="24B270CB" w14:textId="77777777" w:rsidTr="00271A3D">
        <w:trPr>
          <w:trHeight w:val="300"/>
          <w:ins w:id="9204" w:author="phuong vu" w:date="2018-11-23T11:14:00Z"/>
        </w:trPr>
        <w:tc>
          <w:tcPr>
            <w:tcW w:w="708" w:type="dxa"/>
            <w:noWrap/>
            <w:vAlign w:val="center"/>
            <w:hideMark/>
          </w:tcPr>
          <w:p w14:paraId="682ED633" w14:textId="55D409DF" w:rsidR="00271A3D" w:rsidRPr="00E6227B" w:rsidRDefault="00E6227B">
            <w:pPr>
              <w:spacing w:line="276" w:lineRule="auto"/>
              <w:jc w:val="center"/>
              <w:rPr>
                <w:ins w:id="9205" w:author="phuong vu" w:date="2018-11-23T11:14:00Z"/>
                <w:lang w:val="en-US"/>
                <w:rPrChange w:id="9206" w:author="phuong vu" w:date="2018-11-23T13:52:00Z">
                  <w:rPr>
                    <w:ins w:id="9207" w:author="phuong vu" w:date="2018-11-23T11:14:00Z"/>
                  </w:rPr>
                </w:rPrChange>
              </w:rPr>
              <w:pPrChange w:id="9208" w:author="phuong vu" w:date="2018-11-23T13:48:00Z">
                <w:pPr>
                  <w:jc w:val="center"/>
                </w:pPr>
              </w:pPrChange>
            </w:pPr>
            <w:ins w:id="9209" w:author="phuong vu" w:date="2018-11-23T13:52:00Z">
              <w:r>
                <w:rPr>
                  <w:lang w:val="en-US"/>
                </w:rPr>
                <w:t>3</w:t>
              </w:r>
            </w:ins>
          </w:p>
        </w:tc>
        <w:tc>
          <w:tcPr>
            <w:tcW w:w="1820" w:type="dxa"/>
            <w:noWrap/>
            <w:hideMark/>
          </w:tcPr>
          <w:p w14:paraId="67DC4D73" w14:textId="77777777" w:rsidR="00271A3D" w:rsidRPr="00FD2760" w:rsidRDefault="00271A3D">
            <w:pPr>
              <w:spacing w:line="276" w:lineRule="auto"/>
              <w:rPr>
                <w:ins w:id="9210" w:author="phuong vu" w:date="2018-11-23T11:14:00Z"/>
              </w:rPr>
              <w:pPrChange w:id="9211" w:author="phuong vu" w:date="2018-11-23T13:48:00Z">
                <w:pPr/>
              </w:pPrChange>
            </w:pPr>
            <w:ins w:id="9212" w:author="phuong vu" w:date="2018-11-23T11:14:00Z">
              <w:r w:rsidRPr="00FD2760">
                <w:t>status</w:t>
              </w:r>
            </w:ins>
          </w:p>
        </w:tc>
        <w:tc>
          <w:tcPr>
            <w:tcW w:w="1300" w:type="dxa"/>
            <w:noWrap/>
            <w:hideMark/>
          </w:tcPr>
          <w:p w14:paraId="09941656" w14:textId="77777777" w:rsidR="00271A3D" w:rsidRPr="00FD2760" w:rsidRDefault="00271A3D">
            <w:pPr>
              <w:spacing w:line="276" w:lineRule="auto"/>
              <w:rPr>
                <w:ins w:id="9213" w:author="phuong vu" w:date="2018-11-23T11:14:00Z"/>
              </w:rPr>
              <w:pPrChange w:id="9214" w:author="phuong vu" w:date="2018-11-23T13:48:00Z">
                <w:pPr/>
              </w:pPrChange>
            </w:pPr>
            <w:ins w:id="9215" w:author="phuong vu" w:date="2018-11-23T11:14:00Z">
              <w:r w:rsidRPr="00FD2760">
                <w:t>character varying</w:t>
              </w:r>
            </w:ins>
          </w:p>
        </w:tc>
        <w:tc>
          <w:tcPr>
            <w:tcW w:w="1098" w:type="dxa"/>
            <w:noWrap/>
            <w:vAlign w:val="center"/>
            <w:hideMark/>
          </w:tcPr>
          <w:p w14:paraId="1129A7C1" w14:textId="77777777" w:rsidR="00271A3D" w:rsidRPr="00FD2760" w:rsidRDefault="00271A3D">
            <w:pPr>
              <w:spacing w:line="276" w:lineRule="auto"/>
              <w:jc w:val="center"/>
              <w:rPr>
                <w:ins w:id="9216" w:author="phuong vu" w:date="2018-11-23T11:14:00Z"/>
              </w:rPr>
              <w:pPrChange w:id="9217" w:author="phuong vu" w:date="2018-11-23T13:48:00Z">
                <w:pPr>
                  <w:jc w:val="center"/>
                </w:pPr>
              </w:pPrChange>
            </w:pPr>
            <w:ins w:id="9218" w:author="phuong vu" w:date="2018-11-23T11:14:00Z">
              <w:r w:rsidRPr="00FD2760">
                <w:t>X</w:t>
              </w:r>
            </w:ins>
          </w:p>
        </w:tc>
        <w:tc>
          <w:tcPr>
            <w:tcW w:w="838" w:type="dxa"/>
            <w:noWrap/>
            <w:vAlign w:val="center"/>
            <w:hideMark/>
          </w:tcPr>
          <w:p w14:paraId="061547AC" w14:textId="77777777" w:rsidR="00271A3D" w:rsidRPr="00FD2760" w:rsidRDefault="00271A3D">
            <w:pPr>
              <w:spacing w:line="276" w:lineRule="auto"/>
              <w:jc w:val="center"/>
              <w:rPr>
                <w:ins w:id="9219" w:author="phuong vu" w:date="2018-11-23T11:14:00Z"/>
              </w:rPr>
              <w:pPrChange w:id="9220" w:author="phuong vu" w:date="2018-11-23T13:48:00Z">
                <w:pPr>
                  <w:jc w:val="center"/>
                </w:pPr>
              </w:pPrChange>
            </w:pPr>
          </w:p>
        </w:tc>
        <w:tc>
          <w:tcPr>
            <w:tcW w:w="823" w:type="dxa"/>
            <w:noWrap/>
            <w:vAlign w:val="center"/>
            <w:hideMark/>
          </w:tcPr>
          <w:p w14:paraId="796B3991" w14:textId="77777777" w:rsidR="00271A3D" w:rsidRPr="00FD2760" w:rsidRDefault="00271A3D">
            <w:pPr>
              <w:spacing w:line="276" w:lineRule="auto"/>
              <w:jc w:val="center"/>
              <w:rPr>
                <w:ins w:id="9221" w:author="phuong vu" w:date="2018-11-23T11:14:00Z"/>
              </w:rPr>
              <w:pPrChange w:id="9222" w:author="phuong vu" w:date="2018-11-23T13:48:00Z">
                <w:pPr>
                  <w:jc w:val="center"/>
                </w:pPr>
              </w:pPrChange>
            </w:pPr>
          </w:p>
        </w:tc>
        <w:tc>
          <w:tcPr>
            <w:tcW w:w="2899" w:type="dxa"/>
            <w:noWrap/>
            <w:hideMark/>
          </w:tcPr>
          <w:p w14:paraId="218C76B3" w14:textId="77777777" w:rsidR="00271A3D" w:rsidRPr="00FD2760" w:rsidRDefault="00271A3D" w:rsidP="000D1FDC">
            <w:pPr>
              <w:keepNext/>
              <w:spacing w:line="276" w:lineRule="auto"/>
              <w:rPr>
                <w:ins w:id="9223" w:author="phuong vu" w:date="2018-11-23T11:14:00Z"/>
              </w:rPr>
              <w:pPrChange w:id="9224" w:author="Tran Huan" w:date="2018-11-25T23:34:00Z">
                <w:pPr/>
              </w:pPrChange>
            </w:pPr>
            <w:ins w:id="9225" w:author="phuong vu" w:date="2018-11-23T11:14:00Z">
              <w:r w:rsidRPr="00FD2760">
                <w:t>Trạng thái</w:t>
              </w:r>
            </w:ins>
          </w:p>
        </w:tc>
      </w:tr>
    </w:tbl>
    <w:p w14:paraId="1B36B514" w14:textId="1F6F3FF4" w:rsidR="000D1FDC" w:rsidRPr="000D1FDC" w:rsidRDefault="000D1FDC" w:rsidP="000D1FDC">
      <w:pPr>
        <w:pStyle w:val="Caption"/>
        <w:rPr>
          <w:ins w:id="9226" w:author="Tran Huan" w:date="2018-11-25T23:34:00Z"/>
          <w:rPrChange w:id="9227" w:author="Tran Huan" w:date="2018-11-25T23:34:00Z">
            <w:rPr>
              <w:ins w:id="9228" w:author="Tran Huan" w:date="2018-11-25T23:34:00Z"/>
            </w:rPr>
          </w:rPrChange>
        </w:rPr>
        <w:pPrChange w:id="9229" w:author="Tran Huan" w:date="2018-11-25T23:36:00Z">
          <w:pPr>
            <w:pStyle w:val="Caption"/>
          </w:pPr>
        </w:pPrChange>
      </w:pPr>
      <w:ins w:id="9230" w:author="Tran Huan" w:date="2018-11-25T23:34:00Z">
        <w:r>
          <w:t xml:space="preserve">Bảng </w:t>
        </w:r>
      </w:ins>
      <w:ins w:id="9231" w:author="Tran Huan" w:date="2018-11-26T01:45:00Z">
        <w:r w:rsidR="00BA6170">
          <w:fldChar w:fldCharType="begin"/>
        </w:r>
        <w:r w:rsidR="00BA6170">
          <w:instrText xml:space="preserve"> STYLEREF 1 \s </w:instrText>
        </w:r>
      </w:ins>
      <w:r w:rsidR="00BA6170">
        <w:fldChar w:fldCharType="separate"/>
      </w:r>
      <w:r w:rsidR="00BA6170">
        <w:rPr>
          <w:noProof/>
        </w:rPr>
        <w:t>3</w:t>
      </w:r>
      <w:ins w:id="923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9233" w:author="Tran Huan" w:date="2018-11-26T01:45:00Z">
        <w:r w:rsidR="00BA6170">
          <w:rPr>
            <w:noProof/>
          </w:rPr>
          <w:t>6</w:t>
        </w:r>
        <w:r w:rsidR="00BA6170">
          <w:fldChar w:fldCharType="end"/>
        </w:r>
      </w:ins>
      <w:ins w:id="9234" w:author="Tran Huan" w:date="2018-11-25T23:34:00Z">
        <w:r w:rsidRPr="000D1FDC">
          <w:rPr>
            <w:rPrChange w:id="9235" w:author="Tran Huan" w:date="2018-11-25T23:34:00Z">
              <w:rPr>
                <w:lang w:val="en-US"/>
              </w:rPr>
            </w:rPrChange>
          </w:rPr>
          <w:t xml:space="preserve"> </w:t>
        </w:r>
        <w:r w:rsidRPr="008F40CD">
          <w:rPr>
            <w:i/>
          </w:rPr>
          <w:t>Bảng dữ liệu nhóm màu</w:t>
        </w:r>
      </w:ins>
    </w:p>
    <w:p w14:paraId="0C8A334A" w14:textId="6B9A03F2" w:rsidR="00271A3D" w:rsidRPr="000245EB" w:rsidDel="000D1FDC" w:rsidRDefault="007C43D0" w:rsidP="004A3D10">
      <w:pPr>
        <w:pStyle w:val="Caption"/>
        <w:rPr>
          <w:ins w:id="9236" w:author="phuong vu" w:date="2018-11-23T11:17:00Z"/>
          <w:del w:id="9237" w:author="Tran Huan" w:date="2018-11-25T23:33:00Z"/>
          <w:rPrChange w:id="9238" w:author="Tran Huan" w:date="2018-11-25T16:08:00Z">
            <w:rPr>
              <w:ins w:id="9239" w:author="phuong vu" w:date="2018-11-23T11:17:00Z"/>
              <w:del w:id="9240" w:author="Tran Huan" w:date="2018-11-25T23:33:00Z"/>
              <w:i/>
              <w:iCs/>
              <w:szCs w:val="18"/>
              <w:lang w:val="en-US"/>
            </w:rPr>
          </w:rPrChange>
        </w:rPr>
        <w:pPrChange w:id="9241" w:author="Tran Huan" w:date="2018-11-25T23:24:00Z">
          <w:pPr/>
        </w:pPrChange>
      </w:pPr>
      <w:ins w:id="9242" w:author="phuong vu" w:date="2018-11-23T12:02:00Z">
        <w:del w:id="9243" w:author="Tran Huan" w:date="2018-11-25T23:33:00Z">
          <w:r w:rsidDel="000D1FDC">
            <w:delText xml:space="preserve">Bảng </w:delText>
          </w:r>
        </w:del>
      </w:ins>
      <w:ins w:id="9244" w:author="phuong vu" w:date="2018-11-23T15:14:00Z">
        <w:del w:id="9245" w:author="Tran Huan" w:date="2018-11-25T23:33:00Z">
          <w:r w:rsidR="00E95F1B" w:rsidDel="000D1FDC">
            <w:fldChar w:fldCharType="begin"/>
          </w:r>
          <w:r w:rsidR="00E95F1B" w:rsidDel="000D1FDC">
            <w:delInstrText xml:space="preserve"> STYLEREF 1 \s </w:delInstrText>
          </w:r>
        </w:del>
      </w:ins>
      <w:del w:id="9246" w:author="Tran Huan" w:date="2018-11-25T23:33:00Z">
        <w:r w:rsidR="00E95F1B" w:rsidDel="000D1FDC">
          <w:fldChar w:fldCharType="separate"/>
        </w:r>
        <w:r w:rsidR="00B607D9" w:rsidDel="000D1FDC">
          <w:rPr>
            <w:noProof/>
          </w:rPr>
          <w:delText>3</w:delText>
        </w:r>
      </w:del>
      <w:ins w:id="9247" w:author="phuong vu" w:date="2018-11-23T15:14:00Z">
        <w:del w:id="9248"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9249" w:author="Tran Huan" w:date="2018-11-25T23:33:00Z">
        <w:r w:rsidR="00E95F1B" w:rsidDel="000D1FDC">
          <w:fldChar w:fldCharType="separate"/>
        </w:r>
      </w:del>
      <w:ins w:id="9250" w:author="phuong vu" w:date="2018-11-23T15:14:00Z">
        <w:del w:id="9251" w:author="Tran Huan" w:date="2018-11-25T23:33:00Z">
          <w:r w:rsidR="00E95F1B" w:rsidDel="000D1FDC">
            <w:fldChar w:fldCharType="end"/>
          </w:r>
        </w:del>
      </w:ins>
      <w:ins w:id="9252" w:author="phuong vu" w:date="2018-11-23T12:02:00Z">
        <w:del w:id="9253" w:author="Tran Huan" w:date="2018-11-25T23:33:00Z">
          <w:r w:rsidRPr="000245EB" w:rsidDel="000D1FDC">
            <w:rPr>
              <w:i/>
              <w:rPrChange w:id="9254" w:author="Tran Huan" w:date="2018-11-25T16:08:00Z">
                <w:rPr>
                  <w:i/>
                  <w:iCs/>
                  <w:lang w:val="en-US"/>
                </w:rPr>
              </w:rPrChange>
            </w:rPr>
            <w:delText xml:space="preserve"> </w:delText>
          </w:r>
        </w:del>
      </w:ins>
      <w:ins w:id="9255" w:author="phuong vu" w:date="2018-11-23T12:03:00Z">
        <w:del w:id="9256" w:author="Tran Huan" w:date="2018-11-25T23:33:00Z">
          <w:r w:rsidRPr="000245EB" w:rsidDel="000D1FDC">
            <w:rPr>
              <w:i/>
              <w:rPrChange w:id="9257" w:author="Tran Huan" w:date="2018-11-25T16:08:00Z">
                <w:rPr>
                  <w:i/>
                  <w:iCs/>
                  <w:lang w:val="en-US"/>
                </w:rPr>
              </w:rPrChange>
            </w:rPr>
            <w:delText>Bảng dữ liệu nhóm màu</w:delText>
          </w:r>
        </w:del>
      </w:ins>
    </w:p>
    <w:p w14:paraId="1EFEE426" w14:textId="4AEB9C0D" w:rsidR="00271A3D" w:rsidRDefault="00271A3D">
      <w:pPr>
        <w:spacing w:line="276" w:lineRule="auto"/>
        <w:rPr>
          <w:ins w:id="9258" w:author="phuong vu" w:date="2018-11-23T11:17:00Z"/>
          <w:b/>
          <w:lang w:val="en-US"/>
        </w:rPr>
        <w:pPrChange w:id="9259" w:author="phuong vu" w:date="2018-11-23T13:48:00Z">
          <w:pPr/>
        </w:pPrChange>
      </w:pPr>
      <w:ins w:id="9260" w:author="phuong vu" w:date="2018-11-23T11:17:00Z">
        <w:r>
          <w:rPr>
            <w:b/>
            <w:lang w:val="en-US"/>
          </w:rPr>
          <w:t>BẢNG CUSTOMER</w:t>
        </w:r>
      </w:ins>
    </w:p>
    <w:tbl>
      <w:tblPr>
        <w:tblStyle w:val="TableGrid"/>
        <w:tblW w:w="8890" w:type="dxa"/>
        <w:tblLook w:val="04A0" w:firstRow="1" w:lastRow="0" w:firstColumn="1" w:lastColumn="0" w:noHBand="0" w:noVBand="1"/>
        <w:tblPrChange w:id="9261" w:author="Tran Huan" w:date="2018-11-25T23:46:00Z">
          <w:tblPr>
            <w:tblStyle w:val="TableGrid"/>
            <w:tblW w:w="9486" w:type="dxa"/>
            <w:tblLook w:val="04A0" w:firstRow="1" w:lastRow="0" w:firstColumn="1" w:lastColumn="0" w:noHBand="0" w:noVBand="1"/>
          </w:tblPr>
        </w:tblPrChange>
      </w:tblPr>
      <w:tblGrid>
        <w:gridCol w:w="812"/>
        <w:gridCol w:w="1993"/>
        <w:gridCol w:w="1282"/>
        <w:gridCol w:w="1084"/>
        <w:gridCol w:w="838"/>
        <w:gridCol w:w="823"/>
        <w:gridCol w:w="2107"/>
        <w:tblGridChange w:id="9262">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1856AA" w14:paraId="613D76FE" w14:textId="77777777" w:rsidTr="00266AC8">
        <w:trPr>
          <w:trHeight w:val="300"/>
          <w:ins w:id="9263" w:author="phuong vu" w:date="2018-11-23T11:18:00Z"/>
          <w:trPrChange w:id="9264" w:author="Tran Huan" w:date="2018-11-25T23:46:00Z">
            <w:trPr>
              <w:trHeight w:val="300"/>
            </w:trPr>
          </w:trPrChange>
        </w:trPr>
        <w:tc>
          <w:tcPr>
            <w:tcW w:w="812" w:type="dxa"/>
            <w:noWrap/>
            <w:vAlign w:val="center"/>
            <w:hideMark/>
            <w:tcPrChange w:id="9265" w:author="Tran Huan" w:date="2018-11-25T23:46:00Z">
              <w:tcPr>
                <w:tcW w:w="708" w:type="dxa"/>
                <w:gridSpan w:val="2"/>
                <w:noWrap/>
                <w:vAlign w:val="center"/>
                <w:hideMark/>
              </w:tcPr>
            </w:tcPrChange>
          </w:tcPr>
          <w:p w14:paraId="549162B7" w14:textId="77777777" w:rsidR="00271A3D" w:rsidRPr="001856AA" w:rsidRDefault="00271A3D">
            <w:pPr>
              <w:spacing w:line="276" w:lineRule="auto"/>
              <w:jc w:val="center"/>
              <w:rPr>
                <w:ins w:id="9266" w:author="phuong vu" w:date="2018-11-23T11:18:00Z"/>
                <w:b/>
                <w:bCs/>
              </w:rPr>
              <w:pPrChange w:id="9267" w:author="phuong vu" w:date="2018-11-23T13:48:00Z">
                <w:pPr>
                  <w:jc w:val="center"/>
                </w:pPr>
              </w:pPrChange>
            </w:pPr>
            <w:ins w:id="9268" w:author="phuong vu" w:date="2018-11-23T11:18:00Z">
              <w:r w:rsidRPr="001856AA">
                <w:rPr>
                  <w:b/>
                  <w:bCs/>
                  <w:lang w:val="da-DK"/>
                </w:rPr>
                <w:t>STT</w:t>
              </w:r>
            </w:ins>
          </w:p>
        </w:tc>
        <w:tc>
          <w:tcPr>
            <w:tcW w:w="1964" w:type="dxa"/>
            <w:noWrap/>
            <w:vAlign w:val="center"/>
            <w:hideMark/>
            <w:tcPrChange w:id="9269" w:author="Tran Huan" w:date="2018-11-25T23:46:00Z">
              <w:tcPr>
                <w:tcW w:w="1820" w:type="dxa"/>
                <w:noWrap/>
                <w:vAlign w:val="center"/>
                <w:hideMark/>
              </w:tcPr>
            </w:tcPrChange>
          </w:tcPr>
          <w:p w14:paraId="6884E39D" w14:textId="77777777" w:rsidR="00271A3D" w:rsidRPr="001856AA" w:rsidRDefault="00271A3D">
            <w:pPr>
              <w:spacing w:line="276" w:lineRule="auto"/>
              <w:jc w:val="center"/>
              <w:rPr>
                <w:ins w:id="9270" w:author="phuong vu" w:date="2018-11-23T11:18:00Z"/>
                <w:b/>
                <w:bCs/>
              </w:rPr>
              <w:pPrChange w:id="9271" w:author="phuong vu" w:date="2018-11-23T13:48:00Z">
                <w:pPr>
                  <w:jc w:val="center"/>
                </w:pPr>
              </w:pPrChange>
            </w:pPr>
            <w:ins w:id="9272" w:author="phuong vu" w:date="2018-11-23T11:18:00Z">
              <w:r w:rsidRPr="001856AA">
                <w:rPr>
                  <w:b/>
                  <w:bCs/>
                  <w:lang w:val="da-DK"/>
                </w:rPr>
                <w:t>Tên trường</w:t>
              </w:r>
            </w:ins>
          </w:p>
        </w:tc>
        <w:tc>
          <w:tcPr>
            <w:tcW w:w="1282" w:type="dxa"/>
            <w:noWrap/>
            <w:vAlign w:val="center"/>
            <w:hideMark/>
            <w:tcPrChange w:id="9273" w:author="Tran Huan" w:date="2018-11-25T23:46:00Z">
              <w:tcPr>
                <w:tcW w:w="1300" w:type="dxa"/>
                <w:gridSpan w:val="2"/>
                <w:noWrap/>
                <w:vAlign w:val="center"/>
                <w:hideMark/>
              </w:tcPr>
            </w:tcPrChange>
          </w:tcPr>
          <w:p w14:paraId="4D1CF5C5" w14:textId="77777777" w:rsidR="00271A3D" w:rsidRPr="001856AA" w:rsidRDefault="00271A3D">
            <w:pPr>
              <w:spacing w:line="276" w:lineRule="auto"/>
              <w:jc w:val="center"/>
              <w:rPr>
                <w:ins w:id="9274" w:author="phuong vu" w:date="2018-11-23T11:18:00Z"/>
                <w:b/>
                <w:bCs/>
              </w:rPr>
              <w:pPrChange w:id="9275" w:author="phuong vu" w:date="2018-11-23T13:48:00Z">
                <w:pPr>
                  <w:jc w:val="center"/>
                </w:pPr>
              </w:pPrChange>
            </w:pPr>
            <w:ins w:id="9276" w:author="phuong vu" w:date="2018-11-23T11:18:00Z">
              <w:r w:rsidRPr="001856AA">
                <w:rPr>
                  <w:b/>
                  <w:bCs/>
                  <w:lang w:val="da-DK"/>
                </w:rPr>
                <w:t>Kiểu</w:t>
              </w:r>
            </w:ins>
          </w:p>
        </w:tc>
        <w:tc>
          <w:tcPr>
            <w:tcW w:w="1084" w:type="dxa"/>
            <w:noWrap/>
            <w:vAlign w:val="center"/>
            <w:hideMark/>
            <w:tcPrChange w:id="9277" w:author="Tran Huan" w:date="2018-11-25T23:46:00Z">
              <w:tcPr>
                <w:tcW w:w="1098" w:type="dxa"/>
                <w:gridSpan w:val="2"/>
                <w:noWrap/>
                <w:vAlign w:val="center"/>
                <w:hideMark/>
              </w:tcPr>
            </w:tcPrChange>
          </w:tcPr>
          <w:p w14:paraId="6B0D6A72" w14:textId="77777777" w:rsidR="00271A3D" w:rsidRPr="001856AA" w:rsidRDefault="00271A3D">
            <w:pPr>
              <w:spacing w:line="276" w:lineRule="auto"/>
              <w:jc w:val="center"/>
              <w:rPr>
                <w:ins w:id="9278" w:author="phuong vu" w:date="2018-11-23T11:18:00Z"/>
                <w:b/>
                <w:bCs/>
              </w:rPr>
              <w:pPrChange w:id="9279" w:author="phuong vu" w:date="2018-11-23T13:48:00Z">
                <w:pPr>
                  <w:jc w:val="center"/>
                </w:pPr>
              </w:pPrChange>
            </w:pPr>
            <w:ins w:id="9280" w:author="phuong vu" w:date="2018-11-23T11:18:00Z">
              <w:r w:rsidRPr="001856AA">
                <w:rPr>
                  <w:b/>
                  <w:bCs/>
                  <w:lang w:val="da-DK"/>
                </w:rPr>
                <w:t>Chấp nhận Null</w:t>
              </w:r>
            </w:ins>
          </w:p>
        </w:tc>
        <w:tc>
          <w:tcPr>
            <w:tcW w:w="828" w:type="dxa"/>
            <w:noWrap/>
            <w:vAlign w:val="center"/>
            <w:hideMark/>
            <w:tcPrChange w:id="9281" w:author="Tran Huan" w:date="2018-11-25T23:46:00Z">
              <w:tcPr>
                <w:tcW w:w="838" w:type="dxa"/>
                <w:gridSpan w:val="2"/>
                <w:noWrap/>
                <w:vAlign w:val="center"/>
                <w:hideMark/>
              </w:tcPr>
            </w:tcPrChange>
          </w:tcPr>
          <w:p w14:paraId="7CB9761F" w14:textId="77777777" w:rsidR="00271A3D" w:rsidRPr="001856AA" w:rsidRDefault="00271A3D">
            <w:pPr>
              <w:spacing w:line="276" w:lineRule="auto"/>
              <w:jc w:val="center"/>
              <w:rPr>
                <w:ins w:id="9282" w:author="phuong vu" w:date="2018-11-23T11:18:00Z"/>
                <w:b/>
                <w:bCs/>
              </w:rPr>
              <w:pPrChange w:id="9283" w:author="phuong vu" w:date="2018-11-23T13:48:00Z">
                <w:pPr>
                  <w:jc w:val="center"/>
                </w:pPr>
              </w:pPrChange>
            </w:pPr>
            <w:ins w:id="9284" w:author="phuong vu" w:date="2018-11-23T11:18:00Z">
              <w:r w:rsidRPr="001856AA">
                <w:rPr>
                  <w:b/>
                  <w:bCs/>
                  <w:lang w:val="da-DK"/>
                </w:rPr>
                <w:t>Khóa chính</w:t>
              </w:r>
            </w:ins>
          </w:p>
        </w:tc>
        <w:tc>
          <w:tcPr>
            <w:tcW w:w="813" w:type="dxa"/>
            <w:noWrap/>
            <w:vAlign w:val="center"/>
            <w:hideMark/>
            <w:tcPrChange w:id="9285" w:author="Tran Huan" w:date="2018-11-25T23:46:00Z">
              <w:tcPr>
                <w:tcW w:w="823" w:type="dxa"/>
                <w:gridSpan w:val="2"/>
                <w:noWrap/>
                <w:vAlign w:val="center"/>
                <w:hideMark/>
              </w:tcPr>
            </w:tcPrChange>
          </w:tcPr>
          <w:p w14:paraId="71F573E0" w14:textId="77777777" w:rsidR="00271A3D" w:rsidRPr="001856AA" w:rsidRDefault="00271A3D">
            <w:pPr>
              <w:spacing w:line="276" w:lineRule="auto"/>
              <w:jc w:val="center"/>
              <w:rPr>
                <w:ins w:id="9286" w:author="phuong vu" w:date="2018-11-23T11:18:00Z"/>
                <w:b/>
                <w:bCs/>
              </w:rPr>
              <w:pPrChange w:id="9287" w:author="phuong vu" w:date="2018-11-23T13:48:00Z">
                <w:pPr>
                  <w:jc w:val="center"/>
                </w:pPr>
              </w:pPrChange>
            </w:pPr>
            <w:ins w:id="9288" w:author="phuong vu" w:date="2018-11-23T11:18:00Z">
              <w:r w:rsidRPr="001856AA">
                <w:rPr>
                  <w:b/>
                  <w:bCs/>
                  <w:lang w:val="da-DK"/>
                </w:rPr>
                <w:t>Khóa ngoại</w:t>
              </w:r>
            </w:ins>
          </w:p>
        </w:tc>
        <w:tc>
          <w:tcPr>
            <w:tcW w:w="2107" w:type="dxa"/>
            <w:noWrap/>
            <w:vAlign w:val="center"/>
            <w:hideMark/>
            <w:tcPrChange w:id="9289" w:author="Tran Huan" w:date="2018-11-25T23:46:00Z">
              <w:tcPr>
                <w:tcW w:w="2899" w:type="dxa"/>
                <w:gridSpan w:val="3"/>
                <w:noWrap/>
                <w:vAlign w:val="center"/>
                <w:hideMark/>
              </w:tcPr>
            </w:tcPrChange>
          </w:tcPr>
          <w:p w14:paraId="706B58E0" w14:textId="77777777" w:rsidR="00271A3D" w:rsidRPr="001856AA" w:rsidRDefault="00271A3D">
            <w:pPr>
              <w:spacing w:line="276" w:lineRule="auto"/>
              <w:ind w:right="226"/>
              <w:jc w:val="center"/>
              <w:rPr>
                <w:ins w:id="9290" w:author="phuong vu" w:date="2018-11-23T11:18:00Z"/>
                <w:b/>
                <w:bCs/>
              </w:rPr>
              <w:pPrChange w:id="9291" w:author="phuong vu" w:date="2018-11-23T13:48:00Z">
                <w:pPr>
                  <w:ind w:right="226"/>
                  <w:jc w:val="center"/>
                </w:pPr>
              </w:pPrChange>
            </w:pPr>
            <w:ins w:id="9292" w:author="phuong vu" w:date="2018-11-23T11:18:00Z">
              <w:r w:rsidRPr="001856AA">
                <w:rPr>
                  <w:b/>
                  <w:bCs/>
                  <w:lang w:val="da-DK"/>
                </w:rPr>
                <w:t>Mô tả</w:t>
              </w:r>
            </w:ins>
          </w:p>
        </w:tc>
      </w:tr>
      <w:tr w:rsidR="00271A3D" w:rsidRPr="001856AA" w14:paraId="73583990" w14:textId="77777777" w:rsidTr="00266AC8">
        <w:trPr>
          <w:trHeight w:val="300"/>
          <w:ins w:id="9293" w:author="phuong vu" w:date="2018-11-23T11:18:00Z"/>
          <w:trPrChange w:id="9294" w:author="Tran Huan" w:date="2018-11-25T23:46:00Z">
            <w:trPr>
              <w:trHeight w:val="300"/>
            </w:trPr>
          </w:trPrChange>
        </w:trPr>
        <w:tc>
          <w:tcPr>
            <w:tcW w:w="812" w:type="dxa"/>
            <w:noWrap/>
            <w:vAlign w:val="center"/>
            <w:hideMark/>
            <w:tcPrChange w:id="9295" w:author="Tran Huan" w:date="2018-11-25T23:46:00Z">
              <w:tcPr>
                <w:tcW w:w="708" w:type="dxa"/>
                <w:gridSpan w:val="2"/>
                <w:noWrap/>
                <w:vAlign w:val="center"/>
                <w:hideMark/>
              </w:tcPr>
            </w:tcPrChange>
          </w:tcPr>
          <w:p w14:paraId="0E0AE497" w14:textId="78B8CE0C" w:rsidR="00271A3D" w:rsidRPr="00FD2760" w:rsidRDefault="008A7CB0">
            <w:pPr>
              <w:spacing w:line="276" w:lineRule="auto"/>
              <w:jc w:val="center"/>
              <w:rPr>
                <w:ins w:id="9296" w:author="phuong vu" w:date="2018-11-23T11:18:00Z"/>
              </w:rPr>
              <w:pPrChange w:id="9297" w:author="phuong vu" w:date="2018-11-23T13:48:00Z">
                <w:pPr>
                  <w:jc w:val="center"/>
                </w:pPr>
              </w:pPrChange>
            </w:pPr>
            <w:ins w:id="9298" w:author="phuong vu" w:date="2018-11-23T11:18:00Z">
              <w:r w:rsidRPr="00FD2760">
                <w:t>1</w:t>
              </w:r>
            </w:ins>
          </w:p>
        </w:tc>
        <w:tc>
          <w:tcPr>
            <w:tcW w:w="1964" w:type="dxa"/>
            <w:noWrap/>
            <w:hideMark/>
            <w:tcPrChange w:id="9299" w:author="Tran Huan" w:date="2018-11-25T23:46:00Z">
              <w:tcPr>
                <w:tcW w:w="1820" w:type="dxa"/>
                <w:noWrap/>
                <w:hideMark/>
              </w:tcPr>
            </w:tcPrChange>
          </w:tcPr>
          <w:p w14:paraId="52F02110" w14:textId="0A036234" w:rsidR="00271A3D" w:rsidRPr="00FD2760" w:rsidRDefault="008A7CB0">
            <w:pPr>
              <w:spacing w:line="276" w:lineRule="auto"/>
              <w:rPr>
                <w:ins w:id="9300" w:author="phuong vu" w:date="2018-11-23T11:18:00Z"/>
              </w:rPr>
              <w:pPrChange w:id="9301" w:author="phuong vu" w:date="2018-11-23T13:48:00Z">
                <w:pPr/>
              </w:pPrChange>
            </w:pPr>
            <w:ins w:id="9302" w:author="phuong vu" w:date="2018-11-23T11:18:00Z">
              <w:r w:rsidRPr="00FD2760">
                <w:t>id</w:t>
              </w:r>
            </w:ins>
          </w:p>
        </w:tc>
        <w:tc>
          <w:tcPr>
            <w:tcW w:w="1282" w:type="dxa"/>
            <w:noWrap/>
            <w:hideMark/>
            <w:tcPrChange w:id="9303" w:author="Tran Huan" w:date="2018-11-25T23:46:00Z">
              <w:tcPr>
                <w:tcW w:w="1300" w:type="dxa"/>
                <w:gridSpan w:val="2"/>
                <w:noWrap/>
                <w:hideMark/>
              </w:tcPr>
            </w:tcPrChange>
          </w:tcPr>
          <w:p w14:paraId="61314318" w14:textId="77777777" w:rsidR="00271A3D" w:rsidRPr="00FD2760" w:rsidRDefault="00271A3D">
            <w:pPr>
              <w:spacing w:line="276" w:lineRule="auto"/>
              <w:rPr>
                <w:ins w:id="9304" w:author="phuong vu" w:date="2018-11-23T11:18:00Z"/>
              </w:rPr>
              <w:pPrChange w:id="9305" w:author="phuong vu" w:date="2018-11-23T13:48:00Z">
                <w:pPr/>
              </w:pPrChange>
            </w:pPr>
            <w:ins w:id="9306" w:author="phuong vu" w:date="2018-11-23T11:18:00Z">
              <w:r w:rsidRPr="00FD2760">
                <w:t>numeric</w:t>
              </w:r>
            </w:ins>
          </w:p>
        </w:tc>
        <w:tc>
          <w:tcPr>
            <w:tcW w:w="1084" w:type="dxa"/>
            <w:noWrap/>
            <w:vAlign w:val="center"/>
            <w:hideMark/>
            <w:tcPrChange w:id="9307" w:author="Tran Huan" w:date="2018-11-25T23:46:00Z">
              <w:tcPr>
                <w:tcW w:w="1098" w:type="dxa"/>
                <w:gridSpan w:val="2"/>
                <w:noWrap/>
                <w:vAlign w:val="center"/>
                <w:hideMark/>
              </w:tcPr>
            </w:tcPrChange>
          </w:tcPr>
          <w:p w14:paraId="39E7D938" w14:textId="77777777" w:rsidR="00271A3D" w:rsidRPr="00FD2760" w:rsidRDefault="00271A3D">
            <w:pPr>
              <w:spacing w:line="276" w:lineRule="auto"/>
              <w:jc w:val="center"/>
              <w:rPr>
                <w:ins w:id="9308" w:author="phuong vu" w:date="2018-11-23T11:18:00Z"/>
              </w:rPr>
              <w:pPrChange w:id="9309" w:author="phuong vu" w:date="2018-11-23T13:48:00Z">
                <w:pPr>
                  <w:jc w:val="center"/>
                </w:pPr>
              </w:pPrChange>
            </w:pPr>
          </w:p>
        </w:tc>
        <w:tc>
          <w:tcPr>
            <w:tcW w:w="828" w:type="dxa"/>
            <w:noWrap/>
            <w:vAlign w:val="center"/>
            <w:hideMark/>
            <w:tcPrChange w:id="9310" w:author="Tran Huan" w:date="2018-11-25T23:46:00Z">
              <w:tcPr>
                <w:tcW w:w="838" w:type="dxa"/>
                <w:gridSpan w:val="2"/>
                <w:noWrap/>
                <w:vAlign w:val="center"/>
                <w:hideMark/>
              </w:tcPr>
            </w:tcPrChange>
          </w:tcPr>
          <w:p w14:paraId="0E850998" w14:textId="77777777" w:rsidR="00271A3D" w:rsidRPr="00FD2760" w:rsidRDefault="00271A3D">
            <w:pPr>
              <w:spacing w:line="276" w:lineRule="auto"/>
              <w:jc w:val="center"/>
              <w:rPr>
                <w:ins w:id="9311" w:author="phuong vu" w:date="2018-11-23T11:18:00Z"/>
              </w:rPr>
              <w:pPrChange w:id="9312" w:author="phuong vu" w:date="2018-11-23T13:48:00Z">
                <w:pPr>
                  <w:jc w:val="center"/>
                </w:pPr>
              </w:pPrChange>
            </w:pPr>
            <w:ins w:id="9313" w:author="phuong vu" w:date="2018-11-23T11:18:00Z">
              <w:r w:rsidRPr="00FD2760">
                <w:t>X</w:t>
              </w:r>
            </w:ins>
          </w:p>
        </w:tc>
        <w:tc>
          <w:tcPr>
            <w:tcW w:w="813" w:type="dxa"/>
            <w:noWrap/>
            <w:vAlign w:val="center"/>
            <w:hideMark/>
            <w:tcPrChange w:id="9314" w:author="Tran Huan" w:date="2018-11-25T23:46:00Z">
              <w:tcPr>
                <w:tcW w:w="823" w:type="dxa"/>
                <w:gridSpan w:val="2"/>
                <w:noWrap/>
                <w:vAlign w:val="center"/>
                <w:hideMark/>
              </w:tcPr>
            </w:tcPrChange>
          </w:tcPr>
          <w:p w14:paraId="20CDD44D" w14:textId="77777777" w:rsidR="00271A3D" w:rsidRPr="00FD2760" w:rsidRDefault="00271A3D">
            <w:pPr>
              <w:spacing w:line="276" w:lineRule="auto"/>
              <w:jc w:val="center"/>
              <w:rPr>
                <w:ins w:id="9315" w:author="phuong vu" w:date="2018-11-23T11:18:00Z"/>
              </w:rPr>
              <w:pPrChange w:id="9316" w:author="phuong vu" w:date="2018-11-23T13:48:00Z">
                <w:pPr>
                  <w:jc w:val="center"/>
                </w:pPr>
              </w:pPrChange>
            </w:pPr>
          </w:p>
        </w:tc>
        <w:tc>
          <w:tcPr>
            <w:tcW w:w="2107" w:type="dxa"/>
            <w:noWrap/>
            <w:hideMark/>
            <w:tcPrChange w:id="9317" w:author="Tran Huan" w:date="2018-11-25T23:46:00Z">
              <w:tcPr>
                <w:tcW w:w="2899" w:type="dxa"/>
                <w:gridSpan w:val="3"/>
                <w:noWrap/>
                <w:hideMark/>
              </w:tcPr>
            </w:tcPrChange>
          </w:tcPr>
          <w:p w14:paraId="13565DC6" w14:textId="78913740" w:rsidR="00271A3D" w:rsidRPr="00F13961" w:rsidRDefault="00271A3D">
            <w:pPr>
              <w:spacing w:line="276" w:lineRule="auto"/>
              <w:rPr>
                <w:ins w:id="9318" w:author="phuong vu" w:date="2018-11-23T11:18:00Z"/>
                <w:lang w:val="en-US"/>
                <w:rPrChange w:id="9319" w:author="phuong vu" w:date="2018-11-23T11:24:00Z">
                  <w:rPr>
                    <w:ins w:id="9320" w:author="phuong vu" w:date="2018-11-23T11:18:00Z"/>
                  </w:rPr>
                </w:rPrChange>
              </w:rPr>
              <w:pPrChange w:id="9321" w:author="phuong vu" w:date="2018-11-23T13:48:00Z">
                <w:pPr/>
              </w:pPrChange>
            </w:pPr>
            <w:ins w:id="9322" w:author="phuong vu" w:date="2018-11-23T11:18:00Z">
              <w:r w:rsidRPr="00FD2760">
                <w:t xml:space="preserve">ID </w:t>
              </w:r>
            </w:ins>
            <w:ins w:id="9323" w:author="phuong vu" w:date="2018-11-23T11:24:00Z">
              <w:r w:rsidR="00F13961">
                <w:t>kh</w:t>
              </w:r>
              <w:r w:rsidR="00F13961">
                <w:rPr>
                  <w:lang w:val="en-US"/>
                </w:rPr>
                <w:t>ách hàng</w:t>
              </w:r>
            </w:ins>
          </w:p>
        </w:tc>
      </w:tr>
      <w:tr w:rsidR="00271A3D" w:rsidRPr="001856AA" w14:paraId="44EA3DB0" w14:textId="77777777" w:rsidTr="00266AC8">
        <w:trPr>
          <w:trHeight w:val="300"/>
          <w:ins w:id="9324" w:author="phuong vu" w:date="2018-11-23T11:18:00Z"/>
          <w:trPrChange w:id="9325" w:author="Tran Huan" w:date="2018-11-25T23:46:00Z">
            <w:trPr>
              <w:trHeight w:val="300"/>
            </w:trPr>
          </w:trPrChange>
        </w:trPr>
        <w:tc>
          <w:tcPr>
            <w:tcW w:w="812" w:type="dxa"/>
            <w:noWrap/>
            <w:vAlign w:val="center"/>
            <w:hideMark/>
            <w:tcPrChange w:id="9326" w:author="Tran Huan" w:date="2018-11-25T23:46:00Z">
              <w:tcPr>
                <w:tcW w:w="708" w:type="dxa"/>
                <w:gridSpan w:val="2"/>
                <w:noWrap/>
                <w:vAlign w:val="center"/>
                <w:hideMark/>
              </w:tcPr>
            </w:tcPrChange>
          </w:tcPr>
          <w:p w14:paraId="1AA531D7" w14:textId="794D9CC5" w:rsidR="00271A3D" w:rsidRPr="00FD2760" w:rsidRDefault="008A7CB0">
            <w:pPr>
              <w:spacing w:line="276" w:lineRule="auto"/>
              <w:jc w:val="center"/>
              <w:rPr>
                <w:ins w:id="9327" w:author="phuong vu" w:date="2018-11-23T11:18:00Z"/>
              </w:rPr>
              <w:pPrChange w:id="9328" w:author="phuong vu" w:date="2018-11-23T13:48:00Z">
                <w:pPr>
                  <w:jc w:val="center"/>
                </w:pPr>
              </w:pPrChange>
            </w:pPr>
            <w:ins w:id="9329" w:author="phuong vu" w:date="2018-11-23T11:18:00Z">
              <w:r w:rsidRPr="00FD2760">
                <w:t>2</w:t>
              </w:r>
            </w:ins>
          </w:p>
        </w:tc>
        <w:tc>
          <w:tcPr>
            <w:tcW w:w="1964" w:type="dxa"/>
            <w:noWrap/>
            <w:hideMark/>
            <w:tcPrChange w:id="9330" w:author="Tran Huan" w:date="2018-11-25T23:46:00Z">
              <w:tcPr>
                <w:tcW w:w="1820" w:type="dxa"/>
                <w:noWrap/>
                <w:hideMark/>
              </w:tcPr>
            </w:tcPrChange>
          </w:tcPr>
          <w:p w14:paraId="4E75C791" w14:textId="063B5FAD" w:rsidR="00271A3D" w:rsidRPr="00FD2760" w:rsidRDefault="008A7CB0">
            <w:pPr>
              <w:spacing w:line="276" w:lineRule="auto"/>
              <w:rPr>
                <w:ins w:id="9331" w:author="phuong vu" w:date="2018-11-23T11:18:00Z"/>
              </w:rPr>
              <w:pPrChange w:id="9332" w:author="phuong vu" w:date="2018-11-23T13:48:00Z">
                <w:pPr/>
              </w:pPrChange>
            </w:pPr>
            <w:ins w:id="9333" w:author="phuong vu" w:date="2018-11-23T11:26:00Z">
              <w:r>
                <w:rPr>
                  <w:lang w:val="en-US"/>
                </w:rPr>
                <w:t>f</w:t>
              </w:r>
            </w:ins>
            <w:ins w:id="9334" w:author="phuong vu" w:date="2018-11-23T11:24:00Z">
              <w:r>
                <w:rPr>
                  <w:lang w:val="en-US"/>
                </w:rPr>
                <w:t>ull_name</w:t>
              </w:r>
            </w:ins>
          </w:p>
        </w:tc>
        <w:tc>
          <w:tcPr>
            <w:tcW w:w="1282" w:type="dxa"/>
            <w:noWrap/>
            <w:hideMark/>
            <w:tcPrChange w:id="9335" w:author="Tran Huan" w:date="2018-11-25T23:46:00Z">
              <w:tcPr>
                <w:tcW w:w="1300" w:type="dxa"/>
                <w:gridSpan w:val="2"/>
                <w:noWrap/>
                <w:hideMark/>
              </w:tcPr>
            </w:tcPrChange>
          </w:tcPr>
          <w:p w14:paraId="1775E3F0" w14:textId="77777777" w:rsidR="00271A3D" w:rsidRPr="00FD2760" w:rsidRDefault="00271A3D">
            <w:pPr>
              <w:spacing w:line="276" w:lineRule="auto"/>
              <w:rPr>
                <w:ins w:id="9336" w:author="phuong vu" w:date="2018-11-23T11:18:00Z"/>
              </w:rPr>
              <w:pPrChange w:id="9337" w:author="phuong vu" w:date="2018-11-23T13:48:00Z">
                <w:pPr/>
              </w:pPrChange>
            </w:pPr>
            <w:ins w:id="9338" w:author="phuong vu" w:date="2018-11-23T11:18:00Z">
              <w:r w:rsidRPr="00FD2760">
                <w:t>character varying</w:t>
              </w:r>
            </w:ins>
          </w:p>
        </w:tc>
        <w:tc>
          <w:tcPr>
            <w:tcW w:w="1084" w:type="dxa"/>
            <w:noWrap/>
            <w:vAlign w:val="center"/>
            <w:hideMark/>
            <w:tcPrChange w:id="9339" w:author="Tran Huan" w:date="2018-11-25T23:46:00Z">
              <w:tcPr>
                <w:tcW w:w="1098" w:type="dxa"/>
                <w:gridSpan w:val="2"/>
                <w:noWrap/>
                <w:vAlign w:val="center"/>
                <w:hideMark/>
              </w:tcPr>
            </w:tcPrChange>
          </w:tcPr>
          <w:p w14:paraId="20B634FF" w14:textId="77777777" w:rsidR="00271A3D" w:rsidRPr="00FD2760" w:rsidRDefault="00271A3D">
            <w:pPr>
              <w:spacing w:line="276" w:lineRule="auto"/>
              <w:jc w:val="center"/>
              <w:rPr>
                <w:ins w:id="9340" w:author="phuong vu" w:date="2018-11-23T11:18:00Z"/>
              </w:rPr>
              <w:pPrChange w:id="9341" w:author="phuong vu" w:date="2018-11-23T13:48:00Z">
                <w:pPr>
                  <w:jc w:val="center"/>
                </w:pPr>
              </w:pPrChange>
            </w:pPr>
          </w:p>
        </w:tc>
        <w:tc>
          <w:tcPr>
            <w:tcW w:w="828" w:type="dxa"/>
            <w:noWrap/>
            <w:vAlign w:val="center"/>
            <w:hideMark/>
            <w:tcPrChange w:id="9342" w:author="Tran Huan" w:date="2018-11-25T23:46:00Z">
              <w:tcPr>
                <w:tcW w:w="838" w:type="dxa"/>
                <w:gridSpan w:val="2"/>
                <w:noWrap/>
                <w:vAlign w:val="center"/>
                <w:hideMark/>
              </w:tcPr>
            </w:tcPrChange>
          </w:tcPr>
          <w:p w14:paraId="091BE711" w14:textId="77777777" w:rsidR="00271A3D" w:rsidRPr="00FD2760" w:rsidRDefault="00271A3D">
            <w:pPr>
              <w:spacing w:line="276" w:lineRule="auto"/>
              <w:jc w:val="center"/>
              <w:rPr>
                <w:ins w:id="9343" w:author="phuong vu" w:date="2018-11-23T11:18:00Z"/>
              </w:rPr>
              <w:pPrChange w:id="9344" w:author="phuong vu" w:date="2018-11-23T13:48:00Z">
                <w:pPr>
                  <w:jc w:val="center"/>
                </w:pPr>
              </w:pPrChange>
            </w:pPr>
          </w:p>
        </w:tc>
        <w:tc>
          <w:tcPr>
            <w:tcW w:w="813" w:type="dxa"/>
            <w:noWrap/>
            <w:vAlign w:val="center"/>
            <w:hideMark/>
            <w:tcPrChange w:id="9345" w:author="Tran Huan" w:date="2018-11-25T23:46:00Z">
              <w:tcPr>
                <w:tcW w:w="823" w:type="dxa"/>
                <w:gridSpan w:val="2"/>
                <w:noWrap/>
                <w:vAlign w:val="center"/>
                <w:hideMark/>
              </w:tcPr>
            </w:tcPrChange>
          </w:tcPr>
          <w:p w14:paraId="0E7C3525" w14:textId="23290D2D" w:rsidR="00271A3D" w:rsidRPr="00FD2760" w:rsidRDefault="00271A3D">
            <w:pPr>
              <w:spacing w:line="276" w:lineRule="auto"/>
              <w:jc w:val="center"/>
              <w:rPr>
                <w:ins w:id="9346" w:author="phuong vu" w:date="2018-11-23T11:18:00Z"/>
              </w:rPr>
              <w:pPrChange w:id="9347" w:author="phuong vu" w:date="2018-11-23T13:48:00Z">
                <w:pPr>
                  <w:jc w:val="center"/>
                </w:pPr>
              </w:pPrChange>
            </w:pPr>
          </w:p>
        </w:tc>
        <w:tc>
          <w:tcPr>
            <w:tcW w:w="2107" w:type="dxa"/>
            <w:noWrap/>
            <w:hideMark/>
            <w:tcPrChange w:id="9348" w:author="Tran Huan" w:date="2018-11-25T23:46:00Z">
              <w:tcPr>
                <w:tcW w:w="2899" w:type="dxa"/>
                <w:gridSpan w:val="3"/>
                <w:noWrap/>
                <w:hideMark/>
              </w:tcPr>
            </w:tcPrChange>
          </w:tcPr>
          <w:p w14:paraId="4E0F883C" w14:textId="56F47B8D" w:rsidR="00271A3D" w:rsidRPr="00F13961" w:rsidRDefault="00F13961">
            <w:pPr>
              <w:spacing w:line="276" w:lineRule="auto"/>
              <w:rPr>
                <w:ins w:id="9349" w:author="phuong vu" w:date="2018-11-23T11:18:00Z"/>
                <w:lang w:val="en-US"/>
                <w:rPrChange w:id="9350" w:author="phuong vu" w:date="2018-11-23T11:26:00Z">
                  <w:rPr>
                    <w:ins w:id="9351" w:author="phuong vu" w:date="2018-11-23T11:18:00Z"/>
                  </w:rPr>
                </w:rPrChange>
              </w:rPr>
              <w:pPrChange w:id="9352" w:author="phuong vu" w:date="2018-11-23T13:48:00Z">
                <w:pPr/>
              </w:pPrChange>
            </w:pPr>
            <w:ins w:id="9353" w:author="phuong vu" w:date="2018-11-23T11:26:00Z">
              <w:r>
                <w:rPr>
                  <w:lang w:val="en-US"/>
                </w:rPr>
                <w:t>Họ tên khách hàng</w:t>
              </w:r>
            </w:ins>
          </w:p>
        </w:tc>
      </w:tr>
      <w:tr w:rsidR="00F13961" w:rsidRPr="001856AA" w14:paraId="710C2D60" w14:textId="77777777" w:rsidTr="00266AC8">
        <w:trPr>
          <w:trHeight w:val="300"/>
          <w:ins w:id="9354" w:author="phuong vu" w:date="2018-11-23T11:27:00Z"/>
          <w:trPrChange w:id="9355" w:author="Tran Huan" w:date="2018-11-25T23:46:00Z">
            <w:trPr>
              <w:trHeight w:val="300"/>
            </w:trPr>
          </w:trPrChange>
        </w:trPr>
        <w:tc>
          <w:tcPr>
            <w:tcW w:w="812" w:type="dxa"/>
            <w:noWrap/>
            <w:vAlign w:val="center"/>
            <w:tcPrChange w:id="9356" w:author="Tran Huan" w:date="2018-11-25T23:46:00Z">
              <w:tcPr>
                <w:tcW w:w="708" w:type="dxa"/>
                <w:gridSpan w:val="2"/>
                <w:noWrap/>
                <w:vAlign w:val="center"/>
              </w:tcPr>
            </w:tcPrChange>
          </w:tcPr>
          <w:p w14:paraId="05E8F244" w14:textId="51063D47" w:rsidR="00F13961" w:rsidRPr="00F13961" w:rsidRDefault="008A7CB0">
            <w:pPr>
              <w:spacing w:line="276" w:lineRule="auto"/>
              <w:jc w:val="center"/>
              <w:rPr>
                <w:ins w:id="9357" w:author="phuong vu" w:date="2018-11-23T11:27:00Z"/>
                <w:lang w:val="en-US"/>
                <w:rPrChange w:id="9358" w:author="phuong vu" w:date="2018-11-23T11:27:00Z">
                  <w:rPr>
                    <w:ins w:id="9359" w:author="phuong vu" w:date="2018-11-23T11:27:00Z"/>
                  </w:rPr>
                </w:rPrChange>
              </w:rPr>
              <w:pPrChange w:id="9360" w:author="phuong vu" w:date="2018-11-23T13:48:00Z">
                <w:pPr>
                  <w:jc w:val="center"/>
                </w:pPr>
              </w:pPrChange>
            </w:pPr>
            <w:ins w:id="9361" w:author="phuong vu" w:date="2018-11-23T11:27:00Z">
              <w:r>
                <w:rPr>
                  <w:lang w:val="en-US"/>
                </w:rPr>
                <w:t>3</w:t>
              </w:r>
            </w:ins>
          </w:p>
        </w:tc>
        <w:tc>
          <w:tcPr>
            <w:tcW w:w="1964" w:type="dxa"/>
            <w:noWrap/>
            <w:tcPrChange w:id="9362" w:author="Tran Huan" w:date="2018-11-25T23:46:00Z">
              <w:tcPr>
                <w:tcW w:w="1820" w:type="dxa"/>
                <w:noWrap/>
              </w:tcPr>
            </w:tcPrChange>
          </w:tcPr>
          <w:p w14:paraId="54A2C1AA" w14:textId="2BC87F69" w:rsidR="00F13961" w:rsidRDefault="008A7CB0">
            <w:pPr>
              <w:spacing w:line="276" w:lineRule="auto"/>
              <w:rPr>
                <w:ins w:id="9363" w:author="phuong vu" w:date="2018-11-23T11:27:00Z"/>
                <w:lang w:val="en-US"/>
              </w:rPr>
              <w:pPrChange w:id="9364" w:author="phuong vu" w:date="2018-11-23T13:48:00Z">
                <w:pPr/>
              </w:pPrChange>
            </w:pPr>
            <w:ins w:id="9365" w:author="phuong vu" w:date="2018-11-23T11:27:00Z">
              <w:r>
                <w:rPr>
                  <w:lang w:val="en-US"/>
                </w:rPr>
                <w:t>email</w:t>
              </w:r>
            </w:ins>
          </w:p>
        </w:tc>
        <w:tc>
          <w:tcPr>
            <w:tcW w:w="1282" w:type="dxa"/>
            <w:noWrap/>
            <w:tcPrChange w:id="9366" w:author="Tran Huan" w:date="2018-11-25T23:46:00Z">
              <w:tcPr>
                <w:tcW w:w="1300" w:type="dxa"/>
                <w:gridSpan w:val="2"/>
                <w:noWrap/>
              </w:tcPr>
            </w:tcPrChange>
          </w:tcPr>
          <w:p w14:paraId="02EC81FC" w14:textId="3F0E503D" w:rsidR="00F13961" w:rsidRPr="00FD2760" w:rsidRDefault="00F13961">
            <w:pPr>
              <w:spacing w:line="276" w:lineRule="auto"/>
              <w:rPr>
                <w:ins w:id="9367" w:author="phuong vu" w:date="2018-11-23T11:27:00Z"/>
              </w:rPr>
              <w:pPrChange w:id="9368" w:author="phuong vu" w:date="2018-11-23T13:48:00Z">
                <w:pPr/>
              </w:pPrChange>
            </w:pPr>
            <w:ins w:id="9369" w:author="phuong vu" w:date="2018-11-23T11:27:00Z">
              <w:r w:rsidRPr="00FD2760">
                <w:t>character varying</w:t>
              </w:r>
            </w:ins>
          </w:p>
        </w:tc>
        <w:tc>
          <w:tcPr>
            <w:tcW w:w="1084" w:type="dxa"/>
            <w:noWrap/>
            <w:vAlign w:val="center"/>
            <w:tcPrChange w:id="9370" w:author="Tran Huan" w:date="2018-11-25T23:46:00Z">
              <w:tcPr>
                <w:tcW w:w="1098" w:type="dxa"/>
                <w:gridSpan w:val="2"/>
                <w:noWrap/>
                <w:vAlign w:val="center"/>
              </w:tcPr>
            </w:tcPrChange>
          </w:tcPr>
          <w:p w14:paraId="46435140" w14:textId="77777777" w:rsidR="00F13961" w:rsidRPr="00FD2760" w:rsidRDefault="00F13961">
            <w:pPr>
              <w:spacing w:line="276" w:lineRule="auto"/>
              <w:jc w:val="center"/>
              <w:rPr>
                <w:ins w:id="9371" w:author="phuong vu" w:date="2018-11-23T11:27:00Z"/>
              </w:rPr>
              <w:pPrChange w:id="9372" w:author="phuong vu" w:date="2018-11-23T13:48:00Z">
                <w:pPr>
                  <w:jc w:val="center"/>
                </w:pPr>
              </w:pPrChange>
            </w:pPr>
          </w:p>
        </w:tc>
        <w:tc>
          <w:tcPr>
            <w:tcW w:w="828" w:type="dxa"/>
            <w:noWrap/>
            <w:vAlign w:val="center"/>
            <w:tcPrChange w:id="9373" w:author="Tran Huan" w:date="2018-11-25T23:46:00Z">
              <w:tcPr>
                <w:tcW w:w="838" w:type="dxa"/>
                <w:gridSpan w:val="2"/>
                <w:noWrap/>
                <w:vAlign w:val="center"/>
              </w:tcPr>
            </w:tcPrChange>
          </w:tcPr>
          <w:p w14:paraId="1F90E0A4" w14:textId="77777777" w:rsidR="00F13961" w:rsidRPr="00FD2760" w:rsidRDefault="00F13961">
            <w:pPr>
              <w:spacing w:line="276" w:lineRule="auto"/>
              <w:jc w:val="center"/>
              <w:rPr>
                <w:ins w:id="9374" w:author="phuong vu" w:date="2018-11-23T11:27:00Z"/>
              </w:rPr>
              <w:pPrChange w:id="9375" w:author="phuong vu" w:date="2018-11-23T13:48:00Z">
                <w:pPr>
                  <w:jc w:val="center"/>
                </w:pPr>
              </w:pPrChange>
            </w:pPr>
          </w:p>
        </w:tc>
        <w:tc>
          <w:tcPr>
            <w:tcW w:w="813" w:type="dxa"/>
            <w:noWrap/>
            <w:vAlign w:val="center"/>
            <w:tcPrChange w:id="9376" w:author="Tran Huan" w:date="2018-11-25T23:46:00Z">
              <w:tcPr>
                <w:tcW w:w="823" w:type="dxa"/>
                <w:gridSpan w:val="2"/>
                <w:noWrap/>
                <w:vAlign w:val="center"/>
              </w:tcPr>
            </w:tcPrChange>
          </w:tcPr>
          <w:p w14:paraId="1406BCA3" w14:textId="77777777" w:rsidR="00F13961" w:rsidRPr="00FD2760" w:rsidRDefault="00F13961">
            <w:pPr>
              <w:spacing w:line="276" w:lineRule="auto"/>
              <w:jc w:val="center"/>
              <w:rPr>
                <w:ins w:id="9377" w:author="phuong vu" w:date="2018-11-23T11:27:00Z"/>
              </w:rPr>
              <w:pPrChange w:id="9378" w:author="phuong vu" w:date="2018-11-23T13:48:00Z">
                <w:pPr>
                  <w:jc w:val="center"/>
                </w:pPr>
              </w:pPrChange>
            </w:pPr>
          </w:p>
        </w:tc>
        <w:tc>
          <w:tcPr>
            <w:tcW w:w="2107" w:type="dxa"/>
            <w:noWrap/>
            <w:tcPrChange w:id="9379" w:author="Tran Huan" w:date="2018-11-25T23:46:00Z">
              <w:tcPr>
                <w:tcW w:w="2899" w:type="dxa"/>
                <w:gridSpan w:val="3"/>
                <w:noWrap/>
              </w:tcPr>
            </w:tcPrChange>
          </w:tcPr>
          <w:p w14:paraId="617F7083" w14:textId="10D51BDD" w:rsidR="00F13961" w:rsidRDefault="00F13961">
            <w:pPr>
              <w:spacing w:line="276" w:lineRule="auto"/>
              <w:rPr>
                <w:ins w:id="9380" w:author="phuong vu" w:date="2018-11-23T11:27:00Z"/>
                <w:lang w:val="en-US"/>
              </w:rPr>
              <w:pPrChange w:id="9381" w:author="phuong vu" w:date="2018-11-23T13:48:00Z">
                <w:pPr/>
              </w:pPrChange>
            </w:pPr>
            <w:ins w:id="9382" w:author="phuong vu" w:date="2018-11-23T11:28:00Z">
              <w:r>
                <w:rPr>
                  <w:lang w:val="en-US"/>
                </w:rPr>
                <w:t>Email khách hàng</w:t>
              </w:r>
            </w:ins>
          </w:p>
        </w:tc>
      </w:tr>
      <w:tr w:rsidR="00F13961" w:rsidRPr="001856AA" w14:paraId="6CCD35F9" w14:textId="77777777" w:rsidTr="00266AC8">
        <w:trPr>
          <w:trHeight w:val="300"/>
          <w:ins w:id="9383" w:author="phuong vu" w:date="2018-11-23T11:28:00Z"/>
          <w:trPrChange w:id="9384" w:author="Tran Huan" w:date="2018-11-25T23:46:00Z">
            <w:trPr>
              <w:trHeight w:val="300"/>
            </w:trPr>
          </w:trPrChange>
        </w:trPr>
        <w:tc>
          <w:tcPr>
            <w:tcW w:w="812" w:type="dxa"/>
            <w:noWrap/>
            <w:vAlign w:val="center"/>
            <w:tcPrChange w:id="9385" w:author="Tran Huan" w:date="2018-11-25T23:46:00Z">
              <w:tcPr>
                <w:tcW w:w="708" w:type="dxa"/>
                <w:gridSpan w:val="2"/>
                <w:noWrap/>
                <w:vAlign w:val="center"/>
              </w:tcPr>
            </w:tcPrChange>
          </w:tcPr>
          <w:p w14:paraId="4622DF4F" w14:textId="5A5A27C9" w:rsidR="00F13961" w:rsidRDefault="008A7CB0">
            <w:pPr>
              <w:spacing w:line="276" w:lineRule="auto"/>
              <w:jc w:val="center"/>
              <w:rPr>
                <w:ins w:id="9386" w:author="phuong vu" w:date="2018-11-23T11:28:00Z"/>
                <w:lang w:val="en-US"/>
              </w:rPr>
              <w:pPrChange w:id="9387" w:author="phuong vu" w:date="2018-11-23T13:48:00Z">
                <w:pPr>
                  <w:jc w:val="center"/>
                </w:pPr>
              </w:pPrChange>
            </w:pPr>
            <w:ins w:id="9388" w:author="phuong vu" w:date="2018-11-23T11:28:00Z">
              <w:r>
                <w:rPr>
                  <w:lang w:val="en-US"/>
                </w:rPr>
                <w:t>4</w:t>
              </w:r>
            </w:ins>
          </w:p>
        </w:tc>
        <w:tc>
          <w:tcPr>
            <w:tcW w:w="1964" w:type="dxa"/>
            <w:noWrap/>
            <w:tcPrChange w:id="9389" w:author="Tran Huan" w:date="2018-11-25T23:46:00Z">
              <w:tcPr>
                <w:tcW w:w="1820" w:type="dxa"/>
                <w:noWrap/>
              </w:tcPr>
            </w:tcPrChange>
          </w:tcPr>
          <w:p w14:paraId="42DDB616" w14:textId="75EAE109" w:rsidR="00F13961" w:rsidRDefault="008A7CB0">
            <w:pPr>
              <w:spacing w:line="276" w:lineRule="auto"/>
              <w:rPr>
                <w:ins w:id="9390" w:author="phuong vu" w:date="2018-11-23T11:28:00Z"/>
                <w:lang w:val="en-US"/>
              </w:rPr>
              <w:pPrChange w:id="9391" w:author="phuong vu" w:date="2018-11-23T13:48:00Z">
                <w:pPr/>
              </w:pPrChange>
            </w:pPr>
            <w:ins w:id="9392" w:author="phuong vu" w:date="2018-11-23T11:28:00Z">
              <w:r>
                <w:rPr>
                  <w:lang w:val="en-US"/>
                </w:rPr>
                <w:t>phone</w:t>
              </w:r>
            </w:ins>
          </w:p>
        </w:tc>
        <w:tc>
          <w:tcPr>
            <w:tcW w:w="1282" w:type="dxa"/>
            <w:noWrap/>
            <w:tcPrChange w:id="9393" w:author="Tran Huan" w:date="2018-11-25T23:46:00Z">
              <w:tcPr>
                <w:tcW w:w="1300" w:type="dxa"/>
                <w:gridSpan w:val="2"/>
                <w:noWrap/>
              </w:tcPr>
            </w:tcPrChange>
          </w:tcPr>
          <w:p w14:paraId="4E9F4268" w14:textId="5DF6273A" w:rsidR="00F13961" w:rsidRPr="00FD2760" w:rsidRDefault="00F13961">
            <w:pPr>
              <w:spacing w:line="276" w:lineRule="auto"/>
              <w:rPr>
                <w:ins w:id="9394" w:author="phuong vu" w:date="2018-11-23T11:28:00Z"/>
              </w:rPr>
              <w:pPrChange w:id="9395" w:author="phuong vu" w:date="2018-11-23T13:48:00Z">
                <w:pPr/>
              </w:pPrChange>
            </w:pPr>
            <w:ins w:id="9396" w:author="phuong vu" w:date="2018-11-23T11:28:00Z">
              <w:r w:rsidRPr="00FD2760">
                <w:t>character varying</w:t>
              </w:r>
            </w:ins>
          </w:p>
        </w:tc>
        <w:tc>
          <w:tcPr>
            <w:tcW w:w="1084" w:type="dxa"/>
            <w:noWrap/>
            <w:vAlign w:val="center"/>
            <w:tcPrChange w:id="9397" w:author="Tran Huan" w:date="2018-11-25T23:46:00Z">
              <w:tcPr>
                <w:tcW w:w="1098" w:type="dxa"/>
                <w:gridSpan w:val="2"/>
                <w:noWrap/>
                <w:vAlign w:val="center"/>
              </w:tcPr>
            </w:tcPrChange>
          </w:tcPr>
          <w:p w14:paraId="4EC37682" w14:textId="77777777" w:rsidR="00F13961" w:rsidRPr="00FD2760" w:rsidRDefault="00F13961">
            <w:pPr>
              <w:spacing w:line="276" w:lineRule="auto"/>
              <w:jc w:val="center"/>
              <w:rPr>
                <w:ins w:id="9398" w:author="phuong vu" w:date="2018-11-23T11:28:00Z"/>
              </w:rPr>
              <w:pPrChange w:id="9399" w:author="phuong vu" w:date="2018-11-23T13:48:00Z">
                <w:pPr>
                  <w:jc w:val="center"/>
                </w:pPr>
              </w:pPrChange>
            </w:pPr>
          </w:p>
        </w:tc>
        <w:tc>
          <w:tcPr>
            <w:tcW w:w="828" w:type="dxa"/>
            <w:noWrap/>
            <w:vAlign w:val="center"/>
            <w:tcPrChange w:id="9400" w:author="Tran Huan" w:date="2018-11-25T23:46:00Z">
              <w:tcPr>
                <w:tcW w:w="838" w:type="dxa"/>
                <w:gridSpan w:val="2"/>
                <w:noWrap/>
                <w:vAlign w:val="center"/>
              </w:tcPr>
            </w:tcPrChange>
          </w:tcPr>
          <w:p w14:paraId="3BA63431" w14:textId="77777777" w:rsidR="00F13961" w:rsidRPr="00FD2760" w:rsidRDefault="00F13961">
            <w:pPr>
              <w:spacing w:line="276" w:lineRule="auto"/>
              <w:jc w:val="center"/>
              <w:rPr>
                <w:ins w:id="9401" w:author="phuong vu" w:date="2018-11-23T11:28:00Z"/>
              </w:rPr>
              <w:pPrChange w:id="9402" w:author="phuong vu" w:date="2018-11-23T13:48:00Z">
                <w:pPr>
                  <w:jc w:val="center"/>
                </w:pPr>
              </w:pPrChange>
            </w:pPr>
          </w:p>
        </w:tc>
        <w:tc>
          <w:tcPr>
            <w:tcW w:w="813" w:type="dxa"/>
            <w:noWrap/>
            <w:vAlign w:val="center"/>
            <w:tcPrChange w:id="9403" w:author="Tran Huan" w:date="2018-11-25T23:46:00Z">
              <w:tcPr>
                <w:tcW w:w="823" w:type="dxa"/>
                <w:gridSpan w:val="2"/>
                <w:noWrap/>
                <w:vAlign w:val="center"/>
              </w:tcPr>
            </w:tcPrChange>
          </w:tcPr>
          <w:p w14:paraId="722D02E8" w14:textId="77777777" w:rsidR="00F13961" w:rsidRPr="00FD2760" w:rsidRDefault="00F13961">
            <w:pPr>
              <w:spacing w:line="276" w:lineRule="auto"/>
              <w:jc w:val="center"/>
              <w:rPr>
                <w:ins w:id="9404" w:author="phuong vu" w:date="2018-11-23T11:28:00Z"/>
              </w:rPr>
              <w:pPrChange w:id="9405" w:author="phuong vu" w:date="2018-11-23T13:48:00Z">
                <w:pPr>
                  <w:jc w:val="center"/>
                </w:pPr>
              </w:pPrChange>
            </w:pPr>
          </w:p>
        </w:tc>
        <w:tc>
          <w:tcPr>
            <w:tcW w:w="2107" w:type="dxa"/>
            <w:noWrap/>
            <w:tcPrChange w:id="9406" w:author="Tran Huan" w:date="2018-11-25T23:46:00Z">
              <w:tcPr>
                <w:tcW w:w="2899" w:type="dxa"/>
                <w:gridSpan w:val="3"/>
                <w:noWrap/>
              </w:tcPr>
            </w:tcPrChange>
          </w:tcPr>
          <w:p w14:paraId="43D56695" w14:textId="756AEE04" w:rsidR="00F13961" w:rsidRPr="000245EB" w:rsidRDefault="00F13961">
            <w:pPr>
              <w:spacing w:line="276" w:lineRule="auto"/>
              <w:rPr>
                <w:ins w:id="9407" w:author="phuong vu" w:date="2018-11-23T11:28:00Z"/>
                <w:rPrChange w:id="9408" w:author="Tran Huan" w:date="2018-11-25T16:08:00Z">
                  <w:rPr>
                    <w:ins w:id="9409" w:author="phuong vu" w:date="2018-11-23T11:28:00Z"/>
                    <w:lang w:val="en-US"/>
                  </w:rPr>
                </w:rPrChange>
              </w:rPr>
              <w:pPrChange w:id="9410" w:author="phuong vu" w:date="2018-11-23T13:48:00Z">
                <w:pPr/>
              </w:pPrChange>
            </w:pPr>
            <w:ins w:id="9411" w:author="phuong vu" w:date="2018-11-23T11:28:00Z">
              <w:r w:rsidRPr="000245EB">
                <w:rPr>
                  <w:rPrChange w:id="9412" w:author="Tran Huan" w:date="2018-11-25T16:08:00Z">
                    <w:rPr>
                      <w:lang w:val="en-US"/>
                    </w:rPr>
                  </w:rPrChange>
                </w:rPr>
                <w:t>Số điện thoại khách hàng</w:t>
              </w:r>
            </w:ins>
          </w:p>
        </w:tc>
      </w:tr>
      <w:tr w:rsidR="00F13961" w:rsidRPr="001856AA" w14:paraId="31A7BD85" w14:textId="77777777" w:rsidTr="00266AC8">
        <w:trPr>
          <w:trHeight w:val="300"/>
          <w:ins w:id="9413" w:author="phuong vu" w:date="2018-11-23T11:29:00Z"/>
          <w:trPrChange w:id="9414" w:author="Tran Huan" w:date="2018-11-25T23:46:00Z">
            <w:trPr>
              <w:trHeight w:val="300"/>
            </w:trPr>
          </w:trPrChange>
        </w:trPr>
        <w:tc>
          <w:tcPr>
            <w:tcW w:w="812" w:type="dxa"/>
            <w:noWrap/>
            <w:vAlign w:val="center"/>
            <w:tcPrChange w:id="9415" w:author="Tran Huan" w:date="2018-11-25T23:46:00Z">
              <w:tcPr>
                <w:tcW w:w="708" w:type="dxa"/>
                <w:gridSpan w:val="2"/>
                <w:noWrap/>
                <w:vAlign w:val="center"/>
              </w:tcPr>
            </w:tcPrChange>
          </w:tcPr>
          <w:p w14:paraId="7444467F" w14:textId="6BCB4072" w:rsidR="00F13961" w:rsidRDefault="008A7CB0">
            <w:pPr>
              <w:spacing w:line="276" w:lineRule="auto"/>
              <w:jc w:val="center"/>
              <w:rPr>
                <w:ins w:id="9416" w:author="phuong vu" w:date="2018-11-23T11:29:00Z"/>
                <w:lang w:val="en-US"/>
              </w:rPr>
              <w:pPrChange w:id="9417" w:author="phuong vu" w:date="2018-11-23T13:48:00Z">
                <w:pPr>
                  <w:jc w:val="center"/>
                </w:pPr>
              </w:pPrChange>
            </w:pPr>
            <w:ins w:id="9418" w:author="phuong vu" w:date="2018-11-23T11:29:00Z">
              <w:r>
                <w:rPr>
                  <w:lang w:val="en-US"/>
                </w:rPr>
                <w:t>5</w:t>
              </w:r>
            </w:ins>
          </w:p>
        </w:tc>
        <w:tc>
          <w:tcPr>
            <w:tcW w:w="1964" w:type="dxa"/>
            <w:noWrap/>
            <w:tcPrChange w:id="9419" w:author="Tran Huan" w:date="2018-11-25T23:46:00Z">
              <w:tcPr>
                <w:tcW w:w="1820" w:type="dxa"/>
                <w:noWrap/>
              </w:tcPr>
            </w:tcPrChange>
          </w:tcPr>
          <w:p w14:paraId="7A516687" w14:textId="59A9E6BD" w:rsidR="00F13961" w:rsidRDefault="008A7CB0">
            <w:pPr>
              <w:spacing w:line="276" w:lineRule="auto"/>
              <w:rPr>
                <w:ins w:id="9420" w:author="phuong vu" w:date="2018-11-23T11:29:00Z"/>
                <w:lang w:val="en-US"/>
              </w:rPr>
              <w:pPrChange w:id="9421" w:author="phuong vu" w:date="2018-11-23T13:48:00Z">
                <w:pPr/>
              </w:pPrChange>
            </w:pPr>
            <w:ins w:id="9422" w:author="phuong vu" w:date="2018-11-23T11:29:00Z">
              <w:r>
                <w:rPr>
                  <w:lang w:val="en-US"/>
                </w:rPr>
                <w:t>password</w:t>
              </w:r>
            </w:ins>
          </w:p>
        </w:tc>
        <w:tc>
          <w:tcPr>
            <w:tcW w:w="1282" w:type="dxa"/>
            <w:noWrap/>
            <w:tcPrChange w:id="9423" w:author="Tran Huan" w:date="2018-11-25T23:46:00Z">
              <w:tcPr>
                <w:tcW w:w="1300" w:type="dxa"/>
                <w:gridSpan w:val="2"/>
                <w:noWrap/>
              </w:tcPr>
            </w:tcPrChange>
          </w:tcPr>
          <w:p w14:paraId="1FD73491" w14:textId="00A61E20" w:rsidR="00F13961" w:rsidRPr="00FD2760" w:rsidRDefault="00F13961">
            <w:pPr>
              <w:spacing w:line="276" w:lineRule="auto"/>
              <w:rPr>
                <w:ins w:id="9424" w:author="phuong vu" w:date="2018-11-23T11:29:00Z"/>
              </w:rPr>
              <w:pPrChange w:id="9425" w:author="phuong vu" w:date="2018-11-23T13:48:00Z">
                <w:pPr/>
              </w:pPrChange>
            </w:pPr>
            <w:ins w:id="9426" w:author="phuong vu" w:date="2018-11-23T11:29:00Z">
              <w:r w:rsidRPr="00FD2760">
                <w:t>character varying</w:t>
              </w:r>
            </w:ins>
          </w:p>
        </w:tc>
        <w:tc>
          <w:tcPr>
            <w:tcW w:w="1084" w:type="dxa"/>
            <w:noWrap/>
            <w:vAlign w:val="center"/>
            <w:tcPrChange w:id="9427" w:author="Tran Huan" w:date="2018-11-25T23:46:00Z">
              <w:tcPr>
                <w:tcW w:w="1098" w:type="dxa"/>
                <w:gridSpan w:val="2"/>
                <w:noWrap/>
                <w:vAlign w:val="center"/>
              </w:tcPr>
            </w:tcPrChange>
          </w:tcPr>
          <w:p w14:paraId="1E086B54" w14:textId="77777777" w:rsidR="00F13961" w:rsidRPr="00FD2760" w:rsidRDefault="00F13961">
            <w:pPr>
              <w:spacing w:line="276" w:lineRule="auto"/>
              <w:jc w:val="center"/>
              <w:rPr>
                <w:ins w:id="9428" w:author="phuong vu" w:date="2018-11-23T11:29:00Z"/>
              </w:rPr>
              <w:pPrChange w:id="9429" w:author="phuong vu" w:date="2018-11-23T13:48:00Z">
                <w:pPr>
                  <w:jc w:val="center"/>
                </w:pPr>
              </w:pPrChange>
            </w:pPr>
          </w:p>
        </w:tc>
        <w:tc>
          <w:tcPr>
            <w:tcW w:w="828" w:type="dxa"/>
            <w:noWrap/>
            <w:vAlign w:val="center"/>
            <w:tcPrChange w:id="9430" w:author="Tran Huan" w:date="2018-11-25T23:46:00Z">
              <w:tcPr>
                <w:tcW w:w="838" w:type="dxa"/>
                <w:gridSpan w:val="2"/>
                <w:noWrap/>
                <w:vAlign w:val="center"/>
              </w:tcPr>
            </w:tcPrChange>
          </w:tcPr>
          <w:p w14:paraId="440A4863" w14:textId="77777777" w:rsidR="00F13961" w:rsidRPr="00FD2760" w:rsidRDefault="00F13961">
            <w:pPr>
              <w:spacing w:line="276" w:lineRule="auto"/>
              <w:jc w:val="center"/>
              <w:rPr>
                <w:ins w:id="9431" w:author="phuong vu" w:date="2018-11-23T11:29:00Z"/>
              </w:rPr>
              <w:pPrChange w:id="9432" w:author="phuong vu" w:date="2018-11-23T13:48:00Z">
                <w:pPr>
                  <w:jc w:val="center"/>
                </w:pPr>
              </w:pPrChange>
            </w:pPr>
          </w:p>
        </w:tc>
        <w:tc>
          <w:tcPr>
            <w:tcW w:w="813" w:type="dxa"/>
            <w:noWrap/>
            <w:vAlign w:val="center"/>
            <w:tcPrChange w:id="9433" w:author="Tran Huan" w:date="2018-11-25T23:46:00Z">
              <w:tcPr>
                <w:tcW w:w="823" w:type="dxa"/>
                <w:gridSpan w:val="2"/>
                <w:noWrap/>
                <w:vAlign w:val="center"/>
              </w:tcPr>
            </w:tcPrChange>
          </w:tcPr>
          <w:p w14:paraId="5987D3C2" w14:textId="77777777" w:rsidR="00F13961" w:rsidRPr="00FD2760" w:rsidRDefault="00F13961">
            <w:pPr>
              <w:spacing w:line="276" w:lineRule="auto"/>
              <w:jc w:val="center"/>
              <w:rPr>
                <w:ins w:id="9434" w:author="phuong vu" w:date="2018-11-23T11:29:00Z"/>
              </w:rPr>
              <w:pPrChange w:id="9435" w:author="phuong vu" w:date="2018-11-23T13:48:00Z">
                <w:pPr>
                  <w:jc w:val="center"/>
                </w:pPr>
              </w:pPrChange>
            </w:pPr>
          </w:p>
        </w:tc>
        <w:tc>
          <w:tcPr>
            <w:tcW w:w="2107" w:type="dxa"/>
            <w:noWrap/>
            <w:tcPrChange w:id="9436" w:author="Tran Huan" w:date="2018-11-25T23:46:00Z">
              <w:tcPr>
                <w:tcW w:w="2899" w:type="dxa"/>
                <w:gridSpan w:val="3"/>
                <w:noWrap/>
              </w:tcPr>
            </w:tcPrChange>
          </w:tcPr>
          <w:p w14:paraId="4AD3927E" w14:textId="6A3D6818" w:rsidR="00F13961" w:rsidRDefault="00F13961">
            <w:pPr>
              <w:spacing w:line="276" w:lineRule="auto"/>
              <w:rPr>
                <w:ins w:id="9437" w:author="phuong vu" w:date="2018-11-23T11:29:00Z"/>
                <w:lang w:val="en-US"/>
              </w:rPr>
              <w:pPrChange w:id="9438" w:author="phuong vu" w:date="2018-11-23T13:48:00Z">
                <w:pPr/>
              </w:pPrChange>
            </w:pPr>
            <w:ins w:id="9439" w:author="phuong vu" w:date="2018-11-23T11:29:00Z">
              <w:r>
                <w:rPr>
                  <w:lang w:val="en-US"/>
                </w:rPr>
                <w:t>Mật khẩu tài khoản</w:t>
              </w:r>
            </w:ins>
          </w:p>
        </w:tc>
      </w:tr>
      <w:tr w:rsidR="00271D63" w:rsidRPr="001856AA" w14:paraId="6F9DCC82" w14:textId="77777777" w:rsidTr="00266AC8">
        <w:trPr>
          <w:trHeight w:val="300"/>
          <w:ins w:id="9440" w:author="phuong vu" w:date="2018-11-23T11:40:00Z"/>
          <w:trPrChange w:id="9441" w:author="Tran Huan" w:date="2018-11-25T23:46:00Z">
            <w:trPr>
              <w:trHeight w:val="300"/>
            </w:trPr>
          </w:trPrChange>
        </w:trPr>
        <w:tc>
          <w:tcPr>
            <w:tcW w:w="812" w:type="dxa"/>
            <w:noWrap/>
            <w:vAlign w:val="center"/>
            <w:tcPrChange w:id="9442" w:author="Tran Huan" w:date="2018-11-25T23:46:00Z">
              <w:tcPr>
                <w:tcW w:w="708" w:type="dxa"/>
                <w:gridSpan w:val="2"/>
                <w:noWrap/>
                <w:vAlign w:val="center"/>
              </w:tcPr>
            </w:tcPrChange>
          </w:tcPr>
          <w:p w14:paraId="32EC88EF" w14:textId="05718AEF" w:rsidR="00271D63" w:rsidRDefault="008A7CB0">
            <w:pPr>
              <w:spacing w:line="276" w:lineRule="auto"/>
              <w:jc w:val="center"/>
              <w:rPr>
                <w:ins w:id="9443" w:author="phuong vu" w:date="2018-11-23T11:40:00Z"/>
                <w:lang w:val="en-US"/>
              </w:rPr>
              <w:pPrChange w:id="9444" w:author="phuong vu" w:date="2018-11-23T13:48:00Z">
                <w:pPr>
                  <w:jc w:val="center"/>
                </w:pPr>
              </w:pPrChange>
            </w:pPr>
            <w:ins w:id="9445" w:author="phuong vu" w:date="2018-11-23T11:40:00Z">
              <w:r>
                <w:rPr>
                  <w:lang w:val="en-US"/>
                </w:rPr>
                <w:t>6</w:t>
              </w:r>
            </w:ins>
          </w:p>
        </w:tc>
        <w:tc>
          <w:tcPr>
            <w:tcW w:w="1964" w:type="dxa"/>
            <w:noWrap/>
            <w:tcPrChange w:id="9446" w:author="Tran Huan" w:date="2018-11-25T23:46:00Z">
              <w:tcPr>
                <w:tcW w:w="1820" w:type="dxa"/>
                <w:noWrap/>
              </w:tcPr>
            </w:tcPrChange>
          </w:tcPr>
          <w:p w14:paraId="374DFC30" w14:textId="3E2F6B75" w:rsidR="00271D63" w:rsidRDefault="008A7CB0">
            <w:pPr>
              <w:spacing w:line="276" w:lineRule="auto"/>
              <w:rPr>
                <w:ins w:id="9447" w:author="phuong vu" w:date="2018-11-23T11:40:00Z"/>
                <w:lang w:val="en-US"/>
              </w:rPr>
              <w:pPrChange w:id="9448" w:author="phuong vu" w:date="2018-11-23T13:48:00Z">
                <w:pPr/>
              </w:pPrChange>
            </w:pPr>
            <w:ins w:id="9449" w:author="phuong vu" w:date="2018-11-23T11:40:00Z">
              <w:r>
                <w:rPr>
                  <w:lang w:val="en-US"/>
                </w:rPr>
                <w:t>gender</w:t>
              </w:r>
            </w:ins>
          </w:p>
        </w:tc>
        <w:tc>
          <w:tcPr>
            <w:tcW w:w="1282" w:type="dxa"/>
            <w:noWrap/>
            <w:tcPrChange w:id="9450" w:author="Tran Huan" w:date="2018-11-25T23:46:00Z">
              <w:tcPr>
                <w:tcW w:w="1300" w:type="dxa"/>
                <w:gridSpan w:val="2"/>
                <w:noWrap/>
              </w:tcPr>
            </w:tcPrChange>
          </w:tcPr>
          <w:p w14:paraId="45D07C3A" w14:textId="56DB5AAF" w:rsidR="00271D63" w:rsidRPr="008A7CB0" w:rsidRDefault="008A7CB0">
            <w:pPr>
              <w:spacing w:line="276" w:lineRule="auto"/>
              <w:rPr>
                <w:ins w:id="9451" w:author="phuong vu" w:date="2018-11-23T11:40:00Z"/>
                <w:lang w:val="en-US"/>
                <w:rPrChange w:id="9452" w:author="phuong vu" w:date="2018-11-23T11:40:00Z">
                  <w:rPr>
                    <w:ins w:id="9453" w:author="phuong vu" w:date="2018-11-23T11:40:00Z"/>
                  </w:rPr>
                </w:rPrChange>
              </w:rPr>
              <w:pPrChange w:id="9454" w:author="phuong vu" w:date="2018-11-23T13:48:00Z">
                <w:pPr/>
              </w:pPrChange>
            </w:pPr>
            <w:ins w:id="9455" w:author="phuong vu" w:date="2018-11-23T11:40:00Z">
              <w:r>
                <w:rPr>
                  <w:lang w:val="en-US"/>
                </w:rPr>
                <w:t>Boolean</w:t>
              </w:r>
            </w:ins>
          </w:p>
        </w:tc>
        <w:tc>
          <w:tcPr>
            <w:tcW w:w="1084" w:type="dxa"/>
            <w:noWrap/>
            <w:vAlign w:val="center"/>
            <w:tcPrChange w:id="9456" w:author="Tran Huan" w:date="2018-11-25T23:46:00Z">
              <w:tcPr>
                <w:tcW w:w="1098" w:type="dxa"/>
                <w:gridSpan w:val="2"/>
                <w:noWrap/>
                <w:vAlign w:val="center"/>
              </w:tcPr>
            </w:tcPrChange>
          </w:tcPr>
          <w:p w14:paraId="6A3A9F26" w14:textId="77777777" w:rsidR="00271D63" w:rsidRPr="00FD2760" w:rsidRDefault="00271D63">
            <w:pPr>
              <w:spacing w:line="276" w:lineRule="auto"/>
              <w:jc w:val="center"/>
              <w:rPr>
                <w:ins w:id="9457" w:author="phuong vu" w:date="2018-11-23T11:40:00Z"/>
              </w:rPr>
              <w:pPrChange w:id="9458" w:author="phuong vu" w:date="2018-11-23T13:48:00Z">
                <w:pPr>
                  <w:jc w:val="center"/>
                </w:pPr>
              </w:pPrChange>
            </w:pPr>
          </w:p>
        </w:tc>
        <w:tc>
          <w:tcPr>
            <w:tcW w:w="828" w:type="dxa"/>
            <w:noWrap/>
            <w:vAlign w:val="center"/>
            <w:tcPrChange w:id="9459" w:author="Tran Huan" w:date="2018-11-25T23:46:00Z">
              <w:tcPr>
                <w:tcW w:w="838" w:type="dxa"/>
                <w:gridSpan w:val="2"/>
                <w:noWrap/>
                <w:vAlign w:val="center"/>
              </w:tcPr>
            </w:tcPrChange>
          </w:tcPr>
          <w:p w14:paraId="65F86C17" w14:textId="77777777" w:rsidR="00271D63" w:rsidRPr="00FD2760" w:rsidRDefault="00271D63">
            <w:pPr>
              <w:spacing w:line="276" w:lineRule="auto"/>
              <w:jc w:val="center"/>
              <w:rPr>
                <w:ins w:id="9460" w:author="phuong vu" w:date="2018-11-23T11:40:00Z"/>
              </w:rPr>
              <w:pPrChange w:id="9461" w:author="phuong vu" w:date="2018-11-23T13:48:00Z">
                <w:pPr>
                  <w:jc w:val="center"/>
                </w:pPr>
              </w:pPrChange>
            </w:pPr>
          </w:p>
        </w:tc>
        <w:tc>
          <w:tcPr>
            <w:tcW w:w="813" w:type="dxa"/>
            <w:noWrap/>
            <w:vAlign w:val="center"/>
            <w:tcPrChange w:id="9462" w:author="Tran Huan" w:date="2018-11-25T23:46:00Z">
              <w:tcPr>
                <w:tcW w:w="823" w:type="dxa"/>
                <w:gridSpan w:val="2"/>
                <w:noWrap/>
                <w:vAlign w:val="center"/>
              </w:tcPr>
            </w:tcPrChange>
          </w:tcPr>
          <w:p w14:paraId="06578ECB" w14:textId="77777777" w:rsidR="00271D63" w:rsidRPr="00FD2760" w:rsidRDefault="00271D63">
            <w:pPr>
              <w:spacing w:line="276" w:lineRule="auto"/>
              <w:jc w:val="center"/>
              <w:rPr>
                <w:ins w:id="9463" w:author="phuong vu" w:date="2018-11-23T11:40:00Z"/>
              </w:rPr>
              <w:pPrChange w:id="9464" w:author="phuong vu" w:date="2018-11-23T13:48:00Z">
                <w:pPr>
                  <w:jc w:val="center"/>
                </w:pPr>
              </w:pPrChange>
            </w:pPr>
          </w:p>
        </w:tc>
        <w:tc>
          <w:tcPr>
            <w:tcW w:w="2107" w:type="dxa"/>
            <w:noWrap/>
            <w:tcPrChange w:id="9465" w:author="Tran Huan" w:date="2018-11-25T23:46:00Z">
              <w:tcPr>
                <w:tcW w:w="2899" w:type="dxa"/>
                <w:gridSpan w:val="3"/>
                <w:noWrap/>
              </w:tcPr>
            </w:tcPrChange>
          </w:tcPr>
          <w:p w14:paraId="680DAC74" w14:textId="2A855239" w:rsidR="00271D63" w:rsidRDefault="008A7CB0">
            <w:pPr>
              <w:spacing w:line="276" w:lineRule="auto"/>
              <w:rPr>
                <w:ins w:id="9466" w:author="phuong vu" w:date="2018-11-23T11:40:00Z"/>
                <w:lang w:val="en-US"/>
              </w:rPr>
              <w:pPrChange w:id="9467" w:author="phuong vu" w:date="2018-11-23T13:48:00Z">
                <w:pPr/>
              </w:pPrChange>
            </w:pPr>
            <w:ins w:id="9468" w:author="phuong vu" w:date="2018-11-23T11:40:00Z">
              <w:r>
                <w:rPr>
                  <w:lang w:val="en-US"/>
                </w:rPr>
                <w:t>Giới tính</w:t>
              </w:r>
            </w:ins>
          </w:p>
        </w:tc>
      </w:tr>
      <w:tr w:rsidR="008A7CB0" w:rsidRPr="001856AA" w14:paraId="4FC865B1" w14:textId="77777777" w:rsidTr="00266AC8">
        <w:trPr>
          <w:trHeight w:val="300"/>
          <w:ins w:id="9469" w:author="phuong vu" w:date="2018-11-23T11:40:00Z"/>
          <w:trPrChange w:id="9470" w:author="Tran Huan" w:date="2018-11-25T23:46:00Z">
            <w:trPr>
              <w:trHeight w:val="300"/>
            </w:trPr>
          </w:trPrChange>
        </w:trPr>
        <w:tc>
          <w:tcPr>
            <w:tcW w:w="812" w:type="dxa"/>
            <w:noWrap/>
            <w:vAlign w:val="center"/>
            <w:tcPrChange w:id="9471" w:author="Tran Huan" w:date="2018-11-25T23:46:00Z">
              <w:tcPr>
                <w:tcW w:w="708" w:type="dxa"/>
                <w:gridSpan w:val="2"/>
                <w:noWrap/>
                <w:vAlign w:val="center"/>
              </w:tcPr>
            </w:tcPrChange>
          </w:tcPr>
          <w:p w14:paraId="3CA42B8C" w14:textId="1EFE4045" w:rsidR="008A7CB0" w:rsidRDefault="008A7CB0">
            <w:pPr>
              <w:spacing w:line="276" w:lineRule="auto"/>
              <w:jc w:val="center"/>
              <w:rPr>
                <w:ins w:id="9472" w:author="phuong vu" w:date="2018-11-23T11:40:00Z"/>
                <w:lang w:val="en-US"/>
              </w:rPr>
              <w:pPrChange w:id="9473" w:author="phuong vu" w:date="2018-11-23T13:48:00Z">
                <w:pPr>
                  <w:jc w:val="center"/>
                </w:pPr>
              </w:pPrChange>
            </w:pPr>
            <w:ins w:id="9474" w:author="phuong vu" w:date="2018-11-23T11:40:00Z">
              <w:r>
                <w:rPr>
                  <w:lang w:val="en-US"/>
                </w:rPr>
                <w:t>7</w:t>
              </w:r>
            </w:ins>
          </w:p>
        </w:tc>
        <w:tc>
          <w:tcPr>
            <w:tcW w:w="1964" w:type="dxa"/>
            <w:noWrap/>
            <w:tcPrChange w:id="9475" w:author="Tran Huan" w:date="2018-11-25T23:46:00Z">
              <w:tcPr>
                <w:tcW w:w="1820" w:type="dxa"/>
                <w:noWrap/>
              </w:tcPr>
            </w:tcPrChange>
          </w:tcPr>
          <w:p w14:paraId="01277C78" w14:textId="2AE8D10A" w:rsidR="008A7CB0" w:rsidRDefault="008A7CB0">
            <w:pPr>
              <w:spacing w:line="276" w:lineRule="auto"/>
              <w:rPr>
                <w:ins w:id="9476" w:author="phuong vu" w:date="2018-11-23T11:40:00Z"/>
                <w:lang w:val="en-US"/>
              </w:rPr>
              <w:pPrChange w:id="9477" w:author="phuong vu" w:date="2018-11-23T13:48:00Z">
                <w:pPr/>
              </w:pPrChange>
            </w:pPr>
            <w:ins w:id="9478" w:author="phuong vu" w:date="2018-11-23T11:40:00Z">
              <w:r>
                <w:rPr>
                  <w:lang w:val="en-US"/>
                </w:rPr>
                <w:t>address</w:t>
              </w:r>
            </w:ins>
          </w:p>
        </w:tc>
        <w:tc>
          <w:tcPr>
            <w:tcW w:w="1282" w:type="dxa"/>
            <w:noWrap/>
            <w:tcPrChange w:id="9479" w:author="Tran Huan" w:date="2018-11-25T23:46:00Z">
              <w:tcPr>
                <w:tcW w:w="1300" w:type="dxa"/>
                <w:gridSpan w:val="2"/>
                <w:noWrap/>
              </w:tcPr>
            </w:tcPrChange>
          </w:tcPr>
          <w:p w14:paraId="62DEBC91" w14:textId="3DD6CA53" w:rsidR="008A7CB0" w:rsidRDefault="008A7CB0">
            <w:pPr>
              <w:spacing w:line="276" w:lineRule="auto"/>
              <w:rPr>
                <w:ins w:id="9480" w:author="phuong vu" w:date="2018-11-23T11:40:00Z"/>
                <w:lang w:val="en-US"/>
              </w:rPr>
              <w:pPrChange w:id="9481" w:author="phuong vu" w:date="2018-11-23T13:48:00Z">
                <w:pPr/>
              </w:pPrChange>
            </w:pPr>
            <w:ins w:id="9482" w:author="phuong vu" w:date="2018-11-23T11:41:00Z">
              <w:r w:rsidRPr="00FD2760">
                <w:t>character varying</w:t>
              </w:r>
            </w:ins>
          </w:p>
        </w:tc>
        <w:tc>
          <w:tcPr>
            <w:tcW w:w="1084" w:type="dxa"/>
            <w:noWrap/>
            <w:vAlign w:val="center"/>
            <w:tcPrChange w:id="9483" w:author="Tran Huan" w:date="2018-11-25T23:46:00Z">
              <w:tcPr>
                <w:tcW w:w="1098" w:type="dxa"/>
                <w:gridSpan w:val="2"/>
                <w:noWrap/>
                <w:vAlign w:val="center"/>
              </w:tcPr>
            </w:tcPrChange>
          </w:tcPr>
          <w:p w14:paraId="15F4F0A1" w14:textId="77777777" w:rsidR="008A7CB0" w:rsidRPr="00FD2760" w:rsidRDefault="008A7CB0">
            <w:pPr>
              <w:spacing w:line="276" w:lineRule="auto"/>
              <w:jc w:val="center"/>
              <w:rPr>
                <w:ins w:id="9484" w:author="phuong vu" w:date="2018-11-23T11:40:00Z"/>
              </w:rPr>
              <w:pPrChange w:id="9485" w:author="phuong vu" w:date="2018-11-23T13:48:00Z">
                <w:pPr>
                  <w:jc w:val="center"/>
                </w:pPr>
              </w:pPrChange>
            </w:pPr>
          </w:p>
        </w:tc>
        <w:tc>
          <w:tcPr>
            <w:tcW w:w="828" w:type="dxa"/>
            <w:noWrap/>
            <w:vAlign w:val="center"/>
            <w:tcPrChange w:id="9486" w:author="Tran Huan" w:date="2018-11-25T23:46:00Z">
              <w:tcPr>
                <w:tcW w:w="838" w:type="dxa"/>
                <w:gridSpan w:val="2"/>
                <w:noWrap/>
                <w:vAlign w:val="center"/>
              </w:tcPr>
            </w:tcPrChange>
          </w:tcPr>
          <w:p w14:paraId="70C00948" w14:textId="77777777" w:rsidR="008A7CB0" w:rsidRPr="00FD2760" w:rsidRDefault="008A7CB0">
            <w:pPr>
              <w:spacing w:line="276" w:lineRule="auto"/>
              <w:jc w:val="center"/>
              <w:rPr>
                <w:ins w:id="9487" w:author="phuong vu" w:date="2018-11-23T11:40:00Z"/>
              </w:rPr>
              <w:pPrChange w:id="9488" w:author="phuong vu" w:date="2018-11-23T13:48:00Z">
                <w:pPr>
                  <w:jc w:val="center"/>
                </w:pPr>
              </w:pPrChange>
            </w:pPr>
          </w:p>
        </w:tc>
        <w:tc>
          <w:tcPr>
            <w:tcW w:w="813" w:type="dxa"/>
            <w:noWrap/>
            <w:vAlign w:val="center"/>
            <w:tcPrChange w:id="9489" w:author="Tran Huan" w:date="2018-11-25T23:46:00Z">
              <w:tcPr>
                <w:tcW w:w="823" w:type="dxa"/>
                <w:gridSpan w:val="2"/>
                <w:noWrap/>
                <w:vAlign w:val="center"/>
              </w:tcPr>
            </w:tcPrChange>
          </w:tcPr>
          <w:p w14:paraId="12310339" w14:textId="77777777" w:rsidR="008A7CB0" w:rsidRPr="00FD2760" w:rsidRDefault="008A7CB0">
            <w:pPr>
              <w:spacing w:line="276" w:lineRule="auto"/>
              <w:jc w:val="center"/>
              <w:rPr>
                <w:ins w:id="9490" w:author="phuong vu" w:date="2018-11-23T11:40:00Z"/>
              </w:rPr>
              <w:pPrChange w:id="9491" w:author="phuong vu" w:date="2018-11-23T13:48:00Z">
                <w:pPr>
                  <w:jc w:val="center"/>
                </w:pPr>
              </w:pPrChange>
            </w:pPr>
          </w:p>
        </w:tc>
        <w:tc>
          <w:tcPr>
            <w:tcW w:w="2107" w:type="dxa"/>
            <w:noWrap/>
            <w:tcPrChange w:id="9492" w:author="Tran Huan" w:date="2018-11-25T23:46:00Z">
              <w:tcPr>
                <w:tcW w:w="2899" w:type="dxa"/>
                <w:gridSpan w:val="3"/>
                <w:noWrap/>
              </w:tcPr>
            </w:tcPrChange>
          </w:tcPr>
          <w:p w14:paraId="7D55631E" w14:textId="21270EEE" w:rsidR="008A7CB0" w:rsidRDefault="008A7CB0">
            <w:pPr>
              <w:spacing w:line="276" w:lineRule="auto"/>
              <w:rPr>
                <w:ins w:id="9493" w:author="phuong vu" w:date="2018-11-23T11:40:00Z"/>
                <w:lang w:val="en-US"/>
              </w:rPr>
              <w:pPrChange w:id="9494" w:author="phuong vu" w:date="2018-11-23T13:48:00Z">
                <w:pPr/>
              </w:pPrChange>
            </w:pPr>
            <w:ins w:id="9495" w:author="phuong vu" w:date="2018-11-23T11:41:00Z">
              <w:r>
                <w:rPr>
                  <w:lang w:val="en-US"/>
                </w:rPr>
                <w:t>Địa chỉ khách hàng</w:t>
              </w:r>
            </w:ins>
          </w:p>
        </w:tc>
      </w:tr>
      <w:tr w:rsidR="00F13961" w:rsidRPr="001856AA" w14:paraId="0A72848C" w14:textId="77777777" w:rsidTr="00266AC8">
        <w:trPr>
          <w:trHeight w:val="300"/>
          <w:ins w:id="9496" w:author="phuong vu" w:date="2018-11-23T11:18:00Z"/>
          <w:trPrChange w:id="9497" w:author="Tran Huan" w:date="2018-11-25T23:46:00Z">
            <w:trPr>
              <w:trHeight w:val="300"/>
            </w:trPr>
          </w:trPrChange>
        </w:trPr>
        <w:tc>
          <w:tcPr>
            <w:tcW w:w="812" w:type="dxa"/>
            <w:noWrap/>
            <w:vAlign w:val="center"/>
            <w:hideMark/>
            <w:tcPrChange w:id="9498" w:author="Tran Huan" w:date="2018-11-25T23:46:00Z">
              <w:tcPr>
                <w:tcW w:w="708" w:type="dxa"/>
                <w:gridSpan w:val="2"/>
                <w:noWrap/>
                <w:vAlign w:val="center"/>
                <w:hideMark/>
              </w:tcPr>
            </w:tcPrChange>
          </w:tcPr>
          <w:p w14:paraId="4D35E336" w14:textId="77777777" w:rsidR="00F13961" w:rsidRPr="00FD2760" w:rsidRDefault="00F13961">
            <w:pPr>
              <w:spacing w:line="276" w:lineRule="auto"/>
              <w:jc w:val="center"/>
              <w:rPr>
                <w:ins w:id="9499" w:author="phuong vu" w:date="2018-11-23T11:18:00Z"/>
              </w:rPr>
              <w:pPrChange w:id="9500" w:author="phuong vu" w:date="2018-11-23T13:48:00Z">
                <w:pPr>
                  <w:jc w:val="center"/>
                </w:pPr>
              </w:pPrChange>
            </w:pPr>
            <w:ins w:id="9501" w:author="phuong vu" w:date="2018-11-23T11:18:00Z">
              <w:r w:rsidRPr="00FD2760">
                <w:t>8</w:t>
              </w:r>
            </w:ins>
          </w:p>
        </w:tc>
        <w:tc>
          <w:tcPr>
            <w:tcW w:w="1964" w:type="dxa"/>
            <w:noWrap/>
            <w:hideMark/>
            <w:tcPrChange w:id="9502" w:author="Tran Huan" w:date="2018-11-25T23:46:00Z">
              <w:tcPr>
                <w:tcW w:w="1820" w:type="dxa"/>
                <w:noWrap/>
                <w:hideMark/>
              </w:tcPr>
            </w:tcPrChange>
          </w:tcPr>
          <w:p w14:paraId="275A6FBA" w14:textId="4AEEBA0C" w:rsidR="00F13961" w:rsidRPr="00FD2760" w:rsidRDefault="009125AC">
            <w:pPr>
              <w:spacing w:line="276" w:lineRule="auto"/>
              <w:rPr>
                <w:ins w:id="9503" w:author="phuong vu" w:date="2018-11-23T11:18:00Z"/>
              </w:rPr>
              <w:pPrChange w:id="9504" w:author="phuong vu" w:date="2018-11-23T13:48:00Z">
                <w:pPr/>
              </w:pPrChange>
            </w:pPr>
            <w:ins w:id="9505" w:author="phuong vu" w:date="2018-11-23T11:18:00Z">
              <w:r w:rsidRPr="00FD2760">
                <w:t>status</w:t>
              </w:r>
            </w:ins>
          </w:p>
        </w:tc>
        <w:tc>
          <w:tcPr>
            <w:tcW w:w="1282" w:type="dxa"/>
            <w:noWrap/>
            <w:hideMark/>
            <w:tcPrChange w:id="9506" w:author="Tran Huan" w:date="2018-11-25T23:46:00Z">
              <w:tcPr>
                <w:tcW w:w="1300" w:type="dxa"/>
                <w:gridSpan w:val="2"/>
                <w:noWrap/>
                <w:hideMark/>
              </w:tcPr>
            </w:tcPrChange>
          </w:tcPr>
          <w:p w14:paraId="537CF5A1" w14:textId="77777777" w:rsidR="00F13961" w:rsidRPr="00FD2760" w:rsidRDefault="00F13961">
            <w:pPr>
              <w:spacing w:line="276" w:lineRule="auto"/>
              <w:rPr>
                <w:ins w:id="9507" w:author="phuong vu" w:date="2018-11-23T11:18:00Z"/>
              </w:rPr>
              <w:pPrChange w:id="9508" w:author="phuong vu" w:date="2018-11-23T13:48:00Z">
                <w:pPr/>
              </w:pPrChange>
            </w:pPr>
            <w:ins w:id="9509" w:author="phuong vu" w:date="2018-11-23T11:18:00Z">
              <w:r w:rsidRPr="00FD2760">
                <w:t>character varying</w:t>
              </w:r>
            </w:ins>
          </w:p>
        </w:tc>
        <w:tc>
          <w:tcPr>
            <w:tcW w:w="1084" w:type="dxa"/>
            <w:noWrap/>
            <w:vAlign w:val="center"/>
            <w:hideMark/>
            <w:tcPrChange w:id="9510" w:author="Tran Huan" w:date="2018-11-25T23:46:00Z">
              <w:tcPr>
                <w:tcW w:w="1098" w:type="dxa"/>
                <w:gridSpan w:val="2"/>
                <w:noWrap/>
                <w:vAlign w:val="center"/>
                <w:hideMark/>
              </w:tcPr>
            </w:tcPrChange>
          </w:tcPr>
          <w:p w14:paraId="7BE81121" w14:textId="77777777" w:rsidR="00F13961" w:rsidRPr="00FD2760" w:rsidRDefault="00F13961">
            <w:pPr>
              <w:spacing w:line="276" w:lineRule="auto"/>
              <w:jc w:val="center"/>
              <w:rPr>
                <w:ins w:id="9511" w:author="phuong vu" w:date="2018-11-23T11:18:00Z"/>
              </w:rPr>
              <w:pPrChange w:id="9512" w:author="phuong vu" w:date="2018-11-23T13:48:00Z">
                <w:pPr>
                  <w:jc w:val="center"/>
                </w:pPr>
              </w:pPrChange>
            </w:pPr>
            <w:ins w:id="9513" w:author="phuong vu" w:date="2018-11-23T11:18:00Z">
              <w:r w:rsidRPr="00FD2760">
                <w:t>X</w:t>
              </w:r>
            </w:ins>
          </w:p>
        </w:tc>
        <w:tc>
          <w:tcPr>
            <w:tcW w:w="828" w:type="dxa"/>
            <w:noWrap/>
            <w:vAlign w:val="center"/>
            <w:hideMark/>
            <w:tcPrChange w:id="9514" w:author="Tran Huan" w:date="2018-11-25T23:46:00Z">
              <w:tcPr>
                <w:tcW w:w="838" w:type="dxa"/>
                <w:gridSpan w:val="2"/>
                <w:noWrap/>
                <w:vAlign w:val="center"/>
                <w:hideMark/>
              </w:tcPr>
            </w:tcPrChange>
          </w:tcPr>
          <w:p w14:paraId="10E6118F" w14:textId="77777777" w:rsidR="00F13961" w:rsidRPr="00FD2760" w:rsidRDefault="00F13961">
            <w:pPr>
              <w:spacing w:line="276" w:lineRule="auto"/>
              <w:jc w:val="center"/>
              <w:rPr>
                <w:ins w:id="9515" w:author="phuong vu" w:date="2018-11-23T11:18:00Z"/>
              </w:rPr>
              <w:pPrChange w:id="9516" w:author="phuong vu" w:date="2018-11-23T13:48:00Z">
                <w:pPr>
                  <w:jc w:val="center"/>
                </w:pPr>
              </w:pPrChange>
            </w:pPr>
          </w:p>
        </w:tc>
        <w:tc>
          <w:tcPr>
            <w:tcW w:w="813" w:type="dxa"/>
            <w:noWrap/>
            <w:vAlign w:val="center"/>
            <w:hideMark/>
            <w:tcPrChange w:id="9517" w:author="Tran Huan" w:date="2018-11-25T23:46:00Z">
              <w:tcPr>
                <w:tcW w:w="823" w:type="dxa"/>
                <w:gridSpan w:val="2"/>
                <w:noWrap/>
                <w:vAlign w:val="center"/>
                <w:hideMark/>
              </w:tcPr>
            </w:tcPrChange>
          </w:tcPr>
          <w:p w14:paraId="653C4415" w14:textId="77777777" w:rsidR="00F13961" w:rsidRPr="00FD2760" w:rsidRDefault="00F13961">
            <w:pPr>
              <w:spacing w:line="276" w:lineRule="auto"/>
              <w:jc w:val="center"/>
              <w:rPr>
                <w:ins w:id="9518" w:author="phuong vu" w:date="2018-11-23T11:18:00Z"/>
              </w:rPr>
              <w:pPrChange w:id="9519" w:author="phuong vu" w:date="2018-11-23T13:48:00Z">
                <w:pPr>
                  <w:jc w:val="center"/>
                </w:pPr>
              </w:pPrChange>
            </w:pPr>
          </w:p>
        </w:tc>
        <w:tc>
          <w:tcPr>
            <w:tcW w:w="2107" w:type="dxa"/>
            <w:noWrap/>
            <w:hideMark/>
            <w:tcPrChange w:id="9520" w:author="Tran Huan" w:date="2018-11-25T23:46:00Z">
              <w:tcPr>
                <w:tcW w:w="2899" w:type="dxa"/>
                <w:gridSpan w:val="3"/>
                <w:noWrap/>
                <w:hideMark/>
              </w:tcPr>
            </w:tcPrChange>
          </w:tcPr>
          <w:p w14:paraId="540CCF1E" w14:textId="77777777" w:rsidR="00F13961" w:rsidRPr="00FD2760" w:rsidRDefault="00F13961">
            <w:pPr>
              <w:keepNext/>
              <w:spacing w:line="276" w:lineRule="auto"/>
              <w:rPr>
                <w:ins w:id="9521" w:author="phuong vu" w:date="2018-11-23T11:18:00Z"/>
              </w:rPr>
              <w:pPrChange w:id="9522" w:author="phuong vu" w:date="2018-11-23T13:48:00Z">
                <w:pPr/>
              </w:pPrChange>
            </w:pPr>
            <w:ins w:id="9523" w:author="phuong vu" w:date="2018-11-23T11:18:00Z">
              <w:r w:rsidRPr="00FD2760">
                <w:t>Trạng thái</w:t>
              </w:r>
            </w:ins>
          </w:p>
        </w:tc>
      </w:tr>
      <w:tr w:rsidR="0024035B" w:rsidRPr="001856AA" w14:paraId="01864BE3" w14:textId="77777777" w:rsidTr="00266AC8">
        <w:tblPrEx>
          <w:tblPrExChange w:id="9524" w:author="Tran Huan" w:date="2018-11-25T23:46:00Z">
            <w:tblPrEx>
              <w:tblW w:w="8725" w:type="dxa"/>
            </w:tblPrEx>
          </w:tblPrExChange>
        </w:tblPrEx>
        <w:trPr>
          <w:trHeight w:val="300"/>
          <w:ins w:id="9525" w:author="phuong vu" w:date="2018-11-23T14:37:00Z"/>
          <w:trPrChange w:id="9526" w:author="Tran Huan" w:date="2018-11-25T23:46:00Z">
            <w:trPr>
              <w:gridAfter w:val="0"/>
              <w:trHeight w:val="300"/>
            </w:trPr>
          </w:trPrChange>
        </w:trPr>
        <w:tc>
          <w:tcPr>
            <w:tcW w:w="812" w:type="dxa"/>
            <w:noWrap/>
            <w:vAlign w:val="center"/>
            <w:tcPrChange w:id="9527" w:author="Tran Huan" w:date="2018-11-25T23:46:00Z">
              <w:tcPr>
                <w:tcW w:w="708" w:type="dxa"/>
                <w:noWrap/>
                <w:vAlign w:val="center"/>
              </w:tcPr>
            </w:tcPrChange>
          </w:tcPr>
          <w:p w14:paraId="717B486F" w14:textId="1819FF7C" w:rsidR="0024035B" w:rsidRPr="0024035B" w:rsidRDefault="0024035B" w:rsidP="00E6227B">
            <w:pPr>
              <w:spacing w:line="276" w:lineRule="auto"/>
              <w:jc w:val="center"/>
              <w:rPr>
                <w:ins w:id="9528" w:author="phuong vu" w:date="2018-11-23T14:37:00Z"/>
                <w:lang w:val="en-US"/>
                <w:rPrChange w:id="9529" w:author="phuong vu" w:date="2018-11-23T14:37:00Z">
                  <w:rPr>
                    <w:ins w:id="9530" w:author="phuong vu" w:date="2018-11-23T14:37:00Z"/>
                  </w:rPr>
                </w:rPrChange>
              </w:rPr>
            </w:pPr>
            <w:ins w:id="9531" w:author="phuong vu" w:date="2018-11-23T14:37:00Z">
              <w:r>
                <w:rPr>
                  <w:lang w:val="en-US"/>
                </w:rPr>
                <w:t>9</w:t>
              </w:r>
            </w:ins>
          </w:p>
        </w:tc>
        <w:tc>
          <w:tcPr>
            <w:tcW w:w="1964" w:type="dxa"/>
            <w:noWrap/>
            <w:tcPrChange w:id="9532" w:author="Tran Huan" w:date="2018-11-25T23:46:00Z">
              <w:tcPr>
                <w:tcW w:w="1820" w:type="dxa"/>
                <w:gridSpan w:val="3"/>
                <w:noWrap/>
              </w:tcPr>
            </w:tcPrChange>
          </w:tcPr>
          <w:p w14:paraId="2196CDC0" w14:textId="1023260E" w:rsidR="0024035B" w:rsidRPr="0024035B" w:rsidRDefault="0024035B" w:rsidP="00E6227B">
            <w:pPr>
              <w:spacing w:line="276" w:lineRule="auto"/>
              <w:rPr>
                <w:ins w:id="9533" w:author="phuong vu" w:date="2018-11-23T14:37:00Z"/>
                <w:lang w:val="en-US"/>
                <w:rPrChange w:id="9534" w:author="phuong vu" w:date="2018-11-23T14:37:00Z">
                  <w:rPr>
                    <w:ins w:id="9535" w:author="phuong vu" w:date="2018-11-23T14:37:00Z"/>
                  </w:rPr>
                </w:rPrChange>
              </w:rPr>
            </w:pPr>
            <w:ins w:id="9536" w:author="phuong vu" w:date="2018-11-23T14:37:00Z">
              <w:r>
                <w:rPr>
                  <w:lang w:val="en-US"/>
                </w:rPr>
                <w:t>Customer_avatar</w:t>
              </w:r>
            </w:ins>
          </w:p>
        </w:tc>
        <w:tc>
          <w:tcPr>
            <w:tcW w:w="1282" w:type="dxa"/>
            <w:noWrap/>
            <w:tcPrChange w:id="9537" w:author="Tran Huan" w:date="2018-11-25T23:46:00Z">
              <w:tcPr>
                <w:tcW w:w="1300" w:type="dxa"/>
                <w:gridSpan w:val="2"/>
                <w:noWrap/>
              </w:tcPr>
            </w:tcPrChange>
          </w:tcPr>
          <w:p w14:paraId="3160094E" w14:textId="4A228E7E" w:rsidR="0024035B" w:rsidRPr="0024035B" w:rsidRDefault="0024035B" w:rsidP="00E6227B">
            <w:pPr>
              <w:spacing w:line="276" w:lineRule="auto"/>
              <w:rPr>
                <w:ins w:id="9538" w:author="phuong vu" w:date="2018-11-23T14:37:00Z"/>
                <w:lang w:val="en-US"/>
                <w:rPrChange w:id="9539" w:author="phuong vu" w:date="2018-11-23T14:38:00Z">
                  <w:rPr>
                    <w:ins w:id="9540" w:author="phuong vu" w:date="2018-11-23T14:37:00Z"/>
                  </w:rPr>
                </w:rPrChange>
              </w:rPr>
            </w:pPr>
            <w:ins w:id="9541" w:author="phuong vu" w:date="2018-11-23T14:38:00Z">
              <w:r>
                <w:rPr>
                  <w:lang w:val="en-US"/>
                </w:rPr>
                <w:t>numeric</w:t>
              </w:r>
            </w:ins>
          </w:p>
        </w:tc>
        <w:tc>
          <w:tcPr>
            <w:tcW w:w="1084" w:type="dxa"/>
            <w:noWrap/>
            <w:vAlign w:val="center"/>
            <w:tcPrChange w:id="9542" w:author="Tran Huan" w:date="2018-11-25T23:46:00Z">
              <w:tcPr>
                <w:tcW w:w="1098" w:type="dxa"/>
                <w:gridSpan w:val="2"/>
                <w:noWrap/>
                <w:vAlign w:val="center"/>
              </w:tcPr>
            </w:tcPrChange>
          </w:tcPr>
          <w:p w14:paraId="4C51C4E9" w14:textId="77777777" w:rsidR="0024035B" w:rsidRPr="00FD2760" w:rsidRDefault="0024035B" w:rsidP="00E6227B">
            <w:pPr>
              <w:spacing w:line="276" w:lineRule="auto"/>
              <w:jc w:val="center"/>
              <w:rPr>
                <w:ins w:id="9543" w:author="phuong vu" w:date="2018-11-23T14:37:00Z"/>
              </w:rPr>
            </w:pPr>
          </w:p>
        </w:tc>
        <w:tc>
          <w:tcPr>
            <w:tcW w:w="828" w:type="dxa"/>
            <w:noWrap/>
            <w:vAlign w:val="center"/>
            <w:tcPrChange w:id="9544" w:author="Tran Huan" w:date="2018-11-25T23:46:00Z">
              <w:tcPr>
                <w:tcW w:w="838" w:type="dxa"/>
                <w:gridSpan w:val="2"/>
                <w:noWrap/>
                <w:vAlign w:val="center"/>
              </w:tcPr>
            </w:tcPrChange>
          </w:tcPr>
          <w:p w14:paraId="77FBF4BC" w14:textId="77777777" w:rsidR="0024035B" w:rsidRPr="00FD2760" w:rsidRDefault="0024035B" w:rsidP="00E6227B">
            <w:pPr>
              <w:spacing w:line="276" w:lineRule="auto"/>
              <w:jc w:val="center"/>
              <w:rPr>
                <w:ins w:id="9545" w:author="phuong vu" w:date="2018-11-23T14:37:00Z"/>
              </w:rPr>
            </w:pPr>
          </w:p>
        </w:tc>
        <w:tc>
          <w:tcPr>
            <w:tcW w:w="813" w:type="dxa"/>
            <w:noWrap/>
            <w:vAlign w:val="center"/>
            <w:tcPrChange w:id="9546" w:author="Tran Huan" w:date="2018-11-25T23:46:00Z">
              <w:tcPr>
                <w:tcW w:w="823" w:type="dxa"/>
                <w:gridSpan w:val="2"/>
                <w:noWrap/>
                <w:vAlign w:val="center"/>
              </w:tcPr>
            </w:tcPrChange>
          </w:tcPr>
          <w:p w14:paraId="17E8C530" w14:textId="77777777" w:rsidR="0024035B" w:rsidRPr="00FD2760" w:rsidRDefault="0024035B" w:rsidP="00E6227B">
            <w:pPr>
              <w:spacing w:line="276" w:lineRule="auto"/>
              <w:jc w:val="center"/>
              <w:rPr>
                <w:ins w:id="9547" w:author="phuong vu" w:date="2018-11-23T14:37:00Z"/>
              </w:rPr>
            </w:pPr>
          </w:p>
        </w:tc>
        <w:tc>
          <w:tcPr>
            <w:tcW w:w="2107" w:type="dxa"/>
            <w:noWrap/>
            <w:tcPrChange w:id="9548" w:author="Tran Huan" w:date="2018-11-25T23:46:00Z">
              <w:tcPr>
                <w:tcW w:w="2138" w:type="dxa"/>
                <w:noWrap/>
              </w:tcPr>
            </w:tcPrChange>
          </w:tcPr>
          <w:p w14:paraId="57E183B3" w14:textId="1D389244" w:rsidR="0024035B" w:rsidRPr="0024035B" w:rsidRDefault="0024035B" w:rsidP="000D1FDC">
            <w:pPr>
              <w:keepNext/>
              <w:spacing w:line="276" w:lineRule="auto"/>
              <w:rPr>
                <w:ins w:id="9549" w:author="phuong vu" w:date="2018-11-23T14:37:00Z"/>
                <w:lang w:val="en-US"/>
                <w:rPrChange w:id="9550" w:author="phuong vu" w:date="2018-11-23T14:38:00Z">
                  <w:rPr>
                    <w:ins w:id="9551" w:author="phuong vu" w:date="2018-11-23T14:37:00Z"/>
                  </w:rPr>
                </w:rPrChange>
              </w:rPr>
              <w:pPrChange w:id="9552" w:author="Tran Huan" w:date="2018-11-25T23:34:00Z">
                <w:pPr>
                  <w:keepNext/>
                  <w:spacing w:line="276" w:lineRule="auto"/>
                </w:pPr>
              </w:pPrChange>
            </w:pPr>
            <w:ins w:id="9553" w:author="phuong vu" w:date="2018-11-23T14:38:00Z">
              <w:r>
                <w:rPr>
                  <w:lang w:val="en-US"/>
                </w:rPr>
                <w:t>ID ảnh khách hàng</w:t>
              </w:r>
            </w:ins>
          </w:p>
        </w:tc>
      </w:tr>
    </w:tbl>
    <w:p w14:paraId="15CA4D71" w14:textId="61C0937C" w:rsidR="000D1FDC" w:rsidRPr="000D1FDC" w:rsidRDefault="000D1FDC" w:rsidP="000D1FDC">
      <w:pPr>
        <w:pStyle w:val="Caption"/>
        <w:rPr>
          <w:ins w:id="9554" w:author="Tran Huan" w:date="2018-11-25T23:34:00Z"/>
          <w:rPrChange w:id="9555" w:author="Tran Huan" w:date="2018-11-25T23:34:00Z">
            <w:rPr>
              <w:ins w:id="9556" w:author="Tran Huan" w:date="2018-11-25T23:34:00Z"/>
            </w:rPr>
          </w:rPrChange>
        </w:rPr>
        <w:pPrChange w:id="9557" w:author="Tran Huan" w:date="2018-11-25T23:36:00Z">
          <w:pPr>
            <w:pStyle w:val="Caption"/>
          </w:pPr>
        </w:pPrChange>
      </w:pPr>
      <w:ins w:id="9558" w:author="Tran Huan" w:date="2018-11-25T23:34:00Z">
        <w:r>
          <w:t xml:space="preserve">Bảng </w:t>
        </w:r>
      </w:ins>
      <w:ins w:id="9559" w:author="Tran Huan" w:date="2018-11-26T01:45:00Z">
        <w:r w:rsidR="00BA6170">
          <w:fldChar w:fldCharType="begin"/>
        </w:r>
        <w:r w:rsidR="00BA6170">
          <w:instrText xml:space="preserve"> STYLEREF 1 \s </w:instrText>
        </w:r>
      </w:ins>
      <w:r w:rsidR="00BA6170">
        <w:fldChar w:fldCharType="separate"/>
      </w:r>
      <w:r w:rsidR="00BA6170">
        <w:rPr>
          <w:noProof/>
        </w:rPr>
        <w:t>3</w:t>
      </w:r>
      <w:ins w:id="9560"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9561" w:author="Tran Huan" w:date="2018-11-26T01:45:00Z">
        <w:r w:rsidR="00BA6170">
          <w:rPr>
            <w:noProof/>
          </w:rPr>
          <w:t>7</w:t>
        </w:r>
        <w:r w:rsidR="00BA6170">
          <w:fldChar w:fldCharType="end"/>
        </w:r>
      </w:ins>
      <w:ins w:id="9562" w:author="Tran Huan" w:date="2018-11-25T23:34:00Z">
        <w:r w:rsidRPr="000D1FDC">
          <w:rPr>
            <w:rPrChange w:id="9563" w:author="Tran Huan" w:date="2018-11-25T23:34:00Z">
              <w:rPr>
                <w:lang w:val="en-US"/>
              </w:rPr>
            </w:rPrChange>
          </w:rPr>
          <w:t xml:space="preserve"> </w:t>
        </w:r>
        <w:r w:rsidRPr="008F40CD">
          <w:rPr>
            <w:i/>
          </w:rPr>
          <w:t>Bảng dữ liệu khách hàng</w:t>
        </w:r>
      </w:ins>
    </w:p>
    <w:p w14:paraId="4BCE89A5" w14:textId="0708B81F" w:rsidR="00271A3D" w:rsidRPr="000245EB" w:rsidDel="000D1FDC" w:rsidRDefault="007C43D0" w:rsidP="004A3D10">
      <w:pPr>
        <w:pStyle w:val="Caption"/>
        <w:rPr>
          <w:ins w:id="9564" w:author="phuong vu" w:date="2018-11-23T11:44:00Z"/>
          <w:del w:id="9565" w:author="Tran Huan" w:date="2018-11-25T23:34:00Z"/>
          <w:b/>
          <w:rPrChange w:id="9566" w:author="Tran Huan" w:date="2018-11-25T16:08:00Z">
            <w:rPr>
              <w:ins w:id="9567" w:author="phuong vu" w:date="2018-11-23T11:44:00Z"/>
              <w:del w:id="9568" w:author="Tran Huan" w:date="2018-11-25T23:34:00Z"/>
              <w:b/>
              <w:i/>
              <w:iCs/>
              <w:szCs w:val="18"/>
              <w:lang w:val="en-US"/>
            </w:rPr>
          </w:rPrChange>
        </w:rPr>
        <w:pPrChange w:id="9569" w:author="Tran Huan" w:date="2018-11-25T23:24:00Z">
          <w:pPr/>
        </w:pPrChange>
      </w:pPr>
      <w:ins w:id="9570" w:author="phuong vu" w:date="2018-11-23T12:03:00Z">
        <w:del w:id="9571" w:author="Tran Huan" w:date="2018-11-25T23:34:00Z">
          <w:r w:rsidDel="000D1FDC">
            <w:delText xml:space="preserve">Bảng </w:delText>
          </w:r>
        </w:del>
      </w:ins>
      <w:ins w:id="9572" w:author="phuong vu" w:date="2018-11-23T15:14:00Z">
        <w:del w:id="9573" w:author="Tran Huan" w:date="2018-11-25T23:34:00Z">
          <w:r w:rsidR="00E95F1B" w:rsidDel="000D1FDC">
            <w:fldChar w:fldCharType="begin"/>
          </w:r>
          <w:r w:rsidR="00E95F1B" w:rsidDel="000D1FDC">
            <w:delInstrText xml:space="preserve"> STYLEREF 1 \s </w:delInstrText>
          </w:r>
        </w:del>
      </w:ins>
      <w:del w:id="9574" w:author="Tran Huan" w:date="2018-11-25T23:34:00Z">
        <w:r w:rsidR="00E95F1B" w:rsidDel="000D1FDC">
          <w:fldChar w:fldCharType="separate"/>
        </w:r>
        <w:r w:rsidR="00B607D9" w:rsidDel="000D1FDC">
          <w:rPr>
            <w:noProof/>
          </w:rPr>
          <w:delText>3</w:delText>
        </w:r>
      </w:del>
      <w:ins w:id="9575" w:author="phuong vu" w:date="2018-11-23T15:14:00Z">
        <w:del w:id="9576" w:author="Tran Huan" w:date="2018-11-25T23:34: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9577" w:author="Tran Huan" w:date="2018-11-25T23:34:00Z">
        <w:r w:rsidR="00E95F1B" w:rsidDel="000D1FDC">
          <w:fldChar w:fldCharType="separate"/>
        </w:r>
      </w:del>
      <w:ins w:id="9578" w:author="phuong vu" w:date="2018-11-23T15:14:00Z">
        <w:del w:id="9579" w:author="Tran Huan" w:date="2018-11-25T23:34:00Z">
          <w:r w:rsidR="00E95F1B" w:rsidDel="000D1FDC">
            <w:fldChar w:fldCharType="end"/>
          </w:r>
        </w:del>
      </w:ins>
      <w:ins w:id="9580" w:author="phuong vu" w:date="2018-11-23T12:03:00Z">
        <w:del w:id="9581" w:author="Tran Huan" w:date="2018-11-25T23:34:00Z">
          <w:r w:rsidRPr="000245EB" w:rsidDel="000D1FDC">
            <w:rPr>
              <w:i/>
              <w:rPrChange w:id="9582" w:author="Tran Huan" w:date="2018-11-25T16:08:00Z">
                <w:rPr>
                  <w:i/>
                  <w:iCs/>
                  <w:lang w:val="en-US"/>
                </w:rPr>
              </w:rPrChange>
            </w:rPr>
            <w:delText xml:space="preserve"> Bảng dữ liệu khách hàng</w:delText>
          </w:r>
        </w:del>
      </w:ins>
    </w:p>
    <w:p w14:paraId="3F0D54EA" w14:textId="713AF7B1" w:rsidR="006B6330" w:rsidRDefault="006B6330">
      <w:pPr>
        <w:spacing w:line="276" w:lineRule="auto"/>
        <w:rPr>
          <w:ins w:id="9583" w:author="phuong vu" w:date="2018-11-23T13:32:00Z"/>
          <w:b/>
          <w:lang w:val="en-US"/>
        </w:rPr>
        <w:pPrChange w:id="9584" w:author="phuong vu" w:date="2018-11-23T13:48:00Z">
          <w:pPr/>
        </w:pPrChange>
      </w:pPr>
      <w:ins w:id="9585" w:author="phuong vu" w:date="2018-11-23T13:32:00Z">
        <w:r>
          <w:rPr>
            <w:b/>
            <w:lang w:val="en-US"/>
          </w:rPr>
          <w:t>BẢNG CUSTOMER_ORDER</w:t>
        </w:r>
      </w:ins>
    </w:p>
    <w:tbl>
      <w:tblPr>
        <w:tblStyle w:val="TableGrid"/>
        <w:tblW w:w="8730" w:type="dxa"/>
        <w:tblInd w:w="-5" w:type="dxa"/>
        <w:tblLook w:val="04A0" w:firstRow="1" w:lastRow="0" w:firstColumn="1" w:lastColumn="0" w:noHBand="0" w:noVBand="1"/>
        <w:tblPrChange w:id="9586"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9587">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CF0C7E" w14:paraId="3F394402" w14:textId="77777777" w:rsidTr="00904AF3">
        <w:trPr>
          <w:trHeight w:val="300"/>
          <w:ins w:id="9588" w:author="phuong vu" w:date="2018-11-23T13:32:00Z"/>
          <w:trPrChange w:id="9589" w:author="phuong vu" w:date="2018-11-23T13:39:00Z">
            <w:trPr>
              <w:gridBefore w:val="1"/>
              <w:trHeight w:val="300"/>
            </w:trPr>
          </w:trPrChange>
        </w:trPr>
        <w:tc>
          <w:tcPr>
            <w:tcW w:w="708" w:type="dxa"/>
            <w:noWrap/>
            <w:vAlign w:val="center"/>
            <w:hideMark/>
            <w:tcPrChange w:id="9590" w:author="phuong vu" w:date="2018-11-23T13:39:00Z">
              <w:tcPr>
                <w:tcW w:w="708" w:type="dxa"/>
                <w:gridSpan w:val="2"/>
                <w:noWrap/>
                <w:vAlign w:val="center"/>
                <w:hideMark/>
              </w:tcPr>
            </w:tcPrChange>
          </w:tcPr>
          <w:p w14:paraId="0D91146D" w14:textId="77777777" w:rsidR="006B6330" w:rsidRPr="00CF0C7E" w:rsidRDefault="006B6330">
            <w:pPr>
              <w:spacing w:line="276" w:lineRule="auto"/>
              <w:jc w:val="center"/>
              <w:rPr>
                <w:ins w:id="9591" w:author="phuong vu" w:date="2018-11-23T13:32:00Z"/>
                <w:b/>
                <w:bCs/>
              </w:rPr>
              <w:pPrChange w:id="9592" w:author="phuong vu" w:date="2018-11-23T13:48:00Z">
                <w:pPr>
                  <w:jc w:val="center"/>
                </w:pPr>
              </w:pPrChange>
            </w:pPr>
            <w:ins w:id="9593" w:author="phuong vu" w:date="2018-11-23T13:32:00Z">
              <w:r w:rsidRPr="00CF0C7E">
                <w:rPr>
                  <w:b/>
                  <w:bCs/>
                  <w:lang w:val="da-DK"/>
                </w:rPr>
                <w:t>STT</w:t>
              </w:r>
            </w:ins>
          </w:p>
        </w:tc>
        <w:tc>
          <w:tcPr>
            <w:tcW w:w="1993" w:type="dxa"/>
            <w:noWrap/>
            <w:vAlign w:val="center"/>
            <w:hideMark/>
            <w:tcPrChange w:id="9594" w:author="phuong vu" w:date="2018-11-23T13:39:00Z">
              <w:tcPr>
                <w:tcW w:w="2513" w:type="dxa"/>
                <w:gridSpan w:val="3"/>
                <w:noWrap/>
                <w:vAlign w:val="center"/>
                <w:hideMark/>
              </w:tcPr>
            </w:tcPrChange>
          </w:tcPr>
          <w:p w14:paraId="11C95252" w14:textId="77777777" w:rsidR="006B6330" w:rsidRPr="00CF0C7E" w:rsidRDefault="006B6330">
            <w:pPr>
              <w:spacing w:line="276" w:lineRule="auto"/>
              <w:jc w:val="center"/>
              <w:rPr>
                <w:ins w:id="9595" w:author="phuong vu" w:date="2018-11-23T13:32:00Z"/>
                <w:b/>
                <w:bCs/>
              </w:rPr>
              <w:pPrChange w:id="9596" w:author="phuong vu" w:date="2018-11-23T13:48:00Z">
                <w:pPr>
                  <w:jc w:val="center"/>
                </w:pPr>
              </w:pPrChange>
            </w:pPr>
            <w:ins w:id="9597" w:author="phuong vu" w:date="2018-11-23T13:32:00Z">
              <w:r w:rsidRPr="00CF0C7E">
                <w:rPr>
                  <w:b/>
                  <w:bCs/>
                  <w:lang w:val="da-DK"/>
                </w:rPr>
                <w:t>Tên trường</w:t>
              </w:r>
            </w:ins>
          </w:p>
        </w:tc>
        <w:tc>
          <w:tcPr>
            <w:tcW w:w="1300" w:type="dxa"/>
            <w:noWrap/>
            <w:vAlign w:val="center"/>
            <w:hideMark/>
            <w:tcPrChange w:id="9598" w:author="phuong vu" w:date="2018-11-23T13:39:00Z">
              <w:tcPr>
                <w:tcW w:w="1300" w:type="dxa"/>
                <w:gridSpan w:val="3"/>
                <w:noWrap/>
                <w:vAlign w:val="center"/>
                <w:hideMark/>
              </w:tcPr>
            </w:tcPrChange>
          </w:tcPr>
          <w:p w14:paraId="7367DA85" w14:textId="77777777" w:rsidR="006B6330" w:rsidRPr="00CF0C7E" w:rsidRDefault="006B6330">
            <w:pPr>
              <w:spacing w:line="276" w:lineRule="auto"/>
              <w:jc w:val="center"/>
              <w:rPr>
                <w:ins w:id="9599" w:author="phuong vu" w:date="2018-11-23T13:32:00Z"/>
                <w:b/>
                <w:bCs/>
              </w:rPr>
              <w:pPrChange w:id="9600" w:author="phuong vu" w:date="2018-11-23T13:48:00Z">
                <w:pPr>
                  <w:jc w:val="center"/>
                </w:pPr>
              </w:pPrChange>
            </w:pPr>
            <w:ins w:id="9601" w:author="phuong vu" w:date="2018-11-23T13:32:00Z">
              <w:r w:rsidRPr="00CF0C7E">
                <w:rPr>
                  <w:b/>
                  <w:bCs/>
                  <w:lang w:val="da-DK"/>
                </w:rPr>
                <w:t>Kiểu</w:t>
              </w:r>
            </w:ins>
          </w:p>
        </w:tc>
        <w:tc>
          <w:tcPr>
            <w:tcW w:w="1054" w:type="dxa"/>
            <w:noWrap/>
            <w:vAlign w:val="center"/>
            <w:hideMark/>
            <w:tcPrChange w:id="9602" w:author="phuong vu" w:date="2018-11-23T13:39:00Z">
              <w:tcPr>
                <w:tcW w:w="1054" w:type="dxa"/>
                <w:gridSpan w:val="3"/>
                <w:noWrap/>
                <w:vAlign w:val="center"/>
                <w:hideMark/>
              </w:tcPr>
            </w:tcPrChange>
          </w:tcPr>
          <w:p w14:paraId="72370C23" w14:textId="77777777" w:rsidR="006B6330" w:rsidRPr="00CF0C7E" w:rsidRDefault="006B6330">
            <w:pPr>
              <w:spacing w:line="276" w:lineRule="auto"/>
              <w:jc w:val="center"/>
              <w:rPr>
                <w:ins w:id="9603" w:author="phuong vu" w:date="2018-11-23T13:32:00Z"/>
                <w:b/>
                <w:bCs/>
              </w:rPr>
              <w:pPrChange w:id="9604" w:author="phuong vu" w:date="2018-11-23T13:48:00Z">
                <w:pPr>
                  <w:jc w:val="center"/>
                </w:pPr>
              </w:pPrChange>
            </w:pPr>
            <w:ins w:id="9605" w:author="phuong vu" w:date="2018-11-23T13:32:00Z">
              <w:r w:rsidRPr="00CF0C7E">
                <w:rPr>
                  <w:b/>
                  <w:bCs/>
                  <w:lang w:val="da-DK"/>
                </w:rPr>
                <w:t>Chấp nhận Null</w:t>
              </w:r>
            </w:ins>
          </w:p>
        </w:tc>
        <w:tc>
          <w:tcPr>
            <w:tcW w:w="838" w:type="dxa"/>
            <w:noWrap/>
            <w:vAlign w:val="center"/>
            <w:hideMark/>
            <w:tcPrChange w:id="9606" w:author="phuong vu" w:date="2018-11-23T13:39:00Z">
              <w:tcPr>
                <w:tcW w:w="810" w:type="dxa"/>
                <w:gridSpan w:val="3"/>
                <w:noWrap/>
                <w:vAlign w:val="center"/>
                <w:hideMark/>
              </w:tcPr>
            </w:tcPrChange>
          </w:tcPr>
          <w:p w14:paraId="44D9833D" w14:textId="77777777" w:rsidR="006B6330" w:rsidRPr="00CF0C7E" w:rsidRDefault="006B6330">
            <w:pPr>
              <w:spacing w:line="276" w:lineRule="auto"/>
              <w:jc w:val="center"/>
              <w:rPr>
                <w:ins w:id="9607" w:author="phuong vu" w:date="2018-11-23T13:32:00Z"/>
                <w:b/>
                <w:bCs/>
              </w:rPr>
              <w:pPrChange w:id="9608" w:author="phuong vu" w:date="2018-11-23T13:48:00Z">
                <w:pPr>
                  <w:jc w:val="center"/>
                </w:pPr>
              </w:pPrChange>
            </w:pPr>
            <w:ins w:id="9609" w:author="phuong vu" w:date="2018-11-23T13:32:00Z">
              <w:r w:rsidRPr="00CF0C7E">
                <w:rPr>
                  <w:b/>
                  <w:bCs/>
                  <w:lang w:val="da-DK"/>
                </w:rPr>
                <w:t>Khóa chính</w:t>
              </w:r>
            </w:ins>
          </w:p>
        </w:tc>
        <w:tc>
          <w:tcPr>
            <w:tcW w:w="962" w:type="dxa"/>
            <w:noWrap/>
            <w:vAlign w:val="center"/>
            <w:hideMark/>
            <w:tcPrChange w:id="9610" w:author="phuong vu" w:date="2018-11-23T13:39:00Z">
              <w:tcPr>
                <w:tcW w:w="1215" w:type="dxa"/>
                <w:gridSpan w:val="3"/>
                <w:noWrap/>
                <w:vAlign w:val="center"/>
                <w:hideMark/>
              </w:tcPr>
            </w:tcPrChange>
          </w:tcPr>
          <w:p w14:paraId="678CA3FC" w14:textId="77777777" w:rsidR="006B6330" w:rsidRPr="00CF0C7E" w:rsidRDefault="006B6330">
            <w:pPr>
              <w:spacing w:line="276" w:lineRule="auto"/>
              <w:jc w:val="center"/>
              <w:rPr>
                <w:ins w:id="9611" w:author="phuong vu" w:date="2018-11-23T13:32:00Z"/>
                <w:b/>
                <w:bCs/>
              </w:rPr>
              <w:pPrChange w:id="9612" w:author="phuong vu" w:date="2018-11-23T13:48:00Z">
                <w:pPr>
                  <w:jc w:val="center"/>
                </w:pPr>
              </w:pPrChange>
            </w:pPr>
            <w:ins w:id="9613" w:author="phuong vu" w:date="2018-11-23T13:32:00Z">
              <w:r w:rsidRPr="00CF0C7E">
                <w:rPr>
                  <w:b/>
                  <w:bCs/>
                  <w:lang w:val="da-DK"/>
                </w:rPr>
                <w:t>Khóa ngoại</w:t>
              </w:r>
            </w:ins>
          </w:p>
        </w:tc>
        <w:tc>
          <w:tcPr>
            <w:tcW w:w="1875" w:type="dxa"/>
            <w:noWrap/>
            <w:vAlign w:val="center"/>
            <w:hideMark/>
            <w:tcPrChange w:id="9614" w:author="phuong vu" w:date="2018-11-23T13:39:00Z">
              <w:tcPr>
                <w:tcW w:w="2648" w:type="dxa"/>
                <w:gridSpan w:val="3"/>
                <w:noWrap/>
                <w:vAlign w:val="center"/>
                <w:hideMark/>
              </w:tcPr>
            </w:tcPrChange>
          </w:tcPr>
          <w:p w14:paraId="197BD8CF" w14:textId="77777777" w:rsidR="006B6330" w:rsidRPr="00CF0C7E" w:rsidRDefault="006B6330">
            <w:pPr>
              <w:spacing w:line="276" w:lineRule="auto"/>
              <w:jc w:val="center"/>
              <w:rPr>
                <w:ins w:id="9615" w:author="phuong vu" w:date="2018-11-23T13:32:00Z"/>
                <w:b/>
                <w:bCs/>
              </w:rPr>
              <w:pPrChange w:id="9616" w:author="phuong vu" w:date="2018-11-23T13:48:00Z">
                <w:pPr>
                  <w:jc w:val="center"/>
                </w:pPr>
              </w:pPrChange>
            </w:pPr>
            <w:ins w:id="9617" w:author="phuong vu" w:date="2018-11-23T13:32:00Z">
              <w:r w:rsidRPr="00CF0C7E">
                <w:rPr>
                  <w:b/>
                  <w:bCs/>
                  <w:lang w:val="da-DK"/>
                </w:rPr>
                <w:t>Mô tả</w:t>
              </w:r>
            </w:ins>
          </w:p>
        </w:tc>
      </w:tr>
      <w:tr w:rsidR="006B6330" w:rsidRPr="00CF0C7E" w14:paraId="5ED8F111" w14:textId="77777777" w:rsidTr="00904AF3">
        <w:trPr>
          <w:trHeight w:val="300"/>
          <w:ins w:id="9618" w:author="phuong vu" w:date="2018-11-23T13:32:00Z"/>
          <w:trPrChange w:id="9619" w:author="phuong vu" w:date="2018-11-23T13:39:00Z">
            <w:trPr>
              <w:gridBefore w:val="1"/>
              <w:trHeight w:val="300"/>
            </w:trPr>
          </w:trPrChange>
        </w:trPr>
        <w:tc>
          <w:tcPr>
            <w:tcW w:w="708" w:type="dxa"/>
            <w:noWrap/>
            <w:vAlign w:val="center"/>
            <w:hideMark/>
            <w:tcPrChange w:id="9620" w:author="phuong vu" w:date="2018-11-23T13:39:00Z">
              <w:tcPr>
                <w:tcW w:w="708" w:type="dxa"/>
                <w:gridSpan w:val="2"/>
                <w:noWrap/>
                <w:vAlign w:val="center"/>
                <w:hideMark/>
              </w:tcPr>
            </w:tcPrChange>
          </w:tcPr>
          <w:p w14:paraId="12F2CD28" w14:textId="77777777" w:rsidR="006B6330" w:rsidRPr="00FD2760" w:rsidRDefault="006B6330">
            <w:pPr>
              <w:spacing w:line="276" w:lineRule="auto"/>
              <w:jc w:val="center"/>
              <w:rPr>
                <w:ins w:id="9621" w:author="phuong vu" w:date="2018-11-23T13:32:00Z"/>
              </w:rPr>
              <w:pPrChange w:id="9622" w:author="phuong vu" w:date="2018-11-23T13:48:00Z">
                <w:pPr/>
              </w:pPrChange>
            </w:pPr>
            <w:ins w:id="9623" w:author="phuong vu" w:date="2018-11-23T13:32:00Z">
              <w:r w:rsidRPr="00FD2760">
                <w:t>1</w:t>
              </w:r>
            </w:ins>
          </w:p>
        </w:tc>
        <w:tc>
          <w:tcPr>
            <w:tcW w:w="1993" w:type="dxa"/>
            <w:noWrap/>
            <w:hideMark/>
            <w:tcPrChange w:id="9624" w:author="phuong vu" w:date="2018-11-23T13:39:00Z">
              <w:tcPr>
                <w:tcW w:w="2513" w:type="dxa"/>
                <w:gridSpan w:val="3"/>
                <w:noWrap/>
                <w:hideMark/>
              </w:tcPr>
            </w:tcPrChange>
          </w:tcPr>
          <w:p w14:paraId="07B53580" w14:textId="5645D430" w:rsidR="006B6330" w:rsidRPr="00FD2760" w:rsidRDefault="006B6330">
            <w:pPr>
              <w:spacing w:line="276" w:lineRule="auto"/>
              <w:rPr>
                <w:ins w:id="9625" w:author="phuong vu" w:date="2018-11-23T13:32:00Z"/>
              </w:rPr>
              <w:pPrChange w:id="9626" w:author="phuong vu" w:date="2018-11-23T13:48:00Z">
                <w:pPr/>
              </w:pPrChange>
            </w:pPr>
            <w:ins w:id="9627" w:author="phuong vu" w:date="2018-11-23T13:32:00Z">
              <w:r w:rsidRPr="00FD2760">
                <w:t>id</w:t>
              </w:r>
            </w:ins>
          </w:p>
        </w:tc>
        <w:tc>
          <w:tcPr>
            <w:tcW w:w="1300" w:type="dxa"/>
            <w:noWrap/>
            <w:hideMark/>
            <w:tcPrChange w:id="9628" w:author="phuong vu" w:date="2018-11-23T13:39:00Z">
              <w:tcPr>
                <w:tcW w:w="1300" w:type="dxa"/>
                <w:gridSpan w:val="3"/>
                <w:noWrap/>
                <w:hideMark/>
              </w:tcPr>
            </w:tcPrChange>
          </w:tcPr>
          <w:p w14:paraId="4DD22B4B" w14:textId="77777777" w:rsidR="006B6330" w:rsidRPr="00FD2760" w:rsidRDefault="006B6330">
            <w:pPr>
              <w:spacing w:line="276" w:lineRule="auto"/>
              <w:rPr>
                <w:ins w:id="9629" w:author="phuong vu" w:date="2018-11-23T13:32:00Z"/>
              </w:rPr>
              <w:pPrChange w:id="9630" w:author="phuong vu" w:date="2018-11-23T13:48:00Z">
                <w:pPr/>
              </w:pPrChange>
            </w:pPr>
            <w:ins w:id="9631" w:author="phuong vu" w:date="2018-11-23T13:32:00Z">
              <w:r w:rsidRPr="00FD2760">
                <w:t>numeric</w:t>
              </w:r>
            </w:ins>
          </w:p>
        </w:tc>
        <w:tc>
          <w:tcPr>
            <w:tcW w:w="1054" w:type="dxa"/>
            <w:noWrap/>
            <w:hideMark/>
            <w:tcPrChange w:id="9632" w:author="phuong vu" w:date="2018-11-23T13:39:00Z">
              <w:tcPr>
                <w:tcW w:w="1054" w:type="dxa"/>
                <w:gridSpan w:val="3"/>
                <w:noWrap/>
                <w:hideMark/>
              </w:tcPr>
            </w:tcPrChange>
          </w:tcPr>
          <w:p w14:paraId="12D3B424" w14:textId="77777777" w:rsidR="006B6330" w:rsidRPr="00FD2760" w:rsidRDefault="006B6330">
            <w:pPr>
              <w:spacing w:line="276" w:lineRule="auto"/>
              <w:jc w:val="center"/>
              <w:rPr>
                <w:ins w:id="9633" w:author="phuong vu" w:date="2018-11-23T13:32:00Z"/>
              </w:rPr>
              <w:pPrChange w:id="9634" w:author="phuong vu" w:date="2018-11-23T13:48:00Z">
                <w:pPr>
                  <w:jc w:val="center"/>
                </w:pPr>
              </w:pPrChange>
            </w:pPr>
          </w:p>
        </w:tc>
        <w:tc>
          <w:tcPr>
            <w:tcW w:w="838" w:type="dxa"/>
            <w:noWrap/>
            <w:hideMark/>
            <w:tcPrChange w:id="9635" w:author="phuong vu" w:date="2018-11-23T13:39:00Z">
              <w:tcPr>
                <w:tcW w:w="810" w:type="dxa"/>
                <w:gridSpan w:val="3"/>
                <w:noWrap/>
                <w:hideMark/>
              </w:tcPr>
            </w:tcPrChange>
          </w:tcPr>
          <w:p w14:paraId="5EB27F06" w14:textId="77777777" w:rsidR="006B6330" w:rsidRPr="00FD2760" w:rsidRDefault="006B6330">
            <w:pPr>
              <w:spacing w:line="276" w:lineRule="auto"/>
              <w:jc w:val="center"/>
              <w:rPr>
                <w:ins w:id="9636" w:author="phuong vu" w:date="2018-11-23T13:32:00Z"/>
              </w:rPr>
              <w:pPrChange w:id="9637" w:author="phuong vu" w:date="2018-11-23T13:48:00Z">
                <w:pPr>
                  <w:jc w:val="center"/>
                </w:pPr>
              </w:pPrChange>
            </w:pPr>
            <w:ins w:id="9638" w:author="phuong vu" w:date="2018-11-23T13:32:00Z">
              <w:r w:rsidRPr="00FD2760">
                <w:t>X</w:t>
              </w:r>
            </w:ins>
          </w:p>
        </w:tc>
        <w:tc>
          <w:tcPr>
            <w:tcW w:w="962" w:type="dxa"/>
            <w:noWrap/>
            <w:hideMark/>
            <w:tcPrChange w:id="9639" w:author="phuong vu" w:date="2018-11-23T13:39:00Z">
              <w:tcPr>
                <w:tcW w:w="1215" w:type="dxa"/>
                <w:gridSpan w:val="3"/>
                <w:noWrap/>
                <w:hideMark/>
              </w:tcPr>
            </w:tcPrChange>
          </w:tcPr>
          <w:p w14:paraId="00C000FF" w14:textId="77777777" w:rsidR="006B6330" w:rsidRPr="00FD2760" w:rsidRDefault="006B6330">
            <w:pPr>
              <w:spacing w:line="276" w:lineRule="auto"/>
              <w:jc w:val="center"/>
              <w:rPr>
                <w:ins w:id="9640" w:author="phuong vu" w:date="2018-11-23T13:32:00Z"/>
              </w:rPr>
              <w:pPrChange w:id="9641" w:author="phuong vu" w:date="2018-11-23T13:48:00Z">
                <w:pPr>
                  <w:jc w:val="center"/>
                </w:pPr>
              </w:pPrChange>
            </w:pPr>
          </w:p>
        </w:tc>
        <w:tc>
          <w:tcPr>
            <w:tcW w:w="1875" w:type="dxa"/>
            <w:noWrap/>
            <w:hideMark/>
            <w:tcPrChange w:id="9642" w:author="phuong vu" w:date="2018-11-23T13:39:00Z">
              <w:tcPr>
                <w:tcW w:w="2648" w:type="dxa"/>
                <w:gridSpan w:val="3"/>
                <w:noWrap/>
                <w:hideMark/>
              </w:tcPr>
            </w:tcPrChange>
          </w:tcPr>
          <w:p w14:paraId="60F2D4C2" w14:textId="001A178B" w:rsidR="006B6330" w:rsidRPr="00F81B12" w:rsidRDefault="006B6330">
            <w:pPr>
              <w:spacing w:line="276" w:lineRule="auto"/>
              <w:rPr>
                <w:ins w:id="9643" w:author="phuong vu" w:date="2018-11-23T13:32:00Z"/>
                <w:lang w:val="en-US"/>
                <w:rPrChange w:id="9644" w:author="phuong vu" w:date="2018-11-23T13:42:00Z">
                  <w:rPr>
                    <w:ins w:id="9645" w:author="phuong vu" w:date="2018-11-23T13:32:00Z"/>
                  </w:rPr>
                </w:rPrChange>
              </w:rPr>
              <w:pPrChange w:id="9646" w:author="phuong vu" w:date="2018-11-23T13:48:00Z">
                <w:pPr/>
              </w:pPrChange>
            </w:pPr>
            <w:ins w:id="9647" w:author="phuong vu" w:date="2018-11-23T13:32:00Z">
              <w:r w:rsidRPr="00FD2760">
                <w:t xml:space="preserve">ID </w:t>
              </w:r>
            </w:ins>
            <w:ins w:id="9648" w:author="phuong vu" w:date="2018-11-23T13:42:00Z">
              <w:r w:rsidR="00F81B12">
                <w:t>đ</w:t>
              </w:r>
              <w:r w:rsidR="00F81B12">
                <w:rPr>
                  <w:lang w:val="en-US"/>
                </w:rPr>
                <w:t>ơn hàng</w:t>
              </w:r>
            </w:ins>
          </w:p>
        </w:tc>
      </w:tr>
      <w:tr w:rsidR="006B6330" w:rsidRPr="00CF0C7E" w14:paraId="4A669294" w14:textId="77777777" w:rsidTr="00904AF3">
        <w:trPr>
          <w:trHeight w:val="300"/>
          <w:ins w:id="9649" w:author="phuong vu" w:date="2018-11-23T13:32:00Z"/>
          <w:trPrChange w:id="9650" w:author="phuong vu" w:date="2018-11-23T13:39:00Z">
            <w:trPr>
              <w:gridBefore w:val="1"/>
              <w:trHeight w:val="300"/>
            </w:trPr>
          </w:trPrChange>
        </w:trPr>
        <w:tc>
          <w:tcPr>
            <w:tcW w:w="708" w:type="dxa"/>
            <w:noWrap/>
            <w:vAlign w:val="center"/>
            <w:hideMark/>
            <w:tcPrChange w:id="9651" w:author="phuong vu" w:date="2018-11-23T13:39:00Z">
              <w:tcPr>
                <w:tcW w:w="708" w:type="dxa"/>
                <w:gridSpan w:val="2"/>
                <w:noWrap/>
                <w:vAlign w:val="center"/>
                <w:hideMark/>
              </w:tcPr>
            </w:tcPrChange>
          </w:tcPr>
          <w:p w14:paraId="43A4EF45" w14:textId="77777777" w:rsidR="006B6330" w:rsidRPr="00FD2760" w:rsidRDefault="006B6330">
            <w:pPr>
              <w:spacing w:line="276" w:lineRule="auto"/>
              <w:jc w:val="center"/>
              <w:rPr>
                <w:ins w:id="9652" w:author="phuong vu" w:date="2018-11-23T13:32:00Z"/>
              </w:rPr>
              <w:pPrChange w:id="9653" w:author="phuong vu" w:date="2018-11-23T13:48:00Z">
                <w:pPr/>
              </w:pPrChange>
            </w:pPr>
            <w:ins w:id="9654" w:author="phuong vu" w:date="2018-11-23T13:32:00Z">
              <w:r w:rsidRPr="00FD2760">
                <w:t>2</w:t>
              </w:r>
            </w:ins>
          </w:p>
        </w:tc>
        <w:tc>
          <w:tcPr>
            <w:tcW w:w="1993" w:type="dxa"/>
            <w:noWrap/>
            <w:hideMark/>
            <w:tcPrChange w:id="9655" w:author="phuong vu" w:date="2018-11-23T13:39:00Z">
              <w:tcPr>
                <w:tcW w:w="2513" w:type="dxa"/>
                <w:gridSpan w:val="3"/>
                <w:noWrap/>
                <w:hideMark/>
              </w:tcPr>
            </w:tcPrChange>
          </w:tcPr>
          <w:p w14:paraId="297BF898" w14:textId="06603917" w:rsidR="006B6330" w:rsidRPr="00FD2760" w:rsidRDefault="006B6330">
            <w:pPr>
              <w:spacing w:line="276" w:lineRule="auto"/>
              <w:rPr>
                <w:ins w:id="9656" w:author="phuong vu" w:date="2018-11-23T13:32:00Z"/>
              </w:rPr>
              <w:pPrChange w:id="9657" w:author="phuong vu" w:date="2018-11-23T13:48:00Z">
                <w:pPr/>
              </w:pPrChange>
            </w:pPr>
            <w:ins w:id="9658" w:author="phuong vu" w:date="2018-11-23T13:33:00Z">
              <w:r>
                <w:rPr>
                  <w:lang w:val="en-US"/>
                </w:rPr>
                <w:t>customer</w:t>
              </w:r>
            </w:ins>
            <w:ins w:id="9659" w:author="phuong vu" w:date="2018-11-23T13:32:00Z">
              <w:r w:rsidRPr="00FD2760">
                <w:t>_id</w:t>
              </w:r>
            </w:ins>
          </w:p>
        </w:tc>
        <w:tc>
          <w:tcPr>
            <w:tcW w:w="1300" w:type="dxa"/>
            <w:noWrap/>
            <w:hideMark/>
            <w:tcPrChange w:id="9660" w:author="phuong vu" w:date="2018-11-23T13:39:00Z">
              <w:tcPr>
                <w:tcW w:w="1300" w:type="dxa"/>
                <w:gridSpan w:val="3"/>
                <w:noWrap/>
                <w:hideMark/>
              </w:tcPr>
            </w:tcPrChange>
          </w:tcPr>
          <w:p w14:paraId="13FCA07C" w14:textId="77777777" w:rsidR="006B6330" w:rsidRPr="00FD2760" w:rsidRDefault="006B6330">
            <w:pPr>
              <w:spacing w:line="276" w:lineRule="auto"/>
              <w:rPr>
                <w:ins w:id="9661" w:author="phuong vu" w:date="2018-11-23T13:32:00Z"/>
              </w:rPr>
              <w:pPrChange w:id="9662" w:author="phuong vu" w:date="2018-11-23T13:48:00Z">
                <w:pPr/>
              </w:pPrChange>
            </w:pPr>
            <w:ins w:id="9663" w:author="phuong vu" w:date="2018-11-23T13:32:00Z">
              <w:r w:rsidRPr="00FD2760">
                <w:t>numeric</w:t>
              </w:r>
            </w:ins>
          </w:p>
        </w:tc>
        <w:tc>
          <w:tcPr>
            <w:tcW w:w="1054" w:type="dxa"/>
            <w:noWrap/>
            <w:hideMark/>
            <w:tcPrChange w:id="9664" w:author="phuong vu" w:date="2018-11-23T13:39:00Z">
              <w:tcPr>
                <w:tcW w:w="1054" w:type="dxa"/>
                <w:gridSpan w:val="3"/>
                <w:noWrap/>
                <w:hideMark/>
              </w:tcPr>
            </w:tcPrChange>
          </w:tcPr>
          <w:p w14:paraId="5DA5708A" w14:textId="3E26AA4B" w:rsidR="006B6330" w:rsidRPr="00FD2760" w:rsidRDefault="006B6330">
            <w:pPr>
              <w:spacing w:line="276" w:lineRule="auto"/>
              <w:jc w:val="center"/>
              <w:rPr>
                <w:ins w:id="9665" w:author="phuong vu" w:date="2018-11-23T13:32:00Z"/>
              </w:rPr>
              <w:pPrChange w:id="9666" w:author="phuong vu" w:date="2018-11-23T13:48:00Z">
                <w:pPr>
                  <w:jc w:val="center"/>
                </w:pPr>
              </w:pPrChange>
            </w:pPr>
          </w:p>
        </w:tc>
        <w:tc>
          <w:tcPr>
            <w:tcW w:w="838" w:type="dxa"/>
            <w:noWrap/>
            <w:hideMark/>
            <w:tcPrChange w:id="9667" w:author="phuong vu" w:date="2018-11-23T13:39:00Z">
              <w:tcPr>
                <w:tcW w:w="810" w:type="dxa"/>
                <w:gridSpan w:val="3"/>
                <w:noWrap/>
                <w:hideMark/>
              </w:tcPr>
            </w:tcPrChange>
          </w:tcPr>
          <w:p w14:paraId="2EDB4084" w14:textId="77777777" w:rsidR="006B6330" w:rsidRPr="00FD2760" w:rsidRDefault="006B6330">
            <w:pPr>
              <w:spacing w:line="276" w:lineRule="auto"/>
              <w:jc w:val="center"/>
              <w:rPr>
                <w:ins w:id="9668" w:author="phuong vu" w:date="2018-11-23T13:32:00Z"/>
              </w:rPr>
              <w:pPrChange w:id="9669" w:author="phuong vu" w:date="2018-11-23T13:48:00Z">
                <w:pPr>
                  <w:jc w:val="center"/>
                </w:pPr>
              </w:pPrChange>
            </w:pPr>
          </w:p>
        </w:tc>
        <w:tc>
          <w:tcPr>
            <w:tcW w:w="962" w:type="dxa"/>
            <w:noWrap/>
            <w:hideMark/>
            <w:tcPrChange w:id="9670" w:author="phuong vu" w:date="2018-11-23T13:39:00Z">
              <w:tcPr>
                <w:tcW w:w="1215" w:type="dxa"/>
                <w:gridSpan w:val="3"/>
                <w:noWrap/>
                <w:hideMark/>
              </w:tcPr>
            </w:tcPrChange>
          </w:tcPr>
          <w:p w14:paraId="2C46CE63" w14:textId="77777777" w:rsidR="006B6330" w:rsidRPr="00FD2760" w:rsidRDefault="006B6330">
            <w:pPr>
              <w:spacing w:line="276" w:lineRule="auto"/>
              <w:jc w:val="center"/>
              <w:rPr>
                <w:ins w:id="9671" w:author="phuong vu" w:date="2018-11-23T13:32:00Z"/>
              </w:rPr>
              <w:pPrChange w:id="9672" w:author="phuong vu" w:date="2018-11-23T13:48:00Z">
                <w:pPr>
                  <w:jc w:val="center"/>
                </w:pPr>
              </w:pPrChange>
            </w:pPr>
            <w:ins w:id="9673" w:author="phuong vu" w:date="2018-11-23T13:32:00Z">
              <w:r w:rsidRPr="00FD2760">
                <w:t>X</w:t>
              </w:r>
            </w:ins>
          </w:p>
        </w:tc>
        <w:tc>
          <w:tcPr>
            <w:tcW w:w="1875" w:type="dxa"/>
            <w:noWrap/>
            <w:hideMark/>
            <w:tcPrChange w:id="9674" w:author="phuong vu" w:date="2018-11-23T13:39:00Z">
              <w:tcPr>
                <w:tcW w:w="2648" w:type="dxa"/>
                <w:gridSpan w:val="3"/>
                <w:noWrap/>
                <w:hideMark/>
              </w:tcPr>
            </w:tcPrChange>
          </w:tcPr>
          <w:p w14:paraId="33687BEA" w14:textId="072F7444" w:rsidR="006B6330" w:rsidRPr="00F81B12" w:rsidRDefault="00F81B12">
            <w:pPr>
              <w:spacing w:line="276" w:lineRule="auto"/>
              <w:rPr>
                <w:ins w:id="9675" w:author="phuong vu" w:date="2018-11-23T13:32:00Z"/>
                <w:lang w:val="en-US"/>
                <w:rPrChange w:id="9676" w:author="phuong vu" w:date="2018-11-23T13:42:00Z">
                  <w:rPr>
                    <w:ins w:id="9677" w:author="phuong vu" w:date="2018-11-23T13:32:00Z"/>
                  </w:rPr>
                </w:rPrChange>
              </w:rPr>
              <w:pPrChange w:id="9678" w:author="phuong vu" w:date="2018-11-23T13:48:00Z">
                <w:pPr/>
              </w:pPrChange>
            </w:pPr>
            <w:ins w:id="9679" w:author="phuong vu" w:date="2018-11-23T13:42:00Z">
              <w:r>
                <w:rPr>
                  <w:lang w:val="en-US"/>
                </w:rPr>
                <w:t>ID kh</w:t>
              </w:r>
            </w:ins>
            <w:ins w:id="9680" w:author="phuong vu" w:date="2018-11-23T13:48:00Z">
              <w:r>
                <w:rPr>
                  <w:lang w:val="en-US"/>
                </w:rPr>
                <w:t>á</w:t>
              </w:r>
            </w:ins>
            <w:ins w:id="9681" w:author="phuong vu" w:date="2018-11-23T13:42:00Z">
              <w:r>
                <w:rPr>
                  <w:lang w:val="en-US"/>
                </w:rPr>
                <w:t>ch hàng</w:t>
              </w:r>
            </w:ins>
          </w:p>
        </w:tc>
      </w:tr>
      <w:tr w:rsidR="00F81B12" w:rsidRPr="00CF0C7E" w14:paraId="124125DA" w14:textId="77777777" w:rsidTr="00904AF3">
        <w:tblPrEx>
          <w:tblPrExChange w:id="9682" w:author="phuong vu" w:date="2018-11-23T13:39:00Z">
            <w:tblPrEx>
              <w:tblW w:w="8730" w:type="dxa"/>
              <w:tblInd w:w="-5" w:type="dxa"/>
            </w:tblPrEx>
          </w:tblPrExChange>
        </w:tblPrEx>
        <w:trPr>
          <w:trHeight w:val="300"/>
          <w:ins w:id="9683" w:author="phuong vu" w:date="2018-11-23T13:33:00Z"/>
          <w:trPrChange w:id="9684" w:author="phuong vu" w:date="2018-11-23T13:39:00Z">
            <w:trPr>
              <w:gridAfter w:val="0"/>
              <w:trHeight w:val="300"/>
            </w:trPr>
          </w:trPrChange>
        </w:trPr>
        <w:tc>
          <w:tcPr>
            <w:tcW w:w="708" w:type="dxa"/>
            <w:noWrap/>
            <w:vAlign w:val="center"/>
            <w:tcPrChange w:id="9685" w:author="phuong vu" w:date="2018-11-23T13:39:00Z">
              <w:tcPr>
                <w:tcW w:w="708" w:type="dxa"/>
                <w:gridSpan w:val="2"/>
                <w:noWrap/>
                <w:vAlign w:val="center"/>
              </w:tcPr>
            </w:tcPrChange>
          </w:tcPr>
          <w:p w14:paraId="1F5E6704" w14:textId="1993736C" w:rsidR="00F81B12" w:rsidRPr="006B6330" w:rsidRDefault="00F81B12">
            <w:pPr>
              <w:spacing w:line="276" w:lineRule="auto"/>
              <w:jc w:val="center"/>
              <w:rPr>
                <w:ins w:id="9686" w:author="phuong vu" w:date="2018-11-23T13:33:00Z"/>
                <w:lang w:val="en-US"/>
                <w:rPrChange w:id="9687" w:author="phuong vu" w:date="2018-11-23T13:34:00Z">
                  <w:rPr>
                    <w:ins w:id="9688" w:author="phuong vu" w:date="2018-11-23T13:33:00Z"/>
                  </w:rPr>
                </w:rPrChange>
              </w:rPr>
              <w:pPrChange w:id="9689" w:author="phuong vu" w:date="2018-11-23T13:48:00Z">
                <w:pPr/>
              </w:pPrChange>
            </w:pPr>
            <w:ins w:id="9690" w:author="phuong vu" w:date="2018-11-23T13:34:00Z">
              <w:r>
                <w:rPr>
                  <w:lang w:val="en-US"/>
                </w:rPr>
                <w:t>3</w:t>
              </w:r>
            </w:ins>
          </w:p>
        </w:tc>
        <w:tc>
          <w:tcPr>
            <w:tcW w:w="1993" w:type="dxa"/>
            <w:noWrap/>
            <w:tcPrChange w:id="9691" w:author="phuong vu" w:date="2018-11-23T13:39:00Z">
              <w:tcPr>
                <w:tcW w:w="2513" w:type="dxa"/>
                <w:gridSpan w:val="3"/>
                <w:noWrap/>
              </w:tcPr>
            </w:tcPrChange>
          </w:tcPr>
          <w:p w14:paraId="03A2DA8D" w14:textId="152AEA08" w:rsidR="00F81B12" w:rsidRDefault="00F81B12">
            <w:pPr>
              <w:spacing w:line="276" w:lineRule="auto"/>
              <w:rPr>
                <w:ins w:id="9692" w:author="phuong vu" w:date="2018-11-23T13:33:00Z"/>
                <w:lang w:val="en-US"/>
              </w:rPr>
              <w:pPrChange w:id="9693" w:author="phuong vu" w:date="2018-11-23T13:48:00Z">
                <w:pPr/>
              </w:pPrChange>
            </w:pPr>
            <w:ins w:id="9694" w:author="phuong vu" w:date="2018-11-23T13:34:00Z">
              <w:r>
                <w:rPr>
                  <w:lang w:val="en-US"/>
                </w:rPr>
                <w:t>b</w:t>
              </w:r>
            </w:ins>
            <w:ins w:id="9695" w:author="phuong vu" w:date="2018-11-23T13:33:00Z">
              <w:r>
                <w:rPr>
                  <w:lang w:val="en-US"/>
                </w:rPr>
                <w:t>ra</w:t>
              </w:r>
            </w:ins>
            <w:ins w:id="9696" w:author="phuong vu" w:date="2018-11-23T13:34:00Z">
              <w:r>
                <w:rPr>
                  <w:lang w:val="en-US"/>
                </w:rPr>
                <w:t>nch_id</w:t>
              </w:r>
            </w:ins>
          </w:p>
        </w:tc>
        <w:tc>
          <w:tcPr>
            <w:tcW w:w="1300" w:type="dxa"/>
            <w:noWrap/>
            <w:tcPrChange w:id="9697" w:author="phuong vu" w:date="2018-11-23T13:39:00Z">
              <w:tcPr>
                <w:tcW w:w="1300" w:type="dxa"/>
                <w:gridSpan w:val="3"/>
                <w:noWrap/>
              </w:tcPr>
            </w:tcPrChange>
          </w:tcPr>
          <w:p w14:paraId="19A6FB63" w14:textId="19ABA59A" w:rsidR="00F81B12" w:rsidRPr="00FD2760" w:rsidRDefault="00F81B12">
            <w:pPr>
              <w:spacing w:line="276" w:lineRule="auto"/>
              <w:rPr>
                <w:ins w:id="9698" w:author="phuong vu" w:date="2018-11-23T13:33:00Z"/>
              </w:rPr>
              <w:pPrChange w:id="9699" w:author="phuong vu" w:date="2018-11-23T13:48:00Z">
                <w:pPr/>
              </w:pPrChange>
            </w:pPr>
            <w:ins w:id="9700" w:author="phuong vu" w:date="2018-11-23T13:41:00Z">
              <w:r w:rsidRPr="00FD2760">
                <w:t>numeric</w:t>
              </w:r>
            </w:ins>
          </w:p>
        </w:tc>
        <w:tc>
          <w:tcPr>
            <w:tcW w:w="1054" w:type="dxa"/>
            <w:noWrap/>
            <w:tcPrChange w:id="9701" w:author="phuong vu" w:date="2018-11-23T13:39:00Z">
              <w:tcPr>
                <w:tcW w:w="1054" w:type="dxa"/>
                <w:gridSpan w:val="3"/>
                <w:noWrap/>
              </w:tcPr>
            </w:tcPrChange>
          </w:tcPr>
          <w:p w14:paraId="3606C63A" w14:textId="77777777" w:rsidR="00F81B12" w:rsidRPr="00FD2760" w:rsidRDefault="00F81B12">
            <w:pPr>
              <w:spacing w:line="276" w:lineRule="auto"/>
              <w:jc w:val="center"/>
              <w:rPr>
                <w:ins w:id="9702" w:author="phuong vu" w:date="2018-11-23T13:33:00Z"/>
              </w:rPr>
              <w:pPrChange w:id="9703" w:author="phuong vu" w:date="2018-11-23T13:48:00Z">
                <w:pPr>
                  <w:jc w:val="center"/>
                </w:pPr>
              </w:pPrChange>
            </w:pPr>
          </w:p>
        </w:tc>
        <w:tc>
          <w:tcPr>
            <w:tcW w:w="838" w:type="dxa"/>
            <w:noWrap/>
            <w:tcPrChange w:id="9704" w:author="phuong vu" w:date="2018-11-23T13:39:00Z">
              <w:tcPr>
                <w:tcW w:w="838" w:type="dxa"/>
                <w:gridSpan w:val="3"/>
                <w:noWrap/>
              </w:tcPr>
            </w:tcPrChange>
          </w:tcPr>
          <w:p w14:paraId="3CEF80ED" w14:textId="77777777" w:rsidR="00F81B12" w:rsidRPr="00FD2760" w:rsidRDefault="00F81B12">
            <w:pPr>
              <w:spacing w:line="276" w:lineRule="auto"/>
              <w:jc w:val="center"/>
              <w:rPr>
                <w:ins w:id="9705" w:author="phuong vu" w:date="2018-11-23T13:33:00Z"/>
              </w:rPr>
              <w:pPrChange w:id="9706" w:author="phuong vu" w:date="2018-11-23T13:48:00Z">
                <w:pPr>
                  <w:jc w:val="center"/>
                </w:pPr>
              </w:pPrChange>
            </w:pPr>
          </w:p>
        </w:tc>
        <w:tc>
          <w:tcPr>
            <w:tcW w:w="962" w:type="dxa"/>
            <w:noWrap/>
            <w:tcPrChange w:id="9707" w:author="phuong vu" w:date="2018-11-23T13:39:00Z">
              <w:tcPr>
                <w:tcW w:w="962" w:type="dxa"/>
                <w:gridSpan w:val="3"/>
                <w:noWrap/>
              </w:tcPr>
            </w:tcPrChange>
          </w:tcPr>
          <w:p w14:paraId="4B31E67A" w14:textId="77777777" w:rsidR="00F81B12" w:rsidRPr="00FD2760" w:rsidRDefault="00F81B12">
            <w:pPr>
              <w:spacing w:line="276" w:lineRule="auto"/>
              <w:jc w:val="center"/>
              <w:rPr>
                <w:ins w:id="9708" w:author="phuong vu" w:date="2018-11-23T13:33:00Z"/>
              </w:rPr>
              <w:pPrChange w:id="9709" w:author="phuong vu" w:date="2018-11-23T13:48:00Z">
                <w:pPr>
                  <w:jc w:val="center"/>
                </w:pPr>
              </w:pPrChange>
            </w:pPr>
          </w:p>
        </w:tc>
        <w:tc>
          <w:tcPr>
            <w:tcW w:w="1875" w:type="dxa"/>
            <w:noWrap/>
            <w:tcPrChange w:id="9710" w:author="phuong vu" w:date="2018-11-23T13:39:00Z">
              <w:tcPr>
                <w:tcW w:w="1355" w:type="dxa"/>
                <w:gridSpan w:val="3"/>
                <w:noWrap/>
              </w:tcPr>
            </w:tcPrChange>
          </w:tcPr>
          <w:p w14:paraId="5463C31E" w14:textId="4CE438FF" w:rsidR="00F81B12" w:rsidRPr="00F81B12" w:rsidRDefault="00F81B12">
            <w:pPr>
              <w:spacing w:line="276" w:lineRule="auto"/>
              <w:rPr>
                <w:ins w:id="9711" w:author="phuong vu" w:date="2018-11-23T13:33:00Z"/>
                <w:lang w:val="en-US"/>
                <w:rPrChange w:id="9712" w:author="phuong vu" w:date="2018-11-23T13:44:00Z">
                  <w:rPr>
                    <w:ins w:id="9713" w:author="phuong vu" w:date="2018-11-23T13:33:00Z"/>
                  </w:rPr>
                </w:rPrChange>
              </w:rPr>
              <w:pPrChange w:id="9714" w:author="phuong vu" w:date="2018-11-23T13:48:00Z">
                <w:pPr/>
              </w:pPrChange>
            </w:pPr>
            <w:ins w:id="9715" w:author="phuong vu" w:date="2018-11-23T13:44:00Z">
              <w:r>
                <w:rPr>
                  <w:lang w:val="en-US"/>
                </w:rPr>
                <w:t>ID chi nhánh</w:t>
              </w:r>
            </w:ins>
          </w:p>
        </w:tc>
      </w:tr>
      <w:tr w:rsidR="00F81B12" w:rsidRPr="00CF0C7E" w14:paraId="2694A6A6" w14:textId="77777777" w:rsidTr="00904AF3">
        <w:tblPrEx>
          <w:tblPrExChange w:id="9716" w:author="phuong vu" w:date="2018-11-23T13:39:00Z">
            <w:tblPrEx>
              <w:tblW w:w="8730" w:type="dxa"/>
              <w:tblInd w:w="-5" w:type="dxa"/>
            </w:tblPrEx>
          </w:tblPrExChange>
        </w:tblPrEx>
        <w:trPr>
          <w:trHeight w:val="300"/>
          <w:ins w:id="9717" w:author="phuong vu" w:date="2018-11-23T13:34:00Z"/>
          <w:trPrChange w:id="9718" w:author="phuong vu" w:date="2018-11-23T13:39:00Z">
            <w:trPr>
              <w:gridAfter w:val="0"/>
              <w:trHeight w:val="300"/>
            </w:trPr>
          </w:trPrChange>
        </w:trPr>
        <w:tc>
          <w:tcPr>
            <w:tcW w:w="708" w:type="dxa"/>
            <w:noWrap/>
            <w:vAlign w:val="center"/>
            <w:tcPrChange w:id="9719" w:author="phuong vu" w:date="2018-11-23T13:39:00Z">
              <w:tcPr>
                <w:tcW w:w="708" w:type="dxa"/>
                <w:gridSpan w:val="2"/>
                <w:noWrap/>
                <w:vAlign w:val="center"/>
              </w:tcPr>
            </w:tcPrChange>
          </w:tcPr>
          <w:p w14:paraId="557A229E" w14:textId="2FCA06B9" w:rsidR="00F81B12" w:rsidRDefault="00F81B12">
            <w:pPr>
              <w:spacing w:line="276" w:lineRule="auto"/>
              <w:jc w:val="center"/>
              <w:rPr>
                <w:ins w:id="9720" w:author="phuong vu" w:date="2018-11-23T13:34:00Z"/>
                <w:lang w:val="en-US"/>
              </w:rPr>
              <w:pPrChange w:id="9721" w:author="phuong vu" w:date="2018-11-23T13:48:00Z">
                <w:pPr/>
              </w:pPrChange>
            </w:pPr>
            <w:ins w:id="9722" w:author="phuong vu" w:date="2018-11-23T13:34:00Z">
              <w:r>
                <w:rPr>
                  <w:lang w:val="en-US"/>
                </w:rPr>
                <w:t>4</w:t>
              </w:r>
            </w:ins>
          </w:p>
        </w:tc>
        <w:tc>
          <w:tcPr>
            <w:tcW w:w="1993" w:type="dxa"/>
            <w:noWrap/>
            <w:tcPrChange w:id="9723" w:author="phuong vu" w:date="2018-11-23T13:39:00Z">
              <w:tcPr>
                <w:tcW w:w="2513" w:type="dxa"/>
                <w:gridSpan w:val="3"/>
                <w:noWrap/>
              </w:tcPr>
            </w:tcPrChange>
          </w:tcPr>
          <w:p w14:paraId="498EE8BB" w14:textId="4CAB668D" w:rsidR="00F81B12" w:rsidRDefault="00F81B12">
            <w:pPr>
              <w:spacing w:line="276" w:lineRule="auto"/>
              <w:rPr>
                <w:ins w:id="9724" w:author="phuong vu" w:date="2018-11-23T13:34:00Z"/>
                <w:lang w:val="en-US"/>
              </w:rPr>
              <w:pPrChange w:id="9725" w:author="phuong vu" w:date="2018-11-23T13:48:00Z">
                <w:pPr/>
              </w:pPrChange>
            </w:pPr>
            <w:ins w:id="9726" w:author="phuong vu" w:date="2018-11-23T13:34:00Z">
              <w:r>
                <w:rPr>
                  <w:lang w:val="en-US"/>
                </w:rPr>
                <w:t>pick_up_date</w:t>
              </w:r>
            </w:ins>
          </w:p>
        </w:tc>
        <w:tc>
          <w:tcPr>
            <w:tcW w:w="1300" w:type="dxa"/>
            <w:noWrap/>
            <w:tcPrChange w:id="9727" w:author="phuong vu" w:date="2018-11-23T13:39:00Z">
              <w:tcPr>
                <w:tcW w:w="1300" w:type="dxa"/>
                <w:gridSpan w:val="3"/>
                <w:noWrap/>
              </w:tcPr>
            </w:tcPrChange>
          </w:tcPr>
          <w:p w14:paraId="0A8325E7" w14:textId="77777777" w:rsidR="00F81B12" w:rsidRPr="00FD2760" w:rsidRDefault="00F81B12">
            <w:pPr>
              <w:spacing w:line="276" w:lineRule="auto"/>
              <w:rPr>
                <w:ins w:id="9728" w:author="phuong vu" w:date="2018-11-23T13:34:00Z"/>
              </w:rPr>
              <w:pPrChange w:id="9729" w:author="phuong vu" w:date="2018-11-23T13:48:00Z">
                <w:pPr/>
              </w:pPrChange>
            </w:pPr>
          </w:p>
        </w:tc>
        <w:tc>
          <w:tcPr>
            <w:tcW w:w="1054" w:type="dxa"/>
            <w:noWrap/>
            <w:tcPrChange w:id="9730" w:author="phuong vu" w:date="2018-11-23T13:39:00Z">
              <w:tcPr>
                <w:tcW w:w="1054" w:type="dxa"/>
                <w:gridSpan w:val="3"/>
                <w:noWrap/>
              </w:tcPr>
            </w:tcPrChange>
          </w:tcPr>
          <w:p w14:paraId="6451CBD5" w14:textId="77777777" w:rsidR="00F81B12" w:rsidRPr="00FD2760" w:rsidRDefault="00F81B12">
            <w:pPr>
              <w:spacing w:line="276" w:lineRule="auto"/>
              <w:jc w:val="center"/>
              <w:rPr>
                <w:ins w:id="9731" w:author="phuong vu" w:date="2018-11-23T13:34:00Z"/>
              </w:rPr>
              <w:pPrChange w:id="9732" w:author="phuong vu" w:date="2018-11-23T13:48:00Z">
                <w:pPr>
                  <w:jc w:val="center"/>
                </w:pPr>
              </w:pPrChange>
            </w:pPr>
          </w:p>
        </w:tc>
        <w:tc>
          <w:tcPr>
            <w:tcW w:w="838" w:type="dxa"/>
            <w:noWrap/>
            <w:tcPrChange w:id="9733" w:author="phuong vu" w:date="2018-11-23T13:39:00Z">
              <w:tcPr>
                <w:tcW w:w="838" w:type="dxa"/>
                <w:gridSpan w:val="3"/>
                <w:noWrap/>
              </w:tcPr>
            </w:tcPrChange>
          </w:tcPr>
          <w:p w14:paraId="31059E12" w14:textId="77777777" w:rsidR="00F81B12" w:rsidRPr="00FD2760" w:rsidRDefault="00F81B12">
            <w:pPr>
              <w:spacing w:line="276" w:lineRule="auto"/>
              <w:jc w:val="center"/>
              <w:rPr>
                <w:ins w:id="9734" w:author="phuong vu" w:date="2018-11-23T13:34:00Z"/>
              </w:rPr>
              <w:pPrChange w:id="9735" w:author="phuong vu" w:date="2018-11-23T13:48:00Z">
                <w:pPr>
                  <w:jc w:val="center"/>
                </w:pPr>
              </w:pPrChange>
            </w:pPr>
          </w:p>
        </w:tc>
        <w:tc>
          <w:tcPr>
            <w:tcW w:w="962" w:type="dxa"/>
            <w:noWrap/>
            <w:tcPrChange w:id="9736" w:author="phuong vu" w:date="2018-11-23T13:39:00Z">
              <w:tcPr>
                <w:tcW w:w="962" w:type="dxa"/>
                <w:gridSpan w:val="3"/>
                <w:noWrap/>
              </w:tcPr>
            </w:tcPrChange>
          </w:tcPr>
          <w:p w14:paraId="3F8DDD66" w14:textId="77777777" w:rsidR="00F81B12" w:rsidRPr="00FD2760" w:rsidRDefault="00F81B12">
            <w:pPr>
              <w:spacing w:line="276" w:lineRule="auto"/>
              <w:jc w:val="center"/>
              <w:rPr>
                <w:ins w:id="9737" w:author="phuong vu" w:date="2018-11-23T13:34:00Z"/>
              </w:rPr>
              <w:pPrChange w:id="9738" w:author="phuong vu" w:date="2018-11-23T13:48:00Z">
                <w:pPr>
                  <w:jc w:val="center"/>
                </w:pPr>
              </w:pPrChange>
            </w:pPr>
          </w:p>
        </w:tc>
        <w:tc>
          <w:tcPr>
            <w:tcW w:w="1875" w:type="dxa"/>
            <w:noWrap/>
            <w:tcPrChange w:id="9739" w:author="phuong vu" w:date="2018-11-23T13:39:00Z">
              <w:tcPr>
                <w:tcW w:w="1355" w:type="dxa"/>
                <w:gridSpan w:val="3"/>
                <w:noWrap/>
              </w:tcPr>
            </w:tcPrChange>
          </w:tcPr>
          <w:p w14:paraId="4073691F" w14:textId="674743FB" w:rsidR="00F81B12" w:rsidRPr="00F81B12" w:rsidRDefault="00F81B12">
            <w:pPr>
              <w:spacing w:line="276" w:lineRule="auto"/>
              <w:rPr>
                <w:ins w:id="9740" w:author="phuong vu" w:date="2018-11-23T13:34:00Z"/>
                <w:lang w:val="en-US"/>
                <w:rPrChange w:id="9741" w:author="phuong vu" w:date="2018-11-23T13:44:00Z">
                  <w:rPr>
                    <w:ins w:id="9742" w:author="phuong vu" w:date="2018-11-23T13:34:00Z"/>
                  </w:rPr>
                </w:rPrChange>
              </w:rPr>
              <w:pPrChange w:id="9743" w:author="phuong vu" w:date="2018-11-23T13:48:00Z">
                <w:pPr/>
              </w:pPrChange>
            </w:pPr>
            <w:ins w:id="9744" w:author="phuong vu" w:date="2018-11-23T13:44:00Z">
              <w:r>
                <w:rPr>
                  <w:lang w:val="en-US"/>
                </w:rPr>
                <w:t>Ngày nhận quần áo</w:t>
              </w:r>
            </w:ins>
          </w:p>
        </w:tc>
      </w:tr>
      <w:tr w:rsidR="00F81B12" w:rsidRPr="00CF0C7E" w14:paraId="36709F13" w14:textId="77777777" w:rsidTr="00904AF3">
        <w:tblPrEx>
          <w:tblPrExChange w:id="9745" w:author="phuong vu" w:date="2018-11-23T13:39:00Z">
            <w:tblPrEx>
              <w:tblW w:w="8730" w:type="dxa"/>
              <w:tblInd w:w="-5" w:type="dxa"/>
            </w:tblPrEx>
          </w:tblPrExChange>
        </w:tblPrEx>
        <w:trPr>
          <w:trHeight w:val="300"/>
          <w:ins w:id="9746" w:author="phuong vu" w:date="2018-11-23T13:34:00Z"/>
          <w:trPrChange w:id="9747" w:author="phuong vu" w:date="2018-11-23T13:39:00Z">
            <w:trPr>
              <w:gridAfter w:val="0"/>
              <w:trHeight w:val="300"/>
            </w:trPr>
          </w:trPrChange>
        </w:trPr>
        <w:tc>
          <w:tcPr>
            <w:tcW w:w="708" w:type="dxa"/>
            <w:noWrap/>
            <w:vAlign w:val="center"/>
            <w:tcPrChange w:id="9748" w:author="phuong vu" w:date="2018-11-23T13:39:00Z">
              <w:tcPr>
                <w:tcW w:w="708" w:type="dxa"/>
                <w:gridSpan w:val="2"/>
                <w:noWrap/>
                <w:vAlign w:val="center"/>
              </w:tcPr>
            </w:tcPrChange>
          </w:tcPr>
          <w:p w14:paraId="5D84AD65" w14:textId="12A6C6D7" w:rsidR="00F81B12" w:rsidRPr="006B6330" w:rsidRDefault="00F81B12">
            <w:pPr>
              <w:spacing w:line="276" w:lineRule="auto"/>
              <w:jc w:val="center"/>
              <w:rPr>
                <w:ins w:id="9749" w:author="phuong vu" w:date="2018-11-23T13:34:00Z"/>
                <w:lang w:val="en-US"/>
                <w:rPrChange w:id="9750" w:author="phuong vu" w:date="2018-11-23T13:34:00Z">
                  <w:rPr>
                    <w:ins w:id="9751" w:author="phuong vu" w:date="2018-11-23T13:34:00Z"/>
                  </w:rPr>
                </w:rPrChange>
              </w:rPr>
              <w:pPrChange w:id="9752" w:author="phuong vu" w:date="2018-11-23T13:48:00Z">
                <w:pPr/>
              </w:pPrChange>
            </w:pPr>
            <w:ins w:id="9753" w:author="phuong vu" w:date="2018-11-23T13:35:00Z">
              <w:r>
                <w:rPr>
                  <w:lang w:val="en-US"/>
                </w:rPr>
                <w:t>5</w:t>
              </w:r>
            </w:ins>
          </w:p>
        </w:tc>
        <w:tc>
          <w:tcPr>
            <w:tcW w:w="1993" w:type="dxa"/>
            <w:noWrap/>
            <w:tcPrChange w:id="9754" w:author="phuong vu" w:date="2018-11-23T13:39:00Z">
              <w:tcPr>
                <w:tcW w:w="2513" w:type="dxa"/>
                <w:gridSpan w:val="3"/>
                <w:noWrap/>
              </w:tcPr>
            </w:tcPrChange>
          </w:tcPr>
          <w:p w14:paraId="45FCF2E7" w14:textId="6F2EB3A6" w:rsidR="00F81B12" w:rsidRDefault="00F81B12">
            <w:pPr>
              <w:spacing w:line="276" w:lineRule="auto"/>
              <w:rPr>
                <w:ins w:id="9755" w:author="phuong vu" w:date="2018-11-23T13:34:00Z"/>
                <w:lang w:val="en-US"/>
              </w:rPr>
              <w:pPrChange w:id="9756" w:author="phuong vu" w:date="2018-11-23T13:48:00Z">
                <w:pPr/>
              </w:pPrChange>
            </w:pPr>
            <w:ins w:id="9757" w:author="phuong vu" w:date="2018-11-23T13:35:00Z">
              <w:r>
                <w:rPr>
                  <w:lang w:val="en-US"/>
                </w:rPr>
                <w:t>pick_up_time_id</w:t>
              </w:r>
            </w:ins>
          </w:p>
        </w:tc>
        <w:tc>
          <w:tcPr>
            <w:tcW w:w="1300" w:type="dxa"/>
            <w:noWrap/>
            <w:tcPrChange w:id="9758" w:author="phuong vu" w:date="2018-11-23T13:39:00Z">
              <w:tcPr>
                <w:tcW w:w="1300" w:type="dxa"/>
                <w:gridSpan w:val="3"/>
                <w:noWrap/>
              </w:tcPr>
            </w:tcPrChange>
          </w:tcPr>
          <w:p w14:paraId="13FF6163" w14:textId="4C5BB1D3" w:rsidR="00F81B12" w:rsidRPr="00FD2760" w:rsidRDefault="00F81B12">
            <w:pPr>
              <w:spacing w:line="276" w:lineRule="auto"/>
              <w:rPr>
                <w:ins w:id="9759" w:author="phuong vu" w:date="2018-11-23T13:34:00Z"/>
              </w:rPr>
              <w:pPrChange w:id="9760" w:author="phuong vu" w:date="2018-11-23T13:48:00Z">
                <w:pPr/>
              </w:pPrChange>
            </w:pPr>
            <w:ins w:id="9761" w:author="phuong vu" w:date="2018-11-23T13:41:00Z">
              <w:r w:rsidRPr="00FD2760">
                <w:t>numeric</w:t>
              </w:r>
            </w:ins>
          </w:p>
        </w:tc>
        <w:tc>
          <w:tcPr>
            <w:tcW w:w="1054" w:type="dxa"/>
            <w:noWrap/>
            <w:tcPrChange w:id="9762" w:author="phuong vu" w:date="2018-11-23T13:39:00Z">
              <w:tcPr>
                <w:tcW w:w="1054" w:type="dxa"/>
                <w:gridSpan w:val="3"/>
                <w:noWrap/>
              </w:tcPr>
            </w:tcPrChange>
          </w:tcPr>
          <w:p w14:paraId="4747C1CB" w14:textId="77777777" w:rsidR="00F81B12" w:rsidRPr="00FD2760" w:rsidRDefault="00F81B12">
            <w:pPr>
              <w:spacing w:line="276" w:lineRule="auto"/>
              <w:jc w:val="center"/>
              <w:rPr>
                <w:ins w:id="9763" w:author="phuong vu" w:date="2018-11-23T13:34:00Z"/>
              </w:rPr>
              <w:pPrChange w:id="9764" w:author="phuong vu" w:date="2018-11-23T13:48:00Z">
                <w:pPr>
                  <w:jc w:val="center"/>
                </w:pPr>
              </w:pPrChange>
            </w:pPr>
          </w:p>
        </w:tc>
        <w:tc>
          <w:tcPr>
            <w:tcW w:w="838" w:type="dxa"/>
            <w:noWrap/>
            <w:tcPrChange w:id="9765" w:author="phuong vu" w:date="2018-11-23T13:39:00Z">
              <w:tcPr>
                <w:tcW w:w="838" w:type="dxa"/>
                <w:gridSpan w:val="3"/>
                <w:noWrap/>
              </w:tcPr>
            </w:tcPrChange>
          </w:tcPr>
          <w:p w14:paraId="26E276BE" w14:textId="77777777" w:rsidR="00F81B12" w:rsidRPr="00FD2760" w:rsidRDefault="00F81B12">
            <w:pPr>
              <w:spacing w:line="276" w:lineRule="auto"/>
              <w:jc w:val="center"/>
              <w:rPr>
                <w:ins w:id="9766" w:author="phuong vu" w:date="2018-11-23T13:34:00Z"/>
              </w:rPr>
              <w:pPrChange w:id="9767" w:author="phuong vu" w:date="2018-11-23T13:48:00Z">
                <w:pPr>
                  <w:jc w:val="center"/>
                </w:pPr>
              </w:pPrChange>
            </w:pPr>
          </w:p>
        </w:tc>
        <w:tc>
          <w:tcPr>
            <w:tcW w:w="962" w:type="dxa"/>
            <w:noWrap/>
            <w:tcPrChange w:id="9768" w:author="phuong vu" w:date="2018-11-23T13:39:00Z">
              <w:tcPr>
                <w:tcW w:w="962" w:type="dxa"/>
                <w:gridSpan w:val="3"/>
                <w:noWrap/>
              </w:tcPr>
            </w:tcPrChange>
          </w:tcPr>
          <w:p w14:paraId="58F22360" w14:textId="77777777" w:rsidR="00F81B12" w:rsidRPr="00FD2760" w:rsidRDefault="00F81B12">
            <w:pPr>
              <w:spacing w:line="276" w:lineRule="auto"/>
              <w:jc w:val="center"/>
              <w:rPr>
                <w:ins w:id="9769" w:author="phuong vu" w:date="2018-11-23T13:34:00Z"/>
              </w:rPr>
              <w:pPrChange w:id="9770" w:author="phuong vu" w:date="2018-11-23T13:48:00Z">
                <w:pPr>
                  <w:jc w:val="center"/>
                </w:pPr>
              </w:pPrChange>
            </w:pPr>
          </w:p>
        </w:tc>
        <w:tc>
          <w:tcPr>
            <w:tcW w:w="1875" w:type="dxa"/>
            <w:noWrap/>
            <w:tcPrChange w:id="9771" w:author="phuong vu" w:date="2018-11-23T13:39:00Z">
              <w:tcPr>
                <w:tcW w:w="1355" w:type="dxa"/>
                <w:gridSpan w:val="3"/>
                <w:noWrap/>
              </w:tcPr>
            </w:tcPrChange>
          </w:tcPr>
          <w:p w14:paraId="5C43F73C" w14:textId="165FD5CA" w:rsidR="00F81B12" w:rsidRPr="00F81B12" w:rsidRDefault="00F81B12">
            <w:pPr>
              <w:spacing w:line="276" w:lineRule="auto"/>
              <w:rPr>
                <w:ins w:id="9772" w:author="phuong vu" w:date="2018-11-23T13:34:00Z"/>
                <w:lang w:val="en-US"/>
                <w:rPrChange w:id="9773" w:author="phuong vu" w:date="2018-11-23T13:44:00Z">
                  <w:rPr>
                    <w:ins w:id="9774" w:author="phuong vu" w:date="2018-11-23T13:34:00Z"/>
                  </w:rPr>
                </w:rPrChange>
              </w:rPr>
              <w:pPrChange w:id="9775" w:author="phuong vu" w:date="2018-11-23T13:48:00Z">
                <w:pPr/>
              </w:pPrChange>
            </w:pPr>
            <w:ins w:id="9776" w:author="phuong vu" w:date="2018-11-23T13:44:00Z">
              <w:r>
                <w:rPr>
                  <w:lang w:val="en-US"/>
                </w:rPr>
                <w:t>ID khung giờ nhận</w:t>
              </w:r>
            </w:ins>
          </w:p>
        </w:tc>
      </w:tr>
      <w:tr w:rsidR="00F81B12" w:rsidRPr="00CF0C7E" w14:paraId="7475E0D2" w14:textId="77777777" w:rsidTr="00904AF3">
        <w:tblPrEx>
          <w:tblPrExChange w:id="9777" w:author="phuong vu" w:date="2018-11-23T13:39:00Z">
            <w:tblPrEx>
              <w:tblW w:w="8730" w:type="dxa"/>
              <w:tblInd w:w="-5" w:type="dxa"/>
            </w:tblPrEx>
          </w:tblPrExChange>
        </w:tblPrEx>
        <w:trPr>
          <w:trHeight w:val="300"/>
          <w:ins w:id="9778" w:author="phuong vu" w:date="2018-11-23T13:35:00Z"/>
          <w:trPrChange w:id="9779" w:author="phuong vu" w:date="2018-11-23T13:39:00Z">
            <w:trPr>
              <w:gridAfter w:val="0"/>
              <w:trHeight w:val="300"/>
            </w:trPr>
          </w:trPrChange>
        </w:trPr>
        <w:tc>
          <w:tcPr>
            <w:tcW w:w="708" w:type="dxa"/>
            <w:noWrap/>
            <w:vAlign w:val="center"/>
            <w:tcPrChange w:id="9780" w:author="phuong vu" w:date="2018-11-23T13:39:00Z">
              <w:tcPr>
                <w:tcW w:w="708" w:type="dxa"/>
                <w:gridSpan w:val="2"/>
                <w:noWrap/>
                <w:vAlign w:val="center"/>
              </w:tcPr>
            </w:tcPrChange>
          </w:tcPr>
          <w:p w14:paraId="1A778265" w14:textId="7396EE61" w:rsidR="00F81B12" w:rsidRDefault="00F81B12">
            <w:pPr>
              <w:spacing w:line="276" w:lineRule="auto"/>
              <w:jc w:val="center"/>
              <w:rPr>
                <w:ins w:id="9781" w:author="phuong vu" w:date="2018-11-23T13:35:00Z"/>
                <w:lang w:val="en-US"/>
              </w:rPr>
              <w:pPrChange w:id="9782" w:author="phuong vu" w:date="2018-11-23T13:48:00Z">
                <w:pPr/>
              </w:pPrChange>
            </w:pPr>
            <w:ins w:id="9783" w:author="phuong vu" w:date="2018-11-23T13:35:00Z">
              <w:r>
                <w:rPr>
                  <w:lang w:val="en-US"/>
                </w:rPr>
                <w:t>6</w:t>
              </w:r>
            </w:ins>
          </w:p>
        </w:tc>
        <w:tc>
          <w:tcPr>
            <w:tcW w:w="1993" w:type="dxa"/>
            <w:noWrap/>
            <w:tcPrChange w:id="9784" w:author="phuong vu" w:date="2018-11-23T13:39:00Z">
              <w:tcPr>
                <w:tcW w:w="2513" w:type="dxa"/>
                <w:gridSpan w:val="3"/>
                <w:noWrap/>
              </w:tcPr>
            </w:tcPrChange>
          </w:tcPr>
          <w:p w14:paraId="75D22DC3" w14:textId="13CC9FF5" w:rsidR="00F81B12" w:rsidRDefault="00F81B12">
            <w:pPr>
              <w:spacing w:line="276" w:lineRule="auto"/>
              <w:rPr>
                <w:ins w:id="9785" w:author="phuong vu" w:date="2018-11-23T13:35:00Z"/>
                <w:lang w:val="en-US"/>
              </w:rPr>
              <w:pPrChange w:id="9786" w:author="phuong vu" w:date="2018-11-23T13:48:00Z">
                <w:pPr/>
              </w:pPrChange>
            </w:pPr>
            <w:ins w:id="9787" w:author="phuong vu" w:date="2018-11-23T13:35:00Z">
              <w:r>
                <w:rPr>
                  <w:lang w:val="en-US"/>
                </w:rPr>
                <w:t>delivery_date</w:t>
              </w:r>
            </w:ins>
          </w:p>
        </w:tc>
        <w:tc>
          <w:tcPr>
            <w:tcW w:w="1300" w:type="dxa"/>
            <w:noWrap/>
            <w:tcPrChange w:id="9788" w:author="phuong vu" w:date="2018-11-23T13:39:00Z">
              <w:tcPr>
                <w:tcW w:w="1300" w:type="dxa"/>
                <w:gridSpan w:val="3"/>
                <w:noWrap/>
              </w:tcPr>
            </w:tcPrChange>
          </w:tcPr>
          <w:p w14:paraId="1B328036" w14:textId="77777777" w:rsidR="00F81B12" w:rsidRPr="00FD2760" w:rsidRDefault="00F81B12">
            <w:pPr>
              <w:spacing w:line="276" w:lineRule="auto"/>
              <w:rPr>
                <w:ins w:id="9789" w:author="phuong vu" w:date="2018-11-23T13:35:00Z"/>
              </w:rPr>
              <w:pPrChange w:id="9790" w:author="phuong vu" w:date="2018-11-23T13:48:00Z">
                <w:pPr/>
              </w:pPrChange>
            </w:pPr>
          </w:p>
        </w:tc>
        <w:tc>
          <w:tcPr>
            <w:tcW w:w="1054" w:type="dxa"/>
            <w:noWrap/>
            <w:tcPrChange w:id="9791" w:author="phuong vu" w:date="2018-11-23T13:39:00Z">
              <w:tcPr>
                <w:tcW w:w="1054" w:type="dxa"/>
                <w:gridSpan w:val="3"/>
                <w:noWrap/>
              </w:tcPr>
            </w:tcPrChange>
          </w:tcPr>
          <w:p w14:paraId="7B6D6085" w14:textId="77777777" w:rsidR="00F81B12" w:rsidRPr="00FD2760" w:rsidRDefault="00F81B12">
            <w:pPr>
              <w:spacing w:line="276" w:lineRule="auto"/>
              <w:jc w:val="center"/>
              <w:rPr>
                <w:ins w:id="9792" w:author="phuong vu" w:date="2018-11-23T13:35:00Z"/>
              </w:rPr>
              <w:pPrChange w:id="9793" w:author="phuong vu" w:date="2018-11-23T13:48:00Z">
                <w:pPr>
                  <w:jc w:val="center"/>
                </w:pPr>
              </w:pPrChange>
            </w:pPr>
          </w:p>
        </w:tc>
        <w:tc>
          <w:tcPr>
            <w:tcW w:w="838" w:type="dxa"/>
            <w:noWrap/>
            <w:tcPrChange w:id="9794" w:author="phuong vu" w:date="2018-11-23T13:39:00Z">
              <w:tcPr>
                <w:tcW w:w="838" w:type="dxa"/>
                <w:gridSpan w:val="3"/>
                <w:noWrap/>
              </w:tcPr>
            </w:tcPrChange>
          </w:tcPr>
          <w:p w14:paraId="2E1CC468" w14:textId="77777777" w:rsidR="00F81B12" w:rsidRPr="00FD2760" w:rsidRDefault="00F81B12">
            <w:pPr>
              <w:spacing w:line="276" w:lineRule="auto"/>
              <w:jc w:val="center"/>
              <w:rPr>
                <w:ins w:id="9795" w:author="phuong vu" w:date="2018-11-23T13:35:00Z"/>
              </w:rPr>
              <w:pPrChange w:id="9796" w:author="phuong vu" w:date="2018-11-23T13:48:00Z">
                <w:pPr>
                  <w:jc w:val="center"/>
                </w:pPr>
              </w:pPrChange>
            </w:pPr>
          </w:p>
        </w:tc>
        <w:tc>
          <w:tcPr>
            <w:tcW w:w="962" w:type="dxa"/>
            <w:noWrap/>
            <w:tcPrChange w:id="9797" w:author="phuong vu" w:date="2018-11-23T13:39:00Z">
              <w:tcPr>
                <w:tcW w:w="962" w:type="dxa"/>
                <w:gridSpan w:val="3"/>
                <w:noWrap/>
              </w:tcPr>
            </w:tcPrChange>
          </w:tcPr>
          <w:p w14:paraId="20A78773" w14:textId="77777777" w:rsidR="00F81B12" w:rsidRPr="00FD2760" w:rsidRDefault="00F81B12">
            <w:pPr>
              <w:spacing w:line="276" w:lineRule="auto"/>
              <w:jc w:val="center"/>
              <w:rPr>
                <w:ins w:id="9798" w:author="phuong vu" w:date="2018-11-23T13:35:00Z"/>
              </w:rPr>
              <w:pPrChange w:id="9799" w:author="phuong vu" w:date="2018-11-23T13:48:00Z">
                <w:pPr>
                  <w:jc w:val="center"/>
                </w:pPr>
              </w:pPrChange>
            </w:pPr>
          </w:p>
        </w:tc>
        <w:tc>
          <w:tcPr>
            <w:tcW w:w="1875" w:type="dxa"/>
            <w:noWrap/>
            <w:tcPrChange w:id="9800" w:author="phuong vu" w:date="2018-11-23T13:39:00Z">
              <w:tcPr>
                <w:tcW w:w="1355" w:type="dxa"/>
                <w:gridSpan w:val="3"/>
                <w:noWrap/>
              </w:tcPr>
            </w:tcPrChange>
          </w:tcPr>
          <w:p w14:paraId="56040D0F" w14:textId="7CAEADE9" w:rsidR="00F81B12" w:rsidRPr="00F81B12" w:rsidRDefault="00F81B12">
            <w:pPr>
              <w:spacing w:line="276" w:lineRule="auto"/>
              <w:rPr>
                <w:ins w:id="9801" w:author="phuong vu" w:date="2018-11-23T13:35:00Z"/>
                <w:lang w:val="en-US"/>
                <w:rPrChange w:id="9802" w:author="phuong vu" w:date="2018-11-23T13:44:00Z">
                  <w:rPr>
                    <w:ins w:id="9803" w:author="phuong vu" w:date="2018-11-23T13:35:00Z"/>
                  </w:rPr>
                </w:rPrChange>
              </w:rPr>
              <w:pPrChange w:id="9804" w:author="phuong vu" w:date="2018-11-23T13:48:00Z">
                <w:pPr/>
              </w:pPrChange>
            </w:pPr>
            <w:ins w:id="9805" w:author="phuong vu" w:date="2018-11-23T13:44:00Z">
              <w:r>
                <w:rPr>
                  <w:lang w:val="en-US"/>
                </w:rPr>
                <w:t>Ngày trả quần áo</w:t>
              </w:r>
            </w:ins>
          </w:p>
        </w:tc>
      </w:tr>
      <w:tr w:rsidR="00F81B12" w:rsidRPr="00CF0C7E" w14:paraId="54BE3213" w14:textId="77777777" w:rsidTr="00904AF3">
        <w:tblPrEx>
          <w:tblPrExChange w:id="9806" w:author="phuong vu" w:date="2018-11-23T13:39:00Z">
            <w:tblPrEx>
              <w:tblW w:w="8730" w:type="dxa"/>
              <w:tblInd w:w="-5" w:type="dxa"/>
            </w:tblPrEx>
          </w:tblPrExChange>
        </w:tblPrEx>
        <w:trPr>
          <w:trHeight w:val="300"/>
          <w:ins w:id="9807" w:author="phuong vu" w:date="2018-11-23T13:35:00Z"/>
          <w:trPrChange w:id="9808" w:author="phuong vu" w:date="2018-11-23T13:39:00Z">
            <w:trPr>
              <w:gridAfter w:val="0"/>
              <w:trHeight w:val="300"/>
            </w:trPr>
          </w:trPrChange>
        </w:trPr>
        <w:tc>
          <w:tcPr>
            <w:tcW w:w="708" w:type="dxa"/>
            <w:noWrap/>
            <w:vAlign w:val="center"/>
            <w:tcPrChange w:id="9809" w:author="phuong vu" w:date="2018-11-23T13:39:00Z">
              <w:tcPr>
                <w:tcW w:w="708" w:type="dxa"/>
                <w:gridSpan w:val="2"/>
                <w:noWrap/>
                <w:vAlign w:val="center"/>
              </w:tcPr>
            </w:tcPrChange>
          </w:tcPr>
          <w:p w14:paraId="3F6288F6" w14:textId="1F93F6F8" w:rsidR="00F81B12" w:rsidRDefault="00F81B12">
            <w:pPr>
              <w:spacing w:line="276" w:lineRule="auto"/>
              <w:jc w:val="center"/>
              <w:rPr>
                <w:ins w:id="9810" w:author="phuong vu" w:date="2018-11-23T13:35:00Z"/>
                <w:lang w:val="en-US"/>
              </w:rPr>
              <w:pPrChange w:id="9811" w:author="phuong vu" w:date="2018-11-23T13:48:00Z">
                <w:pPr/>
              </w:pPrChange>
            </w:pPr>
            <w:ins w:id="9812" w:author="phuong vu" w:date="2018-11-23T13:35:00Z">
              <w:r>
                <w:rPr>
                  <w:lang w:val="en-US"/>
                </w:rPr>
                <w:t>7</w:t>
              </w:r>
            </w:ins>
          </w:p>
        </w:tc>
        <w:tc>
          <w:tcPr>
            <w:tcW w:w="1993" w:type="dxa"/>
            <w:noWrap/>
            <w:tcPrChange w:id="9813" w:author="phuong vu" w:date="2018-11-23T13:39:00Z">
              <w:tcPr>
                <w:tcW w:w="2513" w:type="dxa"/>
                <w:gridSpan w:val="3"/>
                <w:noWrap/>
              </w:tcPr>
            </w:tcPrChange>
          </w:tcPr>
          <w:p w14:paraId="422D0CC6" w14:textId="1CF2A152" w:rsidR="00F81B12" w:rsidRDefault="00F81B12">
            <w:pPr>
              <w:spacing w:line="276" w:lineRule="auto"/>
              <w:rPr>
                <w:ins w:id="9814" w:author="phuong vu" w:date="2018-11-23T13:35:00Z"/>
                <w:lang w:val="en-US"/>
              </w:rPr>
              <w:pPrChange w:id="9815" w:author="phuong vu" w:date="2018-11-23T13:48:00Z">
                <w:pPr/>
              </w:pPrChange>
            </w:pPr>
            <w:ins w:id="9816" w:author="phuong vu" w:date="2018-11-23T13:35:00Z">
              <w:r>
                <w:rPr>
                  <w:lang w:val="en-US"/>
                </w:rPr>
                <w:t>delivery_time_id</w:t>
              </w:r>
            </w:ins>
          </w:p>
        </w:tc>
        <w:tc>
          <w:tcPr>
            <w:tcW w:w="1300" w:type="dxa"/>
            <w:noWrap/>
            <w:tcPrChange w:id="9817" w:author="phuong vu" w:date="2018-11-23T13:39:00Z">
              <w:tcPr>
                <w:tcW w:w="1300" w:type="dxa"/>
                <w:gridSpan w:val="3"/>
                <w:noWrap/>
              </w:tcPr>
            </w:tcPrChange>
          </w:tcPr>
          <w:p w14:paraId="554FE5BD" w14:textId="38EA090F" w:rsidR="00F81B12" w:rsidRPr="00FD2760" w:rsidRDefault="00F81B12">
            <w:pPr>
              <w:spacing w:line="276" w:lineRule="auto"/>
              <w:rPr>
                <w:ins w:id="9818" w:author="phuong vu" w:date="2018-11-23T13:35:00Z"/>
              </w:rPr>
              <w:pPrChange w:id="9819" w:author="phuong vu" w:date="2018-11-23T13:48:00Z">
                <w:pPr/>
              </w:pPrChange>
            </w:pPr>
            <w:ins w:id="9820" w:author="phuong vu" w:date="2018-11-23T13:41:00Z">
              <w:r w:rsidRPr="00FD2760">
                <w:t>numeric</w:t>
              </w:r>
            </w:ins>
          </w:p>
        </w:tc>
        <w:tc>
          <w:tcPr>
            <w:tcW w:w="1054" w:type="dxa"/>
            <w:noWrap/>
            <w:tcPrChange w:id="9821" w:author="phuong vu" w:date="2018-11-23T13:39:00Z">
              <w:tcPr>
                <w:tcW w:w="1054" w:type="dxa"/>
                <w:gridSpan w:val="3"/>
                <w:noWrap/>
              </w:tcPr>
            </w:tcPrChange>
          </w:tcPr>
          <w:p w14:paraId="752D6D62" w14:textId="77777777" w:rsidR="00F81B12" w:rsidRPr="00FD2760" w:rsidRDefault="00F81B12">
            <w:pPr>
              <w:spacing w:line="276" w:lineRule="auto"/>
              <w:jc w:val="center"/>
              <w:rPr>
                <w:ins w:id="9822" w:author="phuong vu" w:date="2018-11-23T13:35:00Z"/>
              </w:rPr>
              <w:pPrChange w:id="9823" w:author="phuong vu" w:date="2018-11-23T13:48:00Z">
                <w:pPr>
                  <w:jc w:val="center"/>
                </w:pPr>
              </w:pPrChange>
            </w:pPr>
          </w:p>
        </w:tc>
        <w:tc>
          <w:tcPr>
            <w:tcW w:w="838" w:type="dxa"/>
            <w:noWrap/>
            <w:tcPrChange w:id="9824" w:author="phuong vu" w:date="2018-11-23T13:39:00Z">
              <w:tcPr>
                <w:tcW w:w="838" w:type="dxa"/>
                <w:gridSpan w:val="3"/>
                <w:noWrap/>
              </w:tcPr>
            </w:tcPrChange>
          </w:tcPr>
          <w:p w14:paraId="6ACA2DC1" w14:textId="77777777" w:rsidR="00F81B12" w:rsidRPr="00FD2760" w:rsidRDefault="00F81B12">
            <w:pPr>
              <w:spacing w:line="276" w:lineRule="auto"/>
              <w:jc w:val="center"/>
              <w:rPr>
                <w:ins w:id="9825" w:author="phuong vu" w:date="2018-11-23T13:35:00Z"/>
              </w:rPr>
              <w:pPrChange w:id="9826" w:author="phuong vu" w:date="2018-11-23T13:48:00Z">
                <w:pPr>
                  <w:jc w:val="center"/>
                </w:pPr>
              </w:pPrChange>
            </w:pPr>
          </w:p>
        </w:tc>
        <w:tc>
          <w:tcPr>
            <w:tcW w:w="962" w:type="dxa"/>
            <w:noWrap/>
            <w:tcPrChange w:id="9827" w:author="phuong vu" w:date="2018-11-23T13:39:00Z">
              <w:tcPr>
                <w:tcW w:w="962" w:type="dxa"/>
                <w:gridSpan w:val="3"/>
                <w:noWrap/>
              </w:tcPr>
            </w:tcPrChange>
          </w:tcPr>
          <w:p w14:paraId="694A2758" w14:textId="77777777" w:rsidR="00F81B12" w:rsidRPr="00FD2760" w:rsidRDefault="00F81B12">
            <w:pPr>
              <w:spacing w:line="276" w:lineRule="auto"/>
              <w:jc w:val="center"/>
              <w:rPr>
                <w:ins w:id="9828" w:author="phuong vu" w:date="2018-11-23T13:35:00Z"/>
              </w:rPr>
              <w:pPrChange w:id="9829" w:author="phuong vu" w:date="2018-11-23T13:48:00Z">
                <w:pPr>
                  <w:jc w:val="center"/>
                </w:pPr>
              </w:pPrChange>
            </w:pPr>
          </w:p>
        </w:tc>
        <w:tc>
          <w:tcPr>
            <w:tcW w:w="1875" w:type="dxa"/>
            <w:noWrap/>
            <w:tcPrChange w:id="9830" w:author="phuong vu" w:date="2018-11-23T13:39:00Z">
              <w:tcPr>
                <w:tcW w:w="1355" w:type="dxa"/>
                <w:gridSpan w:val="3"/>
                <w:noWrap/>
              </w:tcPr>
            </w:tcPrChange>
          </w:tcPr>
          <w:p w14:paraId="5CD439E7" w14:textId="56209256" w:rsidR="00F81B12" w:rsidRPr="00F81B12" w:rsidRDefault="00F81B12">
            <w:pPr>
              <w:spacing w:line="276" w:lineRule="auto"/>
              <w:rPr>
                <w:ins w:id="9831" w:author="phuong vu" w:date="2018-11-23T13:35:00Z"/>
                <w:lang w:val="en-US"/>
                <w:rPrChange w:id="9832" w:author="phuong vu" w:date="2018-11-23T13:45:00Z">
                  <w:rPr>
                    <w:ins w:id="9833" w:author="phuong vu" w:date="2018-11-23T13:35:00Z"/>
                  </w:rPr>
                </w:rPrChange>
              </w:rPr>
              <w:pPrChange w:id="9834" w:author="phuong vu" w:date="2018-11-23T13:48:00Z">
                <w:pPr/>
              </w:pPrChange>
            </w:pPr>
            <w:ins w:id="9835" w:author="phuong vu" w:date="2018-11-23T13:45:00Z">
              <w:r>
                <w:rPr>
                  <w:lang w:val="en-US"/>
                </w:rPr>
                <w:t>ID khung giờ trả</w:t>
              </w:r>
            </w:ins>
          </w:p>
        </w:tc>
      </w:tr>
      <w:tr w:rsidR="00F81B12" w:rsidRPr="00CF0C7E" w14:paraId="70688708" w14:textId="77777777" w:rsidTr="00904AF3">
        <w:tblPrEx>
          <w:tblPrExChange w:id="9836" w:author="phuong vu" w:date="2018-11-23T13:39:00Z">
            <w:tblPrEx>
              <w:tblW w:w="8209" w:type="dxa"/>
              <w:tblInd w:w="-5" w:type="dxa"/>
            </w:tblPrEx>
          </w:tblPrExChange>
        </w:tblPrEx>
        <w:trPr>
          <w:trHeight w:val="300"/>
          <w:ins w:id="9837" w:author="phuong vu" w:date="2018-11-23T13:35:00Z"/>
          <w:trPrChange w:id="9838" w:author="phuong vu" w:date="2018-11-23T13:39:00Z">
            <w:trPr>
              <w:gridAfter w:val="0"/>
              <w:trHeight w:val="300"/>
            </w:trPr>
          </w:trPrChange>
        </w:trPr>
        <w:tc>
          <w:tcPr>
            <w:tcW w:w="708" w:type="dxa"/>
            <w:noWrap/>
            <w:vAlign w:val="center"/>
            <w:tcPrChange w:id="9839" w:author="phuong vu" w:date="2018-11-23T13:39:00Z">
              <w:tcPr>
                <w:tcW w:w="708" w:type="dxa"/>
                <w:gridSpan w:val="2"/>
                <w:noWrap/>
                <w:vAlign w:val="center"/>
              </w:tcPr>
            </w:tcPrChange>
          </w:tcPr>
          <w:p w14:paraId="2FB92891" w14:textId="75113258" w:rsidR="00F81B12" w:rsidRDefault="00F81B12">
            <w:pPr>
              <w:spacing w:line="276" w:lineRule="auto"/>
              <w:jc w:val="center"/>
              <w:rPr>
                <w:ins w:id="9840" w:author="phuong vu" w:date="2018-11-23T13:35:00Z"/>
                <w:lang w:val="en-US"/>
              </w:rPr>
              <w:pPrChange w:id="9841" w:author="phuong vu" w:date="2018-11-23T13:48:00Z">
                <w:pPr/>
              </w:pPrChange>
            </w:pPr>
            <w:ins w:id="9842" w:author="phuong vu" w:date="2018-11-23T13:35:00Z">
              <w:r>
                <w:rPr>
                  <w:lang w:val="en-US"/>
                </w:rPr>
                <w:t>8</w:t>
              </w:r>
            </w:ins>
          </w:p>
        </w:tc>
        <w:tc>
          <w:tcPr>
            <w:tcW w:w="1993" w:type="dxa"/>
            <w:noWrap/>
            <w:tcPrChange w:id="9843" w:author="phuong vu" w:date="2018-11-23T13:39:00Z">
              <w:tcPr>
                <w:tcW w:w="1992" w:type="dxa"/>
                <w:gridSpan w:val="2"/>
                <w:noWrap/>
              </w:tcPr>
            </w:tcPrChange>
          </w:tcPr>
          <w:p w14:paraId="6D5600F0" w14:textId="263857EF" w:rsidR="00F81B12" w:rsidRDefault="00F81B12">
            <w:pPr>
              <w:spacing w:line="276" w:lineRule="auto"/>
              <w:rPr>
                <w:ins w:id="9844" w:author="phuong vu" w:date="2018-11-23T13:35:00Z"/>
                <w:lang w:val="en-US"/>
              </w:rPr>
              <w:pPrChange w:id="9845" w:author="phuong vu" w:date="2018-11-23T13:48:00Z">
                <w:pPr/>
              </w:pPrChange>
            </w:pPr>
            <w:ins w:id="9846" w:author="phuong vu" w:date="2018-11-23T13:35:00Z">
              <w:r>
                <w:rPr>
                  <w:lang w:val="en-US"/>
                </w:rPr>
                <w:t>pick_up_place</w:t>
              </w:r>
            </w:ins>
          </w:p>
        </w:tc>
        <w:tc>
          <w:tcPr>
            <w:tcW w:w="1300" w:type="dxa"/>
            <w:noWrap/>
            <w:tcPrChange w:id="9847" w:author="phuong vu" w:date="2018-11-23T13:39:00Z">
              <w:tcPr>
                <w:tcW w:w="1300" w:type="dxa"/>
                <w:gridSpan w:val="3"/>
                <w:noWrap/>
              </w:tcPr>
            </w:tcPrChange>
          </w:tcPr>
          <w:p w14:paraId="176EF538" w14:textId="77777777" w:rsidR="00F81B12" w:rsidRPr="00FD2760" w:rsidRDefault="00F81B12">
            <w:pPr>
              <w:spacing w:line="276" w:lineRule="auto"/>
              <w:rPr>
                <w:ins w:id="9848" w:author="phuong vu" w:date="2018-11-23T13:35:00Z"/>
              </w:rPr>
              <w:pPrChange w:id="9849" w:author="phuong vu" w:date="2018-11-23T13:48:00Z">
                <w:pPr/>
              </w:pPrChange>
            </w:pPr>
          </w:p>
        </w:tc>
        <w:tc>
          <w:tcPr>
            <w:tcW w:w="1054" w:type="dxa"/>
            <w:noWrap/>
            <w:tcPrChange w:id="9850" w:author="phuong vu" w:date="2018-11-23T13:39:00Z">
              <w:tcPr>
                <w:tcW w:w="1054" w:type="dxa"/>
                <w:gridSpan w:val="3"/>
                <w:noWrap/>
              </w:tcPr>
            </w:tcPrChange>
          </w:tcPr>
          <w:p w14:paraId="16C22CE7" w14:textId="77777777" w:rsidR="00F81B12" w:rsidRPr="00FD2760" w:rsidRDefault="00F81B12">
            <w:pPr>
              <w:spacing w:line="276" w:lineRule="auto"/>
              <w:jc w:val="center"/>
              <w:rPr>
                <w:ins w:id="9851" w:author="phuong vu" w:date="2018-11-23T13:35:00Z"/>
              </w:rPr>
              <w:pPrChange w:id="9852" w:author="phuong vu" w:date="2018-11-23T13:48:00Z">
                <w:pPr>
                  <w:jc w:val="center"/>
                </w:pPr>
              </w:pPrChange>
            </w:pPr>
          </w:p>
        </w:tc>
        <w:tc>
          <w:tcPr>
            <w:tcW w:w="838" w:type="dxa"/>
            <w:noWrap/>
            <w:tcPrChange w:id="9853" w:author="phuong vu" w:date="2018-11-23T13:39:00Z">
              <w:tcPr>
                <w:tcW w:w="838" w:type="dxa"/>
                <w:gridSpan w:val="3"/>
                <w:noWrap/>
              </w:tcPr>
            </w:tcPrChange>
          </w:tcPr>
          <w:p w14:paraId="32415F4D" w14:textId="77777777" w:rsidR="00F81B12" w:rsidRPr="00FD2760" w:rsidRDefault="00F81B12">
            <w:pPr>
              <w:spacing w:line="276" w:lineRule="auto"/>
              <w:jc w:val="center"/>
              <w:rPr>
                <w:ins w:id="9854" w:author="phuong vu" w:date="2018-11-23T13:35:00Z"/>
              </w:rPr>
              <w:pPrChange w:id="9855" w:author="phuong vu" w:date="2018-11-23T13:48:00Z">
                <w:pPr>
                  <w:jc w:val="center"/>
                </w:pPr>
              </w:pPrChange>
            </w:pPr>
          </w:p>
        </w:tc>
        <w:tc>
          <w:tcPr>
            <w:tcW w:w="962" w:type="dxa"/>
            <w:noWrap/>
            <w:tcPrChange w:id="9856" w:author="phuong vu" w:date="2018-11-23T13:39:00Z">
              <w:tcPr>
                <w:tcW w:w="962" w:type="dxa"/>
                <w:gridSpan w:val="3"/>
                <w:noWrap/>
              </w:tcPr>
            </w:tcPrChange>
          </w:tcPr>
          <w:p w14:paraId="10F1EE75" w14:textId="77777777" w:rsidR="00F81B12" w:rsidRPr="00FD2760" w:rsidRDefault="00F81B12">
            <w:pPr>
              <w:spacing w:line="276" w:lineRule="auto"/>
              <w:jc w:val="center"/>
              <w:rPr>
                <w:ins w:id="9857" w:author="phuong vu" w:date="2018-11-23T13:35:00Z"/>
              </w:rPr>
              <w:pPrChange w:id="9858" w:author="phuong vu" w:date="2018-11-23T13:48:00Z">
                <w:pPr>
                  <w:jc w:val="center"/>
                </w:pPr>
              </w:pPrChange>
            </w:pPr>
          </w:p>
        </w:tc>
        <w:tc>
          <w:tcPr>
            <w:tcW w:w="1875" w:type="dxa"/>
            <w:noWrap/>
            <w:tcPrChange w:id="9859" w:author="phuong vu" w:date="2018-11-23T13:39:00Z">
              <w:tcPr>
                <w:tcW w:w="1355" w:type="dxa"/>
                <w:gridSpan w:val="3"/>
                <w:noWrap/>
              </w:tcPr>
            </w:tcPrChange>
          </w:tcPr>
          <w:p w14:paraId="2C55BE0B" w14:textId="0EA41C7A" w:rsidR="00F81B12" w:rsidRPr="00F81B12" w:rsidRDefault="00F81B12">
            <w:pPr>
              <w:spacing w:line="276" w:lineRule="auto"/>
              <w:rPr>
                <w:ins w:id="9860" w:author="phuong vu" w:date="2018-11-23T13:35:00Z"/>
                <w:lang w:val="en-US"/>
                <w:rPrChange w:id="9861" w:author="phuong vu" w:date="2018-11-23T13:45:00Z">
                  <w:rPr>
                    <w:ins w:id="9862" w:author="phuong vu" w:date="2018-11-23T13:35:00Z"/>
                  </w:rPr>
                </w:rPrChange>
              </w:rPr>
              <w:pPrChange w:id="9863" w:author="phuong vu" w:date="2018-11-23T13:48:00Z">
                <w:pPr/>
              </w:pPrChange>
            </w:pPr>
            <w:ins w:id="9864" w:author="phuong vu" w:date="2018-11-23T13:45:00Z">
              <w:r>
                <w:rPr>
                  <w:lang w:val="en-US"/>
                </w:rPr>
                <w:t>Nơi nhận quần áo</w:t>
              </w:r>
            </w:ins>
          </w:p>
        </w:tc>
      </w:tr>
      <w:tr w:rsidR="00F81B12" w:rsidRPr="00CF0C7E" w14:paraId="7FC77CC8" w14:textId="77777777" w:rsidTr="00904AF3">
        <w:tblPrEx>
          <w:tblPrExChange w:id="9865" w:author="phuong vu" w:date="2018-11-23T13:39:00Z">
            <w:tblPrEx>
              <w:tblW w:w="8209" w:type="dxa"/>
              <w:tblInd w:w="-5" w:type="dxa"/>
            </w:tblPrEx>
          </w:tblPrExChange>
        </w:tblPrEx>
        <w:trPr>
          <w:trHeight w:val="300"/>
          <w:ins w:id="9866" w:author="phuong vu" w:date="2018-11-23T13:35:00Z"/>
          <w:trPrChange w:id="9867" w:author="phuong vu" w:date="2018-11-23T13:39:00Z">
            <w:trPr>
              <w:gridAfter w:val="0"/>
              <w:trHeight w:val="300"/>
            </w:trPr>
          </w:trPrChange>
        </w:trPr>
        <w:tc>
          <w:tcPr>
            <w:tcW w:w="708" w:type="dxa"/>
            <w:noWrap/>
            <w:vAlign w:val="center"/>
            <w:tcPrChange w:id="9868" w:author="phuong vu" w:date="2018-11-23T13:39:00Z">
              <w:tcPr>
                <w:tcW w:w="708" w:type="dxa"/>
                <w:gridSpan w:val="2"/>
                <w:noWrap/>
                <w:vAlign w:val="center"/>
              </w:tcPr>
            </w:tcPrChange>
          </w:tcPr>
          <w:p w14:paraId="3915865F" w14:textId="230B01DD" w:rsidR="00F81B12" w:rsidRDefault="00F81B12">
            <w:pPr>
              <w:spacing w:line="276" w:lineRule="auto"/>
              <w:jc w:val="center"/>
              <w:rPr>
                <w:ins w:id="9869" w:author="phuong vu" w:date="2018-11-23T13:35:00Z"/>
                <w:lang w:val="en-US"/>
              </w:rPr>
              <w:pPrChange w:id="9870" w:author="phuong vu" w:date="2018-11-23T13:48:00Z">
                <w:pPr/>
              </w:pPrChange>
            </w:pPr>
            <w:ins w:id="9871" w:author="phuong vu" w:date="2018-11-23T13:35:00Z">
              <w:r>
                <w:rPr>
                  <w:lang w:val="en-US"/>
                </w:rPr>
                <w:t>9</w:t>
              </w:r>
            </w:ins>
          </w:p>
        </w:tc>
        <w:tc>
          <w:tcPr>
            <w:tcW w:w="1993" w:type="dxa"/>
            <w:noWrap/>
            <w:tcPrChange w:id="9872" w:author="phuong vu" w:date="2018-11-23T13:39:00Z">
              <w:tcPr>
                <w:tcW w:w="1992" w:type="dxa"/>
                <w:gridSpan w:val="2"/>
                <w:noWrap/>
              </w:tcPr>
            </w:tcPrChange>
          </w:tcPr>
          <w:p w14:paraId="09D0B897" w14:textId="41CC8FF9" w:rsidR="00F81B12" w:rsidRDefault="00F81B12">
            <w:pPr>
              <w:spacing w:line="276" w:lineRule="auto"/>
              <w:rPr>
                <w:ins w:id="9873" w:author="phuong vu" w:date="2018-11-23T13:35:00Z"/>
                <w:lang w:val="en-US"/>
              </w:rPr>
              <w:pPrChange w:id="9874" w:author="phuong vu" w:date="2018-11-23T13:48:00Z">
                <w:pPr/>
              </w:pPrChange>
            </w:pPr>
            <w:ins w:id="9875" w:author="phuong vu" w:date="2018-11-23T13:35:00Z">
              <w:r>
                <w:rPr>
                  <w:lang w:val="en-US"/>
                </w:rPr>
                <w:t>delivery_place</w:t>
              </w:r>
            </w:ins>
          </w:p>
        </w:tc>
        <w:tc>
          <w:tcPr>
            <w:tcW w:w="1300" w:type="dxa"/>
            <w:noWrap/>
            <w:tcPrChange w:id="9876" w:author="phuong vu" w:date="2018-11-23T13:39:00Z">
              <w:tcPr>
                <w:tcW w:w="1300" w:type="dxa"/>
                <w:gridSpan w:val="3"/>
                <w:noWrap/>
              </w:tcPr>
            </w:tcPrChange>
          </w:tcPr>
          <w:p w14:paraId="274636AC" w14:textId="77777777" w:rsidR="00F81B12" w:rsidRPr="00FD2760" w:rsidRDefault="00F81B12">
            <w:pPr>
              <w:spacing w:line="276" w:lineRule="auto"/>
              <w:rPr>
                <w:ins w:id="9877" w:author="phuong vu" w:date="2018-11-23T13:35:00Z"/>
              </w:rPr>
              <w:pPrChange w:id="9878" w:author="phuong vu" w:date="2018-11-23T13:48:00Z">
                <w:pPr/>
              </w:pPrChange>
            </w:pPr>
          </w:p>
        </w:tc>
        <w:tc>
          <w:tcPr>
            <w:tcW w:w="1054" w:type="dxa"/>
            <w:noWrap/>
            <w:tcPrChange w:id="9879" w:author="phuong vu" w:date="2018-11-23T13:39:00Z">
              <w:tcPr>
                <w:tcW w:w="1054" w:type="dxa"/>
                <w:gridSpan w:val="3"/>
                <w:noWrap/>
              </w:tcPr>
            </w:tcPrChange>
          </w:tcPr>
          <w:p w14:paraId="4BAC38B4" w14:textId="77777777" w:rsidR="00F81B12" w:rsidRPr="00FD2760" w:rsidRDefault="00F81B12">
            <w:pPr>
              <w:spacing w:line="276" w:lineRule="auto"/>
              <w:jc w:val="center"/>
              <w:rPr>
                <w:ins w:id="9880" w:author="phuong vu" w:date="2018-11-23T13:35:00Z"/>
              </w:rPr>
              <w:pPrChange w:id="9881" w:author="phuong vu" w:date="2018-11-23T13:48:00Z">
                <w:pPr>
                  <w:jc w:val="center"/>
                </w:pPr>
              </w:pPrChange>
            </w:pPr>
          </w:p>
        </w:tc>
        <w:tc>
          <w:tcPr>
            <w:tcW w:w="838" w:type="dxa"/>
            <w:noWrap/>
            <w:tcPrChange w:id="9882" w:author="phuong vu" w:date="2018-11-23T13:39:00Z">
              <w:tcPr>
                <w:tcW w:w="838" w:type="dxa"/>
                <w:gridSpan w:val="3"/>
                <w:noWrap/>
              </w:tcPr>
            </w:tcPrChange>
          </w:tcPr>
          <w:p w14:paraId="29083186" w14:textId="77777777" w:rsidR="00F81B12" w:rsidRPr="00FD2760" w:rsidRDefault="00F81B12">
            <w:pPr>
              <w:spacing w:line="276" w:lineRule="auto"/>
              <w:jc w:val="center"/>
              <w:rPr>
                <w:ins w:id="9883" w:author="phuong vu" w:date="2018-11-23T13:35:00Z"/>
              </w:rPr>
              <w:pPrChange w:id="9884" w:author="phuong vu" w:date="2018-11-23T13:48:00Z">
                <w:pPr>
                  <w:jc w:val="center"/>
                </w:pPr>
              </w:pPrChange>
            </w:pPr>
          </w:p>
        </w:tc>
        <w:tc>
          <w:tcPr>
            <w:tcW w:w="962" w:type="dxa"/>
            <w:noWrap/>
            <w:tcPrChange w:id="9885" w:author="phuong vu" w:date="2018-11-23T13:39:00Z">
              <w:tcPr>
                <w:tcW w:w="962" w:type="dxa"/>
                <w:gridSpan w:val="3"/>
                <w:noWrap/>
              </w:tcPr>
            </w:tcPrChange>
          </w:tcPr>
          <w:p w14:paraId="3A60BD3E" w14:textId="77777777" w:rsidR="00F81B12" w:rsidRPr="00FD2760" w:rsidRDefault="00F81B12">
            <w:pPr>
              <w:spacing w:line="276" w:lineRule="auto"/>
              <w:jc w:val="center"/>
              <w:rPr>
                <w:ins w:id="9886" w:author="phuong vu" w:date="2018-11-23T13:35:00Z"/>
              </w:rPr>
              <w:pPrChange w:id="9887" w:author="phuong vu" w:date="2018-11-23T13:48:00Z">
                <w:pPr>
                  <w:jc w:val="center"/>
                </w:pPr>
              </w:pPrChange>
            </w:pPr>
          </w:p>
        </w:tc>
        <w:tc>
          <w:tcPr>
            <w:tcW w:w="1875" w:type="dxa"/>
            <w:noWrap/>
            <w:tcPrChange w:id="9888" w:author="phuong vu" w:date="2018-11-23T13:39:00Z">
              <w:tcPr>
                <w:tcW w:w="1355" w:type="dxa"/>
                <w:gridSpan w:val="3"/>
                <w:noWrap/>
              </w:tcPr>
            </w:tcPrChange>
          </w:tcPr>
          <w:p w14:paraId="2C48CC04" w14:textId="5A35967A" w:rsidR="00F81B12" w:rsidRPr="00F81B12" w:rsidRDefault="00F81B12">
            <w:pPr>
              <w:spacing w:line="276" w:lineRule="auto"/>
              <w:rPr>
                <w:ins w:id="9889" w:author="phuong vu" w:date="2018-11-23T13:35:00Z"/>
                <w:lang w:val="en-US"/>
                <w:rPrChange w:id="9890" w:author="phuong vu" w:date="2018-11-23T13:45:00Z">
                  <w:rPr>
                    <w:ins w:id="9891" w:author="phuong vu" w:date="2018-11-23T13:35:00Z"/>
                  </w:rPr>
                </w:rPrChange>
              </w:rPr>
              <w:pPrChange w:id="9892" w:author="phuong vu" w:date="2018-11-23T13:48:00Z">
                <w:pPr/>
              </w:pPrChange>
            </w:pPr>
            <w:ins w:id="9893" w:author="phuong vu" w:date="2018-11-23T13:45:00Z">
              <w:r>
                <w:rPr>
                  <w:lang w:val="en-US"/>
                </w:rPr>
                <w:t>Nơi trả quần áo</w:t>
              </w:r>
            </w:ins>
          </w:p>
        </w:tc>
      </w:tr>
      <w:tr w:rsidR="00F81B12" w:rsidRPr="00CF0C7E" w14:paraId="0CA4EBF7" w14:textId="77777777" w:rsidTr="00904AF3">
        <w:tblPrEx>
          <w:tblPrExChange w:id="9894" w:author="phuong vu" w:date="2018-11-23T13:39:00Z">
            <w:tblPrEx>
              <w:tblW w:w="8209" w:type="dxa"/>
              <w:tblInd w:w="-5" w:type="dxa"/>
            </w:tblPrEx>
          </w:tblPrExChange>
        </w:tblPrEx>
        <w:trPr>
          <w:trHeight w:val="300"/>
          <w:ins w:id="9895" w:author="phuong vu" w:date="2018-11-23T13:35:00Z"/>
          <w:trPrChange w:id="9896" w:author="phuong vu" w:date="2018-11-23T13:39:00Z">
            <w:trPr>
              <w:gridAfter w:val="0"/>
              <w:trHeight w:val="300"/>
            </w:trPr>
          </w:trPrChange>
        </w:trPr>
        <w:tc>
          <w:tcPr>
            <w:tcW w:w="708" w:type="dxa"/>
            <w:noWrap/>
            <w:vAlign w:val="center"/>
            <w:tcPrChange w:id="9897" w:author="phuong vu" w:date="2018-11-23T13:39:00Z">
              <w:tcPr>
                <w:tcW w:w="708" w:type="dxa"/>
                <w:gridSpan w:val="2"/>
                <w:noWrap/>
                <w:vAlign w:val="center"/>
              </w:tcPr>
            </w:tcPrChange>
          </w:tcPr>
          <w:p w14:paraId="04DE03EE" w14:textId="6032ED78" w:rsidR="00F81B12" w:rsidRDefault="00F81B12">
            <w:pPr>
              <w:spacing w:line="276" w:lineRule="auto"/>
              <w:jc w:val="center"/>
              <w:rPr>
                <w:ins w:id="9898" w:author="phuong vu" w:date="2018-11-23T13:35:00Z"/>
                <w:lang w:val="en-US"/>
              </w:rPr>
              <w:pPrChange w:id="9899" w:author="phuong vu" w:date="2018-11-23T13:48:00Z">
                <w:pPr/>
              </w:pPrChange>
            </w:pPr>
            <w:ins w:id="9900" w:author="phuong vu" w:date="2018-11-23T13:35:00Z">
              <w:r>
                <w:rPr>
                  <w:lang w:val="en-US"/>
                </w:rPr>
                <w:t>10</w:t>
              </w:r>
            </w:ins>
          </w:p>
        </w:tc>
        <w:tc>
          <w:tcPr>
            <w:tcW w:w="1993" w:type="dxa"/>
            <w:noWrap/>
            <w:tcPrChange w:id="9901" w:author="phuong vu" w:date="2018-11-23T13:39:00Z">
              <w:tcPr>
                <w:tcW w:w="1992" w:type="dxa"/>
                <w:gridSpan w:val="2"/>
                <w:noWrap/>
              </w:tcPr>
            </w:tcPrChange>
          </w:tcPr>
          <w:p w14:paraId="54497130" w14:textId="7F045678" w:rsidR="00F81B12" w:rsidRDefault="00F81B12">
            <w:pPr>
              <w:spacing w:line="276" w:lineRule="auto"/>
              <w:rPr>
                <w:ins w:id="9902" w:author="phuong vu" w:date="2018-11-23T13:35:00Z"/>
                <w:lang w:val="en-US"/>
              </w:rPr>
              <w:pPrChange w:id="9903" w:author="phuong vu" w:date="2018-11-23T13:48:00Z">
                <w:pPr/>
              </w:pPrChange>
            </w:pPr>
            <w:ins w:id="9904" w:author="phuong vu" w:date="2018-11-23T13:36:00Z">
              <w:r>
                <w:rPr>
                  <w:lang w:val="en-US"/>
                </w:rPr>
                <w:t>promotion_id</w:t>
              </w:r>
            </w:ins>
          </w:p>
        </w:tc>
        <w:tc>
          <w:tcPr>
            <w:tcW w:w="1300" w:type="dxa"/>
            <w:noWrap/>
            <w:tcPrChange w:id="9905" w:author="phuong vu" w:date="2018-11-23T13:39:00Z">
              <w:tcPr>
                <w:tcW w:w="1300" w:type="dxa"/>
                <w:gridSpan w:val="3"/>
                <w:noWrap/>
              </w:tcPr>
            </w:tcPrChange>
          </w:tcPr>
          <w:p w14:paraId="20883354" w14:textId="754112AE" w:rsidR="00F81B12" w:rsidRPr="00FD2760" w:rsidRDefault="00F81B12">
            <w:pPr>
              <w:spacing w:line="276" w:lineRule="auto"/>
              <w:rPr>
                <w:ins w:id="9906" w:author="phuong vu" w:date="2018-11-23T13:35:00Z"/>
              </w:rPr>
              <w:pPrChange w:id="9907" w:author="phuong vu" w:date="2018-11-23T13:48:00Z">
                <w:pPr/>
              </w:pPrChange>
            </w:pPr>
            <w:ins w:id="9908" w:author="phuong vu" w:date="2018-11-23T13:41:00Z">
              <w:r w:rsidRPr="00FD2760">
                <w:t>numeric</w:t>
              </w:r>
            </w:ins>
          </w:p>
        </w:tc>
        <w:tc>
          <w:tcPr>
            <w:tcW w:w="1054" w:type="dxa"/>
            <w:noWrap/>
            <w:tcPrChange w:id="9909" w:author="phuong vu" w:date="2018-11-23T13:39:00Z">
              <w:tcPr>
                <w:tcW w:w="1054" w:type="dxa"/>
                <w:gridSpan w:val="3"/>
                <w:noWrap/>
              </w:tcPr>
            </w:tcPrChange>
          </w:tcPr>
          <w:p w14:paraId="2425DEC8" w14:textId="77777777" w:rsidR="00F81B12" w:rsidRPr="00FD2760" w:rsidRDefault="00F81B12">
            <w:pPr>
              <w:spacing w:line="276" w:lineRule="auto"/>
              <w:jc w:val="center"/>
              <w:rPr>
                <w:ins w:id="9910" w:author="phuong vu" w:date="2018-11-23T13:35:00Z"/>
              </w:rPr>
              <w:pPrChange w:id="9911" w:author="phuong vu" w:date="2018-11-23T13:48:00Z">
                <w:pPr>
                  <w:jc w:val="center"/>
                </w:pPr>
              </w:pPrChange>
            </w:pPr>
          </w:p>
        </w:tc>
        <w:tc>
          <w:tcPr>
            <w:tcW w:w="838" w:type="dxa"/>
            <w:noWrap/>
            <w:tcPrChange w:id="9912" w:author="phuong vu" w:date="2018-11-23T13:39:00Z">
              <w:tcPr>
                <w:tcW w:w="838" w:type="dxa"/>
                <w:gridSpan w:val="3"/>
                <w:noWrap/>
              </w:tcPr>
            </w:tcPrChange>
          </w:tcPr>
          <w:p w14:paraId="5BE05A26" w14:textId="77777777" w:rsidR="00F81B12" w:rsidRPr="00FD2760" w:rsidRDefault="00F81B12">
            <w:pPr>
              <w:spacing w:line="276" w:lineRule="auto"/>
              <w:jc w:val="center"/>
              <w:rPr>
                <w:ins w:id="9913" w:author="phuong vu" w:date="2018-11-23T13:35:00Z"/>
              </w:rPr>
              <w:pPrChange w:id="9914" w:author="phuong vu" w:date="2018-11-23T13:48:00Z">
                <w:pPr>
                  <w:jc w:val="center"/>
                </w:pPr>
              </w:pPrChange>
            </w:pPr>
          </w:p>
        </w:tc>
        <w:tc>
          <w:tcPr>
            <w:tcW w:w="962" w:type="dxa"/>
            <w:noWrap/>
            <w:tcPrChange w:id="9915" w:author="phuong vu" w:date="2018-11-23T13:39:00Z">
              <w:tcPr>
                <w:tcW w:w="962" w:type="dxa"/>
                <w:gridSpan w:val="3"/>
                <w:noWrap/>
              </w:tcPr>
            </w:tcPrChange>
          </w:tcPr>
          <w:p w14:paraId="48EF462F" w14:textId="77777777" w:rsidR="00F81B12" w:rsidRPr="00FD2760" w:rsidRDefault="00F81B12">
            <w:pPr>
              <w:spacing w:line="276" w:lineRule="auto"/>
              <w:jc w:val="center"/>
              <w:rPr>
                <w:ins w:id="9916" w:author="phuong vu" w:date="2018-11-23T13:35:00Z"/>
              </w:rPr>
              <w:pPrChange w:id="9917" w:author="phuong vu" w:date="2018-11-23T13:48:00Z">
                <w:pPr>
                  <w:jc w:val="center"/>
                </w:pPr>
              </w:pPrChange>
            </w:pPr>
          </w:p>
        </w:tc>
        <w:tc>
          <w:tcPr>
            <w:tcW w:w="1875" w:type="dxa"/>
            <w:noWrap/>
            <w:tcPrChange w:id="9918" w:author="phuong vu" w:date="2018-11-23T13:39:00Z">
              <w:tcPr>
                <w:tcW w:w="1355" w:type="dxa"/>
                <w:gridSpan w:val="3"/>
                <w:noWrap/>
              </w:tcPr>
            </w:tcPrChange>
          </w:tcPr>
          <w:p w14:paraId="1E6465DF" w14:textId="290DF03B" w:rsidR="00F81B12" w:rsidRPr="00F81B12" w:rsidRDefault="00F81B12">
            <w:pPr>
              <w:spacing w:line="276" w:lineRule="auto"/>
              <w:rPr>
                <w:ins w:id="9919" w:author="phuong vu" w:date="2018-11-23T13:35:00Z"/>
                <w:lang w:val="en-US"/>
                <w:rPrChange w:id="9920" w:author="phuong vu" w:date="2018-11-23T13:45:00Z">
                  <w:rPr>
                    <w:ins w:id="9921" w:author="phuong vu" w:date="2018-11-23T13:35:00Z"/>
                  </w:rPr>
                </w:rPrChange>
              </w:rPr>
              <w:pPrChange w:id="9922" w:author="phuong vu" w:date="2018-11-23T13:48:00Z">
                <w:pPr/>
              </w:pPrChange>
            </w:pPr>
            <w:ins w:id="9923" w:author="phuong vu" w:date="2018-11-23T13:45:00Z">
              <w:r>
                <w:rPr>
                  <w:lang w:val="en-US"/>
                </w:rPr>
                <w:t>ID khuyến mãi</w:t>
              </w:r>
            </w:ins>
          </w:p>
        </w:tc>
      </w:tr>
      <w:tr w:rsidR="00F81B12" w:rsidRPr="00CF0C7E" w14:paraId="591C7D00" w14:textId="77777777" w:rsidTr="00904AF3">
        <w:tblPrEx>
          <w:tblPrExChange w:id="9924" w:author="phuong vu" w:date="2018-11-23T13:39:00Z">
            <w:tblPrEx>
              <w:tblW w:w="8209" w:type="dxa"/>
              <w:tblInd w:w="-5" w:type="dxa"/>
            </w:tblPrEx>
          </w:tblPrExChange>
        </w:tblPrEx>
        <w:trPr>
          <w:trHeight w:val="300"/>
          <w:ins w:id="9925" w:author="phuong vu" w:date="2018-11-23T13:36:00Z"/>
          <w:trPrChange w:id="9926" w:author="phuong vu" w:date="2018-11-23T13:39:00Z">
            <w:trPr>
              <w:gridAfter w:val="0"/>
              <w:trHeight w:val="300"/>
            </w:trPr>
          </w:trPrChange>
        </w:trPr>
        <w:tc>
          <w:tcPr>
            <w:tcW w:w="708" w:type="dxa"/>
            <w:noWrap/>
            <w:vAlign w:val="center"/>
            <w:tcPrChange w:id="9927" w:author="phuong vu" w:date="2018-11-23T13:39:00Z">
              <w:tcPr>
                <w:tcW w:w="708" w:type="dxa"/>
                <w:gridSpan w:val="2"/>
                <w:noWrap/>
                <w:vAlign w:val="center"/>
              </w:tcPr>
            </w:tcPrChange>
          </w:tcPr>
          <w:p w14:paraId="7AE94B2D" w14:textId="19FFC06B" w:rsidR="00F81B12" w:rsidRDefault="00F81B12">
            <w:pPr>
              <w:spacing w:line="276" w:lineRule="auto"/>
              <w:jc w:val="center"/>
              <w:rPr>
                <w:ins w:id="9928" w:author="phuong vu" w:date="2018-11-23T13:36:00Z"/>
                <w:lang w:val="en-US"/>
              </w:rPr>
              <w:pPrChange w:id="9929" w:author="phuong vu" w:date="2018-11-23T13:48:00Z">
                <w:pPr/>
              </w:pPrChange>
            </w:pPr>
            <w:ins w:id="9930" w:author="phuong vu" w:date="2018-11-23T13:36:00Z">
              <w:r>
                <w:rPr>
                  <w:lang w:val="en-US"/>
                </w:rPr>
                <w:t>11</w:t>
              </w:r>
            </w:ins>
          </w:p>
        </w:tc>
        <w:tc>
          <w:tcPr>
            <w:tcW w:w="1993" w:type="dxa"/>
            <w:noWrap/>
            <w:tcPrChange w:id="9931" w:author="phuong vu" w:date="2018-11-23T13:39:00Z">
              <w:tcPr>
                <w:tcW w:w="1992" w:type="dxa"/>
                <w:gridSpan w:val="2"/>
                <w:noWrap/>
              </w:tcPr>
            </w:tcPrChange>
          </w:tcPr>
          <w:p w14:paraId="53830868" w14:textId="77777777" w:rsidR="00F81B12" w:rsidRDefault="00F81B12">
            <w:pPr>
              <w:spacing w:line="276" w:lineRule="auto"/>
              <w:rPr>
                <w:ins w:id="9932" w:author="phuong vu" w:date="2018-11-23T13:39:00Z"/>
                <w:lang w:val="en-US"/>
              </w:rPr>
              <w:pPrChange w:id="9933" w:author="phuong vu" w:date="2018-11-23T13:48:00Z">
                <w:pPr/>
              </w:pPrChange>
            </w:pPr>
            <w:ins w:id="9934" w:author="phuong vu" w:date="2018-11-23T13:36:00Z">
              <w:r>
                <w:rPr>
                  <w:lang w:val="en-US"/>
                </w:rPr>
                <w:t>confirm_by</w:t>
              </w:r>
            </w:ins>
          </w:p>
          <w:p w14:paraId="62F5F84E" w14:textId="3C098012" w:rsidR="00F81B12" w:rsidRDefault="00F81B12">
            <w:pPr>
              <w:spacing w:line="276" w:lineRule="auto"/>
              <w:rPr>
                <w:ins w:id="9935" w:author="phuong vu" w:date="2018-11-23T13:36:00Z"/>
                <w:lang w:val="en-US"/>
              </w:rPr>
              <w:pPrChange w:id="9936" w:author="phuong vu" w:date="2018-11-23T13:48:00Z">
                <w:pPr/>
              </w:pPrChange>
            </w:pPr>
            <w:ins w:id="9937" w:author="phuong vu" w:date="2018-11-23T13:36:00Z">
              <w:r>
                <w:rPr>
                  <w:lang w:val="en-US"/>
                </w:rPr>
                <w:t>_customer</w:t>
              </w:r>
            </w:ins>
          </w:p>
        </w:tc>
        <w:tc>
          <w:tcPr>
            <w:tcW w:w="1300" w:type="dxa"/>
            <w:noWrap/>
            <w:tcPrChange w:id="9938" w:author="phuong vu" w:date="2018-11-23T13:39:00Z">
              <w:tcPr>
                <w:tcW w:w="1300" w:type="dxa"/>
                <w:gridSpan w:val="3"/>
                <w:noWrap/>
              </w:tcPr>
            </w:tcPrChange>
          </w:tcPr>
          <w:p w14:paraId="1143A507" w14:textId="77ACE052" w:rsidR="00F81B12" w:rsidRPr="00F81B12" w:rsidRDefault="00F81B12">
            <w:pPr>
              <w:spacing w:line="276" w:lineRule="auto"/>
              <w:rPr>
                <w:ins w:id="9939" w:author="phuong vu" w:date="2018-11-23T13:36:00Z"/>
                <w:lang w:val="en-US"/>
                <w:rPrChange w:id="9940" w:author="phuong vu" w:date="2018-11-23T13:41:00Z">
                  <w:rPr>
                    <w:ins w:id="9941" w:author="phuong vu" w:date="2018-11-23T13:36:00Z"/>
                  </w:rPr>
                </w:rPrChange>
              </w:rPr>
              <w:pPrChange w:id="9942" w:author="phuong vu" w:date="2018-11-23T13:48:00Z">
                <w:pPr/>
              </w:pPrChange>
            </w:pPr>
            <w:ins w:id="9943" w:author="phuong vu" w:date="2018-11-23T13:41:00Z">
              <w:r>
                <w:rPr>
                  <w:lang w:val="en-US"/>
                </w:rPr>
                <w:t>boolean</w:t>
              </w:r>
            </w:ins>
          </w:p>
        </w:tc>
        <w:tc>
          <w:tcPr>
            <w:tcW w:w="1054" w:type="dxa"/>
            <w:noWrap/>
            <w:tcPrChange w:id="9944" w:author="phuong vu" w:date="2018-11-23T13:39:00Z">
              <w:tcPr>
                <w:tcW w:w="1054" w:type="dxa"/>
                <w:gridSpan w:val="3"/>
                <w:noWrap/>
              </w:tcPr>
            </w:tcPrChange>
          </w:tcPr>
          <w:p w14:paraId="6B1EA51A" w14:textId="77777777" w:rsidR="00F81B12" w:rsidRPr="00FD2760" w:rsidRDefault="00F81B12">
            <w:pPr>
              <w:spacing w:line="276" w:lineRule="auto"/>
              <w:jc w:val="center"/>
              <w:rPr>
                <w:ins w:id="9945" w:author="phuong vu" w:date="2018-11-23T13:36:00Z"/>
              </w:rPr>
              <w:pPrChange w:id="9946" w:author="phuong vu" w:date="2018-11-23T13:48:00Z">
                <w:pPr>
                  <w:jc w:val="center"/>
                </w:pPr>
              </w:pPrChange>
            </w:pPr>
          </w:p>
        </w:tc>
        <w:tc>
          <w:tcPr>
            <w:tcW w:w="838" w:type="dxa"/>
            <w:noWrap/>
            <w:tcPrChange w:id="9947" w:author="phuong vu" w:date="2018-11-23T13:39:00Z">
              <w:tcPr>
                <w:tcW w:w="838" w:type="dxa"/>
                <w:gridSpan w:val="3"/>
                <w:noWrap/>
              </w:tcPr>
            </w:tcPrChange>
          </w:tcPr>
          <w:p w14:paraId="11B0D30E" w14:textId="77777777" w:rsidR="00F81B12" w:rsidRPr="00FD2760" w:rsidRDefault="00F81B12">
            <w:pPr>
              <w:spacing w:line="276" w:lineRule="auto"/>
              <w:jc w:val="center"/>
              <w:rPr>
                <w:ins w:id="9948" w:author="phuong vu" w:date="2018-11-23T13:36:00Z"/>
              </w:rPr>
              <w:pPrChange w:id="9949" w:author="phuong vu" w:date="2018-11-23T13:48:00Z">
                <w:pPr>
                  <w:jc w:val="center"/>
                </w:pPr>
              </w:pPrChange>
            </w:pPr>
          </w:p>
        </w:tc>
        <w:tc>
          <w:tcPr>
            <w:tcW w:w="962" w:type="dxa"/>
            <w:noWrap/>
            <w:tcPrChange w:id="9950" w:author="phuong vu" w:date="2018-11-23T13:39:00Z">
              <w:tcPr>
                <w:tcW w:w="962" w:type="dxa"/>
                <w:gridSpan w:val="3"/>
                <w:noWrap/>
              </w:tcPr>
            </w:tcPrChange>
          </w:tcPr>
          <w:p w14:paraId="479D7642" w14:textId="77777777" w:rsidR="00F81B12" w:rsidRPr="00FD2760" w:rsidRDefault="00F81B12">
            <w:pPr>
              <w:spacing w:line="276" w:lineRule="auto"/>
              <w:jc w:val="center"/>
              <w:rPr>
                <w:ins w:id="9951" w:author="phuong vu" w:date="2018-11-23T13:36:00Z"/>
              </w:rPr>
              <w:pPrChange w:id="9952" w:author="phuong vu" w:date="2018-11-23T13:48:00Z">
                <w:pPr>
                  <w:jc w:val="center"/>
                </w:pPr>
              </w:pPrChange>
            </w:pPr>
          </w:p>
        </w:tc>
        <w:tc>
          <w:tcPr>
            <w:tcW w:w="1875" w:type="dxa"/>
            <w:noWrap/>
            <w:tcPrChange w:id="9953" w:author="phuong vu" w:date="2018-11-23T13:39:00Z">
              <w:tcPr>
                <w:tcW w:w="1355" w:type="dxa"/>
                <w:gridSpan w:val="3"/>
                <w:noWrap/>
              </w:tcPr>
            </w:tcPrChange>
          </w:tcPr>
          <w:p w14:paraId="7ECEA853" w14:textId="08CE5E14" w:rsidR="00F81B12" w:rsidRPr="006D4C69" w:rsidRDefault="00F81B12">
            <w:pPr>
              <w:spacing w:line="276" w:lineRule="auto"/>
              <w:rPr>
                <w:ins w:id="9954" w:author="phuong vu" w:date="2018-11-23T13:36:00Z"/>
              </w:rPr>
              <w:pPrChange w:id="9955" w:author="phuong vu" w:date="2018-11-23T13:48:00Z">
                <w:pPr/>
              </w:pPrChange>
            </w:pPr>
            <w:ins w:id="9956" w:author="phuong vu" w:date="2018-11-23T13:45:00Z">
              <w:r w:rsidRPr="000245EB">
                <w:rPr>
                  <w:rPrChange w:id="9957" w:author="Tran Huan" w:date="2018-11-25T16:08:00Z">
                    <w:rPr>
                      <w:lang w:val="en-US"/>
                    </w:rPr>
                  </w:rPrChange>
                </w:rPr>
                <w:t>Xác nhận đã nhận từ khách hàng</w:t>
              </w:r>
            </w:ins>
          </w:p>
        </w:tc>
      </w:tr>
      <w:tr w:rsidR="00F81B12" w:rsidRPr="00CF0C7E" w14:paraId="41B102EE" w14:textId="77777777" w:rsidTr="00904AF3">
        <w:trPr>
          <w:trHeight w:val="300"/>
          <w:ins w:id="9958" w:author="phuong vu" w:date="2018-11-23T13:32:00Z"/>
          <w:trPrChange w:id="9959" w:author="phuong vu" w:date="2018-11-23T13:39:00Z">
            <w:trPr>
              <w:gridBefore w:val="1"/>
              <w:trHeight w:val="300"/>
            </w:trPr>
          </w:trPrChange>
        </w:trPr>
        <w:tc>
          <w:tcPr>
            <w:tcW w:w="708" w:type="dxa"/>
            <w:noWrap/>
            <w:vAlign w:val="center"/>
            <w:hideMark/>
            <w:tcPrChange w:id="9960" w:author="phuong vu" w:date="2018-11-23T13:39:00Z">
              <w:tcPr>
                <w:tcW w:w="708" w:type="dxa"/>
                <w:gridSpan w:val="2"/>
                <w:noWrap/>
                <w:vAlign w:val="center"/>
                <w:hideMark/>
              </w:tcPr>
            </w:tcPrChange>
          </w:tcPr>
          <w:p w14:paraId="6FD4FD3D" w14:textId="1B8CC436" w:rsidR="00F81B12" w:rsidRPr="006B6330" w:rsidRDefault="00F81B12">
            <w:pPr>
              <w:spacing w:line="276" w:lineRule="auto"/>
              <w:jc w:val="center"/>
              <w:rPr>
                <w:ins w:id="9961" w:author="phuong vu" w:date="2018-11-23T13:32:00Z"/>
                <w:lang w:val="en-US"/>
                <w:rPrChange w:id="9962" w:author="phuong vu" w:date="2018-11-23T13:37:00Z">
                  <w:rPr>
                    <w:ins w:id="9963" w:author="phuong vu" w:date="2018-11-23T13:32:00Z"/>
                  </w:rPr>
                </w:rPrChange>
              </w:rPr>
              <w:pPrChange w:id="9964" w:author="phuong vu" w:date="2018-11-23T13:48:00Z">
                <w:pPr/>
              </w:pPrChange>
            </w:pPr>
            <w:ins w:id="9965" w:author="phuong vu" w:date="2018-11-23T13:37:00Z">
              <w:r>
                <w:rPr>
                  <w:lang w:val="en-US"/>
                </w:rPr>
                <w:t>1</w:t>
              </w:r>
            </w:ins>
            <w:ins w:id="9966" w:author="phuong vu" w:date="2018-11-23T13:46:00Z">
              <w:r>
                <w:rPr>
                  <w:lang w:val="en-US"/>
                </w:rPr>
                <w:t>2</w:t>
              </w:r>
            </w:ins>
          </w:p>
        </w:tc>
        <w:tc>
          <w:tcPr>
            <w:tcW w:w="1993" w:type="dxa"/>
            <w:noWrap/>
            <w:hideMark/>
            <w:tcPrChange w:id="9967" w:author="phuong vu" w:date="2018-11-23T13:39:00Z">
              <w:tcPr>
                <w:tcW w:w="2513" w:type="dxa"/>
                <w:gridSpan w:val="3"/>
                <w:noWrap/>
                <w:hideMark/>
              </w:tcPr>
            </w:tcPrChange>
          </w:tcPr>
          <w:p w14:paraId="5903FAC7" w14:textId="77777777" w:rsidR="00F81B12" w:rsidRPr="00FD2760" w:rsidRDefault="00F81B12">
            <w:pPr>
              <w:spacing w:line="276" w:lineRule="auto"/>
              <w:rPr>
                <w:ins w:id="9968" w:author="phuong vu" w:date="2018-11-23T13:32:00Z"/>
              </w:rPr>
              <w:pPrChange w:id="9969" w:author="phuong vu" w:date="2018-11-23T13:48:00Z">
                <w:pPr/>
              </w:pPrChange>
            </w:pPr>
            <w:ins w:id="9970" w:author="phuong vu" w:date="2018-11-23T13:32:00Z">
              <w:r w:rsidRPr="00FD2760">
                <w:t>status</w:t>
              </w:r>
            </w:ins>
          </w:p>
        </w:tc>
        <w:tc>
          <w:tcPr>
            <w:tcW w:w="1300" w:type="dxa"/>
            <w:noWrap/>
            <w:hideMark/>
            <w:tcPrChange w:id="9971" w:author="phuong vu" w:date="2018-11-23T13:39:00Z">
              <w:tcPr>
                <w:tcW w:w="1300" w:type="dxa"/>
                <w:gridSpan w:val="3"/>
                <w:noWrap/>
                <w:hideMark/>
              </w:tcPr>
            </w:tcPrChange>
          </w:tcPr>
          <w:p w14:paraId="08B89A9C" w14:textId="77777777" w:rsidR="00F81B12" w:rsidRPr="00FD2760" w:rsidRDefault="00F81B12">
            <w:pPr>
              <w:spacing w:line="276" w:lineRule="auto"/>
              <w:rPr>
                <w:ins w:id="9972" w:author="phuong vu" w:date="2018-11-23T13:32:00Z"/>
                <w:lang w:val="en-US"/>
              </w:rPr>
              <w:pPrChange w:id="9973" w:author="phuong vu" w:date="2018-11-23T13:48:00Z">
                <w:pPr/>
              </w:pPrChange>
            </w:pPr>
            <w:ins w:id="9974" w:author="phuong vu" w:date="2018-11-23T13:32:00Z">
              <w:r w:rsidRPr="00FD2760">
                <w:t>character varying</w:t>
              </w:r>
            </w:ins>
          </w:p>
        </w:tc>
        <w:tc>
          <w:tcPr>
            <w:tcW w:w="1054" w:type="dxa"/>
            <w:noWrap/>
            <w:hideMark/>
            <w:tcPrChange w:id="9975" w:author="phuong vu" w:date="2018-11-23T13:39:00Z">
              <w:tcPr>
                <w:tcW w:w="1054" w:type="dxa"/>
                <w:gridSpan w:val="3"/>
                <w:noWrap/>
                <w:hideMark/>
              </w:tcPr>
            </w:tcPrChange>
          </w:tcPr>
          <w:p w14:paraId="2D0FFEE2" w14:textId="77777777" w:rsidR="00F81B12" w:rsidRPr="00FD2760" w:rsidRDefault="00F81B12">
            <w:pPr>
              <w:spacing w:line="276" w:lineRule="auto"/>
              <w:jc w:val="center"/>
              <w:rPr>
                <w:ins w:id="9976" w:author="phuong vu" w:date="2018-11-23T13:32:00Z"/>
              </w:rPr>
              <w:pPrChange w:id="9977" w:author="phuong vu" w:date="2018-11-23T13:48:00Z">
                <w:pPr>
                  <w:jc w:val="center"/>
                </w:pPr>
              </w:pPrChange>
            </w:pPr>
            <w:ins w:id="9978" w:author="phuong vu" w:date="2018-11-23T13:32:00Z">
              <w:r w:rsidRPr="00FD2760">
                <w:t>X</w:t>
              </w:r>
            </w:ins>
          </w:p>
        </w:tc>
        <w:tc>
          <w:tcPr>
            <w:tcW w:w="838" w:type="dxa"/>
            <w:noWrap/>
            <w:hideMark/>
            <w:tcPrChange w:id="9979" w:author="phuong vu" w:date="2018-11-23T13:39:00Z">
              <w:tcPr>
                <w:tcW w:w="810" w:type="dxa"/>
                <w:gridSpan w:val="3"/>
                <w:noWrap/>
                <w:hideMark/>
              </w:tcPr>
            </w:tcPrChange>
          </w:tcPr>
          <w:p w14:paraId="59B1DE05" w14:textId="77777777" w:rsidR="00F81B12" w:rsidRPr="00FD2760" w:rsidRDefault="00F81B12">
            <w:pPr>
              <w:spacing w:line="276" w:lineRule="auto"/>
              <w:jc w:val="center"/>
              <w:rPr>
                <w:ins w:id="9980" w:author="phuong vu" w:date="2018-11-23T13:32:00Z"/>
              </w:rPr>
              <w:pPrChange w:id="9981" w:author="phuong vu" w:date="2018-11-23T13:48:00Z">
                <w:pPr>
                  <w:jc w:val="center"/>
                </w:pPr>
              </w:pPrChange>
            </w:pPr>
          </w:p>
        </w:tc>
        <w:tc>
          <w:tcPr>
            <w:tcW w:w="962" w:type="dxa"/>
            <w:noWrap/>
            <w:hideMark/>
            <w:tcPrChange w:id="9982" w:author="phuong vu" w:date="2018-11-23T13:39:00Z">
              <w:tcPr>
                <w:tcW w:w="1215" w:type="dxa"/>
                <w:gridSpan w:val="3"/>
                <w:noWrap/>
                <w:hideMark/>
              </w:tcPr>
            </w:tcPrChange>
          </w:tcPr>
          <w:p w14:paraId="179F4F51" w14:textId="77777777" w:rsidR="00F81B12" w:rsidRPr="00FD2760" w:rsidRDefault="00F81B12">
            <w:pPr>
              <w:spacing w:line="276" w:lineRule="auto"/>
              <w:jc w:val="center"/>
              <w:rPr>
                <w:ins w:id="9983" w:author="phuong vu" w:date="2018-11-23T13:32:00Z"/>
              </w:rPr>
              <w:pPrChange w:id="9984" w:author="phuong vu" w:date="2018-11-23T13:48:00Z">
                <w:pPr>
                  <w:jc w:val="center"/>
                </w:pPr>
              </w:pPrChange>
            </w:pPr>
          </w:p>
        </w:tc>
        <w:tc>
          <w:tcPr>
            <w:tcW w:w="1875" w:type="dxa"/>
            <w:noWrap/>
            <w:hideMark/>
            <w:tcPrChange w:id="9985" w:author="phuong vu" w:date="2018-11-23T13:39:00Z">
              <w:tcPr>
                <w:tcW w:w="2648" w:type="dxa"/>
                <w:gridSpan w:val="3"/>
                <w:noWrap/>
                <w:hideMark/>
              </w:tcPr>
            </w:tcPrChange>
          </w:tcPr>
          <w:p w14:paraId="55B2A6AC" w14:textId="77777777" w:rsidR="00F81B12" w:rsidRPr="00FD2760" w:rsidRDefault="00F81B12" w:rsidP="000D1FDC">
            <w:pPr>
              <w:keepNext/>
              <w:spacing w:line="276" w:lineRule="auto"/>
              <w:rPr>
                <w:ins w:id="9986" w:author="phuong vu" w:date="2018-11-23T13:32:00Z"/>
              </w:rPr>
              <w:pPrChange w:id="9987" w:author="Tran Huan" w:date="2018-11-25T23:34:00Z">
                <w:pPr>
                  <w:keepNext/>
                </w:pPr>
              </w:pPrChange>
            </w:pPr>
            <w:ins w:id="9988" w:author="phuong vu" w:date="2018-11-23T13:32:00Z">
              <w:r w:rsidRPr="00FD2760">
                <w:t>Trạng thái hóa đơn</w:t>
              </w:r>
            </w:ins>
          </w:p>
        </w:tc>
      </w:tr>
    </w:tbl>
    <w:p w14:paraId="49918C67" w14:textId="09F22EBE" w:rsidR="00E6227B" w:rsidRPr="000D1FDC" w:rsidRDefault="000D1FDC" w:rsidP="000D1FDC">
      <w:pPr>
        <w:pStyle w:val="Caption"/>
        <w:rPr>
          <w:ins w:id="9989" w:author="phuong vu" w:date="2018-11-23T13:32:00Z"/>
          <w:b/>
          <w:rPrChange w:id="9990" w:author="Tran Huan" w:date="2018-11-25T23:34:00Z">
            <w:rPr>
              <w:ins w:id="9991" w:author="phuong vu" w:date="2018-11-23T13:32:00Z"/>
              <w:b/>
              <w:lang w:val="en-US"/>
            </w:rPr>
          </w:rPrChange>
        </w:rPr>
        <w:pPrChange w:id="9992" w:author="Tran Huan" w:date="2018-11-25T23:36:00Z">
          <w:pPr/>
        </w:pPrChange>
      </w:pPr>
      <w:ins w:id="9993" w:author="Tran Huan" w:date="2018-11-25T23:34:00Z">
        <w:r>
          <w:t xml:space="preserve">Bảng </w:t>
        </w:r>
      </w:ins>
      <w:ins w:id="9994" w:author="Tran Huan" w:date="2018-11-26T01:45:00Z">
        <w:r w:rsidR="00BA6170">
          <w:fldChar w:fldCharType="begin"/>
        </w:r>
        <w:r w:rsidR="00BA6170">
          <w:instrText xml:space="preserve"> STYLEREF 1 \s </w:instrText>
        </w:r>
      </w:ins>
      <w:r w:rsidR="00BA6170">
        <w:fldChar w:fldCharType="separate"/>
      </w:r>
      <w:r w:rsidR="00BA6170">
        <w:rPr>
          <w:noProof/>
        </w:rPr>
        <w:t>3</w:t>
      </w:r>
      <w:ins w:id="9995"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9996" w:author="Tran Huan" w:date="2018-11-26T01:45:00Z">
        <w:r w:rsidR="00BA6170">
          <w:rPr>
            <w:noProof/>
          </w:rPr>
          <w:t>8</w:t>
        </w:r>
        <w:r w:rsidR="00BA6170">
          <w:fldChar w:fldCharType="end"/>
        </w:r>
      </w:ins>
      <w:ins w:id="9997" w:author="Tran Huan" w:date="2018-11-25T23:34:00Z">
        <w:r w:rsidRPr="000D1FDC">
          <w:rPr>
            <w:rPrChange w:id="9998" w:author="Tran Huan" w:date="2018-11-25T23:34:00Z">
              <w:rPr>
                <w:lang w:val="en-US"/>
              </w:rPr>
            </w:rPrChange>
          </w:rPr>
          <w:t xml:space="preserve"> </w:t>
        </w:r>
        <w:r w:rsidRPr="000D1FDC">
          <w:rPr>
            <w:i/>
            <w:rPrChange w:id="9999" w:author="Tran Huan" w:date="2018-11-25T23:34:00Z">
              <w:rPr>
                <w:lang w:val="en-US"/>
              </w:rPr>
            </w:rPrChange>
          </w:rPr>
          <w:t>Bảng dữ liệu đơn hàng</w:t>
        </w:r>
      </w:ins>
    </w:p>
    <w:p w14:paraId="2A5A7BDC" w14:textId="3FE13DD1" w:rsidR="008A7CB0" w:rsidRDefault="008A7CB0">
      <w:pPr>
        <w:spacing w:line="276" w:lineRule="auto"/>
        <w:rPr>
          <w:ins w:id="10000" w:author="phuong vu" w:date="2018-11-23T11:44:00Z"/>
          <w:b/>
          <w:lang w:val="en-US"/>
        </w:rPr>
        <w:pPrChange w:id="10001" w:author="phuong vu" w:date="2018-11-23T13:48:00Z">
          <w:pPr/>
        </w:pPrChange>
      </w:pPr>
      <w:ins w:id="10002" w:author="phuong vu" w:date="2018-11-23T11:44:00Z">
        <w:r>
          <w:rPr>
            <w:b/>
            <w:lang w:val="en-US"/>
          </w:rPr>
          <w:t>BẢNG LABEL</w:t>
        </w:r>
      </w:ins>
    </w:p>
    <w:tbl>
      <w:tblPr>
        <w:tblStyle w:val="TableGrid"/>
        <w:tblW w:w="8725" w:type="dxa"/>
        <w:tblLook w:val="04A0" w:firstRow="1" w:lastRow="0" w:firstColumn="1" w:lastColumn="0" w:noHBand="0" w:noVBand="1"/>
        <w:tblPrChange w:id="10003"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0004">
          <w:tblGrid>
            <w:gridCol w:w="708"/>
            <w:gridCol w:w="1820"/>
            <w:gridCol w:w="1300"/>
            <w:gridCol w:w="1098"/>
            <w:gridCol w:w="838"/>
            <w:gridCol w:w="823"/>
            <w:gridCol w:w="2899"/>
          </w:tblGrid>
        </w:tblGridChange>
      </w:tblGrid>
      <w:tr w:rsidR="008A7CB0" w:rsidRPr="001856AA" w14:paraId="68A72E79" w14:textId="77777777" w:rsidTr="006B6330">
        <w:trPr>
          <w:trHeight w:val="300"/>
          <w:ins w:id="10005" w:author="phuong vu" w:date="2018-11-23T11:44:00Z"/>
          <w:trPrChange w:id="10006" w:author="phuong vu" w:date="2018-11-23T13:38:00Z">
            <w:trPr>
              <w:trHeight w:val="300"/>
            </w:trPr>
          </w:trPrChange>
        </w:trPr>
        <w:tc>
          <w:tcPr>
            <w:tcW w:w="708" w:type="dxa"/>
            <w:noWrap/>
            <w:vAlign w:val="center"/>
            <w:hideMark/>
            <w:tcPrChange w:id="10007" w:author="phuong vu" w:date="2018-11-23T13:38:00Z">
              <w:tcPr>
                <w:tcW w:w="708" w:type="dxa"/>
                <w:noWrap/>
                <w:vAlign w:val="center"/>
                <w:hideMark/>
              </w:tcPr>
            </w:tcPrChange>
          </w:tcPr>
          <w:p w14:paraId="36D451D1" w14:textId="77777777" w:rsidR="008A7CB0" w:rsidRPr="001856AA" w:rsidRDefault="008A7CB0">
            <w:pPr>
              <w:spacing w:line="276" w:lineRule="auto"/>
              <w:jc w:val="center"/>
              <w:rPr>
                <w:ins w:id="10008" w:author="phuong vu" w:date="2018-11-23T11:44:00Z"/>
                <w:b/>
                <w:bCs/>
              </w:rPr>
              <w:pPrChange w:id="10009" w:author="phuong vu" w:date="2018-11-23T13:48:00Z">
                <w:pPr>
                  <w:jc w:val="center"/>
                </w:pPr>
              </w:pPrChange>
            </w:pPr>
            <w:ins w:id="10010" w:author="phuong vu" w:date="2018-11-23T11:44:00Z">
              <w:r w:rsidRPr="001856AA">
                <w:rPr>
                  <w:b/>
                  <w:bCs/>
                  <w:lang w:val="da-DK"/>
                </w:rPr>
                <w:t>STT</w:t>
              </w:r>
            </w:ins>
          </w:p>
        </w:tc>
        <w:tc>
          <w:tcPr>
            <w:tcW w:w="1820" w:type="dxa"/>
            <w:noWrap/>
            <w:vAlign w:val="center"/>
            <w:hideMark/>
            <w:tcPrChange w:id="10011" w:author="phuong vu" w:date="2018-11-23T13:38:00Z">
              <w:tcPr>
                <w:tcW w:w="1820" w:type="dxa"/>
                <w:noWrap/>
                <w:vAlign w:val="center"/>
                <w:hideMark/>
              </w:tcPr>
            </w:tcPrChange>
          </w:tcPr>
          <w:p w14:paraId="0A538211" w14:textId="77777777" w:rsidR="008A7CB0" w:rsidRPr="001856AA" w:rsidRDefault="008A7CB0">
            <w:pPr>
              <w:spacing w:line="276" w:lineRule="auto"/>
              <w:jc w:val="center"/>
              <w:rPr>
                <w:ins w:id="10012" w:author="phuong vu" w:date="2018-11-23T11:44:00Z"/>
                <w:b/>
                <w:bCs/>
              </w:rPr>
              <w:pPrChange w:id="10013" w:author="phuong vu" w:date="2018-11-23T13:48:00Z">
                <w:pPr>
                  <w:jc w:val="center"/>
                </w:pPr>
              </w:pPrChange>
            </w:pPr>
            <w:ins w:id="10014" w:author="phuong vu" w:date="2018-11-23T11:44:00Z">
              <w:r w:rsidRPr="001856AA">
                <w:rPr>
                  <w:b/>
                  <w:bCs/>
                  <w:lang w:val="da-DK"/>
                </w:rPr>
                <w:t>Tên trường</w:t>
              </w:r>
            </w:ins>
          </w:p>
        </w:tc>
        <w:tc>
          <w:tcPr>
            <w:tcW w:w="1300" w:type="dxa"/>
            <w:noWrap/>
            <w:vAlign w:val="center"/>
            <w:hideMark/>
            <w:tcPrChange w:id="10015" w:author="phuong vu" w:date="2018-11-23T13:38:00Z">
              <w:tcPr>
                <w:tcW w:w="1300" w:type="dxa"/>
                <w:noWrap/>
                <w:vAlign w:val="center"/>
                <w:hideMark/>
              </w:tcPr>
            </w:tcPrChange>
          </w:tcPr>
          <w:p w14:paraId="40B17010" w14:textId="77777777" w:rsidR="008A7CB0" w:rsidRPr="001856AA" w:rsidRDefault="008A7CB0">
            <w:pPr>
              <w:spacing w:line="276" w:lineRule="auto"/>
              <w:jc w:val="center"/>
              <w:rPr>
                <w:ins w:id="10016" w:author="phuong vu" w:date="2018-11-23T11:44:00Z"/>
                <w:b/>
                <w:bCs/>
              </w:rPr>
              <w:pPrChange w:id="10017" w:author="phuong vu" w:date="2018-11-23T13:48:00Z">
                <w:pPr>
                  <w:jc w:val="center"/>
                </w:pPr>
              </w:pPrChange>
            </w:pPr>
            <w:ins w:id="10018" w:author="phuong vu" w:date="2018-11-23T11:44:00Z">
              <w:r w:rsidRPr="001856AA">
                <w:rPr>
                  <w:b/>
                  <w:bCs/>
                  <w:lang w:val="da-DK"/>
                </w:rPr>
                <w:t>Kiểu</w:t>
              </w:r>
            </w:ins>
          </w:p>
        </w:tc>
        <w:tc>
          <w:tcPr>
            <w:tcW w:w="1098" w:type="dxa"/>
            <w:noWrap/>
            <w:vAlign w:val="center"/>
            <w:hideMark/>
            <w:tcPrChange w:id="10019" w:author="phuong vu" w:date="2018-11-23T13:38:00Z">
              <w:tcPr>
                <w:tcW w:w="1098" w:type="dxa"/>
                <w:noWrap/>
                <w:vAlign w:val="center"/>
                <w:hideMark/>
              </w:tcPr>
            </w:tcPrChange>
          </w:tcPr>
          <w:p w14:paraId="7224DDE4" w14:textId="77777777" w:rsidR="008A7CB0" w:rsidRPr="001856AA" w:rsidRDefault="008A7CB0">
            <w:pPr>
              <w:spacing w:line="276" w:lineRule="auto"/>
              <w:jc w:val="center"/>
              <w:rPr>
                <w:ins w:id="10020" w:author="phuong vu" w:date="2018-11-23T11:44:00Z"/>
                <w:b/>
                <w:bCs/>
              </w:rPr>
              <w:pPrChange w:id="10021" w:author="phuong vu" w:date="2018-11-23T13:48:00Z">
                <w:pPr>
                  <w:jc w:val="center"/>
                </w:pPr>
              </w:pPrChange>
            </w:pPr>
            <w:ins w:id="10022" w:author="phuong vu" w:date="2018-11-23T11:44:00Z">
              <w:r w:rsidRPr="001856AA">
                <w:rPr>
                  <w:b/>
                  <w:bCs/>
                  <w:lang w:val="da-DK"/>
                </w:rPr>
                <w:t>Chấp nhận Null</w:t>
              </w:r>
            </w:ins>
          </w:p>
        </w:tc>
        <w:tc>
          <w:tcPr>
            <w:tcW w:w="838" w:type="dxa"/>
            <w:noWrap/>
            <w:vAlign w:val="center"/>
            <w:hideMark/>
            <w:tcPrChange w:id="10023" w:author="phuong vu" w:date="2018-11-23T13:38:00Z">
              <w:tcPr>
                <w:tcW w:w="838" w:type="dxa"/>
                <w:noWrap/>
                <w:vAlign w:val="center"/>
                <w:hideMark/>
              </w:tcPr>
            </w:tcPrChange>
          </w:tcPr>
          <w:p w14:paraId="0B6169FE" w14:textId="77777777" w:rsidR="008A7CB0" w:rsidRPr="001856AA" w:rsidRDefault="008A7CB0">
            <w:pPr>
              <w:spacing w:line="276" w:lineRule="auto"/>
              <w:jc w:val="center"/>
              <w:rPr>
                <w:ins w:id="10024" w:author="phuong vu" w:date="2018-11-23T11:44:00Z"/>
                <w:b/>
                <w:bCs/>
              </w:rPr>
              <w:pPrChange w:id="10025" w:author="phuong vu" w:date="2018-11-23T13:48:00Z">
                <w:pPr>
                  <w:jc w:val="center"/>
                </w:pPr>
              </w:pPrChange>
            </w:pPr>
            <w:ins w:id="10026" w:author="phuong vu" w:date="2018-11-23T11:44:00Z">
              <w:r w:rsidRPr="001856AA">
                <w:rPr>
                  <w:b/>
                  <w:bCs/>
                  <w:lang w:val="da-DK"/>
                </w:rPr>
                <w:t>Khóa chính</w:t>
              </w:r>
            </w:ins>
          </w:p>
        </w:tc>
        <w:tc>
          <w:tcPr>
            <w:tcW w:w="823" w:type="dxa"/>
            <w:noWrap/>
            <w:vAlign w:val="center"/>
            <w:hideMark/>
            <w:tcPrChange w:id="10027" w:author="phuong vu" w:date="2018-11-23T13:38:00Z">
              <w:tcPr>
                <w:tcW w:w="823" w:type="dxa"/>
                <w:noWrap/>
                <w:vAlign w:val="center"/>
                <w:hideMark/>
              </w:tcPr>
            </w:tcPrChange>
          </w:tcPr>
          <w:p w14:paraId="332BF9FC" w14:textId="77777777" w:rsidR="008A7CB0" w:rsidRPr="001856AA" w:rsidRDefault="008A7CB0">
            <w:pPr>
              <w:spacing w:line="276" w:lineRule="auto"/>
              <w:jc w:val="center"/>
              <w:rPr>
                <w:ins w:id="10028" w:author="phuong vu" w:date="2018-11-23T11:44:00Z"/>
                <w:b/>
                <w:bCs/>
              </w:rPr>
              <w:pPrChange w:id="10029" w:author="phuong vu" w:date="2018-11-23T13:48:00Z">
                <w:pPr>
                  <w:jc w:val="center"/>
                </w:pPr>
              </w:pPrChange>
            </w:pPr>
            <w:ins w:id="10030" w:author="phuong vu" w:date="2018-11-23T11:44:00Z">
              <w:r w:rsidRPr="001856AA">
                <w:rPr>
                  <w:b/>
                  <w:bCs/>
                  <w:lang w:val="da-DK"/>
                </w:rPr>
                <w:t>Khóa ngoại</w:t>
              </w:r>
            </w:ins>
          </w:p>
        </w:tc>
        <w:tc>
          <w:tcPr>
            <w:tcW w:w="2138" w:type="dxa"/>
            <w:noWrap/>
            <w:vAlign w:val="center"/>
            <w:hideMark/>
            <w:tcPrChange w:id="10031" w:author="phuong vu" w:date="2018-11-23T13:38:00Z">
              <w:tcPr>
                <w:tcW w:w="2899" w:type="dxa"/>
                <w:noWrap/>
                <w:vAlign w:val="center"/>
                <w:hideMark/>
              </w:tcPr>
            </w:tcPrChange>
          </w:tcPr>
          <w:p w14:paraId="392201AD" w14:textId="77777777" w:rsidR="008A7CB0" w:rsidRPr="001856AA" w:rsidRDefault="008A7CB0">
            <w:pPr>
              <w:spacing w:line="276" w:lineRule="auto"/>
              <w:ind w:right="226"/>
              <w:jc w:val="center"/>
              <w:rPr>
                <w:ins w:id="10032" w:author="phuong vu" w:date="2018-11-23T11:44:00Z"/>
                <w:b/>
                <w:bCs/>
              </w:rPr>
              <w:pPrChange w:id="10033" w:author="phuong vu" w:date="2018-11-23T13:48:00Z">
                <w:pPr>
                  <w:ind w:right="226"/>
                  <w:jc w:val="center"/>
                </w:pPr>
              </w:pPrChange>
            </w:pPr>
            <w:ins w:id="10034" w:author="phuong vu" w:date="2018-11-23T11:44:00Z">
              <w:r w:rsidRPr="001856AA">
                <w:rPr>
                  <w:b/>
                  <w:bCs/>
                  <w:lang w:val="da-DK"/>
                </w:rPr>
                <w:t>Mô tả</w:t>
              </w:r>
            </w:ins>
          </w:p>
        </w:tc>
      </w:tr>
      <w:tr w:rsidR="008A7CB0" w:rsidRPr="001856AA" w14:paraId="0409637B" w14:textId="77777777" w:rsidTr="006B6330">
        <w:trPr>
          <w:trHeight w:val="300"/>
          <w:ins w:id="10035" w:author="phuong vu" w:date="2018-11-23T11:44:00Z"/>
          <w:trPrChange w:id="10036" w:author="phuong vu" w:date="2018-11-23T13:38:00Z">
            <w:trPr>
              <w:trHeight w:val="300"/>
            </w:trPr>
          </w:trPrChange>
        </w:trPr>
        <w:tc>
          <w:tcPr>
            <w:tcW w:w="708" w:type="dxa"/>
            <w:noWrap/>
            <w:vAlign w:val="center"/>
            <w:hideMark/>
            <w:tcPrChange w:id="10037" w:author="phuong vu" w:date="2018-11-23T13:38:00Z">
              <w:tcPr>
                <w:tcW w:w="708" w:type="dxa"/>
                <w:noWrap/>
                <w:vAlign w:val="center"/>
                <w:hideMark/>
              </w:tcPr>
            </w:tcPrChange>
          </w:tcPr>
          <w:p w14:paraId="70AED5FC" w14:textId="77777777" w:rsidR="008A7CB0" w:rsidRPr="00FD2760" w:rsidRDefault="008A7CB0">
            <w:pPr>
              <w:spacing w:line="276" w:lineRule="auto"/>
              <w:jc w:val="center"/>
              <w:rPr>
                <w:ins w:id="10038" w:author="phuong vu" w:date="2018-11-23T11:44:00Z"/>
              </w:rPr>
              <w:pPrChange w:id="10039" w:author="phuong vu" w:date="2018-11-23T13:48:00Z">
                <w:pPr>
                  <w:jc w:val="center"/>
                </w:pPr>
              </w:pPrChange>
            </w:pPr>
            <w:ins w:id="10040" w:author="phuong vu" w:date="2018-11-23T11:44:00Z">
              <w:r w:rsidRPr="00FD2760">
                <w:t>1</w:t>
              </w:r>
            </w:ins>
          </w:p>
        </w:tc>
        <w:tc>
          <w:tcPr>
            <w:tcW w:w="1820" w:type="dxa"/>
            <w:noWrap/>
            <w:hideMark/>
            <w:tcPrChange w:id="10041" w:author="phuong vu" w:date="2018-11-23T13:38:00Z">
              <w:tcPr>
                <w:tcW w:w="1820" w:type="dxa"/>
                <w:noWrap/>
                <w:hideMark/>
              </w:tcPr>
            </w:tcPrChange>
          </w:tcPr>
          <w:p w14:paraId="7E541250" w14:textId="77777777" w:rsidR="008A7CB0" w:rsidRPr="00FD2760" w:rsidRDefault="008A7CB0">
            <w:pPr>
              <w:spacing w:line="276" w:lineRule="auto"/>
              <w:rPr>
                <w:ins w:id="10042" w:author="phuong vu" w:date="2018-11-23T11:44:00Z"/>
              </w:rPr>
              <w:pPrChange w:id="10043" w:author="phuong vu" w:date="2018-11-23T13:48:00Z">
                <w:pPr/>
              </w:pPrChange>
            </w:pPr>
            <w:ins w:id="10044" w:author="phuong vu" w:date="2018-11-23T11:44:00Z">
              <w:r w:rsidRPr="00FD2760">
                <w:t>id</w:t>
              </w:r>
            </w:ins>
          </w:p>
        </w:tc>
        <w:tc>
          <w:tcPr>
            <w:tcW w:w="1300" w:type="dxa"/>
            <w:noWrap/>
            <w:hideMark/>
            <w:tcPrChange w:id="10045" w:author="phuong vu" w:date="2018-11-23T13:38:00Z">
              <w:tcPr>
                <w:tcW w:w="1300" w:type="dxa"/>
                <w:noWrap/>
                <w:hideMark/>
              </w:tcPr>
            </w:tcPrChange>
          </w:tcPr>
          <w:p w14:paraId="7A4F8B4F" w14:textId="77777777" w:rsidR="008A7CB0" w:rsidRPr="00FD2760" w:rsidRDefault="008A7CB0">
            <w:pPr>
              <w:spacing w:line="276" w:lineRule="auto"/>
              <w:rPr>
                <w:ins w:id="10046" w:author="phuong vu" w:date="2018-11-23T11:44:00Z"/>
              </w:rPr>
              <w:pPrChange w:id="10047" w:author="phuong vu" w:date="2018-11-23T13:48:00Z">
                <w:pPr/>
              </w:pPrChange>
            </w:pPr>
            <w:ins w:id="10048" w:author="phuong vu" w:date="2018-11-23T11:44:00Z">
              <w:r w:rsidRPr="00FD2760">
                <w:t>numeric</w:t>
              </w:r>
            </w:ins>
          </w:p>
        </w:tc>
        <w:tc>
          <w:tcPr>
            <w:tcW w:w="1098" w:type="dxa"/>
            <w:noWrap/>
            <w:vAlign w:val="center"/>
            <w:hideMark/>
            <w:tcPrChange w:id="10049" w:author="phuong vu" w:date="2018-11-23T13:38:00Z">
              <w:tcPr>
                <w:tcW w:w="1098" w:type="dxa"/>
                <w:noWrap/>
                <w:vAlign w:val="center"/>
                <w:hideMark/>
              </w:tcPr>
            </w:tcPrChange>
          </w:tcPr>
          <w:p w14:paraId="58A04677" w14:textId="77777777" w:rsidR="008A7CB0" w:rsidRPr="00FD2760" w:rsidRDefault="008A7CB0">
            <w:pPr>
              <w:spacing w:line="276" w:lineRule="auto"/>
              <w:jc w:val="center"/>
              <w:rPr>
                <w:ins w:id="10050" w:author="phuong vu" w:date="2018-11-23T11:44:00Z"/>
              </w:rPr>
              <w:pPrChange w:id="10051" w:author="phuong vu" w:date="2018-11-23T13:48:00Z">
                <w:pPr>
                  <w:jc w:val="center"/>
                </w:pPr>
              </w:pPrChange>
            </w:pPr>
          </w:p>
        </w:tc>
        <w:tc>
          <w:tcPr>
            <w:tcW w:w="838" w:type="dxa"/>
            <w:noWrap/>
            <w:vAlign w:val="center"/>
            <w:hideMark/>
            <w:tcPrChange w:id="10052" w:author="phuong vu" w:date="2018-11-23T13:38:00Z">
              <w:tcPr>
                <w:tcW w:w="838" w:type="dxa"/>
                <w:noWrap/>
                <w:vAlign w:val="center"/>
                <w:hideMark/>
              </w:tcPr>
            </w:tcPrChange>
          </w:tcPr>
          <w:p w14:paraId="17BC2B4F" w14:textId="77777777" w:rsidR="008A7CB0" w:rsidRPr="00FD2760" w:rsidRDefault="008A7CB0">
            <w:pPr>
              <w:spacing w:line="276" w:lineRule="auto"/>
              <w:jc w:val="center"/>
              <w:rPr>
                <w:ins w:id="10053" w:author="phuong vu" w:date="2018-11-23T11:44:00Z"/>
              </w:rPr>
              <w:pPrChange w:id="10054" w:author="phuong vu" w:date="2018-11-23T13:48:00Z">
                <w:pPr>
                  <w:jc w:val="center"/>
                </w:pPr>
              </w:pPrChange>
            </w:pPr>
            <w:ins w:id="10055" w:author="phuong vu" w:date="2018-11-23T11:44:00Z">
              <w:r w:rsidRPr="00FD2760">
                <w:t>X</w:t>
              </w:r>
            </w:ins>
          </w:p>
        </w:tc>
        <w:tc>
          <w:tcPr>
            <w:tcW w:w="823" w:type="dxa"/>
            <w:noWrap/>
            <w:vAlign w:val="center"/>
            <w:hideMark/>
            <w:tcPrChange w:id="10056" w:author="phuong vu" w:date="2018-11-23T13:38:00Z">
              <w:tcPr>
                <w:tcW w:w="823" w:type="dxa"/>
                <w:noWrap/>
                <w:vAlign w:val="center"/>
                <w:hideMark/>
              </w:tcPr>
            </w:tcPrChange>
          </w:tcPr>
          <w:p w14:paraId="28D634A4" w14:textId="77777777" w:rsidR="008A7CB0" w:rsidRPr="00FD2760" w:rsidRDefault="008A7CB0">
            <w:pPr>
              <w:spacing w:line="276" w:lineRule="auto"/>
              <w:jc w:val="center"/>
              <w:rPr>
                <w:ins w:id="10057" w:author="phuong vu" w:date="2018-11-23T11:44:00Z"/>
              </w:rPr>
              <w:pPrChange w:id="10058" w:author="phuong vu" w:date="2018-11-23T13:48:00Z">
                <w:pPr>
                  <w:jc w:val="center"/>
                </w:pPr>
              </w:pPrChange>
            </w:pPr>
          </w:p>
        </w:tc>
        <w:tc>
          <w:tcPr>
            <w:tcW w:w="2138" w:type="dxa"/>
            <w:noWrap/>
            <w:hideMark/>
            <w:tcPrChange w:id="10059" w:author="phuong vu" w:date="2018-11-23T13:38:00Z">
              <w:tcPr>
                <w:tcW w:w="2899" w:type="dxa"/>
                <w:noWrap/>
                <w:hideMark/>
              </w:tcPr>
            </w:tcPrChange>
          </w:tcPr>
          <w:p w14:paraId="3CAE413C" w14:textId="706DBB62" w:rsidR="008A7CB0" w:rsidRPr="00FD2760" w:rsidRDefault="008A7CB0">
            <w:pPr>
              <w:spacing w:line="276" w:lineRule="auto"/>
              <w:rPr>
                <w:ins w:id="10060" w:author="phuong vu" w:date="2018-11-23T11:44:00Z"/>
                <w:lang w:val="en-US"/>
              </w:rPr>
              <w:pPrChange w:id="10061" w:author="phuong vu" w:date="2018-11-23T13:48:00Z">
                <w:pPr/>
              </w:pPrChange>
            </w:pPr>
            <w:ins w:id="10062" w:author="phuong vu" w:date="2018-11-23T11:44:00Z">
              <w:r w:rsidRPr="00FD2760">
                <w:t xml:space="preserve">ID </w:t>
              </w:r>
              <w:r>
                <w:rPr>
                  <w:lang w:val="en-US"/>
                </w:rPr>
                <w:t>nh</w:t>
              </w:r>
            </w:ins>
            <w:ins w:id="10063" w:author="phuong vu" w:date="2018-11-23T11:46:00Z">
              <w:r>
                <w:rPr>
                  <w:lang w:val="en-US"/>
                </w:rPr>
                <w:t>ã</w:t>
              </w:r>
            </w:ins>
            <w:ins w:id="10064" w:author="phuong vu" w:date="2018-11-23T11:44:00Z">
              <w:r>
                <w:rPr>
                  <w:lang w:val="en-US"/>
                </w:rPr>
                <w:t>n h</w:t>
              </w:r>
            </w:ins>
            <w:ins w:id="10065" w:author="phuong vu" w:date="2018-11-23T11:45:00Z">
              <w:r>
                <w:rPr>
                  <w:lang w:val="en-US"/>
                </w:rPr>
                <w:t>iệu</w:t>
              </w:r>
            </w:ins>
          </w:p>
        </w:tc>
      </w:tr>
      <w:tr w:rsidR="008A7CB0" w:rsidRPr="001856AA" w14:paraId="5F4160FE" w14:textId="77777777" w:rsidTr="006B6330">
        <w:trPr>
          <w:trHeight w:val="300"/>
          <w:ins w:id="10066" w:author="phuong vu" w:date="2018-11-23T11:44:00Z"/>
          <w:trPrChange w:id="10067" w:author="phuong vu" w:date="2018-11-23T13:38:00Z">
            <w:trPr>
              <w:trHeight w:val="300"/>
            </w:trPr>
          </w:trPrChange>
        </w:trPr>
        <w:tc>
          <w:tcPr>
            <w:tcW w:w="708" w:type="dxa"/>
            <w:noWrap/>
            <w:vAlign w:val="center"/>
            <w:hideMark/>
            <w:tcPrChange w:id="10068" w:author="phuong vu" w:date="2018-11-23T13:38:00Z">
              <w:tcPr>
                <w:tcW w:w="708" w:type="dxa"/>
                <w:noWrap/>
                <w:vAlign w:val="center"/>
                <w:hideMark/>
              </w:tcPr>
            </w:tcPrChange>
          </w:tcPr>
          <w:p w14:paraId="773A2080" w14:textId="77777777" w:rsidR="008A7CB0" w:rsidRPr="00FD2760" w:rsidRDefault="008A7CB0">
            <w:pPr>
              <w:spacing w:line="276" w:lineRule="auto"/>
              <w:jc w:val="center"/>
              <w:rPr>
                <w:ins w:id="10069" w:author="phuong vu" w:date="2018-11-23T11:44:00Z"/>
              </w:rPr>
              <w:pPrChange w:id="10070" w:author="phuong vu" w:date="2018-11-23T13:48:00Z">
                <w:pPr>
                  <w:jc w:val="center"/>
                </w:pPr>
              </w:pPrChange>
            </w:pPr>
            <w:ins w:id="10071" w:author="phuong vu" w:date="2018-11-23T11:44:00Z">
              <w:r w:rsidRPr="00FD2760">
                <w:t>2</w:t>
              </w:r>
            </w:ins>
          </w:p>
        </w:tc>
        <w:tc>
          <w:tcPr>
            <w:tcW w:w="1820" w:type="dxa"/>
            <w:noWrap/>
            <w:hideMark/>
            <w:tcPrChange w:id="10072" w:author="phuong vu" w:date="2018-11-23T13:38:00Z">
              <w:tcPr>
                <w:tcW w:w="1820" w:type="dxa"/>
                <w:noWrap/>
                <w:hideMark/>
              </w:tcPr>
            </w:tcPrChange>
          </w:tcPr>
          <w:p w14:paraId="0BFDBEE5" w14:textId="2958BCEC" w:rsidR="008A7CB0" w:rsidRPr="00FD2760" w:rsidRDefault="008A7CB0">
            <w:pPr>
              <w:spacing w:line="276" w:lineRule="auto"/>
              <w:rPr>
                <w:ins w:id="10073" w:author="phuong vu" w:date="2018-11-23T11:44:00Z"/>
              </w:rPr>
              <w:pPrChange w:id="10074" w:author="phuong vu" w:date="2018-11-23T13:48:00Z">
                <w:pPr/>
              </w:pPrChange>
            </w:pPr>
            <w:ins w:id="10075" w:author="phuong vu" w:date="2018-11-23T11:44:00Z">
              <w:r>
                <w:t>label</w:t>
              </w:r>
              <w:r w:rsidRPr="00FD2760">
                <w:t>_name</w:t>
              </w:r>
            </w:ins>
          </w:p>
        </w:tc>
        <w:tc>
          <w:tcPr>
            <w:tcW w:w="1300" w:type="dxa"/>
            <w:noWrap/>
            <w:hideMark/>
            <w:tcPrChange w:id="10076" w:author="phuong vu" w:date="2018-11-23T13:38:00Z">
              <w:tcPr>
                <w:tcW w:w="1300" w:type="dxa"/>
                <w:noWrap/>
                <w:hideMark/>
              </w:tcPr>
            </w:tcPrChange>
          </w:tcPr>
          <w:p w14:paraId="20911C5A" w14:textId="77777777" w:rsidR="008A7CB0" w:rsidRPr="00FD2760" w:rsidRDefault="008A7CB0">
            <w:pPr>
              <w:spacing w:line="276" w:lineRule="auto"/>
              <w:rPr>
                <w:ins w:id="10077" w:author="phuong vu" w:date="2018-11-23T11:44:00Z"/>
              </w:rPr>
              <w:pPrChange w:id="10078" w:author="phuong vu" w:date="2018-11-23T13:48:00Z">
                <w:pPr/>
              </w:pPrChange>
            </w:pPr>
            <w:ins w:id="10079" w:author="phuong vu" w:date="2018-11-23T11:44:00Z">
              <w:r w:rsidRPr="00FD2760">
                <w:t>character varying</w:t>
              </w:r>
            </w:ins>
          </w:p>
        </w:tc>
        <w:tc>
          <w:tcPr>
            <w:tcW w:w="1098" w:type="dxa"/>
            <w:noWrap/>
            <w:vAlign w:val="center"/>
            <w:hideMark/>
            <w:tcPrChange w:id="10080" w:author="phuong vu" w:date="2018-11-23T13:38:00Z">
              <w:tcPr>
                <w:tcW w:w="1098" w:type="dxa"/>
                <w:noWrap/>
                <w:vAlign w:val="center"/>
                <w:hideMark/>
              </w:tcPr>
            </w:tcPrChange>
          </w:tcPr>
          <w:p w14:paraId="79F97545" w14:textId="77777777" w:rsidR="008A7CB0" w:rsidRPr="00FD2760" w:rsidRDefault="008A7CB0">
            <w:pPr>
              <w:spacing w:line="276" w:lineRule="auto"/>
              <w:jc w:val="center"/>
              <w:rPr>
                <w:ins w:id="10081" w:author="phuong vu" w:date="2018-11-23T11:44:00Z"/>
              </w:rPr>
              <w:pPrChange w:id="10082" w:author="phuong vu" w:date="2018-11-23T13:48:00Z">
                <w:pPr>
                  <w:jc w:val="center"/>
                </w:pPr>
              </w:pPrChange>
            </w:pPr>
          </w:p>
        </w:tc>
        <w:tc>
          <w:tcPr>
            <w:tcW w:w="838" w:type="dxa"/>
            <w:noWrap/>
            <w:vAlign w:val="center"/>
            <w:hideMark/>
            <w:tcPrChange w:id="10083" w:author="phuong vu" w:date="2018-11-23T13:38:00Z">
              <w:tcPr>
                <w:tcW w:w="838" w:type="dxa"/>
                <w:noWrap/>
                <w:vAlign w:val="center"/>
                <w:hideMark/>
              </w:tcPr>
            </w:tcPrChange>
          </w:tcPr>
          <w:p w14:paraId="7214CA54" w14:textId="77777777" w:rsidR="008A7CB0" w:rsidRPr="00FD2760" w:rsidRDefault="008A7CB0">
            <w:pPr>
              <w:spacing w:line="276" w:lineRule="auto"/>
              <w:jc w:val="center"/>
              <w:rPr>
                <w:ins w:id="10084" w:author="phuong vu" w:date="2018-11-23T11:44:00Z"/>
              </w:rPr>
              <w:pPrChange w:id="10085" w:author="phuong vu" w:date="2018-11-23T13:48:00Z">
                <w:pPr>
                  <w:jc w:val="center"/>
                </w:pPr>
              </w:pPrChange>
            </w:pPr>
          </w:p>
        </w:tc>
        <w:tc>
          <w:tcPr>
            <w:tcW w:w="823" w:type="dxa"/>
            <w:noWrap/>
            <w:vAlign w:val="center"/>
            <w:hideMark/>
            <w:tcPrChange w:id="10086" w:author="phuong vu" w:date="2018-11-23T13:38:00Z">
              <w:tcPr>
                <w:tcW w:w="823" w:type="dxa"/>
                <w:noWrap/>
                <w:vAlign w:val="center"/>
                <w:hideMark/>
              </w:tcPr>
            </w:tcPrChange>
          </w:tcPr>
          <w:p w14:paraId="22A2F8DF" w14:textId="77777777" w:rsidR="008A7CB0" w:rsidRPr="00FD2760" w:rsidRDefault="008A7CB0">
            <w:pPr>
              <w:spacing w:line="276" w:lineRule="auto"/>
              <w:jc w:val="center"/>
              <w:rPr>
                <w:ins w:id="10087" w:author="phuong vu" w:date="2018-11-23T11:44:00Z"/>
              </w:rPr>
              <w:pPrChange w:id="10088" w:author="phuong vu" w:date="2018-11-23T13:48:00Z">
                <w:pPr>
                  <w:jc w:val="center"/>
                </w:pPr>
              </w:pPrChange>
            </w:pPr>
          </w:p>
        </w:tc>
        <w:tc>
          <w:tcPr>
            <w:tcW w:w="2138" w:type="dxa"/>
            <w:noWrap/>
            <w:hideMark/>
            <w:tcPrChange w:id="10089" w:author="phuong vu" w:date="2018-11-23T13:38:00Z">
              <w:tcPr>
                <w:tcW w:w="2899" w:type="dxa"/>
                <w:noWrap/>
                <w:hideMark/>
              </w:tcPr>
            </w:tcPrChange>
          </w:tcPr>
          <w:p w14:paraId="61323C55" w14:textId="71629C71" w:rsidR="008A7CB0" w:rsidRPr="00FD2760" w:rsidRDefault="008A7CB0">
            <w:pPr>
              <w:spacing w:line="276" w:lineRule="auto"/>
              <w:rPr>
                <w:ins w:id="10090" w:author="phuong vu" w:date="2018-11-23T11:44:00Z"/>
                <w:lang w:val="en-US"/>
              </w:rPr>
              <w:pPrChange w:id="10091" w:author="phuong vu" w:date="2018-11-23T13:48:00Z">
                <w:pPr/>
              </w:pPrChange>
            </w:pPr>
            <w:ins w:id="10092" w:author="phuong vu" w:date="2018-11-23T11:45:00Z">
              <w:r>
                <w:rPr>
                  <w:lang w:val="en-US"/>
                </w:rPr>
                <w:t>Nhãn hiệu</w:t>
              </w:r>
            </w:ins>
          </w:p>
        </w:tc>
      </w:tr>
      <w:tr w:rsidR="008A7CB0" w:rsidRPr="001856AA" w14:paraId="73D74FB4" w14:textId="77777777" w:rsidTr="006B6330">
        <w:trPr>
          <w:trHeight w:val="300"/>
          <w:ins w:id="10093" w:author="phuong vu" w:date="2018-11-23T11:44:00Z"/>
          <w:trPrChange w:id="10094" w:author="phuong vu" w:date="2018-11-23T13:38:00Z">
            <w:trPr>
              <w:trHeight w:val="300"/>
            </w:trPr>
          </w:trPrChange>
        </w:trPr>
        <w:tc>
          <w:tcPr>
            <w:tcW w:w="708" w:type="dxa"/>
            <w:noWrap/>
            <w:vAlign w:val="center"/>
            <w:hideMark/>
            <w:tcPrChange w:id="10095" w:author="phuong vu" w:date="2018-11-23T13:38:00Z">
              <w:tcPr>
                <w:tcW w:w="708" w:type="dxa"/>
                <w:noWrap/>
                <w:vAlign w:val="center"/>
                <w:hideMark/>
              </w:tcPr>
            </w:tcPrChange>
          </w:tcPr>
          <w:p w14:paraId="76F9010C" w14:textId="5563E613" w:rsidR="008A7CB0" w:rsidRPr="00FD2760" w:rsidRDefault="00F81B12">
            <w:pPr>
              <w:spacing w:line="276" w:lineRule="auto"/>
              <w:jc w:val="center"/>
              <w:rPr>
                <w:ins w:id="10096" w:author="phuong vu" w:date="2018-11-23T11:44:00Z"/>
                <w:lang w:val="en-US"/>
              </w:rPr>
              <w:pPrChange w:id="10097" w:author="phuong vu" w:date="2018-11-23T13:48:00Z">
                <w:pPr>
                  <w:jc w:val="center"/>
                </w:pPr>
              </w:pPrChange>
            </w:pPr>
            <w:ins w:id="10098" w:author="phuong vu" w:date="2018-11-23T13:46:00Z">
              <w:r>
                <w:rPr>
                  <w:lang w:val="en-US"/>
                </w:rPr>
                <w:t>3</w:t>
              </w:r>
            </w:ins>
          </w:p>
        </w:tc>
        <w:tc>
          <w:tcPr>
            <w:tcW w:w="1820" w:type="dxa"/>
            <w:noWrap/>
            <w:hideMark/>
            <w:tcPrChange w:id="10099" w:author="phuong vu" w:date="2018-11-23T13:38:00Z">
              <w:tcPr>
                <w:tcW w:w="1820" w:type="dxa"/>
                <w:noWrap/>
                <w:hideMark/>
              </w:tcPr>
            </w:tcPrChange>
          </w:tcPr>
          <w:p w14:paraId="49AA2571" w14:textId="77777777" w:rsidR="008A7CB0" w:rsidRPr="00FD2760" w:rsidRDefault="008A7CB0">
            <w:pPr>
              <w:spacing w:line="276" w:lineRule="auto"/>
              <w:rPr>
                <w:ins w:id="10100" w:author="phuong vu" w:date="2018-11-23T11:44:00Z"/>
              </w:rPr>
              <w:pPrChange w:id="10101" w:author="phuong vu" w:date="2018-11-23T13:48:00Z">
                <w:pPr/>
              </w:pPrChange>
            </w:pPr>
            <w:ins w:id="10102" w:author="phuong vu" w:date="2018-11-23T11:44:00Z">
              <w:r w:rsidRPr="00FD2760">
                <w:t>status</w:t>
              </w:r>
            </w:ins>
          </w:p>
        </w:tc>
        <w:tc>
          <w:tcPr>
            <w:tcW w:w="1300" w:type="dxa"/>
            <w:noWrap/>
            <w:hideMark/>
            <w:tcPrChange w:id="10103" w:author="phuong vu" w:date="2018-11-23T13:38:00Z">
              <w:tcPr>
                <w:tcW w:w="1300" w:type="dxa"/>
                <w:noWrap/>
                <w:hideMark/>
              </w:tcPr>
            </w:tcPrChange>
          </w:tcPr>
          <w:p w14:paraId="1F6B3219" w14:textId="77777777" w:rsidR="008A7CB0" w:rsidRPr="00FD2760" w:rsidRDefault="008A7CB0">
            <w:pPr>
              <w:spacing w:line="276" w:lineRule="auto"/>
              <w:rPr>
                <w:ins w:id="10104" w:author="phuong vu" w:date="2018-11-23T11:44:00Z"/>
              </w:rPr>
              <w:pPrChange w:id="10105" w:author="phuong vu" w:date="2018-11-23T13:48:00Z">
                <w:pPr/>
              </w:pPrChange>
            </w:pPr>
            <w:ins w:id="10106" w:author="phuong vu" w:date="2018-11-23T11:44:00Z">
              <w:r w:rsidRPr="00FD2760">
                <w:t>character varying</w:t>
              </w:r>
            </w:ins>
          </w:p>
        </w:tc>
        <w:tc>
          <w:tcPr>
            <w:tcW w:w="1098" w:type="dxa"/>
            <w:noWrap/>
            <w:vAlign w:val="center"/>
            <w:hideMark/>
            <w:tcPrChange w:id="10107" w:author="phuong vu" w:date="2018-11-23T13:38:00Z">
              <w:tcPr>
                <w:tcW w:w="1098" w:type="dxa"/>
                <w:noWrap/>
                <w:vAlign w:val="center"/>
                <w:hideMark/>
              </w:tcPr>
            </w:tcPrChange>
          </w:tcPr>
          <w:p w14:paraId="6E6DBEF3" w14:textId="77777777" w:rsidR="008A7CB0" w:rsidRPr="00FD2760" w:rsidRDefault="008A7CB0">
            <w:pPr>
              <w:spacing w:line="276" w:lineRule="auto"/>
              <w:jc w:val="center"/>
              <w:rPr>
                <w:ins w:id="10108" w:author="phuong vu" w:date="2018-11-23T11:44:00Z"/>
              </w:rPr>
              <w:pPrChange w:id="10109" w:author="phuong vu" w:date="2018-11-23T13:48:00Z">
                <w:pPr>
                  <w:jc w:val="center"/>
                </w:pPr>
              </w:pPrChange>
            </w:pPr>
            <w:ins w:id="10110" w:author="phuong vu" w:date="2018-11-23T11:44:00Z">
              <w:r w:rsidRPr="00FD2760">
                <w:t>X</w:t>
              </w:r>
            </w:ins>
          </w:p>
        </w:tc>
        <w:tc>
          <w:tcPr>
            <w:tcW w:w="838" w:type="dxa"/>
            <w:noWrap/>
            <w:vAlign w:val="center"/>
            <w:hideMark/>
            <w:tcPrChange w:id="10111" w:author="phuong vu" w:date="2018-11-23T13:38:00Z">
              <w:tcPr>
                <w:tcW w:w="838" w:type="dxa"/>
                <w:noWrap/>
                <w:vAlign w:val="center"/>
                <w:hideMark/>
              </w:tcPr>
            </w:tcPrChange>
          </w:tcPr>
          <w:p w14:paraId="03435044" w14:textId="77777777" w:rsidR="008A7CB0" w:rsidRPr="00FD2760" w:rsidRDefault="008A7CB0">
            <w:pPr>
              <w:spacing w:line="276" w:lineRule="auto"/>
              <w:jc w:val="center"/>
              <w:rPr>
                <w:ins w:id="10112" w:author="phuong vu" w:date="2018-11-23T11:44:00Z"/>
              </w:rPr>
              <w:pPrChange w:id="10113" w:author="phuong vu" w:date="2018-11-23T13:48:00Z">
                <w:pPr>
                  <w:jc w:val="center"/>
                </w:pPr>
              </w:pPrChange>
            </w:pPr>
          </w:p>
        </w:tc>
        <w:tc>
          <w:tcPr>
            <w:tcW w:w="823" w:type="dxa"/>
            <w:noWrap/>
            <w:vAlign w:val="center"/>
            <w:hideMark/>
            <w:tcPrChange w:id="10114" w:author="phuong vu" w:date="2018-11-23T13:38:00Z">
              <w:tcPr>
                <w:tcW w:w="823" w:type="dxa"/>
                <w:noWrap/>
                <w:vAlign w:val="center"/>
                <w:hideMark/>
              </w:tcPr>
            </w:tcPrChange>
          </w:tcPr>
          <w:p w14:paraId="486AE80A" w14:textId="77777777" w:rsidR="008A7CB0" w:rsidRPr="00FD2760" w:rsidRDefault="008A7CB0">
            <w:pPr>
              <w:spacing w:line="276" w:lineRule="auto"/>
              <w:jc w:val="center"/>
              <w:rPr>
                <w:ins w:id="10115" w:author="phuong vu" w:date="2018-11-23T11:44:00Z"/>
              </w:rPr>
              <w:pPrChange w:id="10116" w:author="phuong vu" w:date="2018-11-23T13:48:00Z">
                <w:pPr>
                  <w:jc w:val="center"/>
                </w:pPr>
              </w:pPrChange>
            </w:pPr>
          </w:p>
        </w:tc>
        <w:tc>
          <w:tcPr>
            <w:tcW w:w="2138" w:type="dxa"/>
            <w:noWrap/>
            <w:hideMark/>
            <w:tcPrChange w:id="10117" w:author="phuong vu" w:date="2018-11-23T13:38:00Z">
              <w:tcPr>
                <w:tcW w:w="2899" w:type="dxa"/>
                <w:noWrap/>
                <w:hideMark/>
              </w:tcPr>
            </w:tcPrChange>
          </w:tcPr>
          <w:p w14:paraId="4854AF56" w14:textId="77777777" w:rsidR="008A7CB0" w:rsidRPr="00FD2760" w:rsidRDefault="008A7CB0" w:rsidP="000D1FDC">
            <w:pPr>
              <w:keepNext/>
              <w:spacing w:line="276" w:lineRule="auto"/>
              <w:rPr>
                <w:ins w:id="10118" w:author="phuong vu" w:date="2018-11-23T11:44:00Z"/>
              </w:rPr>
              <w:pPrChange w:id="10119" w:author="Tran Huan" w:date="2018-11-25T23:35:00Z">
                <w:pPr/>
              </w:pPrChange>
            </w:pPr>
            <w:ins w:id="10120" w:author="phuong vu" w:date="2018-11-23T11:44:00Z">
              <w:r w:rsidRPr="00FD2760">
                <w:t>Trạng thái</w:t>
              </w:r>
            </w:ins>
          </w:p>
        </w:tc>
      </w:tr>
    </w:tbl>
    <w:p w14:paraId="32848031" w14:textId="2A1E31CA" w:rsidR="000D1FDC" w:rsidRPr="000D1FDC" w:rsidRDefault="000D1FDC" w:rsidP="000D1FDC">
      <w:pPr>
        <w:pStyle w:val="Caption"/>
        <w:rPr>
          <w:ins w:id="10121" w:author="Tran Huan" w:date="2018-11-25T23:35:00Z"/>
          <w:rPrChange w:id="10122" w:author="Tran Huan" w:date="2018-11-25T23:35:00Z">
            <w:rPr>
              <w:ins w:id="10123" w:author="Tran Huan" w:date="2018-11-25T23:35:00Z"/>
            </w:rPr>
          </w:rPrChange>
        </w:rPr>
        <w:pPrChange w:id="10124" w:author="Tran Huan" w:date="2018-11-25T23:36:00Z">
          <w:pPr>
            <w:pStyle w:val="Caption"/>
          </w:pPr>
        </w:pPrChange>
      </w:pPr>
      <w:ins w:id="10125" w:author="Tran Huan" w:date="2018-11-25T23:35:00Z">
        <w:r>
          <w:t xml:space="preserve">Bảng </w:t>
        </w:r>
      </w:ins>
      <w:ins w:id="10126" w:author="Tran Huan" w:date="2018-11-26T01:45:00Z">
        <w:r w:rsidR="00BA6170">
          <w:fldChar w:fldCharType="begin"/>
        </w:r>
        <w:r w:rsidR="00BA6170">
          <w:instrText xml:space="preserve"> STYLEREF 1 \s </w:instrText>
        </w:r>
      </w:ins>
      <w:r w:rsidR="00BA6170">
        <w:fldChar w:fldCharType="separate"/>
      </w:r>
      <w:r w:rsidR="00BA6170">
        <w:rPr>
          <w:noProof/>
        </w:rPr>
        <w:t>3</w:t>
      </w:r>
      <w:ins w:id="10127"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0128" w:author="Tran Huan" w:date="2018-11-26T01:45:00Z">
        <w:r w:rsidR="00BA6170">
          <w:rPr>
            <w:noProof/>
          </w:rPr>
          <w:t>9</w:t>
        </w:r>
        <w:r w:rsidR="00BA6170">
          <w:fldChar w:fldCharType="end"/>
        </w:r>
      </w:ins>
      <w:ins w:id="10129" w:author="Tran Huan" w:date="2018-11-25T23:35:00Z">
        <w:r w:rsidRPr="000D1FDC">
          <w:rPr>
            <w:rPrChange w:id="10130" w:author="Tran Huan" w:date="2018-11-25T23:35:00Z">
              <w:rPr>
                <w:lang w:val="en-US"/>
              </w:rPr>
            </w:rPrChange>
          </w:rPr>
          <w:t xml:space="preserve"> </w:t>
        </w:r>
        <w:r w:rsidRPr="008F40CD">
          <w:rPr>
            <w:i/>
          </w:rPr>
          <w:t>Bảng dữ liệu nh</w:t>
        </w:r>
        <w:r>
          <w:rPr>
            <w:i/>
          </w:rPr>
          <w:t>ã</w:t>
        </w:r>
        <w:r w:rsidRPr="008F40CD">
          <w:rPr>
            <w:i/>
          </w:rPr>
          <w:t>n hiệu</w:t>
        </w:r>
      </w:ins>
    </w:p>
    <w:p w14:paraId="642659F7" w14:textId="726F0217" w:rsidR="008A7CB0" w:rsidRPr="000245EB" w:rsidDel="000D1FDC" w:rsidRDefault="007C43D0" w:rsidP="004A3D10">
      <w:pPr>
        <w:pStyle w:val="Caption"/>
        <w:rPr>
          <w:ins w:id="10131" w:author="phuong vu" w:date="2018-11-23T11:45:00Z"/>
          <w:del w:id="10132" w:author="Tran Huan" w:date="2018-11-25T23:35:00Z"/>
          <w:b/>
          <w:rPrChange w:id="10133" w:author="Tran Huan" w:date="2018-11-25T16:08:00Z">
            <w:rPr>
              <w:ins w:id="10134" w:author="phuong vu" w:date="2018-11-23T11:45:00Z"/>
              <w:del w:id="10135" w:author="Tran Huan" w:date="2018-11-25T23:35:00Z"/>
              <w:b/>
              <w:i/>
              <w:iCs/>
              <w:szCs w:val="18"/>
              <w:lang w:val="en-US"/>
            </w:rPr>
          </w:rPrChange>
        </w:rPr>
        <w:pPrChange w:id="10136" w:author="Tran Huan" w:date="2018-11-25T23:24:00Z">
          <w:pPr/>
        </w:pPrChange>
      </w:pPr>
      <w:ins w:id="10137" w:author="phuong vu" w:date="2018-11-23T12:03:00Z">
        <w:del w:id="10138" w:author="Tran Huan" w:date="2018-11-25T23:35:00Z">
          <w:r w:rsidDel="000D1FDC">
            <w:delText xml:space="preserve">Bảng </w:delText>
          </w:r>
        </w:del>
      </w:ins>
      <w:ins w:id="10139" w:author="phuong vu" w:date="2018-11-23T15:14:00Z">
        <w:del w:id="10140" w:author="Tran Huan" w:date="2018-11-25T23:35:00Z">
          <w:r w:rsidR="00E95F1B" w:rsidDel="000D1FDC">
            <w:fldChar w:fldCharType="begin"/>
          </w:r>
          <w:r w:rsidR="00E95F1B" w:rsidDel="000D1FDC">
            <w:delInstrText xml:space="preserve"> STYLEREF 1 \s </w:delInstrText>
          </w:r>
        </w:del>
      </w:ins>
      <w:del w:id="10141" w:author="Tran Huan" w:date="2018-11-25T23:35:00Z">
        <w:r w:rsidR="00E95F1B" w:rsidDel="000D1FDC">
          <w:fldChar w:fldCharType="separate"/>
        </w:r>
        <w:r w:rsidR="00B607D9" w:rsidDel="000D1FDC">
          <w:rPr>
            <w:noProof/>
          </w:rPr>
          <w:delText>3</w:delText>
        </w:r>
      </w:del>
      <w:ins w:id="10142" w:author="phuong vu" w:date="2018-11-23T15:14:00Z">
        <w:del w:id="10143"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0144" w:author="Tran Huan" w:date="2018-11-25T23:35:00Z">
        <w:r w:rsidR="00E95F1B" w:rsidDel="000D1FDC">
          <w:fldChar w:fldCharType="separate"/>
        </w:r>
      </w:del>
      <w:ins w:id="10145" w:author="phuong vu" w:date="2018-11-23T15:14:00Z">
        <w:del w:id="10146" w:author="Tran Huan" w:date="2018-11-25T23:35:00Z">
          <w:r w:rsidR="00E95F1B" w:rsidDel="000D1FDC">
            <w:fldChar w:fldCharType="end"/>
          </w:r>
        </w:del>
      </w:ins>
      <w:ins w:id="10147" w:author="phuong vu" w:date="2018-11-23T12:03:00Z">
        <w:del w:id="10148" w:author="Tran Huan" w:date="2018-11-25T23:35:00Z">
          <w:r w:rsidRPr="000245EB" w:rsidDel="000D1FDC">
            <w:rPr>
              <w:i/>
              <w:rPrChange w:id="10149" w:author="Tran Huan" w:date="2018-11-25T16:08:00Z">
                <w:rPr>
                  <w:i/>
                  <w:iCs/>
                  <w:lang w:val="en-US"/>
                </w:rPr>
              </w:rPrChange>
            </w:rPr>
            <w:delText xml:space="preserve"> Bảng dữ liệu nhận hiệu</w:delText>
          </w:r>
        </w:del>
      </w:ins>
    </w:p>
    <w:p w14:paraId="1DAA02B5" w14:textId="6DC79F71" w:rsidR="008A7CB0" w:rsidRDefault="008A7CB0">
      <w:pPr>
        <w:spacing w:line="276" w:lineRule="auto"/>
        <w:rPr>
          <w:ins w:id="10150" w:author="phuong vu" w:date="2018-11-23T11:45:00Z"/>
          <w:b/>
          <w:lang w:val="en-US"/>
        </w:rPr>
        <w:pPrChange w:id="10151" w:author="phuong vu" w:date="2018-11-23T13:48:00Z">
          <w:pPr/>
        </w:pPrChange>
      </w:pPr>
      <w:ins w:id="10152" w:author="phuong vu" w:date="2018-11-23T11:45:00Z">
        <w:r>
          <w:rPr>
            <w:b/>
            <w:lang w:val="en-US"/>
          </w:rPr>
          <w:t>BẢNG MATERIAL</w:t>
        </w:r>
      </w:ins>
    </w:p>
    <w:tbl>
      <w:tblPr>
        <w:tblStyle w:val="TableGrid"/>
        <w:tblW w:w="8725" w:type="dxa"/>
        <w:tblLook w:val="04A0" w:firstRow="1" w:lastRow="0" w:firstColumn="1" w:lastColumn="0" w:noHBand="0" w:noVBand="1"/>
        <w:tblPrChange w:id="10153"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0154">
          <w:tblGrid>
            <w:gridCol w:w="708"/>
            <w:gridCol w:w="1820"/>
            <w:gridCol w:w="1300"/>
            <w:gridCol w:w="1098"/>
            <w:gridCol w:w="838"/>
            <w:gridCol w:w="823"/>
            <w:gridCol w:w="2899"/>
          </w:tblGrid>
        </w:tblGridChange>
      </w:tblGrid>
      <w:tr w:rsidR="008A7CB0" w:rsidRPr="001856AA" w14:paraId="158E11C6" w14:textId="77777777" w:rsidTr="00904AF3">
        <w:trPr>
          <w:trHeight w:val="300"/>
          <w:ins w:id="10155" w:author="phuong vu" w:date="2018-11-23T11:45:00Z"/>
          <w:trPrChange w:id="10156" w:author="phuong vu" w:date="2018-11-23T13:40:00Z">
            <w:trPr>
              <w:trHeight w:val="300"/>
            </w:trPr>
          </w:trPrChange>
        </w:trPr>
        <w:tc>
          <w:tcPr>
            <w:tcW w:w="708" w:type="dxa"/>
            <w:noWrap/>
            <w:vAlign w:val="center"/>
            <w:hideMark/>
            <w:tcPrChange w:id="10157" w:author="phuong vu" w:date="2018-11-23T13:40:00Z">
              <w:tcPr>
                <w:tcW w:w="708" w:type="dxa"/>
                <w:noWrap/>
                <w:vAlign w:val="center"/>
                <w:hideMark/>
              </w:tcPr>
            </w:tcPrChange>
          </w:tcPr>
          <w:p w14:paraId="4D99B9BA" w14:textId="77777777" w:rsidR="008A7CB0" w:rsidRPr="001856AA" w:rsidRDefault="008A7CB0">
            <w:pPr>
              <w:spacing w:line="276" w:lineRule="auto"/>
              <w:jc w:val="center"/>
              <w:rPr>
                <w:ins w:id="10158" w:author="phuong vu" w:date="2018-11-23T11:45:00Z"/>
                <w:b/>
                <w:bCs/>
              </w:rPr>
              <w:pPrChange w:id="10159" w:author="phuong vu" w:date="2018-11-23T13:48:00Z">
                <w:pPr>
                  <w:jc w:val="center"/>
                </w:pPr>
              </w:pPrChange>
            </w:pPr>
            <w:ins w:id="10160" w:author="phuong vu" w:date="2018-11-23T11:45:00Z">
              <w:r w:rsidRPr="001856AA">
                <w:rPr>
                  <w:b/>
                  <w:bCs/>
                  <w:lang w:val="da-DK"/>
                </w:rPr>
                <w:t>STT</w:t>
              </w:r>
            </w:ins>
          </w:p>
        </w:tc>
        <w:tc>
          <w:tcPr>
            <w:tcW w:w="1820" w:type="dxa"/>
            <w:noWrap/>
            <w:vAlign w:val="center"/>
            <w:hideMark/>
            <w:tcPrChange w:id="10161" w:author="phuong vu" w:date="2018-11-23T13:40:00Z">
              <w:tcPr>
                <w:tcW w:w="1820" w:type="dxa"/>
                <w:noWrap/>
                <w:vAlign w:val="center"/>
                <w:hideMark/>
              </w:tcPr>
            </w:tcPrChange>
          </w:tcPr>
          <w:p w14:paraId="1D770650" w14:textId="77777777" w:rsidR="008A7CB0" w:rsidRPr="001856AA" w:rsidRDefault="008A7CB0">
            <w:pPr>
              <w:spacing w:line="276" w:lineRule="auto"/>
              <w:jc w:val="center"/>
              <w:rPr>
                <w:ins w:id="10162" w:author="phuong vu" w:date="2018-11-23T11:45:00Z"/>
                <w:b/>
                <w:bCs/>
              </w:rPr>
              <w:pPrChange w:id="10163" w:author="phuong vu" w:date="2018-11-23T13:48:00Z">
                <w:pPr>
                  <w:jc w:val="center"/>
                </w:pPr>
              </w:pPrChange>
            </w:pPr>
            <w:ins w:id="10164" w:author="phuong vu" w:date="2018-11-23T11:45:00Z">
              <w:r w:rsidRPr="001856AA">
                <w:rPr>
                  <w:b/>
                  <w:bCs/>
                  <w:lang w:val="da-DK"/>
                </w:rPr>
                <w:t>Tên trường</w:t>
              </w:r>
            </w:ins>
          </w:p>
        </w:tc>
        <w:tc>
          <w:tcPr>
            <w:tcW w:w="1300" w:type="dxa"/>
            <w:noWrap/>
            <w:vAlign w:val="center"/>
            <w:hideMark/>
            <w:tcPrChange w:id="10165" w:author="phuong vu" w:date="2018-11-23T13:40:00Z">
              <w:tcPr>
                <w:tcW w:w="1300" w:type="dxa"/>
                <w:noWrap/>
                <w:vAlign w:val="center"/>
                <w:hideMark/>
              </w:tcPr>
            </w:tcPrChange>
          </w:tcPr>
          <w:p w14:paraId="7A39FA8F" w14:textId="77777777" w:rsidR="008A7CB0" w:rsidRPr="001856AA" w:rsidRDefault="008A7CB0">
            <w:pPr>
              <w:spacing w:line="276" w:lineRule="auto"/>
              <w:jc w:val="center"/>
              <w:rPr>
                <w:ins w:id="10166" w:author="phuong vu" w:date="2018-11-23T11:45:00Z"/>
                <w:b/>
                <w:bCs/>
              </w:rPr>
              <w:pPrChange w:id="10167" w:author="phuong vu" w:date="2018-11-23T13:48:00Z">
                <w:pPr>
                  <w:jc w:val="center"/>
                </w:pPr>
              </w:pPrChange>
            </w:pPr>
            <w:ins w:id="10168" w:author="phuong vu" w:date="2018-11-23T11:45:00Z">
              <w:r w:rsidRPr="001856AA">
                <w:rPr>
                  <w:b/>
                  <w:bCs/>
                  <w:lang w:val="da-DK"/>
                </w:rPr>
                <w:t>Kiểu</w:t>
              </w:r>
            </w:ins>
          </w:p>
        </w:tc>
        <w:tc>
          <w:tcPr>
            <w:tcW w:w="1098" w:type="dxa"/>
            <w:noWrap/>
            <w:vAlign w:val="center"/>
            <w:hideMark/>
            <w:tcPrChange w:id="10169" w:author="phuong vu" w:date="2018-11-23T13:40:00Z">
              <w:tcPr>
                <w:tcW w:w="1098" w:type="dxa"/>
                <w:noWrap/>
                <w:vAlign w:val="center"/>
                <w:hideMark/>
              </w:tcPr>
            </w:tcPrChange>
          </w:tcPr>
          <w:p w14:paraId="1D4E3570" w14:textId="77777777" w:rsidR="008A7CB0" w:rsidRPr="001856AA" w:rsidRDefault="008A7CB0">
            <w:pPr>
              <w:spacing w:line="276" w:lineRule="auto"/>
              <w:jc w:val="center"/>
              <w:rPr>
                <w:ins w:id="10170" w:author="phuong vu" w:date="2018-11-23T11:45:00Z"/>
                <w:b/>
                <w:bCs/>
              </w:rPr>
              <w:pPrChange w:id="10171" w:author="phuong vu" w:date="2018-11-23T13:48:00Z">
                <w:pPr>
                  <w:jc w:val="center"/>
                </w:pPr>
              </w:pPrChange>
            </w:pPr>
            <w:ins w:id="10172" w:author="phuong vu" w:date="2018-11-23T11:45:00Z">
              <w:r w:rsidRPr="001856AA">
                <w:rPr>
                  <w:b/>
                  <w:bCs/>
                  <w:lang w:val="da-DK"/>
                </w:rPr>
                <w:t>Chấp nhận Null</w:t>
              </w:r>
            </w:ins>
          </w:p>
        </w:tc>
        <w:tc>
          <w:tcPr>
            <w:tcW w:w="838" w:type="dxa"/>
            <w:noWrap/>
            <w:vAlign w:val="center"/>
            <w:hideMark/>
            <w:tcPrChange w:id="10173" w:author="phuong vu" w:date="2018-11-23T13:40:00Z">
              <w:tcPr>
                <w:tcW w:w="838" w:type="dxa"/>
                <w:noWrap/>
                <w:vAlign w:val="center"/>
                <w:hideMark/>
              </w:tcPr>
            </w:tcPrChange>
          </w:tcPr>
          <w:p w14:paraId="5C64DC55" w14:textId="77777777" w:rsidR="008A7CB0" w:rsidRPr="001856AA" w:rsidRDefault="008A7CB0">
            <w:pPr>
              <w:spacing w:line="276" w:lineRule="auto"/>
              <w:jc w:val="center"/>
              <w:rPr>
                <w:ins w:id="10174" w:author="phuong vu" w:date="2018-11-23T11:45:00Z"/>
                <w:b/>
                <w:bCs/>
              </w:rPr>
              <w:pPrChange w:id="10175" w:author="phuong vu" w:date="2018-11-23T13:48:00Z">
                <w:pPr>
                  <w:jc w:val="center"/>
                </w:pPr>
              </w:pPrChange>
            </w:pPr>
            <w:ins w:id="10176" w:author="phuong vu" w:date="2018-11-23T11:45:00Z">
              <w:r w:rsidRPr="001856AA">
                <w:rPr>
                  <w:b/>
                  <w:bCs/>
                  <w:lang w:val="da-DK"/>
                </w:rPr>
                <w:t>Khóa chính</w:t>
              </w:r>
            </w:ins>
          </w:p>
        </w:tc>
        <w:tc>
          <w:tcPr>
            <w:tcW w:w="823" w:type="dxa"/>
            <w:noWrap/>
            <w:vAlign w:val="center"/>
            <w:hideMark/>
            <w:tcPrChange w:id="10177" w:author="phuong vu" w:date="2018-11-23T13:40:00Z">
              <w:tcPr>
                <w:tcW w:w="823" w:type="dxa"/>
                <w:noWrap/>
                <w:vAlign w:val="center"/>
                <w:hideMark/>
              </w:tcPr>
            </w:tcPrChange>
          </w:tcPr>
          <w:p w14:paraId="24659022" w14:textId="77777777" w:rsidR="008A7CB0" w:rsidRPr="001856AA" w:rsidRDefault="008A7CB0">
            <w:pPr>
              <w:spacing w:line="276" w:lineRule="auto"/>
              <w:jc w:val="center"/>
              <w:rPr>
                <w:ins w:id="10178" w:author="phuong vu" w:date="2018-11-23T11:45:00Z"/>
                <w:b/>
                <w:bCs/>
              </w:rPr>
              <w:pPrChange w:id="10179" w:author="phuong vu" w:date="2018-11-23T13:48:00Z">
                <w:pPr>
                  <w:jc w:val="center"/>
                </w:pPr>
              </w:pPrChange>
            </w:pPr>
            <w:ins w:id="10180" w:author="phuong vu" w:date="2018-11-23T11:45:00Z">
              <w:r w:rsidRPr="001856AA">
                <w:rPr>
                  <w:b/>
                  <w:bCs/>
                  <w:lang w:val="da-DK"/>
                </w:rPr>
                <w:t>Khóa ngoại</w:t>
              </w:r>
            </w:ins>
          </w:p>
        </w:tc>
        <w:tc>
          <w:tcPr>
            <w:tcW w:w="2138" w:type="dxa"/>
            <w:noWrap/>
            <w:vAlign w:val="center"/>
            <w:hideMark/>
            <w:tcPrChange w:id="10181" w:author="phuong vu" w:date="2018-11-23T13:40:00Z">
              <w:tcPr>
                <w:tcW w:w="2899" w:type="dxa"/>
                <w:noWrap/>
                <w:vAlign w:val="center"/>
                <w:hideMark/>
              </w:tcPr>
            </w:tcPrChange>
          </w:tcPr>
          <w:p w14:paraId="6757275D" w14:textId="77777777" w:rsidR="008A7CB0" w:rsidRPr="001856AA" w:rsidRDefault="008A7CB0">
            <w:pPr>
              <w:spacing w:line="276" w:lineRule="auto"/>
              <w:ind w:right="226"/>
              <w:jc w:val="center"/>
              <w:rPr>
                <w:ins w:id="10182" w:author="phuong vu" w:date="2018-11-23T11:45:00Z"/>
                <w:b/>
                <w:bCs/>
              </w:rPr>
              <w:pPrChange w:id="10183" w:author="phuong vu" w:date="2018-11-23T13:48:00Z">
                <w:pPr>
                  <w:ind w:right="226"/>
                  <w:jc w:val="center"/>
                </w:pPr>
              </w:pPrChange>
            </w:pPr>
            <w:ins w:id="10184" w:author="phuong vu" w:date="2018-11-23T11:45:00Z">
              <w:r w:rsidRPr="001856AA">
                <w:rPr>
                  <w:b/>
                  <w:bCs/>
                  <w:lang w:val="da-DK"/>
                </w:rPr>
                <w:t>Mô tả</w:t>
              </w:r>
            </w:ins>
          </w:p>
        </w:tc>
      </w:tr>
      <w:tr w:rsidR="008A7CB0" w:rsidRPr="001856AA" w14:paraId="33878C26" w14:textId="77777777" w:rsidTr="00904AF3">
        <w:trPr>
          <w:trHeight w:val="300"/>
          <w:ins w:id="10185" w:author="phuong vu" w:date="2018-11-23T11:45:00Z"/>
          <w:trPrChange w:id="10186" w:author="phuong vu" w:date="2018-11-23T13:40:00Z">
            <w:trPr>
              <w:trHeight w:val="300"/>
            </w:trPr>
          </w:trPrChange>
        </w:trPr>
        <w:tc>
          <w:tcPr>
            <w:tcW w:w="708" w:type="dxa"/>
            <w:noWrap/>
            <w:vAlign w:val="center"/>
            <w:hideMark/>
            <w:tcPrChange w:id="10187" w:author="phuong vu" w:date="2018-11-23T13:40:00Z">
              <w:tcPr>
                <w:tcW w:w="708" w:type="dxa"/>
                <w:noWrap/>
                <w:vAlign w:val="center"/>
                <w:hideMark/>
              </w:tcPr>
            </w:tcPrChange>
          </w:tcPr>
          <w:p w14:paraId="064C9D7E" w14:textId="77777777" w:rsidR="008A7CB0" w:rsidRPr="00FD2760" w:rsidRDefault="008A7CB0">
            <w:pPr>
              <w:spacing w:line="276" w:lineRule="auto"/>
              <w:jc w:val="center"/>
              <w:rPr>
                <w:ins w:id="10188" w:author="phuong vu" w:date="2018-11-23T11:45:00Z"/>
              </w:rPr>
              <w:pPrChange w:id="10189" w:author="phuong vu" w:date="2018-11-23T13:48:00Z">
                <w:pPr>
                  <w:jc w:val="center"/>
                </w:pPr>
              </w:pPrChange>
            </w:pPr>
            <w:ins w:id="10190" w:author="phuong vu" w:date="2018-11-23T11:45:00Z">
              <w:r w:rsidRPr="00FD2760">
                <w:t>1</w:t>
              </w:r>
            </w:ins>
          </w:p>
        </w:tc>
        <w:tc>
          <w:tcPr>
            <w:tcW w:w="1820" w:type="dxa"/>
            <w:noWrap/>
            <w:hideMark/>
            <w:tcPrChange w:id="10191" w:author="phuong vu" w:date="2018-11-23T13:40:00Z">
              <w:tcPr>
                <w:tcW w:w="1820" w:type="dxa"/>
                <w:noWrap/>
                <w:hideMark/>
              </w:tcPr>
            </w:tcPrChange>
          </w:tcPr>
          <w:p w14:paraId="4442A5F8" w14:textId="77777777" w:rsidR="008A7CB0" w:rsidRPr="00FD2760" w:rsidRDefault="008A7CB0">
            <w:pPr>
              <w:spacing w:line="276" w:lineRule="auto"/>
              <w:rPr>
                <w:ins w:id="10192" w:author="phuong vu" w:date="2018-11-23T11:45:00Z"/>
              </w:rPr>
              <w:pPrChange w:id="10193" w:author="phuong vu" w:date="2018-11-23T13:48:00Z">
                <w:pPr/>
              </w:pPrChange>
            </w:pPr>
            <w:ins w:id="10194" w:author="phuong vu" w:date="2018-11-23T11:45:00Z">
              <w:r w:rsidRPr="00FD2760">
                <w:t>id</w:t>
              </w:r>
            </w:ins>
          </w:p>
        </w:tc>
        <w:tc>
          <w:tcPr>
            <w:tcW w:w="1300" w:type="dxa"/>
            <w:noWrap/>
            <w:hideMark/>
            <w:tcPrChange w:id="10195" w:author="phuong vu" w:date="2018-11-23T13:40:00Z">
              <w:tcPr>
                <w:tcW w:w="1300" w:type="dxa"/>
                <w:noWrap/>
                <w:hideMark/>
              </w:tcPr>
            </w:tcPrChange>
          </w:tcPr>
          <w:p w14:paraId="4BE5E19A" w14:textId="77777777" w:rsidR="008A7CB0" w:rsidRPr="00FD2760" w:rsidRDefault="008A7CB0">
            <w:pPr>
              <w:spacing w:line="276" w:lineRule="auto"/>
              <w:rPr>
                <w:ins w:id="10196" w:author="phuong vu" w:date="2018-11-23T11:45:00Z"/>
              </w:rPr>
              <w:pPrChange w:id="10197" w:author="phuong vu" w:date="2018-11-23T13:48:00Z">
                <w:pPr/>
              </w:pPrChange>
            </w:pPr>
            <w:ins w:id="10198" w:author="phuong vu" w:date="2018-11-23T11:45:00Z">
              <w:r w:rsidRPr="00FD2760">
                <w:t>numeric</w:t>
              </w:r>
            </w:ins>
          </w:p>
        </w:tc>
        <w:tc>
          <w:tcPr>
            <w:tcW w:w="1098" w:type="dxa"/>
            <w:noWrap/>
            <w:vAlign w:val="center"/>
            <w:hideMark/>
            <w:tcPrChange w:id="10199" w:author="phuong vu" w:date="2018-11-23T13:40:00Z">
              <w:tcPr>
                <w:tcW w:w="1098" w:type="dxa"/>
                <w:noWrap/>
                <w:vAlign w:val="center"/>
                <w:hideMark/>
              </w:tcPr>
            </w:tcPrChange>
          </w:tcPr>
          <w:p w14:paraId="4D0CA7DD" w14:textId="77777777" w:rsidR="008A7CB0" w:rsidRPr="00FD2760" w:rsidRDefault="008A7CB0">
            <w:pPr>
              <w:spacing w:line="276" w:lineRule="auto"/>
              <w:jc w:val="center"/>
              <w:rPr>
                <w:ins w:id="10200" w:author="phuong vu" w:date="2018-11-23T11:45:00Z"/>
              </w:rPr>
              <w:pPrChange w:id="10201" w:author="phuong vu" w:date="2018-11-23T13:48:00Z">
                <w:pPr>
                  <w:jc w:val="center"/>
                </w:pPr>
              </w:pPrChange>
            </w:pPr>
          </w:p>
        </w:tc>
        <w:tc>
          <w:tcPr>
            <w:tcW w:w="838" w:type="dxa"/>
            <w:noWrap/>
            <w:vAlign w:val="center"/>
            <w:hideMark/>
            <w:tcPrChange w:id="10202" w:author="phuong vu" w:date="2018-11-23T13:40:00Z">
              <w:tcPr>
                <w:tcW w:w="838" w:type="dxa"/>
                <w:noWrap/>
                <w:vAlign w:val="center"/>
                <w:hideMark/>
              </w:tcPr>
            </w:tcPrChange>
          </w:tcPr>
          <w:p w14:paraId="799097BB" w14:textId="77777777" w:rsidR="008A7CB0" w:rsidRPr="00FD2760" w:rsidRDefault="008A7CB0">
            <w:pPr>
              <w:spacing w:line="276" w:lineRule="auto"/>
              <w:jc w:val="center"/>
              <w:rPr>
                <w:ins w:id="10203" w:author="phuong vu" w:date="2018-11-23T11:45:00Z"/>
              </w:rPr>
              <w:pPrChange w:id="10204" w:author="phuong vu" w:date="2018-11-23T13:48:00Z">
                <w:pPr>
                  <w:jc w:val="center"/>
                </w:pPr>
              </w:pPrChange>
            </w:pPr>
            <w:ins w:id="10205" w:author="phuong vu" w:date="2018-11-23T11:45:00Z">
              <w:r w:rsidRPr="00FD2760">
                <w:t>X</w:t>
              </w:r>
            </w:ins>
          </w:p>
        </w:tc>
        <w:tc>
          <w:tcPr>
            <w:tcW w:w="823" w:type="dxa"/>
            <w:noWrap/>
            <w:vAlign w:val="center"/>
            <w:hideMark/>
            <w:tcPrChange w:id="10206" w:author="phuong vu" w:date="2018-11-23T13:40:00Z">
              <w:tcPr>
                <w:tcW w:w="823" w:type="dxa"/>
                <w:noWrap/>
                <w:vAlign w:val="center"/>
                <w:hideMark/>
              </w:tcPr>
            </w:tcPrChange>
          </w:tcPr>
          <w:p w14:paraId="3B19E7F4" w14:textId="77777777" w:rsidR="008A7CB0" w:rsidRPr="00FD2760" w:rsidRDefault="008A7CB0">
            <w:pPr>
              <w:spacing w:line="276" w:lineRule="auto"/>
              <w:jc w:val="center"/>
              <w:rPr>
                <w:ins w:id="10207" w:author="phuong vu" w:date="2018-11-23T11:45:00Z"/>
              </w:rPr>
              <w:pPrChange w:id="10208" w:author="phuong vu" w:date="2018-11-23T13:48:00Z">
                <w:pPr>
                  <w:jc w:val="center"/>
                </w:pPr>
              </w:pPrChange>
            </w:pPr>
          </w:p>
        </w:tc>
        <w:tc>
          <w:tcPr>
            <w:tcW w:w="2138" w:type="dxa"/>
            <w:noWrap/>
            <w:hideMark/>
            <w:tcPrChange w:id="10209" w:author="phuong vu" w:date="2018-11-23T13:40:00Z">
              <w:tcPr>
                <w:tcW w:w="2899" w:type="dxa"/>
                <w:noWrap/>
                <w:hideMark/>
              </w:tcPr>
            </w:tcPrChange>
          </w:tcPr>
          <w:p w14:paraId="6BE461C4" w14:textId="2E471BBE" w:rsidR="008A7CB0" w:rsidRPr="00FD2760" w:rsidRDefault="008A7CB0">
            <w:pPr>
              <w:spacing w:line="276" w:lineRule="auto"/>
              <w:rPr>
                <w:ins w:id="10210" w:author="phuong vu" w:date="2018-11-23T11:45:00Z"/>
                <w:lang w:val="en-US"/>
              </w:rPr>
              <w:pPrChange w:id="10211" w:author="phuong vu" w:date="2018-11-23T13:48:00Z">
                <w:pPr/>
              </w:pPrChange>
            </w:pPr>
            <w:ins w:id="10212" w:author="phuong vu" w:date="2018-11-23T11:45:00Z">
              <w:r w:rsidRPr="00FD2760">
                <w:t xml:space="preserve">ID </w:t>
              </w:r>
            </w:ins>
            <w:ins w:id="10213" w:author="phuong vu" w:date="2018-11-23T11:46:00Z">
              <w:r>
                <w:rPr>
                  <w:lang w:val="en-US"/>
                </w:rPr>
                <w:t>chất liệu</w:t>
              </w:r>
            </w:ins>
          </w:p>
        </w:tc>
      </w:tr>
      <w:tr w:rsidR="008A7CB0" w:rsidRPr="001856AA" w14:paraId="3AA0F75D" w14:textId="77777777" w:rsidTr="00904AF3">
        <w:trPr>
          <w:trHeight w:val="300"/>
          <w:ins w:id="10214" w:author="phuong vu" w:date="2018-11-23T11:45:00Z"/>
          <w:trPrChange w:id="10215" w:author="phuong vu" w:date="2018-11-23T13:40:00Z">
            <w:trPr>
              <w:trHeight w:val="300"/>
            </w:trPr>
          </w:trPrChange>
        </w:trPr>
        <w:tc>
          <w:tcPr>
            <w:tcW w:w="708" w:type="dxa"/>
            <w:noWrap/>
            <w:vAlign w:val="center"/>
            <w:hideMark/>
            <w:tcPrChange w:id="10216" w:author="phuong vu" w:date="2018-11-23T13:40:00Z">
              <w:tcPr>
                <w:tcW w:w="708" w:type="dxa"/>
                <w:noWrap/>
                <w:vAlign w:val="center"/>
                <w:hideMark/>
              </w:tcPr>
            </w:tcPrChange>
          </w:tcPr>
          <w:p w14:paraId="72184FAA" w14:textId="77777777" w:rsidR="008A7CB0" w:rsidRPr="00FD2760" w:rsidRDefault="008A7CB0">
            <w:pPr>
              <w:spacing w:line="276" w:lineRule="auto"/>
              <w:jc w:val="center"/>
              <w:rPr>
                <w:ins w:id="10217" w:author="phuong vu" w:date="2018-11-23T11:45:00Z"/>
              </w:rPr>
              <w:pPrChange w:id="10218" w:author="phuong vu" w:date="2018-11-23T13:48:00Z">
                <w:pPr>
                  <w:jc w:val="center"/>
                </w:pPr>
              </w:pPrChange>
            </w:pPr>
            <w:ins w:id="10219" w:author="phuong vu" w:date="2018-11-23T11:45:00Z">
              <w:r w:rsidRPr="00FD2760">
                <w:t>2</w:t>
              </w:r>
            </w:ins>
          </w:p>
        </w:tc>
        <w:tc>
          <w:tcPr>
            <w:tcW w:w="1820" w:type="dxa"/>
            <w:noWrap/>
            <w:hideMark/>
            <w:tcPrChange w:id="10220" w:author="phuong vu" w:date="2018-11-23T13:40:00Z">
              <w:tcPr>
                <w:tcW w:w="1820" w:type="dxa"/>
                <w:noWrap/>
                <w:hideMark/>
              </w:tcPr>
            </w:tcPrChange>
          </w:tcPr>
          <w:p w14:paraId="29B52000" w14:textId="6AED3549" w:rsidR="008A7CB0" w:rsidRPr="00FD2760" w:rsidRDefault="008A7CB0">
            <w:pPr>
              <w:spacing w:line="276" w:lineRule="auto"/>
              <w:rPr>
                <w:ins w:id="10221" w:author="phuong vu" w:date="2018-11-23T11:45:00Z"/>
              </w:rPr>
              <w:pPrChange w:id="10222" w:author="phuong vu" w:date="2018-11-23T13:48:00Z">
                <w:pPr/>
              </w:pPrChange>
            </w:pPr>
            <w:ins w:id="10223" w:author="phuong vu" w:date="2018-11-23T11:46:00Z">
              <w:r>
                <w:t>material</w:t>
              </w:r>
            </w:ins>
            <w:ins w:id="10224" w:author="phuong vu" w:date="2018-11-23T11:45:00Z">
              <w:r w:rsidRPr="00FD2760">
                <w:t>_name</w:t>
              </w:r>
            </w:ins>
          </w:p>
        </w:tc>
        <w:tc>
          <w:tcPr>
            <w:tcW w:w="1300" w:type="dxa"/>
            <w:noWrap/>
            <w:hideMark/>
            <w:tcPrChange w:id="10225" w:author="phuong vu" w:date="2018-11-23T13:40:00Z">
              <w:tcPr>
                <w:tcW w:w="1300" w:type="dxa"/>
                <w:noWrap/>
                <w:hideMark/>
              </w:tcPr>
            </w:tcPrChange>
          </w:tcPr>
          <w:p w14:paraId="24996190" w14:textId="77777777" w:rsidR="008A7CB0" w:rsidRPr="00FD2760" w:rsidRDefault="008A7CB0">
            <w:pPr>
              <w:spacing w:line="276" w:lineRule="auto"/>
              <w:rPr>
                <w:ins w:id="10226" w:author="phuong vu" w:date="2018-11-23T11:45:00Z"/>
              </w:rPr>
              <w:pPrChange w:id="10227" w:author="phuong vu" w:date="2018-11-23T13:48:00Z">
                <w:pPr/>
              </w:pPrChange>
            </w:pPr>
            <w:ins w:id="10228" w:author="phuong vu" w:date="2018-11-23T11:45:00Z">
              <w:r w:rsidRPr="00FD2760">
                <w:t>character varying</w:t>
              </w:r>
            </w:ins>
          </w:p>
        </w:tc>
        <w:tc>
          <w:tcPr>
            <w:tcW w:w="1098" w:type="dxa"/>
            <w:noWrap/>
            <w:vAlign w:val="center"/>
            <w:hideMark/>
            <w:tcPrChange w:id="10229" w:author="phuong vu" w:date="2018-11-23T13:40:00Z">
              <w:tcPr>
                <w:tcW w:w="1098" w:type="dxa"/>
                <w:noWrap/>
                <w:vAlign w:val="center"/>
                <w:hideMark/>
              </w:tcPr>
            </w:tcPrChange>
          </w:tcPr>
          <w:p w14:paraId="2B40A8AE" w14:textId="77777777" w:rsidR="008A7CB0" w:rsidRPr="00FD2760" w:rsidRDefault="008A7CB0">
            <w:pPr>
              <w:spacing w:line="276" w:lineRule="auto"/>
              <w:jc w:val="center"/>
              <w:rPr>
                <w:ins w:id="10230" w:author="phuong vu" w:date="2018-11-23T11:45:00Z"/>
              </w:rPr>
              <w:pPrChange w:id="10231" w:author="phuong vu" w:date="2018-11-23T13:48:00Z">
                <w:pPr>
                  <w:jc w:val="center"/>
                </w:pPr>
              </w:pPrChange>
            </w:pPr>
          </w:p>
        </w:tc>
        <w:tc>
          <w:tcPr>
            <w:tcW w:w="838" w:type="dxa"/>
            <w:noWrap/>
            <w:vAlign w:val="center"/>
            <w:hideMark/>
            <w:tcPrChange w:id="10232" w:author="phuong vu" w:date="2018-11-23T13:40:00Z">
              <w:tcPr>
                <w:tcW w:w="838" w:type="dxa"/>
                <w:noWrap/>
                <w:vAlign w:val="center"/>
                <w:hideMark/>
              </w:tcPr>
            </w:tcPrChange>
          </w:tcPr>
          <w:p w14:paraId="6A93ED1B" w14:textId="77777777" w:rsidR="008A7CB0" w:rsidRPr="00FD2760" w:rsidRDefault="008A7CB0">
            <w:pPr>
              <w:spacing w:line="276" w:lineRule="auto"/>
              <w:jc w:val="center"/>
              <w:rPr>
                <w:ins w:id="10233" w:author="phuong vu" w:date="2018-11-23T11:45:00Z"/>
              </w:rPr>
              <w:pPrChange w:id="10234" w:author="phuong vu" w:date="2018-11-23T13:48:00Z">
                <w:pPr>
                  <w:jc w:val="center"/>
                </w:pPr>
              </w:pPrChange>
            </w:pPr>
          </w:p>
        </w:tc>
        <w:tc>
          <w:tcPr>
            <w:tcW w:w="823" w:type="dxa"/>
            <w:noWrap/>
            <w:vAlign w:val="center"/>
            <w:hideMark/>
            <w:tcPrChange w:id="10235" w:author="phuong vu" w:date="2018-11-23T13:40:00Z">
              <w:tcPr>
                <w:tcW w:w="823" w:type="dxa"/>
                <w:noWrap/>
                <w:vAlign w:val="center"/>
                <w:hideMark/>
              </w:tcPr>
            </w:tcPrChange>
          </w:tcPr>
          <w:p w14:paraId="47FC131A" w14:textId="77777777" w:rsidR="008A7CB0" w:rsidRPr="00FD2760" w:rsidRDefault="008A7CB0">
            <w:pPr>
              <w:spacing w:line="276" w:lineRule="auto"/>
              <w:jc w:val="center"/>
              <w:rPr>
                <w:ins w:id="10236" w:author="phuong vu" w:date="2018-11-23T11:45:00Z"/>
              </w:rPr>
              <w:pPrChange w:id="10237" w:author="phuong vu" w:date="2018-11-23T13:48:00Z">
                <w:pPr>
                  <w:jc w:val="center"/>
                </w:pPr>
              </w:pPrChange>
            </w:pPr>
          </w:p>
        </w:tc>
        <w:tc>
          <w:tcPr>
            <w:tcW w:w="2138" w:type="dxa"/>
            <w:noWrap/>
            <w:hideMark/>
            <w:tcPrChange w:id="10238" w:author="phuong vu" w:date="2018-11-23T13:40:00Z">
              <w:tcPr>
                <w:tcW w:w="2899" w:type="dxa"/>
                <w:noWrap/>
                <w:hideMark/>
              </w:tcPr>
            </w:tcPrChange>
          </w:tcPr>
          <w:p w14:paraId="2C75B4AC" w14:textId="5259CD2C" w:rsidR="008A7CB0" w:rsidRPr="00FD2760" w:rsidRDefault="008A7CB0">
            <w:pPr>
              <w:spacing w:line="276" w:lineRule="auto"/>
              <w:rPr>
                <w:ins w:id="10239" w:author="phuong vu" w:date="2018-11-23T11:45:00Z"/>
                <w:lang w:val="en-US"/>
              </w:rPr>
              <w:pPrChange w:id="10240" w:author="phuong vu" w:date="2018-11-23T13:48:00Z">
                <w:pPr/>
              </w:pPrChange>
            </w:pPr>
            <w:ins w:id="10241" w:author="phuong vu" w:date="2018-11-23T11:46:00Z">
              <w:r>
                <w:rPr>
                  <w:lang w:val="en-US"/>
                </w:rPr>
                <w:t>Tên chất liệu</w:t>
              </w:r>
            </w:ins>
          </w:p>
        </w:tc>
      </w:tr>
      <w:tr w:rsidR="008A7CB0" w:rsidRPr="001856AA" w14:paraId="0E4CD5D6" w14:textId="77777777" w:rsidTr="00904AF3">
        <w:trPr>
          <w:trHeight w:val="300"/>
          <w:ins w:id="10242" w:author="phuong vu" w:date="2018-11-23T11:45:00Z"/>
          <w:trPrChange w:id="10243" w:author="phuong vu" w:date="2018-11-23T13:40:00Z">
            <w:trPr>
              <w:trHeight w:val="300"/>
            </w:trPr>
          </w:trPrChange>
        </w:trPr>
        <w:tc>
          <w:tcPr>
            <w:tcW w:w="708" w:type="dxa"/>
            <w:noWrap/>
            <w:vAlign w:val="center"/>
            <w:hideMark/>
            <w:tcPrChange w:id="10244" w:author="phuong vu" w:date="2018-11-23T13:40:00Z">
              <w:tcPr>
                <w:tcW w:w="708" w:type="dxa"/>
                <w:noWrap/>
                <w:vAlign w:val="center"/>
                <w:hideMark/>
              </w:tcPr>
            </w:tcPrChange>
          </w:tcPr>
          <w:p w14:paraId="1AF36B17" w14:textId="2C6F4BB7" w:rsidR="008A7CB0" w:rsidRPr="00FD2760" w:rsidRDefault="00F81B12">
            <w:pPr>
              <w:spacing w:line="276" w:lineRule="auto"/>
              <w:jc w:val="center"/>
              <w:rPr>
                <w:ins w:id="10245" w:author="phuong vu" w:date="2018-11-23T11:45:00Z"/>
                <w:lang w:val="en-US"/>
              </w:rPr>
              <w:pPrChange w:id="10246" w:author="phuong vu" w:date="2018-11-23T13:48:00Z">
                <w:pPr>
                  <w:jc w:val="center"/>
                </w:pPr>
              </w:pPrChange>
            </w:pPr>
            <w:ins w:id="10247" w:author="phuong vu" w:date="2018-11-23T13:46:00Z">
              <w:r>
                <w:rPr>
                  <w:lang w:val="en-US"/>
                </w:rPr>
                <w:t>3</w:t>
              </w:r>
            </w:ins>
          </w:p>
        </w:tc>
        <w:tc>
          <w:tcPr>
            <w:tcW w:w="1820" w:type="dxa"/>
            <w:noWrap/>
            <w:hideMark/>
            <w:tcPrChange w:id="10248" w:author="phuong vu" w:date="2018-11-23T13:40:00Z">
              <w:tcPr>
                <w:tcW w:w="1820" w:type="dxa"/>
                <w:noWrap/>
                <w:hideMark/>
              </w:tcPr>
            </w:tcPrChange>
          </w:tcPr>
          <w:p w14:paraId="07600728" w14:textId="77777777" w:rsidR="008A7CB0" w:rsidRPr="00FD2760" w:rsidRDefault="008A7CB0">
            <w:pPr>
              <w:spacing w:line="276" w:lineRule="auto"/>
              <w:rPr>
                <w:ins w:id="10249" w:author="phuong vu" w:date="2018-11-23T11:45:00Z"/>
              </w:rPr>
              <w:pPrChange w:id="10250" w:author="phuong vu" w:date="2018-11-23T13:48:00Z">
                <w:pPr/>
              </w:pPrChange>
            </w:pPr>
            <w:ins w:id="10251" w:author="phuong vu" w:date="2018-11-23T11:45:00Z">
              <w:r w:rsidRPr="00FD2760">
                <w:t>status</w:t>
              </w:r>
            </w:ins>
          </w:p>
        </w:tc>
        <w:tc>
          <w:tcPr>
            <w:tcW w:w="1300" w:type="dxa"/>
            <w:noWrap/>
            <w:hideMark/>
            <w:tcPrChange w:id="10252" w:author="phuong vu" w:date="2018-11-23T13:40:00Z">
              <w:tcPr>
                <w:tcW w:w="1300" w:type="dxa"/>
                <w:noWrap/>
                <w:hideMark/>
              </w:tcPr>
            </w:tcPrChange>
          </w:tcPr>
          <w:p w14:paraId="09FF4D0C" w14:textId="77777777" w:rsidR="008A7CB0" w:rsidRPr="00FD2760" w:rsidRDefault="008A7CB0">
            <w:pPr>
              <w:spacing w:line="276" w:lineRule="auto"/>
              <w:rPr>
                <w:ins w:id="10253" w:author="phuong vu" w:date="2018-11-23T11:45:00Z"/>
              </w:rPr>
              <w:pPrChange w:id="10254" w:author="phuong vu" w:date="2018-11-23T13:48:00Z">
                <w:pPr/>
              </w:pPrChange>
            </w:pPr>
            <w:ins w:id="10255" w:author="phuong vu" w:date="2018-11-23T11:45:00Z">
              <w:r w:rsidRPr="00FD2760">
                <w:t>character varying</w:t>
              </w:r>
            </w:ins>
          </w:p>
        </w:tc>
        <w:tc>
          <w:tcPr>
            <w:tcW w:w="1098" w:type="dxa"/>
            <w:noWrap/>
            <w:vAlign w:val="center"/>
            <w:hideMark/>
            <w:tcPrChange w:id="10256" w:author="phuong vu" w:date="2018-11-23T13:40:00Z">
              <w:tcPr>
                <w:tcW w:w="1098" w:type="dxa"/>
                <w:noWrap/>
                <w:vAlign w:val="center"/>
                <w:hideMark/>
              </w:tcPr>
            </w:tcPrChange>
          </w:tcPr>
          <w:p w14:paraId="223B6BBA" w14:textId="77777777" w:rsidR="008A7CB0" w:rsidRPr="00FD2760" w:rsidRDefault="008A7CB0">
            <w:pPr>
              <w:spacing w:line="276" w:lineRule="auto"/>
              <w:jc w:val="center"/>
              <w:rPr>
                <w:ins w:id="10257" w:author="phuong vu" w:date="2018-11-23T11:45:00Z"/>
              </w:rPr>
              <w:pPrChange w:id="10258" w:author="phuong vu" w:date="2018-11-23T13:48:00Z">
                <w:pPr>
                  <w:jc w:val="center"/>
                </w:pPr>
              </w:pPrChange>
            </w:pPr>
            <w:ins w:id="10259" w:author="phuong vu" w:date="2018-11-23T11:45:00Z">
              <w:r w:rsidRPr="00FD2760">
                <w:t>X</w:t>
              </w:r>
            </w:ins>
          </w:p>
        </w:tc>
        <w:tc>
          <w:tcPr>
            <w:tcW w:w="838" w:type="dxa"/>
            <w:noWrap/>
            <w:vAlign w:val="center"/>
            <w:hideMark/>
            <w:tcPrChange w:id="10260" w:author="phuong vu" w:date="2018-11-23T13:40:00Z">
              <w:tcPr>
                <w:tcW w:w="838" w:type="dxa"/>
                <w:noWrap/>
                <w:vAlign w:val="center"/>
                <w:hideMark/>
              </w:tcPr>
            </w:tcPrChange>
          </w:tcPr>
          <w:p w14:paraId="5CA0720B" w14:textId="77777777" w:rsidR="008A7CB0" w:rsidRPr="00FD2760" w:rsidRDefault="008A7CB0">
            <w:pPr>
              <w:spacing w:line="276" w:lineRule="auto"/>
              <w:jc w:val="center"/>
              <w:rPr>
                <w:ins w:id="10261" w:author="phuong vu" w:date="2018-11-23T11:45:00Z"/>
              </w:rPr>
              <w:pPrChange w:id="10262" w:author="phuong vu" w:date="2018-11-23T13:48:00Z">
                <w:pPr>
                  <w:jc w:val="center"/>
                </w:pPr>
              </w:pPrChange>
            </w:pPr>
          </w:p>
        </w:tc>
        <w:tc>
          <w:tcPr>
            <w:tcW w:w="823" w:type="dxa"/>
            <w:noWrap/>
            <w:vAlign w:val="center"/>
            <w:hideMark/>
            <w:tcPrChange w:id="10263" w:author="phuong vu" w:date="2018-11-23T13:40:00Z">
              <w:tcPr>
                <w:tcW w:w="823" w:type="dxa"/>
                <w:noWrap/>
                <w:vAlign w:val="center"/>
                <w:hideMark/>
              </w:tcPr>
            </w:tcPrChange>
          </w:tcPr>
          <w:p w14:paraId="12440809" w14:textId="77777777" w:rsidR="008A7CB0" w:rsidRPr="00FD2760" w:rsidRDefault="008A7CB0">
            <w:pPr>
              <w:spacing w:line="276" w:lineRule="auto"/>
              <w:jc w:val="center"/>
              <w:rPr>
                <w:ins w:id="10264" w:author="phuong vu" w:date="2018-11-23T11:45:00Z"/>
              </w:rPr>
              <w:pPrChange w:id="10265" w:author="phuong vu" w:date="2018-11-23T13:48:00Z">
                <w:pPr>
                  <w:jc w:val="center"/>
                </w:pPr>
              </w:pPrChange>
            </w:pPr>
          </w:p>
        </w:tc>
        <w:tc>
          <w:tcPr>
            <w:tcW w:w="2138" w:type="dxa"/>
            <w:noWrap/>
            <w:hideMark/>
            <w:tcPrChange w:id="10266" w:author="phuong vu" w:date="2018-11-23T13:40:00Z">
              <w:tcPr>
                <w:tcW w:w="2899" w:type="dxa"/>
                <w:noWrap/>
                <w:hideMark/>
              </w:tcPr>
            </w:tcPrChange>
          </w:tcPr>
          <w:p w14:paraId="56F4F44B" w14:textId="77777777" w:rsidR="008A7CB0" w:rsidRPr="00FD2760" w:rsidRDefault="008A7CB0" w:rsidP="000D1FDC">
            <w:pPr>
              <w:keepNext/>
              <w:spacing w:line="276" w:lineRule="auto"/>
              <w:rPr>
                <w:ins w:id="10267" w:author="phuong vu" w:date="2018-11-23T11:45:00Z"/>
              </w:rPr>
              <w:pPrChange w:id="10268" w:author="Tran Huan" w:date="2018-11-25T23:35:00Z">
                <w:pPr/>
              </w:pPrChange>
            </w:pPr>
            <w:ins w:id="10269" w:author="phuong vu" w:date="2018-11-23T11:45:00Z">
              <w:r w:rsidRPr="00FD2760">
                <w:t>Trạng thái</w:t>
              </w:r>
            </w:ins>
          </w:p>
        </w:tc>
      </w:tr>
    </w:tbl>
    <w:p w14:paraId="71401386" w14:textId="6D342E1E" w:rsidR="000D1FDC" w:rsidRPr="000D1FDC" w:rsidRDefault="000D1FDC" w:rsidP="000D1FDC">
      <w:pPr>
        <w:pStyle w:val="Caption"/>
        <w:rPr>
          <w:ins w:id="10270" w:author="Tran Huan" w:date="2018-11-25T23:35:00Z"/>
          <w:rPrChange w:id="10271" w:author="Tran Huan" w:date="2018-11-25T23:35:00Z">
            <w:rPr>
              <w:ins w:id="10272" w:author="Tran Huan" w:date="2018-11-25T23:35:00Z"/>
            </w:rPr>
          </w:rPrChange>
        </w:rPr>
        <w:pPrChange w:id="10273" w:author="Tran Huan" w:date="2018-11-25T23:36:00Z">
          <w:pPr>
            <w:pStyle w:val="Caption"/>
          </w:pPr>
        </w:pPrChange>
      </w:pPr>
      <w:ins w:id="10274" w:author="Tran Huan" w:date="2018-11-25T23:35:00Z">
        <w:r>
          <w:t xml:space="preserve">Bảng </w:t>
        </w:r>
      </w:ins>
      <w:ins w:id="10275" w:author="Tran Huan" w:date="2018-11-26T01:45:00Z">
        <w:r w:rsidR="00BA6170">
          <w:fldChar w:fldCharType="begin"/>
        </w:r>
        <w:r w:rsidR="00BA6170">
          <w:instrText xml:space="preserve"> STYLEREF 1 \s </w:instrText>
        </w:r>
      </w:ins>
      <w:r w:rsidR="00BA6170">
        <w:fldChar w:fldCharType="separate"/>
      </w:r>
      <w:r w:rsidR="00BA6170">
        <w:rPr>
          <w:noProof/>
        </w:rPr>
        <w:t>3</w:t>
      </w:r>
      <w:ins w:id="10276"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0277" w:author="Tran Huan" w:date="2018-11-26T01:45:00Z">
        <w:r w:rsidR="00BA6170">
          <w:rPr>
            <w:noProof/>
          </w:rPr>
          <w:t>10</w:t>
        </w:r>
        <w:r w:rsidR="00BA6170">
          <w:fldChar w:fldCharType="end"/>
        </w:r>
      </w:ins>
      <w:ins w:id="10278" w:author="Tran Huan" w:date="2018-11-25T23:35:00Z">
        <w:r w:rsidRPr="000D1FDC">
          <w:rPr>
            <w:rPrChange w:id="10279" w:author="Tran Huan" w:date="2018-11-25T23:35:00Z">
              <w:rPr>
                <w:lang w:val="en-US"/>
              </w:rPr>
            </w:rPrChange>
          </w:rPr>
          <w:t xml:space="preserve"> </w:t>
        </w:r>
        <w:r w:rsidRPr="008F40CD">
          <w:rPr>
            <w:i/>
          </w:rPr>
          <w:t>Bảng dữ liệu chất liệu</w:t>
        </w:r>
      </w:ins>
    </w:p>
    <w:p w14:paraId="1E3C93C2" w14:textId="4CB910BD" w:rsidR="008A7CB0" w:rsidRPr="000245EB" w:rsidDel="000D1FDC" w:rsidRDefault="002A14AF" w:rsidP="004A3D10">
      <w:pPr>
        <w:pStyle w:val="Caption"/>
        <w:rPr>
          <w:ins w:id="10280" w:author="phuong vu" w:date="2018-11-23T11:46:00Z"/>
          <w:del w:id="10281" w:author="Tran Huan" w:date="2018-11-25T23:35:00Z"/>
          <w:b/>
          <w:rPrChange w:id="10282" w:author="Tran Huan" w:date="2018-11-25T16:08:00Z">
            <w:rPr>
              <w:ins w:id="10283" w:author="phuong vu" w:date="2018-11-23T11:46:00Z"/>
              <w:del w:id="10284" w:author="Tran Huan" w:date="2018-11-25T23:35:00Z"/>
              <w:b/>
              <w:i/>
              <w:iCs/>
              <w:szCs w:val="18"/>
              <w:lang w:val="en-US"/>
            </w:rPr>
          </w:rPrChange>
        </w:rPr>
        <w:pPrChange w:id="10285" w:author="Tran Huan" w:date="2018-11-25T23:24:00Z">
          <w:pPr/>
        </w:pPrChange>
      </w:pPr>
      <w:ins w:id="10286" w:author="phuong vu" w:date="2018-11-23T12:04:00Z">
        <w:del w:id="10287" w:author="Tran Huan" w:date="2018-11-25T23:35:00Z">
          <w:r w:rsidDel="000D1FDC">
            <w:delText xml:space="preserve">Bảng </w:delText>
          </w:r>
        </w:del>
      </w:ins>
      <w:ins w:id="10288" w:author="phuong vu" w:date="2018-11-23T15:14:00Z">
        <w:del w:id="10289" w:author="Tran Huan" w:date="2018-11-25T23:35:00Z">
          <w:r w:rsidR="00E95F1B" w:rsidDel="000D1FDC">
            <w:fldChar w:fldCharType="begin"/>
          </w:r>
          <w:r w:rsidR="00E95F1B" w:rsidDel="000D1FDC">
            <w:delInstrText xml:space="preserve"> STYLEREF 1 \s </w:delInstrText>
          </w:r>
        </w:del>
      </w:ins>
      <w:del w:id="10290" w:author="Tran Huan" w:date="2018-11-25T23:35:00Z">
        <w:r w:rsidR="00E95F1B" w:rsidDel="000D1FDC">
          <w:fldChar w:fldCharType="separate"/>
        </w:r>
        <w:r w:rsidR="00B607D9" w:rsidDel="000D1FDC">
          <w:rPr>
            <w:noProof/>
          </w:rPr>
          <w:delText>3</w:delText>
        </w:r>
      </w:del>
      <w:ins w:id="10291" w:author="phuong vu" w:date="2018-11-23T15:14:00Z">
        <w:del w:id="10292"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0293" w:author="Tran Huan" w:date="2018-11-25T23:35:00Z">
        <w:r w:rsidR="00E95F1B" w:rsidDel="000D1FDC">
          <w:fldChar w:fldCharType="separate"/>
        </w:r>
      </w:del>
      <w:ins w:id="10294" w:author="phuong vu" w:date="2018-11-23T15:14:00Z">
        <w:del w:id="10295" w:author="Tran Huan" w:date="2018-11-25T23:35:00Z">
          <w:r w:rsidR="00E95F1B" w:rsidDel="000D1FDC">
            <w:fldChar w:fldCharType="end"/>
          </w:r>
        </w:del>
      </w:ins>
      <w:ins w:id="10296" w:author="phuong vu" w:date="2018-11-23T12:04:00Z">
        <w:del w:id="10297" w:author="Tran Huan" w:date="2018-11-25T23:35:00Z">
          <w:r w:rsidRPr="000245EB" w:rsidDel="000D1FDC">
            <w:rPr>
              <w:i/>
              <w:rPrChange w:id="10298" w:author="Tran Huan" w:date="2018-11-25T16:08:00Z">
                <w:rPr>
                  <w:i/>
                  <w:iCs/>
                  <w:lang w:val="en-US"/>
                </w:rPr>
              </w:rPrChange>
            </w:rPr>
            <w:delText xml:space="preserve"> Bảng dữ liệu chất liệu</w:delText>
          </w:r>
        </w:del>
      </w:ins>
    </w:p>
    <w:p w14:paraId="3BA1150A" w14:textId="2BC3B3CE" w:rsidR="008A7CB0" w:rsidRDefault="008A7CB0">
      <w:pPr>
        <w:spacing w:line="276" w:lineRule="auto"/>
        <w:rPr>
          <w:ins w:id="10299" w:author="phuong vu" w:date="2018-11-23T11:46:00Z"/>
          <w:b/>
          <w:lang w:val="en-US"/>
        </w:rPr>
        <w:pPrChange w:id="10300" w:author="phuong vu" w:date="2018-11-23T13:48:00Z">
          <w:pPr/>
        </w:pPrChange>
      </w:pPr>
      <w:ins w:id="10301" w:author="phuong vu" w:date="2018-11-23T11:46:00Z">
        <w:r>
          <w:rPr>
            <w:b/>
            <w:lang w:val="en-US"/>
          </w:rPr>
          <w:t>BẢNG POST</w:t>
        </w:r>
      </w:ins>
    </w:p>
    <w:tbl>
      <w:tblPr>
        <w:tblStyle w:val="TableGrid"/>
        <w:tblW w:w="8725" w:type="dxa"/>
        <w:tblLook w:val="04A0" w:firstRow="1" w:lastRow="0" w:firstColumn="1" w:lastColumn="0" w:noHBand="0" w:noVBand="1"/>
        <w:tblPrChange w:id="10302"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10303">
          <w:tblGrid>
            <w:gridCol w:w="708"/>
            <w:gridCol w:w="2209"/>
            <w:gridCol w:w="1300"/>
            <w:gridCol w:w="1098"/>
            <w:gridCol w:w="838"/>
            <w:gridCol w:w="823"/>
            <w:gridCol w:w="2899"/>
          </w:tblGrid>
        </w:tblGridChange>
      </w:tblGrid>
      <w:tr w:rsidR="008A7CB0" w:rsidRPr="001856AA" w14:paraId="7A110F9B" w14:textId="77777777" w:rsidTr="00904AF3">
        <w:trPr>
          <w:trHeight w:val="300"/>
          <w:ins w:id="10304" w:author="phuong vu" w:date="2018-11-23T11:46:00Z"/>
          <w:trPrChange w:id="10305" w:author="phuong vu" w:date="2018-11-23T13:40:00Z">
            <w:trPr>
              <w:trHeight w:val="300"/>
            </w:trPr>
          </w:trPrChange>
        </w:trPr>
        <w:tc>
          <w:tcPr>
            <w:tcW w:w="708" w:type="dxa"/>
            <w:noWrap/>
            <w:vAlign w:val="center"/>
            <w:hideMark/>
            <w:tcPrChange w:id="10306" w:author="phuong vu" w:date="2018-11-23T13:40:00Z">
              <w:tcPr>
                <w:tcW w:w="708" w:type="dxa"/>
                <w:noWrap/>
                <w:vAlign w:val="center"/>
                <w:hideMark/>
              </w:tcPr>
            </w:tcPrChange>
          </w:tcPr>
          <w:p w14:paraId="453050CC" w14:textId="77777777" w:rsidR="008A7CB0" w:rsidRPr="001856AA" w:rsidRDefault="008A7CB0">
            <w:pPr>
              <w:spacing w:line="276" w:lineRule="auto"/>
              <w:jc w:val="center"/>
              <w:rPr>
                <w:ins w:id="10307" w:author="phuong vu" w:date="2018-11-23T11:46:00Z"/>
                <w:b/>
                <w:bCs/>
              </w:rPr>
              <w:pPrChange w:id="10308" w:author="phuong vu" w:date="2018-11-23T13:48:00Z">
                <w:pPr>
                  <w:jc w:val="center"/>
                </w:pPr>
              </w:pPrChange>
            </w:pPr>
            <w:ins w:id="10309" w:author="phuong vu" w:date="2018-11-23T11:46:00Z">
              <w:r w:rsidRPr="001856AA">
                <w:rPr>
                  <w:b/>
                  <w:bCs/>
                  <w:lang w:val="da-DK"/>
                </w:rPr>
                <w:t>STT</w:t>
              </w:r>
            </w:ins>
          </w:p>
        </w:tc>
        <w:tc>
          <w:tcPr>
            <w:tcW w:w="2209" w:type="dxa"/>
            <w:noWrap/>
            <w:vAlign w:val="center"/>
            <w:hideMark/>
            <w:tcPrChange w:id="10310" w:author="phuong vu" w:date="2018-11-23T13:40:00Z">
              <w:tcPr>
                <w:tcW w:w="2209" w:type="dxa"/>
                <w:noWrap/>
                <w:vAlign w:val="center"/>
                <w:hideMark/>
              </w:tcPr>
            </w:tcPrChange>
          </w:tcPr>
          <w:p w14:paraId="69987594" w14:textId="77777777" w:rsidR="008A7CB0" w:rsidRPr="001856AA" w:rsidRDefault="008A7CB0">
            <w:pPr>
              <w:spacing w:line="276" w:lineRule="auto"/>
              <w:jc w:val="center"/>
              <w:rPr>
                <w:ins w:id="10311" w:author="phuong vu" w:date="2018-11-23T11:46:00Z"/>
                <w:b/>
                <w:bCs/>
              </w:rPr>
              <w:pPrChange w:id="10312" w:author="phuong vu" w:date="2018-11-23T13:48:00Z">
                <w:pPr>
                  <w:jc w:val="center"/>
                </w:pPr>
              </w:pPrChange>
            </w:pPr>
            <w:ins w:id="10313" w:author="phuong vu" w:date="2018-11-23T11:46:00Z">
              <w:r w:rsidRPr="001856AA">
                <w:rPr>
                  <w:b/>
                  <w:bCs/>
                  <w:lang w:val="da-DK"/>
                </w:rPr>
                <w:t>Tên trường</w:t>
              </w:r>
            </w:ins>
          </w:p>
        </w:tc>
        <w:tc>
          <w:tcPr>
            <w:tcW w:w="1300" w:type="dxa"/>
            <w:noWrap/>
            <w:vAlign w:val="center"/>
            <w:hideMark/>
            <w:tcPrChange w:id="10314" w:author="phuong vu" w:date="2018-11-23T13:40:00Z">
              <w:tcPr>
                <w:tcW w:w="1300" w:type="dxa"/>
                <w:noWrap/>
                <w:vAlign w:val="center"/>
                <w:hideMark/>
              </w:tcPr>
            </w:tcPrChange>
          </w:tcPr>
          <w:p w14:paraId="18E395F2" w14:textId="77777777" w:rsidR="008A7CB0" w:rsidRPr="001856AA" w:rsidRDefault="008A7CB0">
            <w:pPr>
              <w:spacing w:line="276" w:lineRule="auto"/>
              <w:jc w:val="center"/>
              <w:rPr>
                <w:ins w:id="10315" w:author="phuong vu" w:date="2018-11-23T11:46:00Z"/>
                <w:b/>
                <w:bCs/>
              </w:rPr>
              <w:pPrChange w:id="10316" w:author="phuong vu" w:date="2018-11-23T13:48:00Z">
                <w:pPr>
                  <w:jc w:val="center"/>
                </w:pPr>
              </w:pPrChange>
            </w:pPr>
            <w:ins w:id="10317" w:author="phuong vu" w:date="2018-11-23T11:46:00Z">
              <w:r w:rsidRPr="001856AA">
                <w:rPr>
                  <w:b/>
                  <w:bCs/>
                  <w:lang w:val="da-DK"/>
                </w:rPr>
                <w:t>Kiểu</w:t>
              </w:r>
            </w:ins>
          </w:p>
        </w:tc>
        <w:tc>
          <w:tcPr>
            <w:tcW w:w="1098" w:type="dxa"/>
            <w:noWrap/>
            <w:vAlign w:val="center"/>
            <w:hideMark/>
            <w:tcPrChange w:id="10318" w:author="phuong vu" w:date="2018-11-23T13:40:00Z">
              <w:tcPr>
                <w:tcW w:w="1098" w:type="dxa"/>
                <w:noWrap/>
                <w:vAlign w:val="center"/>
                <w:hideMark/>
              </w:tcPr>
            </w:tcPrChange>
          </w:tcPr>
          <w:p w14:paraId="6DFC1CF5" w14:textId="77777777" w:rsidR="008A7CB0" w:rsidRPr="001856AA" w:rsidRDefault="008A7CB0">
            <w:pPr>
              <w:spacing w:line="276" w:lineRule="auto"/>
              <w:jc w:val="center"/>
              <w:rPr>
                <w:ins w:id="10319" w:author="phuong vu" w:date="2018-11-23T11:46:00Z"/>
                <w:b/>
                <w:bCs/>
              </w:rPr>
              <w:pPrChange w:id="10320" w:author="phuong vu" w:date="2018-11-23T13:48:00Z">
                <w:pPr>
                  <w:jc w:val="center"/>
                </w:pPr>
              </w:pPrChange>
            </w:pPr>
            <w:ins w:id="10321" w:author="phuong vu" w:date="2018-11-23T11:46:00Z">
              <w:r w:rsidRPr="001856AA">
                <w:rPr>
                  <w:b/>
                  <w:bCs/>
                  <w:lang w:val="da-DK"/>
                </w:rPr>
                <w:t>Chấp nhận Null</w:t>
              </w:r>
            </w:ins>
          </w:p>
        </w:tc>
        <w:tc>
          <w:tcPr>
            <w:tcW w:w="838" w:type="dxa"/>
            <w:noWrap/>
            <w:vAlign w:val="center"/>
            <w:hideMark/>
            <w:tcPrChange w:id="10322" w:author="phuong vu" w:date="2018-11-23T13:40:00Z">
              <w:tcPr>
                <w:tcW w:w="838" w:type="dxa"/>
                <w:noWrap/>
                <w:vAlign w:val="center"/>
                <w:hideMark/>
              </w:tcPr>
            </w:tcPrChange>
          </w:tcPr>
          <w:p w14:paraId="7BEFDE1C" w14:textId="77777777" w:rsidR="008A7CB0" w:rsidRPr="001856AA" w:rsidRDefault="008A7CB0">
            <w:pPr>
              <w:spacing w:line="276" w:lineRule="auto"/>
              <w:jc w:val="center"/>
              <w:rPr>
                <w:ins w:id="10323" w:author="phuong vu" w:date="2018-11-23T11:46:00Z"/>
                <w:b/>
                <w:bCs/>
              </w:rPr>
              <w:pPrChange w:id="10324" w:author="phuong vu" w:date="2018-11-23T13:48:00Z">
                <w:pPr>
                  <w:jc w:val="center"/>
                </w:pPr>
              </w:pPrChange>
            </w:pPr>
            <w:ins w:id="10325" w:author="phuong vu" w:date="2018-11-23T11:46:00Z">
              <w:r w:rsidRPr="001856AA">
                <w:rPr>
                  <w:b/>
                  <w:bCs/>
                  <w:lang w:val="da-DK"/>
                </w:rPr>
                <w:t>Khóa chính</w:t>
              </w:r>
            </w:ins>
          </w:p>
        </w:tc>
        <w:tc>
          <w:tcPr>
            <w:tcW w:w="823" w:type="dxa"/>
            <w:noWrap/>
            <w:vAlign w:val="center"/>
            <w:hideMark/>
            <w:tcPrChange w:id="10326" w:author="phuong vu" w:date="2018-11-23T13:40:00Z">
              <w:tcPr>
                <w:tcW w:w="823" w:type="dxa"/>
                <w:noWrap/>
                <w:vAlign w:val="center"/>
                <w:hideMark/>
              </w:tcPr>
            </w:tcPrChange>
          </w:tcPr>
          <w:p w14:paraId="3C28C2CC" w14:textId="77777777" w:rsidR="008A7CB0" w:rsidRPr="001856AA" w:rsidRDefault="008A7CB0">
            <w:pPr>
              <w:spacing w:line="276" w:lineRule="auto"/>
              <w:jc w:val="center"/>
              <w:rPr>
                <w:ins w:id="10327" w:author="phuong vu" w:date="2018-11-23T11:46:00Z"/>
                <w:b/>
                <w:bCs/>
              </w:rPr>
              <w:pPrChange w:id="10328" w:author="phuong vu" w:date="2018-11-23T13:48:00Z">
                <w:pPr>
                  <w:jc w:val="center"/>
                </w:pPr>
              </w:pPrChange>
            </w:pPr>
            <w:ins w:id="10329" w:author="phuong vu" w:date="2018-11-23T11:46:00Z">
              <w:r w:rsidRPr="001856AA">
                <w:rPr>
                  <w:b/>
                  <w:bCs/>
                  <w:lang w:val="da-DK"/>
                </w:rPr>
                <w:t>Khóa ngoại</w:t>
              </w:r>
            </w:ins>
          </w:p>
        </w:tc>
        <w:tc>
          <w:tcPr>
            <w:tcW w:w="1749" w:type="dxa"/>
            <w:noWrap/>
            <w:vAlign w:val="center"/>
            <w:hideMark/>
            <w:tcPrChange w:id="10330" w:author="phuong vu" w:date="2018-11-23T13:40:00Z">
              <w:tcPr>
                <w:tcW w:w="2899" w:type="dxa"/>
                <w:noWrap/>
                <w:vAlign w:val="center"/>
                <w:hideMark/>
              </w:tcPr>
            </w:tcPrChange>
          </w:tcPr>
          <w:p w14:paraId="02C5D1DF" w14:textId="77777777" w:rsidR="008A7CB0" w:rsidRPr="001856AA" w:rsidRDefault="008A7CB0">
            <w:pPr>
              <w:spacing w:line="276" w:lineRule="auto"/>
              <w:ind w:right="226"/>
              <w:jc w:val="center"/>
              <w:rPr>
                <w:ins w:id="10331" w:author="phuong vu" w:date="2018-11-23T11:46:00Z"/>
                <w:b/>
                <w:bCs/>
              </w:rPr>
              <w:pPrChange w:id="10332" w:author="phuong vu" w:date="2018-11-23T13:48:00Z">
                <w:pPr>
                  <w:ind w:right="226"/>
                  <w:jc w:val="center"/>
                </w:pPr>
              </w:pPrChange>
            </w:pPr>
            <w:ins w:id="10333" w:author="phuong vu" w:date="2018-11-23T11:46:00Z">
              <w:r w:rsidRPr="001856AA">
                <w:rPr>
                  <w:b/>
                  <w:bCs/>
                  <w:lang w:val="da-DK"/>
                </w:rPr>
                <w:t>Mô tả</w:t>
              </w:r>
            </w:ins>
          </w:p>
        </w:tc>
      </w:tr>
      <w:tr w:rsidR="008A7CB0" w:rsidRPr="001856AA" w14:paraId="5AC85E9C" w14:textId="77777777" w:rsidTr="00904AF3">
        <w:trPr>
          <w:trHeight w:val="300"/>
          <w:ins w:id="10334" w:author="phuong vu" w:date="2018-11-23T11:46:00Z"/>
          <w:trPrChange w:id="10335" w:author="phuong vu" w:date="2018-11-23T13:40:00Z">
            <w:trPr>
              <w:trHeight w:val="300"/>
            </w:trPr>
          </w:trPrChange>
        </w:trPr>
        <w:tc>
          <w:tcPr>
            <w:tcW w:w="708" w:type="dxa"/>
            <w:noWrap/>
            <w:vAlign w:val="center"/>
            <w:hideMark/>
            <w:tcPrChange w:id="10336" w:author="phuong vu" w:date="2018-11-23T13:40:00Z">
              <w:tcPr>
                <w:tcW w:w="708" w:type="dxa"/>
                <w:noWrap/>
                <w:vAlign w:val="center"/>
                <w:hideMark/>
              </w:tcPr>
            </w:tcPrChange>
          </w:tcPr>
          <w:p w14:paraId="7B90A4F8" w14:textId="77777777" w:rsidR="008A7CB0" w:rsidRPr="00FD2760" w:rsidRDefault="008A7CB0">
            <w:pPr>
              <w:spacing w:line="276" w:lineRule="auto"/>
              <w:jc w:val="center"/>
              <w:rPr>
                <w:ins w:id="10337" w:author="phuong vu" w:date="2018-11-23T11:46:00Z"/>
              </w:rPr>
              <w:pPrChange w:id="10338" w:author="phuong vu" w:date="2018-11-23T13:48:00Z">
                <w:pPr>
                  <w:jc w:val="center"/>
                </w:pPr>
              </w:pPrChange>
            </w:pPr>
            <w:ins w:id="10339" w:author="phuong vu" w:date="2018-11-23T11:46:00Z">
              <w:r w:rsidRPr="00FD2760">
                <w:t>1</w:t>
              </w:r>
            </w:ins>
          </w:p>
        </w:tc>
        <w:tc>
          <w:tcPr>
            <w:tcW w:w="2209" w:type="dxa"/>
            <w:noWrap/>
            <w:hideMark/>
            <w:tcPrChange w:id="10340" w:author="phuong vu" w:date="2018-11-23T13:40:00Z">
              <w:tcPr>
                <w:tcW w:w="2209" w:type="dxa"/>
                <w:noWrap/>
                <w:hideMark/>
              </w:tcPr>
            </w:tcPrChange>
          </w:tcPr>
          <w:p w14:paraId="7715B201" w14:textId="01DD9DAD" w:rsidR="008A7CB0" w:rsidRPr="00FD2760" w:rsidRDefault="008A7CB0">
            <w:pPr>
              <w:spacing w:line="276" w:lineRule="auto"/>
              <w:rPr>
                <w:ins w:id="10341" w:author="phuong vu" w:date="2018-11-23T11:46:00Z"/>
              </w:rPr>
              <w:pPrChange w:id="10342" w:author="phuong vu" w:date="2018-11-23T13:48:00Z">
                <w:pPr/>
              </w:pPrChange>
            </w:pPr>
            <w:ins w:id="10343" w:author="phuong vu" w:date="2018-11-23T11:46:00Z">
              <w:r w:rsidRPr="00FD2760">
                <w:t>id</w:t>
              </w:r>
            </w:ins>
          </w:p>
        </w:tc>
        <w:tc>
          <w:tcPr>
            <w:tcW w:w="1300" w:type="dxa"/>
            <w:noWrap/>
            <w:hideMark/>
            <w:tcPrChange w:id="10344" w:author="phuong vu" w:date="2018-11-23T13:40:00Z">
              <w:tcPr>
                <w:tcW w:w="1300" w:type="dxa"/>
                <w:noWrap/>
                <w:hideMark/>
              </w:tcPr>
            </w:tcPrChange>
          </w:tcPr>
          <w:p w14:paraId="165AD092" w14:textId="77777777" w:rsidR="008A7CB0" w:rsidRPr="00FD2760" w:rsidRDefault="008A7CB0">
            <w:pPr>
              <w:spacing w:line="276" w:lineRule="auto"/>
              <w:rPr>
                <w:ins w:id="10345" w:author="phuong vu" w:date="2018-11-23T11:46:00Z"/>
              </w:rPr>
              <w:pPrChange w:id="10346" w:author="phuong vu" w:date="2018-11-23T13:48:00Z">
                <w:pPr/>
              </w:pPrChange>
            </w:pPr>
            <w:ins w:id="10347" w:author="phuong vu" w:date="2018-11-23T11:46:00Z">
              <w:r w:rsidRPr="00FD2760">
                <w:t>numeric</w:t>
              </w:r>
            </w:ins>
          </w:p>
        </w:tc>
        <w:tc>
          <w:tcPr>
            <w:tcW w:w="1098" w:type="dxa"/>
            <w:noWrap/>
            <w:vAlign w:val="center"/>
            <w:hideMark/>
            <w:tcPrChange w:id="10348" w:author="phuong vu" w:date="2018-11-23T13:40:00Z">
              <w:tcPr>
                <w:tcW w:w="1098" w:type="dxa"/>
                <w:noWrap/>
                <w:vAlign w:val="center"/>
                <w:hideMark/>
              </w:tcPr>
            </w:tcPrChange>
          </w:tcPr>
          <w:p w14:paraId="35001C6C" w14:textId="77777777" w:rsidR="008A7CB0" w:rsidRPr="00FD2760" w:rsidRDefault="008A7CB0">
            <w:pPr>
              <w:spacing w:line="276" w:lineRule="auto"/>
              <w:jc w:val="center"/>
              <w:rPr>
                <w:ins w:id="10349" w:author="phuong vu" w:date="2018-11-23T11:46:00Z"/>
              </w:rPr>
              <w:pPrChange w:id="10350" w:author="phuong vu" w:date="2018-11-23T13:48:00Z">
                <w:pPr>
                  <w:jc w:val="center"/>
                </w:pPr>
              </w:pPrChange>
            </w:pPr>
          </w:p>
        </w:tc>
        <w:tc>
          <w:tcPr>
            <w:tcW w:w="838" w:type="dxa"/>
            <w:noWrap/>
            <w:vAlign w:val="center"/>
            <w:hideMark/>
            <w:tcPrChange w:id="10351" w:author="phuong vu" w:date="2018-11-23T13:40:00Z">
              <w:tcPr>
                <w:tcW w:w="838" w:type="dxa"/>
                <w:noWrap/>
                <w:vAlign w:val="center"/>
                <w:hideMark/>
              </w:tcPr>
            </w:tcPrChange>
          </w:tcPr>
          <w:p w14:paraId="604F3B97" w14:textId="77777777" w:rsidR="008A7CB0" w:rsidRPr="00FD2760" w:rsidRDefault="008A7CB0">
            <w:pPr>
              <w:spacing w:line="276" w:lineRule="auto"/>
              <w:jc w:val="center"/>
              <w:rPr>
                <w:ins w:id="10352" w:author="phuong vu" w:date="2018-11-23T11:46:00Z"/>
              </w:rPr>
              <w:pPrChange w:id="10353" w:author="phuong vu" w:date="2018-11-23T13:48:00Z">
                <w:pPr>
                  <w:jc w:val="center"/>
                </w:pPr>
              </w:pPrChange>
            </w:pPr>
            <w:ins w:id="10354" w:author="phuong vu" w:date="2018-11-23T11:46:00Z">
              <w:r w:rsidRPr="00FD2760">
                <w:t>X</w:t>
              </w:r>
            </w:ins>
          </w:p>
        </w:tc>
        <w:tc>
          <w:tcPr>
            <w:tcW w:w="823" w:type="dxa"/>
            <w:noWrap/>
            <w:vAlign w:val="center"/>
            <w:hideMark/>
            <w:tcPrChange w:id="10355" w:author="phuong vu" w:date="2018-11-23T13:40:00Z">
              <w:tcPr>
                <w:tcW w:w="823" w:type="dxa"/>
                <w:noWrap/>
                <w:vAlign w:val="center"/>
                <w:hideMark/>
              </w:tcPr>
            </w:tcPrChange>
          </w:tcPr>
          <w:p w14:paraId="5AAE0052" w14:textId="77777777" w:rsidR="008A7CB0" w:rsidRPr="00FD2760" w:rsidRDefault="008A7CB0">
            <w:pPr>
              <w:spacing w:line="276" w:lineRule="auto"/>
              <w:jc w:val="center"/>
              <w:rPr>
                <w:ins w:id="10356" w:author="phuong vu" w:date="2018-11-23T11:46:00Z"/>
              </w:rPr>
              <w:pPrChange w:id="10357" w:author="phuong vu" w:date="2018-11-23T13:48:00Z">
                <w:pPr>
                  <w:jc w:val="center"/>
                </w:pPr>
              </w:pPrChange>
            </w:pPr>
          </w:p>
        </w:tc>
        <w:tc>
          <w:tcPr>
            <w:tcW w:w="1749" w:type="dxa"/>
            <w:noWrap/>
            <w:hideMark/>
            <w:tcPrChange w:id="10358" w:author="phuong vu" w:date="2018-11-23T13:40:00Z">
              <w:tcPr>
                <w:tcW w:w="2899" w:type="dxa"/>
                <w:noWrap/>
                <w:hideMark/>
              </w:tcPr>
            </w:tcPrChange>
          </w:tcPr>
          <w:p w14:paraId="604F3C47" w14:textId="5FB85330" w:rsidR="008A7CB0" w:rsidRPr="00FD2760" w:rsidRDefault="008A7CB0">
            <w:pPr>
              <w:spacing w:line="276" w:lineRule="auto"/>
              <w:rPr>
                <w:ins w:id="10359" w:author="phuong vu" w:date="2018-11-23T11:46:00Z"/>
                <w:lang w:val="en-US"/>
              </w:rPr>
              <w:pPrChange w:id="10360" w:author="phuong vu" w:date="2018-11-23T13:48:00Z">
                <w:pPr/>
              </w:pPrChange>
            </w:pPr>
            <w:ins w:id="10361" w:author="phuong vu" w:date="2018-11-23T11:46:00Z">
              <w:r w:rsidRPr="00FD2760">
                <w:t>ID</w:t>
              </w:r>
            </w:ins>
          </w:p>
        </w:tc>
      </w:tr>
      <w:tr w:rsidR="008A7CB0" w:rsidRPr="001856AA" w14:paraId="645B6AE6" w14:textId="77777777" w:rsidTr="00904AF3">
        <w:trPr>
          <w:trHeight w:val="300"/>
          <w:ins w:id="10362" w:author="phuong vu" w:date="2018-11-23T11:46:00Z"/>
          <w:trPrChange w:id="10363" w:author="phuong vu" w:date="2018-11-23T13:40:00Z">
            <w:trPr>
              <w:trHeight w:val="300"/>
            </w:trPr>
          </w:trPrChange>
        </w:trPr>
        <w:tc>
          <w:tcPr>
            <w:tcW w:w="708" w:type="dxa"/>
            <w:noWrap/>
            <w:vAlign w:val="center"/>
            <w:hideMark/>
            <w:tcPrChange w:id="10364" w:author="phuong vu" w:date="2018-11-23T13:40:00Z">
              <w:tcPr>
                <w:tcW w:w="708" w:type="dxa"/>
                <w:noWrap/>
                <w:vAlign w:val="center"/>
                <w:hideMark/>
              </w:tcPr>
            </w:tcPrChange>
          </w:tcPr>
          <w:p w14:paraId="53E27950" w14:textId="77777777" w:rsidR="008A7CB0" w:rsidRPr="00FD2760" w:rsidRDefault="008A7CB0">
            <w:pPr>
              <w:spacing w:line="276" w:lineRule="auto"/>
              <w:jc w:val="center"/>
              <w:rPr>
                <w:ins w:id="10365" w:author="phuong vu" w:date="2018-11-23T11:46:00Z"/>
              </w:rPr>
              <w:pPrChange w:id="10366" w:author="phuong vu" w:date="2018-11-23T13:48:00Z">
                <w:pPr>
                  <w:jc w:val="center"/>
                </w:pPr>
              </w:pPrChange>
            </w:pPr>
            <w:ins w:id="10367" w:author="phuong vu" w:date="2018-11-23T11:46:00Z">
              <w:r w:rsidRPr="00FD2760">
                <w:t>2</w:t>
              </w:r>
            </w:ins>
          </w:p>
        </w:tc>
        <w:tc>
          <w:tcPr>
            <w:tcW w:w="2209" w:type="dxa"/>
            <w:noWrap/>
            <w:hideMark/>
            <w:tcPrChange w:id="10368" w:author="phuong vu" w:date="2018-11-23T13:40:00Z">
              <w:tcPr>
                <w:tcW w:w="2209" w:type="dxa"/>
                <w:noWrap/>
                <w:hideMark/>
              </w:tcPr>
            </w:tcPrChange>
          </w:tcPr>
          <w:p w14:paraId="3254C875" w14:textId="50EB26C6" w:rsidR="008A7CB0" w:rsidRPr="008A7CB0" w:rsidRDefault="008A7CB0">
            <w:pPr>
              <w:spacing w:line="276" w:lineRule="auto"/>
              <w:rPr>
                <w:ins w:id="10369" w:author="phuong vu" w:date="2018-11-23T11:46:00Z"/>
                <w:lang w:val="en-US"/>
                <w:rPrChange w:id="10370" w:author="phuong vu" w:date="2018-11-23T11:47:00Z">
                  <w:rPr>
                    <w:ins w:id="10371" w:author="phuong vu" w:date="2018-11-23T11:46:00Z"/>
                  </w:rPr>
                </w:rPrChange>
              </w:rPr>
              <w:pPrChange w:id="10372" w:author="phuong vu" w:date="2018-11-23T13:48:00Z">
                <w:pPr/>
              </w:pPrChange>
            </w:pPr>
            <w:ins w:id="10373" w:author="phuong vu" w:date="2018-11-23T11:47:00Z">
              <w:r>
                <w:rPr>
                  <w:lang w:val="en-US"/>
                </w:rPr>
                <w:t>head_line</w:t>
              </w:r>
            </w:ins>
          </w:p>
        </w:tc>
        <w:tc>
          <w:tcPr>
            <w:tcW w:w="1300" w:type="dxa"/>
            <w:noWrap/>
            <w:hideMark/>
            <w:tcPrChange w:id="10374" w:author="phuong vu" w:date="2018-11-23T13:40:00Z">
              <w:tcPr>
                <w:tcW w:w="1300" w:type="dxa"/>
                <w:noWrap/>
                <w:hideMark/>
              </w:tcPr>
            </w:tcPrChange>
          </w:tcPr>
          <w:p w14:paraId="799AF489" w14:textId="77777777" w:rsidR="008A7CB0" w:rsidRPr="00FD2760" w:rsidRDefault="008A7CB0">
            <w:pPr>
              <w:spacing w:line="276" w:lineRule="auto"/>
              <w:rPr>
                <w:ins w:id="10375" w:author="phuong vu" w:date="2018-11-23T11:46:00Z"/>
              </w:rPr>
              <w:pPrChange w:id="10376" w:author="phuong vu" w:date="2018-11-23T13:48:00Z">
                <w:pPr/>
              </w:pPrChange>
            </w:pPr>
            <w:ins w:id="10377" w:author="phuong vu" w:date="2018-11-23T11:46:00Z">
              <w:r w:rsidRPr="00FD2760">
                <w:t>character varying</w:t>
              </w:r>
            </w:ins>
          </w:p>
        </w:tc>
        <w:tc>
          <w:tcPr>
            <w:tcW w:w="1098" w:type="dxa"/>
            <w:noWrap/>
            <w:vAlign w:val="center"/>
            <w:hideMark/>
            <w:tcPrChange w:id="10378" w:author="phuong vu" w:date="2018-11-23T13:40:00Z">
              <w:tcPr>
                <w:tcW w:w="1098" w:type="dxa"/>
                <w:noWrap/>
                <w:vAlign w:val="center"/>
                <w:hideMark/>
              </w:tcPr>
            </w:tcPrChange>
          </w:tcPr>
          <w:p w14:paraId="48A42946" w14:textId="77777777" w:rsidR="008A7CB0" w:rsidRPr="00FD2760" w:rsidRDefault="008A7CB0">
            <w:pPr>
              <w:spacing w:line="276" w:lineRule="auto"/>
              <w:jc w:val="center"/>
              <w:rPr>
                <w:ins w:id="10379" w:author="phuong vu" w:date="2018-11-23T11:46:00Z"/>
              </w:rPr>
              <w:pPrChange w:id="10380" w:author="phuong vu" w:date="2018-11-23T13:48:00Z">
                <w:pPr>
                  <w:jc w:val="center"/>
                </w:pPr>
              </w:pPrChange>
            </w:pPr>
          </w:p>
        </w:tc>
        <w:tc>
          <w:tcPr>
            <w:tcW w:w="838" w:type="dxa"/>
            <w:noWrap/>
            <w:vAlign w:val="center"/>
            <w:hideMark/>
            <w:tcPrChange w:id="10381" w:author="phuong vu" w:date="2018-11-23T13:40:00Z">
              <w:tcPr>
                <w:tcW w:w="838" w:type="dxa"/>
                <w:noWrap/>
                <w:vAlign w:val="center"/>
                <w:hideMark/>
              </w:tcPr>
            </w:tcPrChange>
          </w:tcPr>
          <w:p w14:paraId="5CD045DC" w14:textId="77777777" w:rsidR="008A7CB0" w:rsidRPr="00FD2760" w:rsidRDefault="008A7CB0">
            <w:pPr>
              <w:spacing w:line="276" w:lineRule="auto"/>
              <w:jc w:val="center"/>
              <w:rPr>
                <w:ins w:id="10382" w:author="phuong vu" w:date="2018-11-23T11:46:00Z"/>
              </w:rPr>
              <w:pPrChange w:id="10383" w:author="phuong vu" w:date="2018-11-23T13:48:00Z">
                <w:pPr>
                  <w:jc w:val="center"/>
                </w:pPr>
              </w:pPrChange>
            </w:pPr>
          </w:p>
        </w:tc>
        <w:tc>
          <w:tcPr>
            <w:tcW w:w="823" w:type="dxa"/>
            <w:noWrap/>
            <w:vAlign w:val="center"/>
            <w:hideMark/>
            <w:tcPrChange w:id="10384" w:author="phuong vu" w:date="2018-11-23T13:40:00Z">
              <w:tcPr>
                <w:tcW w:w="823" w:type="dxa"/>
                <w:noWrap/>
                <w:vAlign w:val="center"/>
                <w:hideMark/>
              </w:tcPr>
            </w:tcPrChange>
          </w:tcPr>
          <w:p w14:paraId="3D14E42F" w14:textId="77777777" w:rsidR="008A7CB0" w:rsidRPr="00FD2760" w:rsidRDefault="008A7CB0">
            <w:pPr>
              <w:spacing w:line="276" w:lineRule="auto"/>
              <w:jc w:val="center"/>
              <w:rPr>
                <w:ins w:id="10385" w:author="phuong vu" w:date="2018-11-23T11:46:00Z"/>
              </w:rPr>
              <w:pPrChange w:id="10386" w:author="phuong vu" w:date="2018-11-23T13:48:00Z">
                <w:pPr>
                  <w:jc w:val="center"/>
                </w:pPr>
              </w:pPrChange>
            </w:pPr>
          </w:p>
        </w:tc>
        <w:tc>
          <w:tcPr>
            <w:tcW w:w="1749" w:type="dxa"/>
            <w:noWrap/>
            <w:hideMark/>
            <w:tcPrChange w:id="10387" w:author="phuong vu" w:date="2018-11-23T13:40:00Z">
              <w:tcPr>
                <w:tcW w:w="2899" w:type="dxa"/>
                <w:noWrap/>
                <w:hideMark/>
              </w:tcPr>
            </w:tcPrChange>
          </w:tcPr>
          <w:p w14:paraId="6582C20D" w14:textId="1E0F3272" w:rsidR="008A7CB0" w:rsidRPr="00FD2760" w:rsidRDefault="008A7CB0">
            <w:pPr>
              <w:spacing w:line="276" w:lineRule="auto"/>
              <w:rPr>
                <w:ins w:id="10388" w:author="phuong vu" w:date="2018-11-23T11:46:00Z"/>
                <w:lang w:val="en-US"/>
              </w:rPr>
              <w:pPrChange w:id="10389" w:author="phuong vu" w:date="2018-11-23T13:48:00Z">
                <w:pPr/>
              </w:pPrChange>
            </w:pPr>
            <w:ins w:id="10390" w:author="phuong vu" w:date="2018-11-23T11:48:00Z">
              <w:r>
                <w:rPr>
                  <w:lang w:val="en-US"/>
                </w:rPr>
                <w:t>Tên ảnh</w:t>
              </w:r>
            </w:ins>
          </w:p>
        </w:tc>
      </w:tr>
      <w:tr w:rsidR="008A7CB0" w:rsidRPr="001856AA" w14:paraId="1D544AB3" w14:textId="77777777" w:rsidTr="00904AF3">
        <w:trPr>
          <w:trHeight w:val="300"/>
          <w:ins w:id="10391" w:author="phuong vu" w:date="2018-11-23T11:46:00Z"/>
          <w:trPrChange w:id="10392" w:author="phuong vu" w:date="2018-11-23T13:40:00Z">
            <w:trPr>
              <w:trHeight w:val="300"/>
            </w:trPr>
          </w:trPrChange>
        </w:trPr>
        <w:tc>
          <w:tcPr>
            <w:tcW w:w="708" w:type="dxa"/>
            <w:noWrap/>
            <w:vAlign w:val="center"/>
            <w:hideMark/>
            <w:tcPrChange w:id="10393" w:author="phuong vu" w:date="2018-11-23T13:40:00Z">
              <w:tcPr>
                <w:tcW w:w="708" w:type="dxa"/>
                <w:noWrap/>
                <w:vAlign w:val="center"/>
                <w:hideMark/>
              </w:tcPr>
            </w:tcPrChange>
          </w:tcPr>
          <w:p w14:paraId="2220F543" w14:textId="77777777" w:rsidR="008A7CB0" w:rsidRPr="00FD2760" w:rsidRDefault="008A7CB0">
            <w:pPr>
              <w:spacing w:line="276" w:lineRule="auto"/>
              <w:jc w:val="center"/>
              <w:rPr>
                <w:ins w:id="10394" w:author="phuong vu" w:date="2018-11-23T11:46:00Z"/>
                <w:lang w:val="en-US"/>
              </w:rPr>
              <w:pPrChange w:id="10395" w:author="phuong vu" w:date="2018-11-23T13:48:00Z">
                <w:pPr>
                  <w:jc w:val="center"/>
                </w:pPr>
              </w:pPrChange>
            </w:pPr>
            <w:ins w:id="10396" w:author="phuong vu" w:date="2018-11-23T11:46:00Z">
              <w:r>
                <w:rPr>
                  <w:lang w:val="en-US"/>
                </w:rPr>
                <w:t>3</w:t>
              </w:r>
            </w:ins>
          </w:p>
        </w:tc>
        <w:tc>
          <w:tcPr>
            <w:tcW w:w="2209" w:type="dxa"/>
            <w:noWrap/>
            <w:hideMark/>
            <w:tcPrChange w:id="10397" w:author="phuong vu" w:date="2018-11-23T13:40:00Z">
              <w:tcPr>
                <w:tcW w:w="2209" w:type="dxa"/>
                <w:noWrap/>
                <w:hideMark/>
              </w:tcPr>
            </w:tcPrChange>
          </w:tcPr>
          <w:p w14:paraId="656DE0E8" w14:textId="479C17A4" w:rsidR="008A7CB0" w:rsidRPr="008A7CB0" w:rsidRDefault="008A7CB0">
            <w:pPr>
              <w:spacing w:line="276" w:lineRule="auto"/>
              <w:rPr>
                <w:ins w:id="10398" w:author="phuong vu" w:date="2018-11-23T11:46:00Z"/>
                <w:lang w:val="en-US"/>
                <w:rPrChange w:id="10399" w:author="phuong vu" w:date="2018-11-23T11:47:00Z">
                  <w:rPr>
                    <w:ins w:id="10400" w:author="phuong vu" w:date="2018-11-23T11:46:00Z"/>
                  </w:rPr>
                </w:rPrChange>
              </w:rPr>
              <w:pPrChange w:id="10401" w:author="phuong vu" w:date="2018-11-23T13:48:00Z">
                <w:pPr/>
              </w:pPrChange>
            </w:pPr>
            <w:ins w:id="10402" w:author="phuong vu" w:date="2018-11-23T11:47:00Z">
              <w:r>
                <w:rPr>
                  <w:lang w:val="en-US"/>
                </w:rPr>
                <w:t>body</w:t>
              </w:r>
            </w:ins>
          </w:p>
        </w:tc>
        <w:tc>
          <w:tcPr>
            <w:tcW w:w="1300" w:type="dxa"/>
            <w:noWrap/>
            <w:hideMark/>
            <w:tcPrChange w:id="10403" w:author="phuong vu" w:date="2018-11-23T13:40:00Z">
              <w:tcPr>
                <w:tcW w:w="1300" w:type="dxa"/>
                <w:noWrap/>
                <w:hideMark/>
              </w:tcPr>
            </w:tcPrChange>
          </w:tcPr>
          <w:p w14:paraId="435A0EC1" w14:textId="77777777" w:rsidR="008A7CB0" w:rsidRPr="00FD2760" w:rsidRDefault="008A7CB0">
            <w:pPr>
              <w:spacing w:line="276" w:lineRule="auto"/>
              <w:rPr>
                <w:ins w:id="10404" w:author="phuong vu" w:date="2018-11-23T11:46:00Z"/>
              </w:rPr>
              <w:pPrChange w:id="10405" w:author="phuong vu" w:date="2018-11-23T13:48:00Z">
                <w:pPr/>
              </w:pPrChange>
            </w:pPr>
            <w:ins w:id="10406" w:author="phuong vu" w:date="2018-11-23T11:46:00Z">
              <w:r w:rsidRPr="00FD2760">
                <w:t>numeric</w:t>
              </w:r>
            </w:ins>
          </w:p>
        </w:tc>
        <w:tc>
          <w:tcPr>
            <w:tcW w:w="1098" w:type="dxa"/>
            <w:noWrap/>
            <w:vAlign w:val="center"/>
            <w:hideMark/>
            <w:tcPrChange w:id="10407" w:author="phuong vu" w:date="2018-11-23T13:40:00Z">
              <w:tcPr>
                <w:tcW w:w="1098" w:type="dxa"/>
                <w:noWrap/>
                <w:vAlign w:val="center"/>
                <w:hideMark/>
              </w:tcPr>
            </w:tcPrChange>
          </w:tcPr>
          <w:p w14:paraId="70F4E038" w14:textId="77777777" w:rsidR="008A7CB0" w:rsidRPr="00FD2760" w:rsidRDefault="008A7CB0">
            <w:pPr>
              <w:spacing w:line="276" w:lineRule="auto"/>
              <w:jc w:val="center"/>
              <w:rPr>
                <w:ins w:id="10408" w:author="phuong vu" w:date="2018-11-23T11:46:00Z"/>
              </w:rPr>
              <w:pPrChange w:id="10409" w:author="phuong vu" w:date="2018-11-23T13:48:00Z">
                <w:pPr>
                  <w:jc w:val="center"/>
                </w:pPr>
              </w:pPrChange>
            </w:pPr>
            <w:ins w:id="10410" w:author="phuong vu" w:date="2018-11-23T11:46:00Z">
              <w:r w:rsidRPr="00FD2760">
                <w:t>X</w:t>
              </w:r>
            </w:ins>
          </w:p>
        </w:tc>
        <w:tc>
          <w:tcPr>
            <w:tcW w:w="838" w:type="dxa"/>
            <w:noWrap/>
            <w:vAlign w:val="center"/>
            <w:hideMark/>
            <w:tcPrChange w:id="10411" w:author="phuong vu" w:date="2018-11-23T13:40:00Z">
              <w:tcPr>
                <w:tcW w:w="838" w:type="dxa"/>
                <w:noWrap/>
                <w:vAlign w:val="center"/>
                <w:hideMark/>
              </w:tcPr>
            </w:tcPrChange>
          </w:tcPr>
          <w:p w14:paraId="7D4AC9F0" w14:textId="77777777" w:rsidR="008A7CB0" w:rsidRPr="00FD2760" w:rsidRDefault="008A7CB0">
            <w:pPr>
              <w:spacing w:line="276" w:lineRule="auto"/>
              <w:jc w:val="center"/>
              <w:rPr>
                <w:ins w:id="10412" w:author="phuong vu" w:date="2018-11-23T11:46:00Z"/>
              </w:rPr>
              <w:pPrChange w:id="10413" w:author="phuong vu" w:date="2018-11-23T13:48:00Z">
                <w:pPr>
                  <w:jc w:val="center"/>
                </w:pPr>
              </w:pPrChange>
            </w:pPr>
          </w:p>
        </w:tc>
        <w:tc>
          <w:tcPr>
            <w:tcW w:w="823" w:type="dxa"/>
            <w:noWrap/>
            <w:vAlign w:val="center"/>
            <w:hideMark/>
            <w:tcPrChange w:id="10414" w:author="phuong vu" w:date="2018-11-23T13:40:00Z">
              <w:tcPr>
                <w:tcW w:w="823" w:type="dxa"/>
                <w:noWrap/>
                <w:vAlign w:val="center"/>
                <w:hideMark/>
              </w:tcPr>
            </w:tcPrChange>
          </w:tcPr>
          <w:p w14:paraId="3931F74C" w14:textId="77777777" w:rsidR="008A7CB0" w:rsidRPr="00FD2760" w:rsidRDefault="008A7CB0">
            <w:pPr>
              <w:spacing w:line="276" w:lineRule="auto"/>
              <w:jc w:val="center"/>
              <w:rPr>
                <w:ins w:id="10415" w:author="phuong vu" w:date="2018-11-23T11:46:00Z"/>
              </w:rPr>
              <w:pPrChange w:id="10416" w:author="phuong vu" w:date="2018-11-23T13:48:00Z">
                <w:pPr>
                  <w:jc w:val="center"/>
                </w:pPr>
              </w:pPrChange>
            </w:pPr>
            <w:ins w:id="10417" w:author="phuong vu" w:date="2018-11-23T11:46:00Z">
              <w:r w:rsidRPr="00FD2760">
                <w:t>X</w:t>
              </w:r>
            </w:ins>
          </w:p>
        </w:tc>
        <w:tc>
          <w:tcPr>
            <w:tcW w:w="1749" w:type="dxa"/>
            <w:noWrap/>
            <w:hideMark/>
            <w:tcPrChange w:id="10418" w:author="phuong vu" w:date="2018-11-23T13:40:00Z">
              <w:tcPr>
                <w:tcW w:w="2899" w:type="dxa"/>
                <w:noWrap/>
                <w:hideMark/>
              </w:tcPr>
            </w:tcPrChange>
          </w:tcPr>
          <w:p w14:paraId="4CE8E2DE" w14:textId="42850C84" w:rsidR="008A7CB0" w:rsidRPr="008A7CB0" w:rsidRDefault="008A7CB0">
            <w:pPr>
              <w:spacing w:line="276" w:lineRule="auto"/>
              <w:rPr>
                <w:ins w:id="10419" w:author="phuong vu" w:date="2018-11-23T11:46:00Z"/>
                <w:lang w:val="en-US"/>
                <w:rPrChange w:id="10420" w:author="phuong vu" w:date="2018-11-23T11:48:00Z">
                  <w:rPr>
                    <w:ins w:id="10421" w:author="phuong vu" w:date="2018-11-23T11:46:00Z"/>
                  </w:rPr>
                </w:rPrChange>
              </w:rPr>
              <w:pPrChange w:id="10422" w:author="phuong vu" w:date="2018-11-23T13:48:00Z">
                <w:pPr/>
              </w:pPrChange>
            </w:pPr>
            <w:ins w:id="10423" w:author="phuong vu" w:date="2018-11-23T11:48:00Z">
              <w:r>
                <w:rPr>
                  <w:lang w:val="en-US"/>
                </w:rPr>
                <w:t>Loại ảnh</w:t>
              </w:r>
            </w:ins>
          </w:p>
        </w:tc>
      </w:tr>
      <w:tr w:rsidR="008A7CB0" w:rsidRPr="001856AA" w14:paraId="564EE3E9" w14:textId="77777777" w:rsidTr="00904AF3">
        <w:trPr>
          <w:trHeight w:val="300"/>
          <w:ins w:id="10424" w:author="phuong vu" w:date="2018-11-23T11:46:00Z"/>
          <w:trPrChange w:id="10425" w:author="phuong vu" w:date="2018-11-23T13:40:00Z">
            <w:trPr>
              <w:trHeight w:val="300"/>
            </w:trPr>
          </w:trPrChange>
        </w:trPr>
        <w:tc>
          <w:tcPr>
            <w:tcW w:w="708" w:type="dxa"/>
            <w:noWrap/>
            <w:vAlign w:val="center"/>
            <w:hideMark/>
            <w:tcPrChange w:id="10426" w:author="phuong vu" w:date="2018-11-23T13:40:00Z">
              <w:tcPr>
                <w:tcW w:w="708" w:type="dxa"/>
                <w:noWrap/>
                <w:vAlign w:val="center"/>
                <w:hideMark/>
              </w:tcPr>
            </w:tcPrChange>
          </w:tcPr>
          <w:p w14:paraId="45C265A8" w14:textId="77777777" w:rsidR="008A7CB0" w:rsidRPr="00FD2760" w:rsidRDefault="008A7CB0">
            <w:pPr>
              <w:spacing w:line="276" w:lineRule="auto"/>
              <w:jc w:val="center"/>
              <w:rPr>
                <w:ins w:id="10427" w:author="phuong vu" w:date="2018-11-23T11:46:00Z"/>
                <w:lang w:val="en-US"/>
              </w:rPr>
              <w:pPrChange w:id="10428" w:author="phuong vu" w:date="2018-11-23T13:48:00Z">
                <w:pPr>
                  <w:jc w:val="center"/>
                </w:pPr>
              </w:pPrChange>
            </w:pPr>
            <w:ins w:id="10429" w:author="phuong vu" w:date="2018-11-23T11:46:00Z">
              <w:r>
                <w:rPr>
                  <w:lang w:val="en-US"/>
                </w:rPr>
                <w:t>4</w:t>
              </w:r>
            </w:ins>
          </w:p>
        </w:tc>
        <w:tc>
          <w:tcPr>
            <w:tcW w:w="2209" w:type="dxa"/>
            <w:noWrap/>
            <w:hideMark/>
            <w:tcPrChange w:id="10430" w:author="phuong vu" w:date="2018-11-23T13:40:00Z">
              <w:tcPr>
                <w:tcW w:w="2209" w:type="dxa"/>
                <w:noWrap/>
                <w:hideMark/>
              </w:tcPr>
            </w:tcPrChange>
          </w:tcPr>
          <w:p w14:paraId="4DC2B373" w14:textId="19474AA6" w:rsidR="008A7CB0" w:rsidRPr="008A7CB0" w:rsidRDefault="008A7CB0">
            <w:pPr>
              <w:spacing w:line="276" w:lineRule="auto"/>
              <w:rPr>
                <w:ins w:id="10431" w:author="phuong vu" w:date="2018-11-23T11:46:00Z"/>
                <w:lang w:val="en-US"/>
                <w:rPrChange w:id="10432" w:author="phuong vu" w:date="2018-11-23T11:47:00Z">
                  <w:rPr>
                    <w:ins w:id="10433" w:author="phuong vu" w:date="2018-11-23T11:46:00Z"/>
                  </w:rPr>
                </w:rPrChange>
              </w:rPr>
              <w:pPrChange w:id="10434" w:author="phuong vu" w:date="2018-11-23T13:48:00Z">
                <w:pPr/>
              </w:pPrChange>
            </w:pPr>
            <w:ins w:id="10435" w:author="phuong vu" w:date="2018-11-23T11:47:00Z">
              <w:r>
                <w:rPr>
                  <w:lang w:val="en-US"/>
                </w:rPr>
                <w:t>header_image_file</w:t>
              </w:r>
            </w:ins>
          </w:p>
        </w:tc>
        <w:tc>
          <w:tcPr>
            <w:tcW w:w="1300" w:type="dxa"/>
            <w:noWrap/>
            <w:hideMark/>
            <w:tcPrChange w:id="10436" w:author="phuong vu" w:date="2018-11-23T13:40:00Z">
              <w:tcPr>
                <w:tcW w:w="1300" w:type="dxa"/>
                <w:noWrap/>
                <w:hideMark/>
              </w:tcPr>
            </w:tcPrChange>
          </w:tcPr>
          <w:p w14:paraId="416B1F50" w14:textId="77777777" w:rsidR="008A7CB0" w:rsidRPr="00FD2760" w:rsidRDefault="008A7CB0">
            <w:pPr>
              <w:spacing w:line="276" w:lineRule="auto"/>
              <w:rPr>
                <w:ins w:id="10437" w:author="phuong vu" w:date="2018-11-23T11:46:00Z"/>
              </w:rPr>
              <w:pPrChange w:id="10438" w:author="phuong vu" w:date="2018-11-23T13:48:00Z">
                <w:pPr/>
              </w:pPrChange>
            </w:pPr>
            <w:ins w:id="10439" w:author="phuong vu" w:date="2018-11-23T11:46:00Z">
              <w:r w:rsidRPr="00FD2760">
                <w:t>numeric</w:t>
              </w:r>
            </w:ins>
          </w:p>
        </w:tc>
        <w:tc>
          <w:tcPr>
            <w:tcW w:w="1098" w:type="dxa"/>
            <w:noWrap/>
            <w:vAlign w:val="center"/>
            <w:hideMark/>
            <w:tcPrChange w:id="10440" w:author="phuong vu" w:date="2018-11-23T13:40:00Z">
              <w:tcPr>
                <w:tcW w:w="1098" w:type="dxa"/>
                <w:noWrap/>
                <w:vAlign w:val="center"/>
                <w:hideMark/>
              </w:tcPr>
            </w:tcPrChange>
          </w:tcPr>
          <w:p w14:paraId="459D266A" w14:textId="77777777" w:rsidR="008A7CB0" w:rsidRPr="00FD2760" w:rsidRDefault="008A7CB0">
            <w:pPr>
              <w:spacing w:line="276" w:lineRule="auto"/>
              <w:jc w:val="center"/>
              <w:rPr>
                <w:ins w:id="10441" w:author="phuong vu" w:date="2018-11-23T11:46:00Z"/>
              </w:rPr>
              <w:pPrChange w:id="10442" w:author="phuong vu" w:date="2018-11-23T13:48:00Z">
                <w:pPr>
                  <w:jc w:val="center"/>
                </w:pPr>
              </w:pPrChange>
            </w:pPr>
          </w:p>
        </w:tc>
        <w:tc>
          <w:tcPr>
            <w:tcW w:w="838" w:type="dxa"/>
            <w:noWrap/>
            <w:vAlign w:val="center"/>
            <w:hideMark/>
            <w:tcPrChange w:id="10443" w:author="phuong vu" w:date="2018-11-23T13:40:00Z">
              <w:tcPr>
                <w:tcW w:w="838" w:type="dxa"/>
                <w:noWrap/>
                <w:vAlign w:val="center"/>
                <w:hideMark/>
              </w:tcPr>
            </w:tcPrChange>
          </w:tcPr>
          <w:p w14:paraId="38D78EFE" w14:textId="77777777" w:rsidR="008A7CB0" w:rsidRPr="00FD2760" w:rsidRDefault="008A7CB0">
            <w:pPr>
              <w:spacing w:line="276" w:lineRule="auto"/>
              <w:jc w:val="center"/>
              <w:rPr>
                <w:ins w:id="10444" w:author="phuong vu" w:date="2018-11-23T11:46:00Z"/>
              </w:rPr>
              <w:pPrChange w:id="10445" w:author="phuong vu" w:date="2018-11-23T13:48:00Z">
                <w:pPr>
                  <w:jc w:val="center"/>
                </w:pPr>
              </w:pPrChange>
            </w:pPr>
          </w:p>
        </w:tc>
        <w:tc>
          <w:tcPr>
            <w:tcW w:w="823" w:type="dxa"/>
            <w:noWrap/>
            <w:vAlign w:val="center"/>
            <w:hideMark/>
            <w:tcPrChange w:id="10446" w:author="phuong vu" w:date="2018-11-23T13:40:00Z">
              <w:tcPr>
                <w:tcW w:w="823" w:type="dxa"/>
                <w:noWrap/>
                <w:vAlign w:val="center"/>
                <w:hideMark/>
              </w:tcPr>
            </w:tcPrChange>
          </w:tcPr>
          <w:p w14:paraId="409581FC" w14:textId="77777777" w:rsidR="008A7CB0" w:rsidRPr="00FD2760" w:rsidRDefault="008A7CB0">
            <w:pPr>
              <w:spacing w:line="276" w:lineRule="auto"/>
              <w:jc w:val="center"/>
              <w:rPr>
                <w:ins w:id="10447" w:author="phuong vu" w:date="2018-11-23T11:46:00Z"/>
              </w:rPr>
              <w:pPrChange w:id="10448" w:author="phuong vu" w:date="2018-11-23T13:48:00Z">
                <w:pPr>
                  <w:jc w:val="center"/>
                </w:pPr>
              </w:pPrChange>
            </w:pPr>
            <w:ins w:id="10449" w:author="phuong vu" w:date="2018-11-23T11:46:00Z">
              <w:r w:rsidRPr="00FD2760">
                <w:t>X</w:t>
              </w:r>
            </w:ins>
          </w:p>
        </w:tc>
        <w:tc>
          <w:tcPr>
            <w:tcW w:w="1749" w:type="dxa"/>
            <w:noWrap/>
            <w:hideMark/>
            <w:tcPrChange w:id="10450" w:author="phuong vu" w:date="2018-11-23T13:40:00Z">
              <w:tcPr>
                <w:tcW w:w="2899" w:type="dxa"/>
                <w:noWrap/>
                <w:hideMark/>
              </w:tcPr>
            </w:tcPrChange>
          </w:tcPr>
          <w:p w14:paraId="42A886F9" w14:textId="1BFBE7DA" w:rsidR="008A7CB0" w:rsidRPr="008A7CB0" w:rsidRDefault="008A7CB0" w:rsidP="000D1FDC">
            <w:pPr>
              <w:keepNext/>
              <w:spacing w:line="276" w:lineRule="auto"/>
              <w:rPr>
                <w:ins w:id="10451" w:author="phuong vu" w:date="2018-11-23T11:46:00Z"/>
                <w:lang w:val="en-US"/>
                <w:rPrChange w:id="10452" w:author="phuong vu" w:date="2018-11-23T11:48:00Z">
                  <w:rPr>
                    <w:ins w:id="10453" w:author="phuong vu" w:date="2018-11-23T11:46:00Z"/>
                  </w:rPr>
                </w:rPrChange>
              </w:rPr>
              <w:pPrChange w:id="10454" w:author="Tran Huan" w:date="2018-11-25T23:35:00Z">
                <w:pPr/>
              </w:pPrChange>
            </w:pPr>
            <w:ins w:id="10455" w:author="phuong vu" w:date="2018-11-23T11:48:00Z">
              <w:r>
                <w:rPr>
                  <w:lang w:val="en-US"/>
                </w:rPr>
                <w:t>Địa chỉ ảnh</w:t>
              </w:r>
            </w:ins>
          </w:p>
        </w:tc>
      </w:tr>
    </w:tbl>
    <w:p w14:paraId="66E030E8" w14:textId="04E39D8F" w:rsidR="000D1FDC" w:rsidRPr="000D1FDC" w:rsidRDefault="000D1FDC" w:rsidP="000D1FDC">
      <w:pPr>
        <w:pStyle w:val="Caption"/>
        <w:rPr>
          <w:ins w:id="10456" w:author="Tran Huan" w:date="2018-11-25T23:35:00Z"/>
          <w:rPrChange w:id="10457" w:author="Tran Huan" w:date="2018-11-25T23:35:00Z">
            <w:rPr>
              <w:ins w:id="10458" w:author="Tran Huan" w:date="2018-11-25T23:35:00Z"/>
            </w:rPr>
          </w:rPrChange>
        </w:rPr>
        <w:pPrChange w:id="10459" w:author="Tran Huan" w:date="2018-11-25T23:36:00Z">
          <w:pPr>
            <w:pStyle w:val="Caption"/>
          </w:pPr>
        </w:pPrChange>
      </w:pPr>
      <w:ins w:id="10460" w:author="Tran Huan" w:date="2018-11-25T23:35:00Z">
        <w:r>
          <w:t xml:space="preserve">Bảng </w:t>
        </w:r>
      </w:ins>
      <w:ins w:id="10461" w:author="Tran Huan" w:date="2018-11-26T01:45:00Z">
        <w:r w:rsidR="00BA6170">
          <w:fldChar w:fldCharType="begin"/>
        </w:r>
        <w:r w:rsidR="00BA6170">
          <w:instrText xml:space="preserve"> STYLEREF 1 \s </w:instrText>
        </w:r>
      </w:ins>
      <w:r w:rsidR="00BA6170">
        <w:fldChar w:fldCharType="separate"/>
      </w:r>
      <w:r w:rsidR="00BA6170">
        <w:rPr>
          <w:noProof/>
        </w:rPr>
        <w:t>3</w:t>
      </w:r>
      <w:ins w:id="1046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0463" w:author="Tran Huan" w:date="2018-11-26T01:45:00Z">
        <w:r w:rsidR="00BA6170">
          <w:rPr>
            <w:noProof/>
          </w:rPr>
          <w:t>11</w:t>
        </w:r>
        <w:r w:rsidR="00BA6170">
          <w:fldChar w:fldCharType="end"/>
        </w:r>
      </w:ins>
      <w:ins w:id="10464" w:author="Tran Huan" w:date="2018-11-25T23:35:00Z">
        <w:r w:rsidRPr="000D1FDC">
          <w:rPr>
            <w:rPrChange w:id="10465" w:author="Tran Huan" w:date="2018-11-25T23:35:00Z">
              <w:rPr>
                <w:lang w:val="en-US"/>
              </w:rPr>
            </w:rPrChange>
          </w:rPr>
          <w:t xml:space="preserve"> </w:t>
        </w:r>
        <w:r w:rsidRPr="000D1FDC">
          <w:rPr>
            <w:i/>
            <w:rPrChange w:id="10466" w:author="Tran Huan" w:date="2018-11-25T23:37:00Z">
              <w:rPr/>
            </w:rPrChange>
          </w:rPr>
          <w:t>Bảng dữ liệu hình ảnh</w:t>
        </w:r>
      </w:ins>
    </w:p>
    <w:p w14:paraId="0DD5A920" w14:textId="26E89842" w:rsidR="008A7CB0" w:rsidRPr="000245EB" w:rsidDel="000D1FDC" w:rsidRDefault="002A14AF" w:rsidP="004A3D10">
      <w:pPr>
        <w:pStyle w:val="Caption"/>
        <w:rPr>
          <w:ins w:id="10467" w:author="phuong vu" w:date="2018-11-23T13:49:00Z"/>
          <w:del w:id="10468" w:author="Tran Huan" w:date="2018-11-25T23:35:00Z"/>
          <w:rPrChange w:id="10469" w:author="Tran Huan" w:date="2018-11-25T16:08:00Z">
            <w:rPr>
              <w:ins w:id="10470" w:author="phuong vu" w:date="2018-11-23T13:49:00Z"/>
              <w:del w:id="10471" w:author="Tran Huan" w:date="2018-11-25T23:35:00Z"/>
              <w:lang w:val="en-US"/>
            </w:rPr>
          </w:rPrChange>
        </w:rPr>
        <w:pPrChange w:id="10472" w:author="Tran Huan" w:date="2018-11-25T23:24:00Z">
          <w:pPr>
            <w:pStyle w:val="Caption"/>
          </w:pPr>
        </w:pPrChange>
      </w:pPr>
      <w:ins w:id="10473" w:author="phuong vu" w:date="2018-11-23T12:04:00Z">
        <w:del w:id="10474" w:author="Tran Huan" w:date="2018-11-25T23:35:00Z">
          <w:r w:rsidDel="000D1FDC">
            <w:delText xml:space="preserve">Bảng </w:delText>
          </w:r>
        </w:del>
      </w:ins>
      <w:ins w:id="10475" w:author="phuong vu" w:date="2018-11-23T15:14:00Z">
        <w:del w:id="10476" w:author="Tran Huan" w:date="2018-11-25T23:35:00Z">
          <w:r w:rsidR="00E95F1B" w:rsidDel="000D1FDC">
            <w:fldChar w:fldCharType="begin"/>
          </w:r>
          <w:r w:rsidR="00E95F1B" w:rsidDel="000D1FDC">
            <w:delInstrText xml:space="preserve"> STYLEREF 1 \s </w:delInstrText>
          </w:r>
        </w:del>
      </w:ins>
      <w:del w:id="10477" w:author="Tran Huan" w:date="2018-11-25T23:35:00Z">
        <w:r w:rsidR="00E95F1B" w:rsidDel="000D1FDC">
          <w:fldChar w:fldCharType="separate"/>
        </w:r>
        <w:r w:rsidR="00B607D9" w:rsidDel="000D1FDC">
          <w:rPr>
            <w:noProof/>
          </w:rPr>
          <w:delText>3</w:delText>
        </w:r>
      </w:del>
      <w:ins w:id="10478" w:author="phuong vu" w:date="2018-11-23T15:14:00Z">
        <w:del w:id="10479"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0480" w:author="Tran Huan" w:date="2018-11-25T23:35:00Z">
        <w:r w:rsidR="00E95F1B" w:rsidDel="000D1FDC">
          <w:fldChar w:fldCharType="separate"/>
        </w:r>
      </w:del>
      <w:ins w:id="10481" w:author="phuong vu" w:date="2018-11-23T15:14:00Z">
        <w:del w:id="10482" w:author="Tran Huan" w:date="2018-11-25T23:35:00Z">
          <w:r w:rsidR="00E95F1B" w:rsidDel="000D1FDC">
            <w:fldChar w:fldCharType="end"/>
          </w:r>
        </w:del>
      </w:ins>
      <w:ins w:id="10483" w:author="phuong vu" w:date="2018-11-23T12:04:00Z">
        <w:del w:id="10484" w:author="Tran Huan" w:date="2018-11-25T23:35:00Z">
          <w:r w:rsidRPr="000245EB" w:rsidDel="000D1FDC">
            <w:rPr>
              <w:rPrChange w:id="10485" w:author="Tran Huan" w:date="2018-11-25T16:08:00Z">
                <w:rPr>
                  <w:lang w:val="en-US"/>
                </w:rPr>
              </w:rPrChange>
            </w:rPr>
            <w:delText xml:space="preserve"> Bảng dữ liệu hình ảnh</w:delText>
          </w:r>
        </w:del>
      </w:ins>
    </w:p>
    <w:p w14:paraId="304108A4" w14:textId="7DF58F6A" w:rsidR="00E6227B" w:rsidRPr="00266AC8" w:rsidDel="000D1FDC" w:rsidRDefault="00E6227B" w:rsidP="00E6227B">
      <w:pPr>
        <w:spacing w:line="276" w:lineRule="auto"/>
        <w:rPr>
          <w:ins w:id="10486" w:author="phuong vu" w:date="2018-11-23T13:49:00Z"/>
          <w:moveFrom w:id="10487" w:author="Tran Huan" w:date="2018-11-25T23:40:00Z"/>
          <w:b/>
          <w:rPrChange w:id="10488" w:author="Tran Huan" w:date="2018-11-25T23:43:00Z">
            <w:rPr>
              <w:ins w:id="10489" w:author="phuong vu" w:date="2018-11-23T13:49:00Z"/>
              <w:moveFrom w:id="10490" w:author="Tran Huan" w:date="2018-11-25T23:40:00Z"/>
              <w:b/>
              <w:lang w:val="en-US"/>
            </w:rPr>
          </w:rPrChange>
        </w:rPr>
      </w:pPr>
      <w:moveFromRangeStart w:id="10491" w:author="Tran Huan" w:date="2018-11-25T23:40:00Z" w:name="move530952529"/>
      <w:moveFrom w:id="10492" w:author="Tran Huan" w:date="2018-11-25T23:40:00Z">
        <w:ins w:id="10493" w:author="phuong vu" w:date="2018-11-23T13:49:00Z">
          <w:r w:rsidRPr="00266AC8" w:rsidDel="000D1FDC">
            <w:rPr>
              <w:b/>
              <w:rPrChange w:id="10494" w:author="Tran Huan" w:date="2018-11-25T23:43:00Z">
                <w:rPr>
                  <w:b/>
                  <w:lang w:val="en-US"/>
                </w:rPr>
              </w:rPrChange>
            </w:rPr>
            <w:t>BẢNG ORDER_DETAIL</w:t>
          </w:r>
        </w:ins>
      </w:moveFrom>
    </w:p>
    <w:tbl>
      <w:tblPr>
        <w:tblStyle w:val="TableGrid"/>
        <w:tblW w:w="8725" w:type="dxa"/>
        <w:tblLook w:val="04A0" w:firstRow="1" w:lastRow="0" w:firstColumn="1" w:lastColumn="0" w:noHBand="0" w:noVBand="1"/>
      </w:tblPr>
      <w:tblGrid>
        <w:gridCol w:w="649"/>
        <w:gridCol w:w="1667"/>
        <w:gridCol w:w="1171"/>
        <w:gridCol w:w="899"/>
        <w:gridCol w:w="764"/>
        <w:gridCol w:w="1272"/>
        <w:gridCol w:w="2355"/>
      </w:tblGrid>
      <w:tr w:rsidR="00E6227B" w:rsidRPr="00CF0C7E" w:rsidDel="000D1FDC" w14:paraId="18AA7445" w14:textId="2C765498" w:rsidTr="00376EE3">
        <w:trPr>
          <w:trHeight w:val="300"/>
          <w:ins w:id="10495" w:author="phuong vu" w:date="2018-11-23T13:50:00Z"/>
        </w:trPr>
        <w:tc>
          <w:tcPr>
            <w:tcW w:w="708" w:type="dxa"/>
            <w:noWrap/>
            <w:vAlign w:val="center"/>
            <w:hideMark/>
          </w:tcPr>
          <w:p w14:paraId="28D19B90" w14:textId="3946000B" w:rsidR="00E6227B" w:rsidRPr="00CF0C7E" w:rsidDel="000D1FDC" w:rsidRDefault="00E6227B" w:rsidP="00376EE3">
            <w:pPr>
              <w:spacing w:line="276" w:lineRule="auto"/>
              <w:jc w:val="center"/>
              <w:rPr>
                <w:ins w:id="10496" w:author="phuong vu" w:date="2018-11-23T13:50:00Z"/>
                <w:moveFrom w:id="10497" w:author="Tran Huan" w:date="2018-11-25T23:40:00Z"/>
                <w:b/>
                <w:bCs/>
              </w:rPr>
            </w:pPr>
            <w:moveFrom w:id="10498" w:author="Tran Huan" w:date="2018-11-25T23:40:00Z">
              <w:ins w:id="10499" w:author="phuong vu" w:date="2018-11-23T13:50:00Z">
                <w:r w:rsidRPr="00CF0C7E" w:rsidDel="000D1FDC">
                  <w:rPr>
                    <w:b/>
                    <w:bCs/>
                    <w:lang w:val="da-DK"/>
                  </w:rPr>
                  <w:t>STT</w:t>
                </w:r>
              </w:ins>
            </w:moveFrom>
          </w:p>
        </w:tc>
        <w:tc>
          <w:tcPr>
            <w:tcW w:w="1863" w:type="dxa"/>
            <w:noWrap/>
            <w:vAlign w:val="center"/>
            <w:hideMark/>
          </w:tcPr>
          <w:p w14:paraId="0C49A853" w14:textId="46139EA7" w:rsidR="00E6227B" w:rsidRPr="00CF0C7E" w:rsidDel="000D1FDC" w:rsidRDefault="00E6227B" w:rsidP="00376EE3">
            <w:pPr>
              <w:spacing w:line="276" w:lineRule="auto"/>
              <w:jc w:val="center"/>
              <w:rPr>
                <w:ins w:id="10500" w:author="phuong vu" w:date="2018-11-23T13:50:00Z"/>
                <w:moveFrom w:id="10501" w:author="Tran Huan" w:date="2018-11-25T23:40:00Z"/>
                <w:b/>
                <w:bCs/>
              </w:rPr>
            </w:pPr>
            <w:moveFrom w:id="10502" w:author="Tran Huan" w:date="2018-11-25T23:40:00Z">
              <w:ins w:id="10503" w:author="phuong vu" w:date="2018-11-23T13:50:00Z">
                <w:r w:rsidRPr="00CF0C7E" w:rsidDel="000D1FDC">
                  <w:rPr>
                    <w:b/>
                    <w:bCs/>
                    <w:lang w:val="da-DK"/>
                  </w:rPr>
                  <w:t>Tên trường</w:t>
                </w:r>
              </w:ins>
            </w:moveFrom>
          </w:p>
        </w:tc>
        <w:tc>
          <w:tcPr>
            <w:tcW w:w="1300" w:type="dxa"/>
            <w:noWrap/>
            <w:vAlign w:val="center"/>
            <w:hideMark/>
          </w:tcPr>
          <w:p w14:paraId="00CB36CC" w14:textId="0D99E681" w:rsidR="00E6227B" w:rsidRPr="00CF0C7E" w:rsidDel="000D1FDC" w:rsidRDefault="00E6227B" w:rsidP="00376EE3">
            <w:pPr>
              <w:spacing w:line="276" w:lineRule="auto"/>
              <w:jc w:val="center"/>
              <w:rPr>
                <w:ins w:id="10504" w:author="phuong vu" w:date="2018-11-23T13:50:00Z"/>
                <w:moveFrom w:id="10505" w:author="Tran Huan" w:date="2018-11-25T23:40:00Z"/>
                <w:b/>
                <w:bCs/>
              </w:rPr>
            </w:pPr>
            <w:moveFrom w:id="10506" w:author="Tran Huan" w:date="2018-11-25T23:40:00Z">
              <w:ins w:id="10507" w:author="phuong vu" w:date="2018-11-23T13:50:00Z">
                <w:r w:rsidRPr="00CF0C7E" w:rsidDel="000D1FDC">
                  <w:rPr>
                    <w:b/>
                    <w:bCs/>
                    <w:lang w:val="da-DK"/>
                  </w:rPr>
                  <w:t>Kiểu</w:t>
                </w:r>
              </w:ins>
            </w:moveFrom>
          </w:p>
        </w:tc>
        <w:tc>
          <w:tcPr>
            <w:tcW w:w="991" w:type="dxa"/>
            <w:noWrap/>
            <w:vAlign w:val="center"/>
            <w:hideMark/>
          </w:tcPr>
          <w:p w14:paraId="0F01DDE5" w14:textId="48CE64C9" w:rsidR="00E6227B" w:rsidRPr="00CF0C7E" w:rsidDel="000D1FDC" w:rsidRDefault="00E6227B" w:rsidP="00376EE3">
            <w:pPr>
              <w:spacing w:line="276" w:lineRule="auto"/>
              <w:jc w:val="center"/>
              <w:rPr>
                <w:ins w:id="10508" w:author="phuong vu" w:date="2018-11-23T13:50:00Z"/>
                <w:moveFrom w:id="10509" w:author="Tran Huan" w:date="2018-11-25T23:40:00Z"/>
                <w:b/>
                <w:bCs/>
              </w:rPr>
            </w:pPr>
            <w:moveFrom w:id="10510" w:author="Tran Huan" w:date="2018-11-25T23:40:00Z">
              <w:ins w:id="10511" w:author="phuong vu" w:date="2018-11-23T13:50:00Z">
                <w:r w:rsidRPr="00CF0C7E" w:rsidDel="000D1FDC">
                  <w:rPr>
                    <w:b/>
                    <w:bCs/>
                    <w:lang w:val="da-DK"/>
                  </w:rPr>
                  <w:t>Chấp nhận Null</w:t>
                </w:r>
              </w:ins>
            </w:moveFrom>
          </w:p>
        </w:tc>
        <w:tc>
          <w:tcPr>
            <w:tcW w:w="838" w:type="dxa"/>
            <w:noWrap/>
            <w:vAlign w:val="center"/>
            <w:hideMark/>
          </w:tcPr>
          <w:p w14:paraId="55AA4CFE" w14:textId="030F87DA" w:rsidR="00E6227B" w:rsidRPr="00CF0C7E" w:rsidDel="000D1FDC" w:rsidRDefault="00E6227B" w:rsidP="00376EE3">
            <w:pPr>
              <w:spacing w:line="276" w:lineRule="auto"/>
              <w:jc w:val="center"/>
              <w:rPr>
                <w:ins w:id="10512" w:author="phuong vu" w:date="2018-11-23T13:50:00Z"/>
                <w:moveFrom w:id="10513" w:author="Tran Huan" w:date="2018-11-25T23:40:00Z"/>
                <w:b/>
                <w:bCs/>
              </w:rPr>
            </w:pPr>
            <w:moveFrom w:id="10514" w:author="Tran Huan" w:date="2018-11-25T23:40:00Z">
              <w:ins w:id="10515" w:author="phuong vu" w:date="2018-11-23T13:50:00Z">
                <w:r w:rsidRPr="00CF0C7E" w:rsidDel="000D1FDC">
                  <w:rPr>
                    <w:b/>
                    <w:bCs/>
                    <w:lang w:val="da-DK"/>
                  </w:rPr>
                  <w:t>Khóa chính</w:t>
                </w:r>
              </w:ins>
            </w:moveFrom>
          </w:p>
        </w:tc>
        <w:tc>
          <w:tcPr>
            <w:tcW w:w="1414" w:type="dxa"/>
            <w:noWrap/>
            <w:vAlign w:val="center"/>
            <w:hideMark/>
          </w:tcPr>
          <w:p w14:paraId="01589776" w14:textId="6527E571" w:rsidR="00E6227B" w:rsidRPr="00CF0C7E" w:rsidDel="000D1FDC" w:rsidRDefault="00E6227B" w:rsidP="00376EE3">
            <w:pPr>
              <w:spacing w:line="276" w:lineRule="auto"/>
              <w:jc w:val="center"/>
              <w:rPr>
                <w:ins w:id="10516" w:author="phuong vu" w:date="2018-11-23T13:50:00Z"/>
                <w:moveFrom w:id="10517" w:author="Tran Huan" w:date="2018-11-25T23:40:00Z"/>
                <w:b/>
                <w:bCs/>
              </w:rPr>
            </w:pPr>
            <w:moveFrom w:id="10518" w:author="Tran Huan" w:date="2018-11-25T23:40:00Z">
              <w:ins w:id="10519" w:author="phuong vu" w:date="2018-11-23T13:50:00Z">
                <w:r w:rsidRPr="00CF0C7E" w:rsidDel="000D1FDC">
                  <w:rPr>
                    <w:b/>
                    <w:bCs/>
                    <w:lang w:val="da-DK"/>
                  </w:rPr>
                  <w:t>Khóa ngoại</w:t>
                </w:r>
              </w:ins>
            </w:moveFrom>
          </w:p>
        </w:tc>
        <w:tc>
          <w:tcPr>
            <w:tcW w:w="1611" w:type="dxa"/>
            <w:noWrap/>
            <w:vAlign w:val="center"/>
            <w:hideMark/>
          </w:tcPr>
          <w:p w14:paraId="3EB74A4E" w14:textId="56F5BD91" w:rsidR="00E6227B" w:rsidRPr="00CF0C7E" w:rsidDel="000D1FDC" w:rsidRDefault="00E6227B" w:rsidP="00376EE3">
            <w:pPr>
              <w:spacing w:line="276" w:lineRule="auto"/>
              <w:jc w:val="center"/>
              <w:rPr>
                <w:ins w:id="10520" w:author="phuong vu" w:date="2018-11-23T13:50:00Z"/>
                <w:moveFrom w:id="10521" w:author="Tran Huan" w:date="2018-11-25T23:40:00Z"/>
                <w:b/>
                <w:bCs/>
              </w:rPr>
            </w:pPr>
            <w:moveFrom w:id="10522" w:author="Tran Huan" w:date="2018-11-25T23:40:00Z">
              <w:ins w:id="10523" w:author="phuong vu" w:date="2018-11-23T13:50:00Z">
                <w:r w:rsidRPr="00CF0C7E" w:rsidDel="000D1FDC">
                  <w:rPr>
                    <w:b/>
                    <w:bCs/>
                    <w:lang w:val="da-DK"/>
                  </w:rPr>
                  <w:t>Mô tả</w:t>
                </w:r>
              </w:ins>
            </w:moveFrom>
          </w:p>
        </w:tc>
      </w:tr>
      <w:tr w:rsidR="00E6227B" w:rsidRPr="00CF0C7E" w:rsidDel="000D1FDC" w14:paraId="5CF97A04" w14:textId="101375C0" w:rsidTr="00376EE3">
        <w:trPr>
          <w:trHeight w:val="300"/>
          <w:ins w:id="10524" w:author="phuong vu" w:date="2018-11-23T13:50:00Z"/>
        </w:trPr>
        <w:tc>
          <w:tcPr>
            <w:tcW w:w="708" w:type="dxa"/>
            <w:noWrap/>
            <w:hideMark/>
          </w:tcPr>
          <w:p w14:paraId="5E3B4984" w14:textId="52981ACB" w:rsidR="00E6227B" w:rsidRPr="00FD2760" w:rsidDel="000D1FDC" w:rsidRDefault="00E6227B" w:rsidP="00376EE3">
            <w:pPr>
              <w:spacing w:line="276" w:lineRule="auto"/>
              <w:rPr>
                <w:ins w:id="10525" w:author="phuong vu" w:date="2018-11-23T13:50:00Z"/>
                <w:moveFrom w:id="10526" w:author="Tran Huan" w:date="2018-11-25T23:40:00Z"/>
              </w:rPr>
            </w:pPr>
            <w:moveFrom w:id="10527" w:author="Tran Huan" w:date="2018-11-25T23:40:00Z">
              <w:ins w:id="10528" w:author="phuong vu" w:date="2018-11-23T13:50:00Z">
                <w:r w:rsidRPr="00FD2760" w:rsidDel="000D1FDC">
                  <w:t>1</w:t>
                </w:r>
              </w:ins>
            </w:moveFrom>
          </w:p>
        </w:tc>
        <w:tc>
          <w:tcPr>
            <w:tcW w:w="1863" w:type="dxa"/>
            <w:noWrap/>
            <w:hideMark/>
          </w:tcPr>
          <w:p w14:paraId="23802D9D" w14:textId="3048B3D7" w:rsidR="00E6227B" w:rsidRPr="00FD2760" w:rsidDel="000D1FDC" w:rsidRDefault="00E6227B" w:rsidP="00376EE3">
            <w:pPr>
              <w:spacing w:line="276" w:lineRule="auto"/>
              <w:rPr>
                <w:ins w:id="10529" w:author="phuong vu" w:date="2018-11-23T13:50:00Z"/>
                <w:moveFrom w:id="10530" w:author="Tran Huan" w:date="2018-11-25T23:40:00Z"/>
              </w:rPr>
            </w:pPr>
            <w:moveFrom w:id="10531" w:author="Tran Huan" w:date="2018-11-25T23:40:00Z">
              <w:ins w:id="10532" w:author="phuong vu" w:date="2018-11-23T13:50:00Z">
                <w:r w:rsidRPr="00FD2760" w:rsidDel="000D1FDC">
                  <w:t>id</w:t>
                </w:r>
              </w:ins>
            </w:moveFrom>
          </w:p>
        </w:tc>
        <w:tc>
          <w:tcPr>
            <w:tcW w:w="1300" w:type="dxa"/>
            <w:noWrap/>
            <w:hideMark/>
          </w:tcPr>
          <w:p w14:paraId="07629FA7" w14:textId="70280DA1" w:rsidR="00E6227B" w:rsidRPr="00FD2760" w:rsidDel="000D1FDC" w:rsidRDefault="00E6227B" w:rsidP="00376EE3">
            <w:pPr>
              <w:spacing w:line="276" w:lineRule="auto"/>
              <w:rPr>
                <w:ins w:id="10533" w:author="phuong vu" w:date="2018-11-23T13:50:00Z"/>
                <w:moveFrom w:id="10534" w:author="Tran Huan" w:date="2018-11-25T23:40:00Z"/>
              </w:rPr>
            </w:pPr>
            <w:moveFrom w:id="10535" w:author="Tran Huan" w:date="2018-11-25T23:40:00Z">
              <w:ins w:id="10536" w:author="phuong vu" w:date="2018-11-23T13:50:00Z">
                <w:r w:rsidRPr="00FD2760" w:rsidDel="000D1FDC">
                  <w:t>numeric</w:t>
                </w:r>
              </w:ins>
            </w:moveFrom>
          </w:p>
        </w:tc>
        <w:tc>
          <w:tcPr>
            <w:tcW w:w="991" w:type="dxa"/>
            <w:noWrap/>
            <w:vAlign w:val="center"/>
            <w:hideMark/>
          </w:tcPr>
          <w:p w14:paraId="6D93854F" w14:textId="4B9FC11D" w:rsidR="00E6227B" w:rsidRPr="00FD2760" w:rsidDel="000D1FDC" w:rsidRDefault="00E6227B" w:rsidP="00376EE3">
            <w:pPr>
              <w:spacing w:line="276" w:lineRule="auto"/>
              <w:jc w:val="center"/>
              <w:rPr>
                <w:ins w:id="10537" w:author="phuong vu" w:date="2018-11-23T13:50:00Z"/>
                <w:moveFrom w:id="10538" w:author="Tran Huan" w:date="2018-11-25T23:40:00Z"/>
              </w:rPr>
            </w:pPr>
          </w:p>
        </w:tc>
        <w:tc>
          <w:tcPr>
            <w:tcW w:w="838" w:type="dxa"/>
            <w:noWrap/>
            <w:vAlign w:val="center"/>
            <w:hideMark/>
          </w:tcPr>
          <w:p w14:paraId="4F6E1804" w14:textId="4AC05777" w:rsidR="00E6227B" w:rsidRPr="00FD2760" w:rsidDel="000D1FDC" w:rsidRDefault="00E6227B" w:rsidP="00376EE3">
            <w:pPr>
              <w:spacing w:line="276" w:lineRule="auto"/>
              <w:jc w:val="center"/>
              <w:rPr>
                <w:ins w:id="10539" w:author="phuong vu" w:date="2018-11-23T13:50:00Z"/>
                <w:moveFrom w:id="10540" w:author="Tran Huan" w:date="2018-11-25T23:40:00Z"/>
              </w:rPr>
            </w:pPr>
            <w:moveFrom w:id="10541" w:author="Tran Huan" w:date="2018-11-25T23:40:00Z">
              <w:ins w:id="10542" w:author="phuong vu" w:date="2018-11-23T13:50:00Z">
                <w:r w:rsidRPr="00FD2760" w:rsidDel="000D1FDC">
                  <w:t>X</w:t>
                </w:r>
              </w:ins>
            </w:moveFrom>
          </w:p>
        </w:tc>
        <w:tc>
          <w:tcPr>
            <w:tcW w:w="1414" w:type="dxa"/>
            <w:noWrap/>
            <w:vAlign w:val="center"/>
            <w:hideMark/>
          </w:tcPr>
          <w:p w14:paraId="4D9C3615" w14:textId="4FE85994" w:rsidR="00E6227B" w:rsidRPr="00FD2760" w:rsidDel="000D1FDC" w:rsidRDefault="00E6227B" w:rsidP="00376EE3">
            <w:pPr>
              <w:spacing w:line="276" w:lineRule="auto"/>
              <w:jc w:val="center"/>
              <w:rPr>
                <w:ins w:id="10543" w:author="phuong vu" w:date="2018-11-23T13:50:00Z"/>
                <w:moveFrom w:id="10544" w:author="Tran Huan" w:date="2018-11-25T23:40:00Z"/>
              </w:rPr>
            </w:pPr>
          </w:p>
        </w:tc>
        <w:tc>
          <w:tcPr>
            <w:tcW w:w="1611" w:type="dxa"/>
            <w:noWrap/>
            <w:hideMark/>
          </w:tcPr>
          <w:p w14:paraId="7CD39B4B" w14:textId="0ED803B8" w:rsidR="00E6227B" w:rsidRPr="00266AC8" w:rsidDel="000D1FDC" w:rsidRDefault="00E6227B" w:rsidP="00376EE3">
            <w:pPr>
              <w:spacing w:line="276" w:lineRule="auto"/>
              <w:rPr>
                <w:ins w:id="10545" w:author="phuong vu" w:date="2018-11-23T13:50:00Z"/>
                <w:moveFrom w:id="10546" w:author="Tran Huan" w:date="2018-11-25T23:40:00Z"/>
                <w:rPrChange w:id="10547" w:author="Tran Huan" w:date="2018-11-25T23:43:00Z">
                  <w:rPr>
                    <w:ins w:id="10548" w:author="phuong vu" w:date="2018-11-23T13:50:00Z"/>
                    <w:moveFrom w:id="10549" w:author="Tran Huan" w:date="2018-11-25T23:40:00Z"/>
                  </w:rPr>
                </w:rPrChange>
              </w:rPr>
            </w:pPr>
            <w:moveFrom w:id="10550" w:author="Tran Huan" w:date="2018-11-25T23:40:00Z">
              <w:ins w:id="10551" w:author="phuong vu" w:date="2018-11-23T13:50:00Z">
                <w:r w:rsidRPr="00FD2760" w:rsidDel="000D1FDC">
                  <w:t xml:space="preserve">ID chi tiết </w:t>
                </w:r>
                <w:r w:rsidDel="000D1FDC">
                  <w:t>đ</w:t>
                </w:r>
                <w:r w:rsidRPr="00266AC8" w:rsidDel="000D1FDC">
                  <w:rPr>
                    <w:rPrChange w:id="10552" w:author="Tran Huan" w:date="2018-11-25T23:43:00Z">
                      <w:rPr>
                        <w:lang w:val="en-US"/>
                      </w:rPr>
                    </w:rPrChange>
                  </w:rPr>
                  <w:t>ơn hàng</w:t>
                </w:r>
              </w:ins>
            </w:moveFrom>
          </w:p>
        </w:tc>
      </w:tr>
      <w:tr w:rsidR="00E6227B" w:rsidRPr="00CF0C7E" w:rsidDel="000D1FDC" w14:paraId="1842FB69" w14:textId="1EBA1CEC" w:rsidTr="00376EE3">
        <w:trPr>
          <w:trHeight w:val="300"/>
          <w:ins w:id="10553" w:author="phuong vu" w:date="2018-11-23T13:50:00Z"/>
        </w:trPr>
        <w:tc>
          <w:tcPr>
            <w:tcW w:w="708" w:type="dxa"/>
            <w:noWrap/>
            <w:hideMark/>
          </w:tcPr>
          <w:p w14:paraId="69CAC956" w14:textId="5598FA4D" w:rsidR="00E6227B" w:rsidRPr="00FD2760" w:rsidDel="000D1FDC" w:rsidRDefault="00E6227B" w:rsidP="00376EE3">
            <w:pPr>
              <w:spacing w:line="276" w:lineRule="auto"/>
              <w:rPr>
                <w:ins w:id="10554" w:author="phuong vu" w:date="2018-11-23T13:50:00Z"/>
                <w:moveFrom w:id="10555" w:author="Tran Huan" w:date="2018-11-25T23:40:00Z"/>
              </w:rPr>
            </w:pPr>
            <w:moveFrom w:id="10556" w:author="Tran Huan" w:date="2018-11-25T23:40:00Z">
              <w:ins w:id="10557" w:author="phuong vu" w:date="2018-11-23T13:50:00Z">
                <w:r w:rsidRPr="00FD2760" w:rsidDel="000D1FDC">
                  <w:t>2</w:t>
                </w:r>
              </w:ins>
            </w:moveFrom>
          </w:p>
        </w:tc>
        <w:tc>
          <w:tcPr>
            <w:tcW w:w="1863" w:type="dxa"/>
            <w:noWrap/>
            <w:hideMark/>
          </w:tcPr>
          <w:p w14:paraId="239AD8F0" w14:textId="3D3A404E" w:rsidR="00E6227B" w:rsidRPr="00FD2760" w:rsidDel="000D1FDC" w:rsidRDefault="00E6227B" w:rsidP="00376EE3">
            <w:pPr>
              <w:spacing w:line="276" w:lineRule="auto"/>
              <w:rPr>
                <w:ins w:id="10558" w:author="phuong vu" w:date="2018-11-23T13:50:00Z"/>
                <w:moveFrom w:id="10559" w:author="Tran Huan" w:date="2018-11-25T23:40:00Z"/>
              </w:rPr>
            </w:pPr>
            <w:moveFrom w:id="10560" w:author="Tran Huan" w:date="2018-11-25T23:40:00Z">
              <w:ins w:id="10561" w:author="phuong vu" w:date="2018-11-23T13:50:00Z">
                <w:r w:rsidRPr="00266AC8" w:rsidDel="000D1FDC">
                  <w:rPr>
                    <w:rPrChange w:id="10562" w:author="Tran Huan" w:date="2018-11-25T23:43:00Z">
                      <w:rPr>
                        <w:lang w:val="en-US"/>
                      </w:rPr>
                    </w:rPrChange>
                  </w:rPr>
                  <w:t>order</w:t>
                </w:r>
                <w:r w:rsidRPr="00FD2760" w:rsidDel="000D1FDC">
                  <w:t>_id</w:t>
                </w:r>
              </w:ins>
            </w:moveFrom>
          </w:p>
        </w:tc>
        <w:tc>
          <w:tcPr>
            <w:tcW w:w="1300" w:type="dxa"/>
            <w:noWrap/>
            <w:hideMark/>
          </w:tcPr>
          <w:p w14:paraId="068129DC" w14:textId="7EC1BEEF" w:rsidR="00E6227B" w:rsidRPr="00FD2760" w:rsidDel="000D1FDC" w:rsidRDefault="00E6227B" w:rsidP="00376EE3">
            <w:pPr>
              <w:spacing w:line="276" w:lineRule="auto"/>
              <w:rPr>
                <w:ins w:id="10563" w:author="phuong vu" w:date="2018-11-23T13:50:00Z"/>
                <w:moveFrom w:id="10564" w:author="Tran Huan" w:date="2018-11-25T23:40:00Z"/>
              </w:rPr>
            </w:pPr>
            <w:moveFrom w:id="10565" w:author="Tran Huan" w:date="2018-11-25T23:40:00Z">
              <w:ins w:id="10566" w:author="phuong vu" w:date="2018-11-23T13:50:00Z">
                <w:r w:rsidRPr="00FD2760" w:rsidDel="000D1FDC">
                  <w:t>numeric</w:t>
                </w:r>
              </w:ins>
            </w:moveFrom>
          </w:p>
        </w:tc>
        <w:tc>
          <w:tcPr>
            <w:tcW w:w="991" w:type="dxa"/>
            <w:noWrap/>
            <w:vAlign w:val="center"/>
            <w:hideMark/>
          </w:tcPr>
          <w:p w14:paraId="242F9904" w14:textId="69C6C56B" w:rsidR="00E6227B" w:rsidRPr="00FD2760" w:rsidDel="000D1FDC" w:rsidRDefault="00E6227B" w:rsidP="00376EE3">
            <w:pPr>
              <w:spacing w:line="276" w:lineRule="auto"/>
              <w:jc w:val="center"/>
              <w:rPr>
                <w:ins w:id="10567" w:author="phuong vu" w:date="2018-11-23T13:50:00Z"/>
                <w:moveFrom w:id="10568" w:author="Tran Huan" w:date="2018-11-25T23:40:00Z"/>
              </w:rPr>
            </w:pPr>
          </w:p>
        </w:tc>
        <w:tc>
          <w:tcPr>
            <w:tcW w:w="838" w:type="dxa"/>
            <w:noWrap/>
            <w:vAlign w:val="center"/>
            <w:hideMark/>
          </w:tcPr>
          <w:p w14:paraId="510DFBDA" w14:textId="0990779C" w:rsidR="00E6227B" w:rsidRPr="00FD2760" w:rsidDel="000D1FDC" w:rsidRDefault="00E6227B" w:rsidP="00376EE3">
            <w:pPr>
              <w:spacing w:line="276" w:lineRule="auto"/>
              <w:jc w:val="center"/>
              <w:rPr>
                <w:ins w:id="10569" w:author="phuong vu" w:date="2018-11-23T13:50:00Z"/>
                <w:moveFrom w:id="10570" w:author="Tran Huan" w:date="2018-11-25T23:40:00Z"/>
              </w:rPr>
            </w:pPr>
          </w:p>
        </w:tc>
        <w:tc>
          <w:tcPr>
            <w:tcW w:w="1414" w:type="dxa"/>
            <w:noWrap/>
            <w:vAlign w:val="center"/>
            <w:hideMark/>
          </w:tcPr>
          <w:p w14:paraId="2083CC63" w14:textId="06495811" w:rsidR="00E6227B" w:rsidRPr="00FD2760" w:rsidDel="000D1FDC" w:rsidRDefault="00E6227B" w:rsidP="00376EE3">
            <w:pPr>
              <w:spacing w:line="276" w:lineRule="auto"/>
              <w:jc w:val="center"/>
              <w:rPr>
                <w:ins w:id="10571" w:author="phuong vu" w:date="2018-11-23T13:50:00Z"/>
                <w:moveFrom w:id="10572" w:author="Tran Huan" w:date="2018-11-25T23:40:00Z"/>
              </w:rPr>
            </w:pPr>
            <w:moveFrom w:id="10573" w:author="Tran Huan" w:date="2018-11-25T23:40:00Z">
              <w:ins w:id="10574" w:author="phuong vu" w:date="2018-11-23T13:50:00Z">
                <w:r w:rsidRPr="00FD2760" w:rsidDel="000D1FDC">
                  <w:t>X</w:t>
                </w:r>
              </w:ins>
            </w:moveFrom>
          </w:p>
        </w:tc>
        <w:tc>
          <w:tcPr>
            <w:tcW w:w="1611" w:type="dxa"/>
            <w:noWrap/>
            <w:hideMark/>
          </w:tcPr>
          <w:p w14:paraId="7B44C4E8" w14:textId="5D8A53B5" w:rsidR="00E6227B" w:rsidRPr="00266AC8" w:rsidDel="000D1FDC" w:rsidRDefault="00E6227B" w:rsidP="00376EE3">
            <w:pPr>
              <w:spacing w:line="276" w:lineRule="auto"/>
              <w:rPr>
                <w:ins w:id="10575" w:author="phuong vu" w:date="2018-11-23T13:50:00Z"/>
                <w:moveFrom w:id="10576" w:author="Tran Huan" w:date="2018-11-25T23:40:00Z"/>
                <w:rPrChange w:id="10577" w:author="Tran Huan" w:date="2018-11-25T23:43:00Z">
                  <w:rPr>
                    <w:ins w:id="10578" w:author="phuong vu" w:date="2018-11-23T13:50:00Z"/>
                    <w:moveFrom w:id="10579" w:author="Tran Huan" w:date="2018-11-25T23:40:00Z"/>
                  </w:rPr>
                </w:rPrChange>
              </w:rPr>
            </w:pPr>
            <w:moveFrom w:id="10580" w:author="Tran Huan" w:date="2018-11-25T23:40:00Z">
              <w:ins w:id="10581" w:author="phuong vu" w:date="2018-11-23T13:50:00Z">
                <w:r w:rsidRPr="00FD2760" w:rsidDel="000D1FDC">
                  <w:t xml:space="preserve">ID </w:t>
                </w:r>
                <w:r w:rsidDel="000D1FDC">
                  <w:t>đ</w:t>
                </w:r>
                <w:r w:rsidRPr="00266AC8" w:rsidDel="000D1FDC">
                  <w:rPr>
                    <w:rPrChange w:id="10582" w:author="Tran Huan" w:date="2018-11-25T23:43:00Z">
                      <w:rPr>
                        <w:lang w:val="en-US"/>
                      </w:rPr>
                    </w:rPrChange>
                  </w:rPr>
                  <w:t>ơn hàng</w:t>
                </w:r>
              </w:ins>
            </w:moveFrom>
          </w:p>
        </w:tc>
      </w:tr>
      <w:tr w:rsidR="00E6227B" w:rsidRPr="00CF0C7E" w:rsidDel="000D1FDC" w14:paraId="6BD7BD9C" w14:textId="50BFBBA5" w:rsidTr="00376EE3">
        <w:trPr>
          <w:trHeight w:val="300"/>
          <w:ins w:id="10583" w:author="phuong vu" w:date="2018-11-23T13:50:00Z"/>
        </w:trPr>
        <w:tc>
          <w:tcPr>
            <w:tcW w:w="708" w:type="dxa"/>
            <w:noWrap/>
            <w:hideMark/>
          </w:tcPr>
          <w:p w14:paraId="5CB399D3" w14:textId="64F45F3A" w:rsidR="00E6227B" w:rsidRPr="00FD2760" w:rsidDel="000D1FDC" w:rsidRDefault="00E6227B" w:rsidP="00376EE3">
            <w:pPr>
              <w:spacing w:line="276" w:lineRule="auto"/>
              <w:rPr>
                <w:ins w:id="10584" w:author="phuong vu" w:date="2018-11-23T13:50:00Z"/>
                <w:moveFrom w:id="10585" w:author="Tran Huan" w:date="2018-11-25T23:40:00Z"/>
              </w:rPr>
            </w:pPr>
            <w:moveFrom w:id="10586" w:author="Tran Huan" w:date="2018-11-25T23:40:00Z">
              <w:ins w:id="10587" w:author="phuong vu" w:date="2018-11-23T13:50:00Z">
                <w:r w:rsidRPr="00FD2760" w:rsidDel="000D1FDC">
                  <w:t>3</w:t>
                </w:r>
              </w:ins>
            </w:moveFrom>
          </w:p>
        </w:tc>
        <w:tc>
          <w:tcPr>
            <w:tcW w:w="1863" w:type="dxa"/>
            <w:noWrap/>
            <w:hideMark/>
          </w:tcPr>
          <w:p w14:paraId="712113B5" w14:textId="0DF61794" w:rsidR="00E6227B" w:rsidRPr="00FD2760" w:rsidDel="000D1FDC" w:rsidRDefault="00E6227B" w:rsidP="00376EE3">
            <w:pPr>
              <w:spacing w:line="276" w:lineRule="auto"/>
              <w:rPr>
                <w:ins w:id="10588" w:author="phuong vu" w:date="2018-11-23T13:50:00Z"/>
                <w:moveFrom w:id="10589" w:author="Tran Huan" w:date="2018-11-25T23:40:00Z"/>
              </w:rPr>
            </w:pPr>
            <w:moveFrom w:id="10590" w:author="Tran Huan" w:date="2018-11-25T23:40:00Z">
              <w:ins w:id="10591" w:author="phuong vu" w:date="2018-11-23T13:50:00Z">
                <w:r w:rsidRPr="00FD2760" w:rsidDel="000D1FDC">
                  <w:t>service_type_id</w:t>
                </w:r>
              </w:ins>
            </w:moveFrom>
          </w:p>
        </w:tc>
        <w:tc>
          <w:tcPr>
            <w:tcW w:w="1300" w:type="dxa"/>
            <w:noWrap/>
            <w:hideMark/>
          </w:tcPr>
          <w:p w14:paraId="1CFE01B7" w14:textId="34F344A2" w:rsidR="00E6227B" w:rsidRPr="00FD2760" w:rsidDel="000D1FDC" w:rsidRDefault="00E6227B" w:rsidP="00376EE3">
            <w:pPr>
              <w:spacing w:line="276" w:lineRule="auto"/>
              <w:rPr>
                <w:ins w:id="10592" w:author="phuong vu" w:date="2018-11-23T13:50:00Z"/>
                <w:moveFrom w:id="10593" w:author="Tran Huan" w:date="2018-11-25T23:40:00Z"/>
              </w:rPr>
            </w:pPr>
            <w:moveFrom w:id="10594" w:author="Tran Huan" w:date="2018-11-25T23:40:00Z">
              <w:ins w:id="10595" w:author="phuong vu" w:date="2018-11-23T13:50:00Z">
                <w:r w:rsidRPr="00FD2760" w:rsidDel="000D1FDC">
                  <w:t>numeric</w:t>
                </w:r>
              </w:ins>
            </w:moveFrom>
          </w:p>
        </w:tc>
        <w:tc>
          <w:tcPr>
            <w:tcW w:w="991" w:type="dxa"/>
            <w:noWrap/>
            <w:vAlign w:val="center"/>
            <w:hideMark/>
          </w:tcPr>
          <w:p w14:paraId="57947FCD" w14:textId="739CD9B5" w:rsidR="00E6227B" w:rsidRPr="00FD2760" w:rsidDel="000D1FDC" w:rsidRDefault="00E6227B" w:rsidP="00376EE3">
            <w:pPr>
              <w:spacing w:line="276" w:lineRule="auto"/>
              <w:jc w:val="center"/>
              <w:rPr>
                <w:ins w:id="10596" w:author="phuong vu" w:date="2018-11-23T13:50:00Z"/>
                <w:moveFrom w:id="10597" w:author="Tran Huan" w:date="2018-11-25T23:40:00Z"/>
              </w:rPr>
            </w:pPr>
          </w:p>
        </w:tc>
        <w:tc>
          <w:tcPr>
            <w:tcW w:w="838" w:type="dxa"/>
            <w:noWrap/>
            <w:vAlign w:val="center"/>
            <w:hideMark/>
          </w:tcPr>
          <w:p w14:paraId="76F7CFC2" w14:textId="6358F34E" w:rsidR="00E6227B" w:rsidRPr="00FD2760" w:rsidDel="000D1FDC" w:rsidRDefault="00E6227B" w:rsidP="00376EE3">
            <w:pPr>
              <w:spacing w:line="276" w:lineRule="auto"/>
              <w:jc w:val="center"/>
              <w:rPr>
                <w:ins w:id="10598" w:author="phuong vu" w:date="2018-11-23T13:50:00Z"/>
                <w:moveFrom w:id="10599" w:author="Tran Huan" w:date="2018-11-25T23:40:00Z"/>
              </w:rPr>
            </w:pPr>
          </w:p>
        </w:tc>
        <w:tc>
          <w:tcPr>
            <w:tcW w:w="1414" w:type="dxa"/>
            <w:noWrap/>
            <w:vAlign w:val="center"/>
            <w:hideMark/>
          </w:tcPr>
          <w:p w14:paraId="1BEA4216" w14:textId="667AEF98" w:rsidR="00E6227B" w:rsidRPr="00FD2760" w:rsidDel="000D1FDC" w:rsidRDefault="00E6227B" w:rsidP="00376EE3">
            <w:pPr>
              <w:spacing w:line="276" w:lineRule="auto"/>
              <w:jc w:val="center"/>
              <w:rPr>
                <w:ins w:id="10600" w:author="phuong vu" w:date="2018-11-23T13:50:00Z"/>
                <w:moveFrom w:id="10601" w:author="Tran Huan" w:date="2018-11-25T23:40:00Z"/>
              </w:rPr>
            </w:pPr>
            <w:moveFrom w:id="10602" w:author="Tran Huan" w:date="2018-11-25T23:40:00Z">
              <w:ins w:id="10603" w:author="phuong vu" w:date="2018-11-23T13:50:00Z">
                <w:r w:rsidRPr="00FD2760" w:rsidDel="000D1FDC">
                  <w:t>X</w:t>
                </w:r>
              </w:ins>
            </w:moveFrom>
          </w:p>
        </w:tc>
        <w:tc>
          <w:tcPr>
            <w:tcW w:w="1611" w:type="dxa"/>
            <w:noWrap/>
            <w:hideMark/>
          </w:tcPr>
          <w:p w14:paraId="04F5FC2B" w14:textId="7EEC77E0" w:rsidR="00E6227B" w:rsidRPr="00FD2760" w:rsidDel="000D1FDC" w:rsidRDefault="00E6227B" w:rsidP="00376EE3">
            <w:pPr>
              <w:spacing w:line="276" w:lineRule="auto"/>
              <w:rPr>
                <w:ins w:id="10604" w:author="phuong vu" w:date="2018-11-23T13:50:00Z"/>
                <w:moveFrom w:id="10605" w:author="Tran Huan" w:date="2018-11-25T23:40:00Z"/>
              </w:rPr>
            </w:pPr>
            <w:moveFrom w:id="10606" w:author="Tran Huan" w:date="2018-11-25T23:40:00Z">
              <w:ins w:id="10607" w:author="phuong vu" w:date="2018-11-23T13:50:00Z">
                <w:r w:rsidRPr="00FD2760" w:rsidDel="000D1FDC">
                  <w:t xml:space="preserve">ID loại dịch vụ. </w:t>
                </w:r>
              </w:ins>
            </w:moveFrom>
          </w:p>
        </w:tc>
      </w:tr>
      <w:tr w:rsidR="00E6227B" w:rsidRPr="00CF0C7E" w:rsidDel="000D1FDC" w14:paraId="367DE58A" w14:textId="298824E8" w:rsidTr="00376EE3">
        <w:trPr>
          <w:trHeight w:val="300"/>
          <w:ins w:id="10608" w:author="phuong vu" w:date="2018-11-23T13:50:00Z"/>
        </w:trPr>
        <w:tc>
          <w:tcPr>
            <w:tcW w:w="708" w:type="dxa"/>
            <w:noWrap/>
            <w:hideMark/>
          </w:tcPr>
          <w:p w14:paraId="4E91E828" w14:textId="668E78BD" w:rsidR="00E6227B" w:rsidRPr="00FD2760" w:rsidDel="000D1FDC" w:rsidRDefault="00E6227B" w:rsidP="00376EE3">
            <w:pPr>
              <w:spacing w:line="276" w:lineRule="auto"/>
              <w:rPr>
                <w:ins w:id="10609" w:author="phuong vu" w:date="2018-11-23T13:50:00Z"/>
                <w:moveFrom w:id="10610" w:author="Tran Huan" w:date="2018-11-25T23:40:00Z"/>
              </w:rPr>
            </w:pPr>
            <w:moveFrom w:id="10611" w:author="Tran Huan" w:date="2018-11-25T23:40:00Z">
              <w:ins w:id="10612" w:author="phuong vu" w:date="2018-11-23T13:50:00Z">
                <w:r w:rsidRPr="00FD2760" w:rsidDel="000D1FDC">
                  <w:t>4</w:t>
                </w:r>
              </w:ins>
            </w:moveFrom>
          </w:p>
        </w:tc>
        <w:tc>
          <w:tcPr>
            <w:tcW w:w="1863" w:type="dxa"/>
            <w:noWrap/>
            <w:hideMark/>
          </w:tcPr>
          <w:p w14:paraId="4E842251" w14:textId="02BAD5A9" w:rsidR="00E6227B" w:rsidRPr="00FD2760" w:rsidDel="000D1FDC" w:rsidRDefault="00E6227B" w:rsidP="00376EE3">
            <w:pPr>
              <w:spacing w:line="276" w:lineRule="auto"/>
              <w:rPr>
                <w:ins w:id="10613" w:author="phuong vu" w:date="2018-11-23T13:50:00Z"/>
                <w:moveFrom w:id="10614" w:author="Tran Huan" w:date="2018-11-25T23:40:00Z"/>
              </w:rPr>
            </w:pPr>
            <w:moveFrom w:id="10615" w:author="Tran Huan" w:date="2018-11-25T23:40:00Z">
              <w:ins w:id="10616" w:author="phuong vu" w:date="2018-11-23T13:50:00Z">
                <w:r w:rsidRPr="00FD2760" w:rsidDel="000D1FDC">
                  <w:t>unit_id</w:t>
                </w:r>
              </w:ins>
            </w:moveFrom>
          </w:p>
        </w:tc>
        <w:tc>
          <w:tcPr>
            <w:tcW w:w="1300" w:type="dxa"/>
            <w:noWrap/>
            <w:hideMark/>
          </w:tcPr>
          <w:p w14:paraId="3E256AD2" w14:textId="54A3768E" w:rsidR="00E6227B" w:rsidRPr="00FD2760" w:rsidDel="000D1FDC" w:rsidRDefault="00E6227B" w:rsidP="00376EE3">
            <w:pPr>
              <w:spacing w:line="276" w:lineRule="auto"/>
              <w:rPr>
                <w:ins w:id="10617" w:author="phuong vu" w:date="2018-11-23T13:50:00Z"/>
                <w:moveFrom w:id="10618" w:author="Tran Huan" w:date="2018-11-25T23:40:00Z"/>
              </w:rPr>
            </w:pPr>
            <w:moveFrom w:id="10619" w:author="Tran Huan" w:date="2018-11-25T23:40:00Z">
              <w:ins w:id="10620" w:author="phuong vu" w:date="2018-11-23T13:50:00Z">
                <w:r w:rsidRPr="00FD2760" w:rsidDel="000D1FDC">
                  <w:t>numeric</w:t>
                </w:r>
              </w:ins>
            </w:moveFrom>
          </w:p>
        </w:tc>
        <w:tc>
          <w:tcPr>
            <w:tcW w:w="991" w:type="dxa"/>
            <w:noWrap/>
            <w:vAlign w:val="center"/>
            <w:hideMark/>
          </w:tcPr>
          <w:p w14:paraId="3C7FDB9F" w14:textId="1E080E57" w:rsidR="00E6227B" w:rsidRPr="00FD2760" w:rsidDel="000D1FDC" w:rsidRDefault="00E6227B" w:rsidP="00376EE3">
            <w:pPr>
              <w:spacing w:line="276" w:lineRule="auto"/>
              <w:jc w:val="center"/>
              <w:rPr>
                <w:ins w:id="10621" w:author="phuong vu" w:date="2018-11-23T13:50:00Z"/>
                <w:moveFrom w:id="10622" w:author="Tran Huan" w:date="2018-11-25T23:40:00Z"/>
              </w:rPr>
            </w:pPr>
          </w:p>
        </w:tc>
        <w:tc>
          <w:tcPr>
            <w:tcW w:w="838" w:type="dxa"/>
            <w:noWrap/>
            <w:vAlign w:val="center"/>
            <w:hideMark/>
          </w:tcPr>
          <w:p w14:paraId="10193ABB" w14:textId="361AE78A" w:rsidR="00E6227B" w:rsidRPr="00FD2760" w:rsidDel="000D1FDC" w:rsidRDefault="00E6227B" w:rsidP="00376EE3">
            <w:pPr>
              <w:spacing w:line="276" w:lineRule="auto"/>
              <w:jc w:val="center"/>
              <w:rPr>
                <w:ins w:id="10623" w:author="phuong vu" w:date="2018-11-23T13:50:00Z"/>
                <w:moveFrom w:id="10624" w:author="Tran Huan" w:date="2018-11-25T23:40:00Z"/>
              </w:rPr>
            </w:pPr>
          </w:p>
        </w:tc>
        <w:tc>
          <w:tcPr>
            <w:tcW w:w="1414" w:type="dxa"/>
            <w:noWrap/>
            <w:vAlign w:val="center"/>
            <w:hideMark/>
          </w:tcPr>
          <w:p w14:paraId="32EED4DA" w14:textId="41315AFF" w:rsidR="00E6227B" w:rsidRPr="00FD2760" w:rsidDel="000D1FDC" w:rsidRDefault="00E6227B" w:rsidP="00376EE3">
            <w:pPr>
              <w:spacing w:line="276" w:lineRule="auto"/>
              <w:jc w:val="center"/>
              <w:rPr>
                <w:ins w:id="10625" w:author="phuong vu" w:date="2018-11-23T13:50:00Z"/>
                <w:moveFrom w:id="10626" w:author="Tran Huan" w:date="2018-11-25T23:40:00Z"/>
              </w:rPr>
            </w:pPr>
            <w:moveFrom w:id="10627" w:author="Tran Huan" w:date="2018-11-25T23:40:00Z">
              <w:ins w:id="10628" w:author="phuong vu" w:date="2018-11-23T13:50:00Z">
                <w:r w:rsidRPr="00FD2760" w:rsidDel="000D1FDC">
                  <w:t>X</w:t>
                </w:r>
              </w:ins>
            </w:moveFrom>
          </w:p>
        </w:tc>
        <w:tc>
          <w:tcPr>
            <w:tcW w:w="1611" w:type="dxa"/>
            <w:noWrap/>
            <w:hideMark/>
          </w:tcPr>
          <w:p w14:paraId="0F687C86" w14:textId="0DCDC195" w:rsidR="00E6227B" w:rsidRPr="00FD2760" w:rsidDel="000D1FDC" w:rsidRDefault="00E6227B" w:rsidP="00376EE3">
            <w:pPr>
              <w:spacing w:line="276" w:lineRule="auto"/>
              <w:rPr>
                <w:ins w:id="10629" w:author="phuong vu" w:date="2018-11-23T13:50:00Z"/>
                <w:moveFrom w:id="10630" w:author="Tran Huan" w:date="2018-11-25T23:40:00Z"/>
              </w:rPr>
            </w:pPr>
            <w:moveFrom w:id="10631" w:author="Tran Huan" w:date="2018-11-25T23:40:00Z">
              <w:ins w:id="10632" w:author="phuong vu" w:date="2018-11-23T13:50:00Z">
                <w:r w:rsidRPr="00FD2760" w:rsidDel="000D1FDC">
                  <w:t xml:space="preserve">ID đơn vị tính. </w:t>
                </w:r>
              </w:ins>
            </w:moveFrom>
          </w:p>
        </w:tc>
      </w:tr>
      <w:tr w:rsidR="00E6227B" w:rsidRPr="00CF0C7E" w:rsidDel="000D1FDC" w14:paraId="0F9382E2" w14:textId="3E9EC077" w:rsidTr="00376EE3">
        <w:trPr>
          <w:trHeight w:val="300"/>
          <w:ins w:id="10633" w:author="phuong vu" w:date="2018-11-23T13:50:00Z"/>
        </w:trPr>
        <w:tc>
          <w:tcPr>
            <w:tcW w:w="708" w:type="dxa"/>
            <w:noWrap/>
            <w:hideMark/>
          </w:tcPr>
          <w:p w14:paraId="16DBB634" w14:textId="66FC9F76" w:rsidR="00E6227B" w:rsidRPr="00FD2760" w:rsidDel="000D1FDC" w:rsidRDefault="00E6227B" w:rsidP="00376EE3">
            <w:pPr>
              <w:spacing w:line="276" w:lineRule="auto"/>
              <w:rPr>
                <w:ins w:id="10634" w:author="phuong vu" w:date="2018-11-23T13:50:00Z"/>
                <w:moveFrom w:id="10635" w:author="Tran Huan" w:date="2018-11-25T23:40:00Z"/>
              </w:rPr>
            </w:pPr>
            <w:moveFrom w:id="10636" w:author="Tran Huan" w:date="2018-11-25T23:40:00Z">
              <w:ins w:id="10637" w:author="phuong vu" w:date="2018-11-23T13:50:00Z">
                <w:r w:rsidRPr="00FD2760" w:rsidDel="000D1FDC">
                  <w:t>5</w:t>
                </w:r>
              </w:ins>
            </w:moveFrom>
          </w:p>
        </w:tc>
        <w:tc>
          <w:tcPr>
            <w:tcW w:w="1863" w:type="dxa"/>
            <w:noWrap/>
            <w:hideMark/>
          </w:tcPr>
          <w:p w14:paraId="05E99EEB" w14:textId="047E6124" w:rsidR="00E6227B" w:rsidRPr="00FD2760" w:rsidDel="000D1FDC" w:rsidRDefault="00E6227B" w:rsidP="00376EE3">
            <w:pPr>
              <w:spacing w:line="276" w:lineRule="auto"/>
              <w:rPr>
                <w:ins w:id="10638" w:author="phuong vu" w:date="2018-11-23T13:50:00Z"/>
                <w:moveFrom w:id="10639" w:author="Tran Huan" w:date="2018-11-25T23:40:00Z"/>
              </w:rPr>
            </w:pPr>
            <w:moveFrom w:id="10640" w:author="Tran Huan" w:date="2018-11-25T23:40:00Z">
              <w:ins w:id="10641" w:author="phuong vu" w:date="2018-11-23T13:50:00Z">
                <w:r w:rsidRPr="00FD2760" w:rsidDel="000D1FDC">
                  <w:t>label_id</w:t>
                </w:r>
              </w:ins>
            </w:moveFrom>
          </w:p>
        </w:tc>
        <w:tc>
          <w:tcPr>
            <w:tcW w:w="1300" w:type="dxa"/>
            <w:noWrap/>
            <w:hideMark/>
          </w:tcPr>
          <w:p w14:paraId="6E824F6C" w14:textId="7F614B6F" w:rsidR="00E6227B" w:rsidRPr="00FD2760" w:rsidDel="000D1FDC" w:rsidRDefault="00E6227B" w:rsidP="00376EE3">
            <w:pPr>
              <w:spacing w:line="276" w:lineRule="auto"/>
              <w:rPr>
                <w:ins w:id="10642" w:author="phuong vu" w:date="2018-11-23T13:50:00Z"/>
                <w:moveFrom w:id="10643" w:author="Tran Huan" w:date="2018-11-25T23:40:00Z"/>
              </w:rPr>
            </w:pPr>
            <w:moveFrom w:id="10644" w:author="Tran Huan" w:date="2018-11-25T23:40:00Z">
              <w:ins w:id="10645" w:author="phuong vu" w:date="2018-11-23T13:50:00Z">
                <w:r w:rsidRPr="00FD2760" w:rsidDel="000D1FDC">
                  <w:t>numeric</w:t>
                </w:r>
              </w:ins>
            </w:moveFrom>
          </w:p>
        </w:tc>
        <w:tc>
          <w:tcPr>
            <w:tcW w:w="991" w:type="dxa"/>
            <w:noWrap/>
            <w:vAlign w:val="center"/>
            <w:hideMark/>
          </w:tcPr>
          <w:p w14:paraId="182DC8F7" w14:textId="293AB834" w:rsidR="00E6227B" w:rsidRPr="00266AC8" w:rsidDel="000D1FDC" w:rsidRDefault="00E6227B" w:rsidP="00376EE3">
            <w:pPr>
              <w:spacing w:line="276" w:lineRule="auto"/>
              <w:jc w:val="center"/>
              <w:rPr>
                <w:ins w:id="10646" w:author="phuong vu" w:date="2018-11-23T13:50:00Z"/>
                <w:moveFrom w:id="10647" w:author="Tran Huan" w:date="2018-11-25T23:40:00Z"/>
                <w:rPrChange w:id="10648" w:author="Tran Huan" w:date="2018-11-25T23:43:00Z">
                  <w:rPr>
                    <w:ins w:id="10649" w:author="phuong vu" w:date="2018-11-23T13:50:00Z"/>
                    <w:moveFrom w:id="10650" w:author="Tran Huan" w:date="2018-11-25T23:40:00Z"/>
                  </w:rPr>
                </w:rPrChange>
              </w:rPr>
            </w:pPr>
            <w:moveFrom w:id="10651" w:author="Tran Huan" w:date="2018-11-25T23:40:00Z">
              <w:ins w:id="10652" w:author="phuong vu" w:date="2018-11-23T13:50:00Z">
                <w:r w:rsidRPr="00266AC8" w:rsidDel="000D1FDC">
                  <w:rPr>
                    <w:rPrChange w:id="10653" w:author="Tran Huan" w:date="2018-11-25T23:43:00Z">
                      <w:rPr>
                        <w:lang w:val="en-US"/>
                      </w:rPr>
                    </w:rPrChange>
                  </w:rPr>
                  <w:t>X</w:t>
                </w:r>
              </w:ins>
            </w:moveFrom>
          </w:p>
        </w:tc>
        <w:tc>
          <w:tcPr>
            <w:tcW w:w="838" w:type="dxa"/>
            <w:noWrap/>
            <w:vAlign w:val="center"/>
            <w:hideMark/>
          </w:tcPr>
          <w:p w14:paraId="2F836068" w14:textId="4CB96BDF" w:rsidR="00E6227B" w:rsidRPr="00FD2760" w:rsidDel="000D1FDC" w:rsidRDefault="00E6227B" w:rsidP="00376EE3">
            <w:pPr>
              <w:spacing w:line="276" w:lineRule="auto"/>
              <w:jc w:val="center"/>
              <w:rPr>
                <w:ins w:id="10654" w:author="phuong vu" w:date="2018-11-23T13:50:00Z"/>
                <w:moveFrom w:id="10655" w:author="Tran Huan" w:date="2018-11-25T23:40:00Z"/>
              </w:rPr>
            </w:pPr>
          </w:p>
        </w:tc>
        <w:tc>
          <w:tcPr>
            <w:tcW w:w="1414" w:type="dxa"/>
            <w:noWrap/>
            <w:vAlign w:val="center"/>
            <w:hideMark/>
          </w:tcPr>
          <w:p w14:paraId="5E1643DB" w14:textId="006C20B5" w:rsidR="00E6227B" w:rsidRPr="00FD2760" w:rsidDel="000D1FDC" w:rsidRDefault="00E6227B" w:rsidP="00376EE3">
            <w:pPr>
              <w:spacing w:line="276" w:lineRule="auto"/>
              <w:jc w:val="center"/>
              <w:rPr>
                <w:ins w:id="10656" w:author="phuong vu" w:date="2018-11-23T13:50:00Z"/>
                <w:moveFrom w:id="10657" w:author="Tran Huan" w:date="2018-11-25T23:40:00Z"/>
              </w:rPr>
            </w:pPr>
            <w:moveFrom w:id="10658" w:author="Tran Huan" w:date="2018-11-25T23:40:00Z">
              <w:ins w:id="10659" w:author="phuong vu" w:date="2018-11-23T13:50:00Z">
                <w:r w:rsidRPr="00FD2760" w:rsidDel="000D1FDC">
                  <w:t>X</w:t>
                </w:r>
              </w:ins>
            </w:moveFrom>
          </w:p>
        </w:tc>
        <w:tc>
          <w:tcPr>
            <w:tcW w:w="1611" w:type="dxa"/>
            <w:noWrap/>
            <w:hideMark/>
          </w:tcPr>
          <w:p w14:paraId="17360CBE" w14:textId="0E7521CF" w:rsidR="00E6227B" w:rsidRPr="00FD2760" w:rsidDel="000D1FDC" w:rsidRDefault="00E6227B" w:rsidP="00376EE3">
            <w:pPr>
              <w:spacing w:line="276" w:lineRule="auto"/>
              <w:rPr>
                <w:ins w:id="10660" w:author="phuong vu" w:date="2018-11-23T13:50:00Z"/>
                <w:moveFrom w:id="10661" w:author="Tran Huan" w:date="2018-11-25T23:40:00Z"/>
              </w:rPr>
            </w:pPr>
            <w:moveFrom w:id="10662" w:author="Tran Huan" w:date="2018-11-25T23:40:00Z">
              <w:ins w:id="10663" w:author="phuong vu" w:date="2018-11-23T13:50:00Z">
                <w:r w:rsidRPr="00FD2760" w:rsidDel="000D1FDC">
                  <w:t>ID nhãn hiệu.</w:t>
                </w:r>
              </w:ins>
            </w:moveFrom>
          </w:p>
        </w:tc>
      </w:tr>
      <w:tr w:rsidR="00E6227B" w:rsidRPr="00CF0C7E" w:rsidDel="000D1FDC" w14:paraId="06484A2A" w14:textId="0B166E95" w:rsidTr="00376EE3">
        <w:trPr>
          <w:trHeight w:val="300"/>
          <w:ins w:id="10664" w:author="phuong vu" w:date="2018-11-23T13:50:00Z"/>
        </w:trPr>
        <w:tc>
          <w:tcPr>
            <w:tcW w:w="708" w:type="dxa"/>
            <w:noWrap/>
            <w:hideMark/>
          </w:tcPr>
          <w:p w14:paraId="2910D1DF" w14:textId="6B4A6CE5" w:rsidR="00E6227B" w:rsidRPr="00FD2760" w:rsidDel="000D1FDC" w:rsidRDefault="00E6227B" w:rsidP="00376EE3">
            <w:pPr>
              <w:spacing w:line="276" w:lineRule="auto"/>
              <w:rPr>
                <w:ins w:id="10665" w:author="phuong vu" w:date="2018-11-23T13:50:00Z"/>
                <w:moveFrom w:id="10666" w:author="Tran Huan" w:date="2018-11-25T23:40:00Z"/>
              </w:rPr>
            </w:pPr>
            <w:moveFrom w:id="10667" w:author="Tran Huan" w:date="2018-11-25T23:40:00Z">
              <w:ins w:id="10668" w:author="phuong vu" w:date="2018-11-23T13:50:00Z">
                <w:r w:rsidRPr="00FD2760" w:rsidDel="000D1FDC">
                  <w:t>6</w:t>
                </w:r>
              </w:ins>
            </w:moveFrom>
          </w:p>
        </w:tc>
        <w:tc>
          <w:tcPr>
            <w:tcW w:w="1863" w:type="dxa"/>
            <w:noWrap/>
            <w:hideMark/>
          </w:tcPr>
          <w:p w14:paraId="05503394" w14:textId="21407AF7" w:rsidR="00E6227B" w:rsidRPr="00FD2760" w:rsidDel="000D1FDC" w:rsidRDefault="00E6227B" w:rsidP="00376EE3">
            <w:pPr>
              <w:spacing w:line="276" w:lineRule="auto"/>
              <w:rPr>
                <w:ins w:id="10669" w:author="phuong vu" w:date="2018-11-23T13:50:00Z"/>
                <w:moveFrom w:id="10670" w:author="Tran Huan" w:date="2018-11-25T23:40:00Z"/>
              </w:rPr>
            </w:pPr>
            <w:moveFrom w:id="10671" w:author="Tran Huan" w:date="2018-11-25T23:40:00Z">
              <w:ins w:id="10672" w:author="phuong vu" w:date="2018-11-23T13:50:00Z">
                <w:r w:rsidRPr="00FD2760" w:rsidDel="000D1FDC">
                  <w:t>color_id</w:t>
                </w:r>
              </w:ins>
            </w:moveFrom>
          </w:p>
        </w:tc>
        <w:tc>
          <w:tcPr>
            <w:tcW w:w="1300" w:type="dxa"/>
            <w:noWrap/>
            <w:hideMark/>
          </w:tcPr>
          <w:p w14:paraId="70D766E4" w14:textId="41BA0D41" w:rsidR="00E6227B" w:rsidRPr="00FD2760" w:rsidDel="000D1FDC" w:rsidRDefault="00E6227B" w:rsidP="00376EE3">
            <w:pPr>
              <w:spacing w:line="276" w:lineRule="auto"/>
              <w:rPr>
                <w:ins w:id="10673" w:author="phuong vu" w:date="2018-11-23T13:50:00Z"/>
                <w:moveFrom w:id="10674" w:author="Tran Huan" w:date="2018-11-25T23:40:00Z"/>
              </w:rPr>
            </w:pPr>
            <w:moveFrom w:id="10675" w:author="Tran Huan" w:date="2018-11-25T23:40:00Z">
              <w:ins w:id="10676" w:author="phuong vu" w:date="2018-11-23T13:50:00Z">
                <w:r w:rsidRPr="00FD2760" w:rsidDel="000D1FDC">
                  <w:t>numeric</w:t>
                </w:r>
              </w:ins>
            </w:moveFrom>
          </w:p>
        </w:tc>
        <w:tc>
          <w:tcPr>
            <w:tcW w:w="991" w:type="dxa"/>
            <w:noWrap/>
            <w:vAlign w:val="center"/>
            <w:hideMark/>
          </w:tcPr>
          <w:p w14:paraId="12932687" w14:textId="74173E94" w:rsidR="00E6227B" w:rsidRPr="00266AC8" w:rsidDel="000D1FDC" w:rsidRDefault="00E6227B" w:rsidP="00376EE3">
            <w:pPr>
              <w:spacing w:line="276" w:lineRule="auto"/>
              <w:jc w:val="center"/>
              <w:rPr>
                <w:ins w:id="10677" w:author="phuong vu" w:date="2018-11-23T13:50:00Z"/>
                <w:moveFrom w:id="10678" w:author="Tran Huan" w:date="2018-11-25T23:40:00Z"/>
                <w:rPrChange w:id="10679" w:author="Tran Huan" w:date="2018-11-25T23:43:00Z">
                  <w:rPr>
                    <w:ins w:id="10680" w:author="phuong vu" w:date="2018-11-23T13:50:00Z"/>
                    <w:moveFrom w:id="10681" w:author="Tran Huan" w:date="2018-11-25T23:40:00Z"/>
                  </w:rPr>
                </w:rPrChange>
              </w:rPr>
            </w:pPr>
            <w:moveFrom w:id="10682" w:author="Tran Huan" w:date="2018-11-25T23:40:00Z">
              <w:ins w:id="10683" w:author="phuong vu" w:date="2018-11-23T13:50:00Z">
                <w:r w:rsidRPr="00266AC8" w:rsidDel="000D1FDC">
                  <w:rPr>
                    <w:rPrChange w:id="10684" w:author="Tran Huan" w:date="2018-11-25T23:43:00Z">
                      <w:rPr>
                        <w:lang w:val="en-US"/>
                      </w:rPr>
                    </w:rPrChange>
                  </w:rPr>
                  <w:t>X</w:t>
                </w:r>
              </w:ins>
            </w:moveFrom>
          </w:p>
        </w:tc>
        <w:tc>
          <w:tcPr>
            <w:tcW w:w="838" w:type="dxa"/>
            <w:noWrap/>
            <w:vAlign w:val="center"/>
            <w:hideMark/>
          </w:tcPr>
          <w:p w14:paraId="3239B986" w14:textId="3AC8BC96" w:rsidR="00E6227B" w:rsidRPr="00FD2760" w:rsidDel="000D1FDC" w:rsidRDefault="00E6227B" w:rsidP="00376EE3">
            <w:pPr>
              <w:spacing w:line="276" w:lineRule="auto"/>
              <w:jc w:val="center"/>
              <w:rPr>
                <w:ins w:id="10685" w:author="phuong vu" w:date="2018-11-23T13:50:00Z"/>
                <w:moveFrom w:id="10686" w:author="Tran Huan" w:date="2018-11-25T23:40:00Z"/>
              </w:rPr>
            </w:pPr>
          </w:p>
        </w:tc>
        <w:tc>
          <w:tcPr>
            <w:tcW w:w="1414" w:type="dxa"/>
            <w:noWrap/>
            <w:vAlign w:val="center"/>
            <w:hideMark/>
          </w:tcPr>
          <w:p w14:paraId="6B8F1129" w14:textId="41F7940B" w:rsidR="00E6227B" w:rsidRPr="00FD2760" w:rsidDel="000D1FDC" w:rsidRDefault="00E6227B" w:rsidP="00376EE3">
            <w:pPr>
              <w:spacing w:line="276" w:lineRule="auto"/>
              <w:jc w:val="center"/>
              <w:rPr>
                <w:ins w:id="10687" w:author="phuong vu" w:date="2018-11-23T13:50:00Z"/>
                <w:moveFrom w:id="10688" w:author="Tran Huan" w:date="2018-11-25T23:40:00Z"/>
              </w:rPr>
            </w:pPr>
            <w:moveFrom w:id="10689" w:author="Tran Huan" w:date="2018-11-25T23:40:00Z">
              <w:ins w:id="10690" w:author="phuong vu" w:date="2018-11-23T13:50:00Z">
                <w:r w:rsidRPr="00FD2760" w:rsidDel="000D1FDC">
                  <w:t>X</w:t>
                </w:r>
              </w:ins>
            </w:moveFrom>
          </w:p>
        </w:tc>
        <w:tc>
          <w:tcPr>
            <w:tcW w:w="1611" w:type="dxa"/>
            <w:noWrap/>
            <w:hideMark/>
          </w:tcPr>
          <w:p w14:paraId="6A9236AC" w14:textId="1A716402" w:rsidR="00E6227B" w:rsidRPr="00FD2760" w:rsidDel="000D1FDC" w:rsidRDefault="00E6227B" w:rsidP="00376EE3">
            <w:pPr>
              <w:spacing w:line="276" w:lineRule="auto"/>
              <w:rPr>
                <w:ins w:id="10691" w:author="phuong vu" w:date="2018-11-23T13:50:00Z"/>
                <w:moveFrom w:id="10692" w:author="Tran Huan" w:date="2018-11-25T23:40:00Z"/>
              </w:rPr>
            </w:pPr>
            <w:moveFrom w:id="10693" w:author="Tran Huan" w:date="2018-11-25T23:40:00Z">
              <w:ins w:id="10694" w:author="phuong vu" w:date="2018-11-23T13:50:00Z">
                <w:r w:rsidRPr="00FD2760" w:rsidDel="000D1FDC">
                  <w:t xml:space="preserve">ID màu sắc. </w:t>
                </w:r>
              </w:ins>
            </w:moveFrom>
          </w:p>
        </w:tc>
      </w:tr>
      <w:tr w:rsidR="00E6227B" w:rsidRPr="00CF0C7E" w:rsidDel="000D1FDC" w14:paraId="1740D2D5" w14:textId="3B8ED4A3" w:rsidTr="00376EE3">
        <w:trPr>
          <w:trHeight w:val="300"/>
          <w:ins w:id="10695" w:author="phuong vu" w:date="2018-11-23T13:50:00Z"/>
        </w:trPr>
        <w:tc>
          <w:tcPr>
            <w:tcW w:w="708" w:type="dxa"/>
            <w:noWrap/>
            <w:hideMark/>
          </w:tcPr>
          <w:p w14:paraId="1E51F365" w14:textId="769CF309" w:rsidR="00E6227B" w:rsidRPr="00FD2760" w:rsidDel="000D1FDC" w:rsidRDefault="00E6227B" w:rsidP="00376EE3">
            <w:pPr>
              <w:spacing w:line="276" w:lineRule="auto"/>
              <w:rPr>
                <w:ins w:id="10696" w:author="phuong vu" w:date="2018-11-23T13:50:00Z"/>
                <w:moveFrom w:id="10697" w:author="Tran Huan" w:date="2018-11-25T23:40:00Z"/>
              </w:rPr>
            </w:pPr>
            <w:moveFrom w:id="10698" w:author="Tran Huan" w:date="2018-11-25T23:40:00Z">
              <w:ins w:id="10699" w:author="phuong vu" w:date="2018-11-23T13:50:00Z">
                <w:r w:rsidRPr="00FD2760" w:rsidDel="000D1FDC">
                  <w:t>7</w:t>
                </w:r>
              </w:ins>
            </w:moveFrom>
          </w:p>
        </w:tc>
        <w:tc>
          <w:tcPr>
            <w:tcW w:w="1863" w:type="dxa"/>
            <w:noWrap/>
            <w:hideMark/>
          </w:tcPr>
          <w:p w14:paraId="48F31DC4" w14:textId="7E24A736" w:rsidR="00E6227B" w:rsidRPr="00FD2760" w:rsidDel="000D1FDC" w:rsidRDefault="00E6227B" w:rsidP="00376EE3">
            <w:pPr>
              <w:spacing w:line="276" w:lineRule="auto"/>
              <w:rPr>
                <w:ins w:id="10700" w:author="phuong vu" w:date="2018-11-23T13:50:00Z"/>
                <w:moveFrom w:id="10701" w:author="Tran Huan" w:date="2018-11-25T23:40:00Z"/>
              </w:rPr>
            </w:pPr>
            <w:moveFrom w:id="10702" w:author="Tran Huan" w:date="2018-11-25T23:40:00Z">
              <w:ins w:id="10703" w:author="phuong vu" w:date="2018-11-23T13:50:00Z">
                <w:r w:rsidRPr="00FD2760" w:rsidDel="000D1FDC">
                  <w:t>product_id</w:t>
                </w:r>
              </w:ins>
            </w:moveFrom>
          </w:p>
        </w:tc>
        <w:tc>
          <w:tcPr>
            <w:tcW w:w="1300" w:type="dxa"/>
            <w:noWrap/>
            <w:hideMark/>
          </w:tcPr>
          <w:p w14:paraId="31C9CB42" w14:textId="5F2FC810" w:rsidR="00E6227B" w:rsidRPr="00FD2760" w:rsidDel="000D1FDC" w:rsidRDefault="00E6227B" w:rsidP="00376EE3">
            <w:pPr>
              <w:spacing w:line="276" w:lineRule="auto"/>
              <w:rPr>
                <w:ins w:id="10704" w:author="phuong vu" w:date="2018-11-23T13:50:00Z"/>
                <w:moveFrom w:id="10705" w:author="Tran Huan" w:date="2018-11-25T23:40:00Z"/>
              </w:rPr>
            </w:pPr>
            <w:moveFrom w:id="10706" w:author="Tran Huan" w:date="2018-11-25T23:40:00Z">
              <w:ins w:id="10707" w:author="phuong vu" w:date="2018-11-23T13:50:00Z">
                <w:r w:rsidRPr="00FD2760" w:rsidDel="000D1FDC">
                  <w:t>numeric</w:t>
                </w:r>
              </w:ins>
            </w:moveFrom>
          </w:p>
        </w:tc>
        <w:tc>
          <w:tcPr>
            <w:tcW w:w="991" w:type="dxa"/>
            <w:noWrap/>
            <w:vAlign w:val="center"/>
            <w:hideMark/>
          </w:tcPr>
          <w:p w14:paraId="258781C3" w14:textId="711B61F9" w:rsidR="00E6227B" w:rsidRPr="00266AC8" w:rsidDel="000D1FDC" w:rsidRDefault="00E6227B" w:rsidP="00376EE3">
            <w:pPr>
              <w:spacing w:line="276" w:lineRule="auto"/>
              <w:jc w:val="center"/>
              <w:rPr>
                <w:ins w:id="10708" w:author="phuong vu" w:date="2018-11-23T13:50:00Z"/>
                <w:moveFrom w:id="10709" w:author="Tran Huan" w:date="2018-11-25T23:40:00Z"/>
                <w:rPrChange w:id="10710" w:author="Tran Huan" w:date="2018-11-25T23:43:00Z">
                  <w:rPr>
                    <w:ins w:id="10711" w:author="phuong vu" w:date="2018-11-23T13:50:00Z"/>
                    <w:moveFrom w:id="10712" w:author="Tran Huan" w:date="2018-11-25T23:40:00Z"/>
                  </w:rPr>
                </w:rPrChange>
              </w:rPr>
            </w:pPr>
            <w:moveFrom w:id="10713" w:author="Tran Huan" w:date="2018-11-25T23:40:00Z">
              <w:ins w:id="10714" w:author="phuong vu" w:date="2018-11-23T13:50:00Z">
                <w:r w:rsidRPr="00266AC8" w:rsidDel="000D1FDC">
                  <w:rPr>
                    <w:rPrChange w:id="10715" w:author="Tran Huan" w:date="2018-11-25T23:43:00Z">
                      <w:rPr>
                        <w:lang w:val="en-US"/>
                      </w:rPr>
                    </w:rPrChange>
                  </w:rPr>
                  <w:t>X</w:t>
                </w:r>
              </w:ins>
            </w:moveFrom>
          </w:p>
        </w:tc>
        <w:tc>
          <w:tcPr>
            <w:tcW w:w="838" w:type="dxa"/>
            <w:noWrap/>
            <w:vAlign w:val="center"/>
            <w:hideMark/>
          </w:tcPr>
          <w:p w14:paraId="5A89E710" w14:textId="428A71C9" w:rsidR="00E6227B" w:rsidRPr="00FD2760" w:rsidDel="000D1FDC" w:rsidRDefault="00E6227B" w:rsidP="00376EE3">
            <w:pPr>
              <w:spacing w:line="276" w:lineRule="auto"/>
              <w:jc w:val="center"/>
              <w:rPr>
                <w:ins w:id="10716" w:author="phuong vu" w:date="2018-11-23T13:50:00Z"/>
                <w:moveFrom w:id="10717" w:author="Tran Huan" w:date="2018-11-25T23:40:00Z"/>
              </w:rPr>
            </w:pPr>
          </w:p>
        </w:tc>
        <w:tc>
          <w:tcPr>
            <w:tcW w:w="1414" w:type="dxa"/>
            <w:noWrap/>
            <w:vAlign w:val="center"/>
            <w:hideMark/>
          </w:tcPr>
          <w:p w14:paraId="777226C1" w14:textId="543C0E40" w:rsidR="00E6227B" w:rsidRPr="00FD2760" w:rsidDel="000D1FDC" w:rsidRDefault="00E6227B" w:rsidP="00376EE3">
            <w:pPr>
              <w:spacing w:line="276" w:lineRule="auto"/>
              <w:jc w:val="center"/>
              <w:rPr>
                <w:ins w:id="10718" w:author="phuong vu" w:date="2018-11-23T13:50:00Z"/>
                <w:moveFrom w:id="10719" w:author="Tran Huan" w:date="2018-11-25T23:40:00Z"/>
              </w:rPr>
            </w:pPr>
            <w:moveFrom w:id="10720" w:author="Tran Huan" w:date="2018-11-25T23:40:00Z">
              <w:ins w:id="10721" w:author="phuong vu" w:date="2018-11-23T13:50:00Z">
                <w:r w:rsidRPr="00FD2760" w:rsidDel="000D1FDC">
                  <w:t>X</w:t>
                </w:r>
              </w:ins>
            </w:moveFrom>
          </w:p>
        </w:tc>
        <w:tc>
          <w:tcPr>
            <w:tcW w:w="1611" w:type="dxa"/>
            <w:noWrap/>
            <w:hideMark/>
          </w:tcPr>
          <w:p w14:paraId="7145A110" w14:textId="75A44F9B" w:rsidR="00E6227B" w:rsidRPr="00FD2760" w:rsidDel="000D1FDC" w:rsidRDefault="00E6227B" w:rsidP="00376EE3">
            <w:pPr>
              <w:spacing w:line="276" w:lineRule="auto"/>
              <w:rPr>
                <w:ins w:id="10722" w:author="phuong vu" w:date="2018-11-23T13:50:00Z"/>
                <w:moveFrom w:id="10723" w:author="Tran Huan" w:date="2018-11-25T23:40:00Z"/>
              </w:rPr>
            </w:pPr>
            <w:moveFrom w:id="10724" w:author="Tran Huan" w:date="2018-11-25T23:40:00Z">
              <w:ins w:id="10725" w:author="phuong vu" w:date="2018-11-23T13:50:00Z">
                <w:r w:rsidRPr="00FD2760" w:rsidDel="000D1FDC">
                  <w:t>ID quần áo</w:t>
                </w:r>
              </w:ins>
            </w:moveFrom>
          </w:p>
        </w:tc>
      </w:tr>
      <w:tr w:rsidR="00E6227B" w:rsidRPr="00CF0C7E" w:rsidDel="000D1FDC" w14:paraId="7276B287" w14:textId="68E60E0E" w:rsidTr="00376EE3">
        <w:trPr>
          <w:trHeight w:val="300"/>
          <w:ins w:id="10726" w:author="phuong vu" w:date="2018-11-23T13:50:00Z"/>
        </w:trPr>
        <w:tc>
          <w:tcPr>
            <w:tcW w:w="708" w:type="dxa"/>
            <w:noWrap/>
            <w:hideMark/>
          </w:tcPr>
          <w:p w14:paraId="2CE4FE23" w14:textId="71803745" w:rsidR="00E6227B" w:rsidRPr="00FD2760" w:rsidDel="000D1FDC" w:rsidRDefault="00E6227B" w:rsidP="00376EE3">
            <w:pPr>
              <w:spacing w:line="276" w:lineRule="auto"/>
              <w:rPr>
                <w:ins w:id="10727" w:author="phuong vu" w:date="2018-11-23T13:50:00Z"/>
                <w:moveFrom w:id="10728" w:author="Tran Huan" w:date="2018-11-25T23:40:00Z"/>
              </w:rPr>
            </w:pPr>
            <w:moveFrom w:id="10729" w:author="Tran Huan" w:date="2018-11-25T23:40:00Z">
              <w:ins w:id="10730" w:author="phuong vu" w:date="2018-11-23T13:50:00Z">
                <w:r w:rsidRPr="00FD2760" w:rsidDel="000D1FDC">
                  <w:t>8</w:t>
                </w:r>
              </w:ins>
            </w:moveFrom>
          </w:p>
        </w:tc>
        <w:tc>
          <w:tcPr>
            <w:tcW w:w="1863" w:type="dxa"/>
            <w:noWrap/>
            <w:hideMark/>
          </w:tcPr>
          <w:p w14:paraId="67F64680" w14:textId="37CD9DE2" w:rsidR="00E6227B" w:rsidRPr="00FD2760" w:rsidDel="000D1FDC" w:rsidRDefault="00E6227B" w:rsidP="00376EE3">
            <w:pPr>
              <w:spacing w:line="276" w:lineRule="auto"/>
              <w:rPr>
                <w:ins w:id="10731" w:author="phuong vu" w:date="2018-11-23T13:50:00Z"/>
                <w:moveFrom w:id="10732" w:author="Tran Huan" w:date="2018-11-25T23:40:00Z"/>
              </w:rPr>
            </w:pPr>
            <w:moveFrom w:id="10733" w:author="Tran Huan" w:date="2018-11-25T23:40:00Z">
              <w:ins w:id="10734" w:author="phuong vu" w:date="2018-11-23T13:50:00Z">
                <w:r w:rsidRPr="00FD2760" w:rsidDel="000D1FDC">
                  <w:t>material_id</w:t>
                </w:r>
              </w:ins>
            </w:moveFrom>
          </w:p>
        </w:tc>
        <w:tc>
          <w:tcPr>
            <w:tcW w:w="1300" w:type="dxa"/>
            <w:noWrap/>
            <w:hideMark/>
          </w:tcPr>
          <w:p w14:paraId="6DFB88C5" w14:textId="662EAD15" w:rsidR="00E6227B" w:rsidRPr="00FD2760" w:rsidDel="000D1FDC" w:rsidRDefault="00E6227B" w:rsidP="00376EE3">
            <w:pPr>
              <w:spacing w:line="276" w:lineRule="auto"/>
              <w:rPr>
                <w:ins w:id="10735" w:author="phuong vu" w:date="2018-11-23T13:50:00Z"/>
                <w:moveFrom w:id="10736" w:author="Tran Huan" w:date="2018-11-25T23:40:00Z"/>
              </w:rPr>
            </w:pPr>
            <w:moveFrom w:id="10737" w:author="Tran Huan" w:date="2018-11-25T23:40:00Z">
              <w:ins w:id="10738" w:author="phuong vu" w:date="2018-11-23T13:50:00Z">
                <w:r w:rsidRPr="00FD2760" w:rsidDel="000D1FDC">
                  <w:t>numeric</w:t>
                </w:r>
              </w:ins>
            </w:moveFrom>
          </w:p>
        </w:tc>
        <w:tc>
          <w:tcPr>
            <w:tcW w:w="991" w:type="dxa"/>
            <w:noWrap/>
            <w:vAlign w:val="center"/>
            <w:hideMark/>
          </w:tcPr>
          <w:p w14:paraId="65BAD976" w14:textId="16E75A13" w:rsidR="00E6227B" w:rsidRPr="00266AC8" w:rsidDel="000D1FDC" w:rsidRDefault="00E6227B" w:rsidP="00376EE3">
            <w:pPr>
              <w:spacing w:line="276" w:lineRule="auto"/>
              <w:jc w:val="center"/>
              <w:rPr>
                <w:ins w:id="10739" w:author="phuong vu" w:date="2018-11-23T13:50:00Z"/>
                <w:moveFrom w:id="10740" w:author="Tran Huan" w:date="2018-11-25T23:40:00Z"/>
                <w:rPrChange w:id="10741" w:author="Tran Huan" w:date="2018-11-25T23:43:00Z">
                  <w:rPr>
                    <w:ins w:id="10742" w:author="phuong vu" w:date="2018-11-23T13:50:00Z"/>
                    <w:moveFrom w:id="10743" w:author="Tran Huan" w:date="2018-11-25T23:40:00Z"/>
                  </w:rPr>
                </w:rPrChange>
              </w:rPr>
            </w:pPr>
            <w:moveFrom w:id="10744" w:author="Tran Huan" w:date="2018-11-25T23:40:00Z">
              <w:ins w:id="10745" w:author="phuong vu" w:date="2018-11-23T13:50:00Z">
                <w:r w:rsidRPr="00266AC8" w:rsidDel="000D1FDC">
                  <w:rPr>
                    <w:rPrChange w:id="10746" w:author="Tran Huan" w:date="2018-11-25T23:43:00Z">
                      <w:rPr>
                        <w:lang w:val="en-US"/>
                      </w:rPr>
                    </w:rPrChange>
                  </w:rPr>
                  <w:t>X</w:t>
                </w:r>
              </w:ins>
            </w:moveFrom>
          </w:p>
        </w:tc>
        <w:tc>
          <w:tcPr>
            <w:tcW w:w="838" w:type="dxa"/>
            <w:noWrap/>
            <w:vAlign w:val="center"/>
            <w:hideMark/>
          </w:tcPr>
          <w:p w14:paraId="4C357349" w14:textId="44774293" w:rsidR="00E6227B" w:rsidRPr="00FD2760" w:rsidDel="000D1FDC" w:rsidRDefault="00E6227B" w:rsidP="00376EE3">
            <w:pPr>
              <w:spacing w:line="276" w:lineRule="auto"/>
              <w:jc w:val="center"/>
              <w:rPr>
                <w:ins w:id="10747" w:author="phuong vu" w:date="2018-11-23T13:50:00Z"/>
                <w:moveFrom w:id="10748" w:author="Tran Huan" w:date="2018-11-25T23:40:00Z"/>
              </w:rPr>
            </w:pPr>
          </w:p>
        </w:tc>
        <w:tc>
          <w:tcPr>
            <w:tcW w:w="1414" w:type="dxa"/>
            <w:noWrap/>
            <w:vAlign w:val="center"/>
            <w:hideMark/>
          </w:tcPr>
          <w:p w14:paraId="3994952E" w14:textId="2E41D9AB" w:rsidR="00E6227B" w:rsidRPr="00FD2760" w:rsidDel="000D1FDC" w:rsidRDefault="00E6227B" w:rsidP="00376EE3">
            <w:pPr>
              <w:spacing w:line="276" w:lineRule="auto"/>
              <w:jc w:val="center"/>
              <w:rPr>
                <w:ins w:id="10749" w:author="phuong vu" w:date="2018-11-23T13:50:00Z"/>
                <w:moveFrom w:id="10750" w:author="Tran Huan" w:date="2018-11-25T23:40:00Z"/>
              </w:rPr>
            </w:pPr>
            <w:moveFrom w:id="10751" w:author="Tran Huan" w:date="2018-11-25T23:40:00Z">
              <w:ins w:id="10752" w:author="phuong vu" w:date="2018-11-23T13:50:00Z">
                <w:r w:rsidRPr="00FD2760" w:rsidDel="000D1FDC">
                  <w:t>X</w:t>
                </w:r>
              </w:ins>
            </w:moveFrom>
          </w:p>
        </w:tc>
        <w:tc>
          <w:tcPr>
            <w:tcW w:w="1611" w:type="dxa"/>
            <w:noWrap/>
            <w:hideMark/>
          </w:tcPr>
          <w:p w14:paraId="142BE180" w14:textId="5F15F85E" w:rsidR="00E6227B" w:rsidRPr="00FD2760" w:rsidDel="000D1FDC" w:rsidRDefault="00E6227B" w:rsidP="00376EE3">
            <w:pPr>
              <w:spacing w:line="276" w:lineRule="auto"/>
              <w:rPr>
                <w:ins w:id="10753" w:author="phuong vu" w:date="2018-11-23T13:50:00Z"/>
                <w:moveFrom w:id="10754" w:author="Tran Huan" w:date="2018-11-25T23:40:00Z"/>
              </w:rPr>
            </w:pPr>
            <w:moveFrom w:id="10755" w:author="Tran Huan" w:date="2018-11-25T23:40:00Z">
              <w:ins w:id="10756" w:author="phuong vu" w:date="2018-11-23T13:50:00Z">
                <w:r w:rsidRPr="00FD2760" w:rsidDel="000D1FDC">
                  <w:t xml:space="preserve">ID chất liệu. </w:t>
                </w:r>
              </w:ins>
            </w:moveFrom>
          </w:p>
        </w:tc>
      </w:tr>
      <w:tr w:rsidR="00E6227B" w:rsidRPr="00CF0C7E" w:rsidDel="000D1FDC" w14:paraId="5D7CB90A" w14:textId="1196EA3D" w:rsidTr="00376EE3">
        <w:trPr>
          <w:trHeight w:val="300"/>
          <w:ins w:id="10757" w:author="phuong vu" w:date="2018-11-23T13:50:00Z"/>
        </w:trPr>
        <w:tc>
          <w:tcPr>
            <w:tcW w:w="708" w:type="dxa"/>
            <w:noWrap/>
            <w:hideMark/>
          </w:tcPr>
          <w:p w14:paraId="4EABECBD" w14:textId="5CB61C1B" w:rsidR="00E6227B" w:rsidRPr="00FD2760" w:rsidDel="000D1FDC" w:rsidRDefault="00E6227B" w:rsidP="00376EE3">
            <w:pPr>
              <w:spacing w:line="276" w:lineRule="auto"/>
              <w:rPr>
                <w:ins w:id="10758" w:author="phuong vu" w:date="2018-11-23T13:50:00Z"/>
                <w:moveFrom w:id="10759" w:author="Tran Huan" w:date="2018-11-25T23:40:00Z"/>
              </w:rPr>
            </w:pPr>
            <w:moveFrom w:id="10760" w:author="Tran Huan" w:date="2018-11-25T23:40:00Z">
              <w:ins w:id="10761" w:author="phuong vu" w:date="2018-11-23T13:50:00Z">
                <w:r w:rsidRPr="00FD2760" w:rsidDel="000D1FDC">
                  <w:t>9</w:t>
                </w:r>
              </w:ins>
            </w:moveFrom>
          </w:p>
        </w:tc>
        <w:tc>
          <w:tcPr>
            <w:tcW w:w="1863" w:type="dxa"/>
            <w:noWrap/>
            <w:hideMark/>
          </w:tcPr>
          <w:p w14:paraId="34A5E6B4" w14:textId="51611CA9" w:rsidR="00E6227B" w:rsidRPr="00FD2760" w:rsidDel="000D1FDC" w:rsidRDefault="00E6227B" w:rsidP="00376EE3">
            <w:pPr>
              <w:spacing w:line="276" w:lineRule="auto"/>
              <w:rPr>
                <w:ins w:id="10762" w:author="phuong vu" w:date="2018-11-23T13:50:00Z"/>
                <w:moveFrom w:id="10763" w:author="Tran Huan" w:date="2018-11-25T23:40:00Z"/>
              </w:rPr>
            </w:pPr>
            <w:moveFrom w:id="10764" w:author="Tran Huan" w:date="2018-11-25T23:40:00Z">
              <w:ins w:id="10765" w:author="phuong vu" w:date="2018-11-23T13:50:00Z">
                <w:r w:rsidRPr="00FD2760" w:rsidDel="000D1FDC">
                  <w:t>amount</w:t>
                </w:r>
              </w:ins>
            </w:moveFrom>
          </w:p>
        </w:tc>
        <w:tc>
          <w:tcPr>
            <w:tcW w:w="1300" w:type="dxa"/>
            <w:noWrap/>
            <w:hideMark/>
          </w:tcPr>
          <w:p w14:paraId="5B904B46" w14:textId="205BC424" w:rsidR="00E6227B" w:rsidRPr="00FD2760" w:rsidDel="000D1FDC" w:rsidRDefault="00F40B70" w:rsidP="00376EE3">
            <w:pPr>
              <w:spacing w:line="276" w:lineRule="auto"/>
              <w:rPr>
                <w:ins w:id="10766" w:author="phuong vu" w:date="2018-11-23T13:50:00Z"/>
                <w:moveFrom w:id="10767" w:author="Tran Huan" w:date="2018-11-25T23:40:00Z"/>
              </w:rPr>
            </w:pPr>
            <w:moveFrom w:id="10768" w:author="Tran Huan" w:date="2018-11-25T23:40:00Z">
              <w:ins w:id="10769" w:author="phuong vu" w:date="2018-11-23T14:09:00Z">
                <w:r w:rsidRPr="00266AC8" w:rsidDel="000D1FDC">
                  <w:rPr>
                    <w:rPrChange w:id="10770" w:author="Tran Huan" w:date="2018-11-25T23:43:00Z">
                      <w:rPr>
                        <w:lang w:val="en-US"/>
                      </w:rPr>
                    </w:rPrChange>
                  </w:rPr>
                  <w:t>double</w:t>
                </w:r>
              </w:ins>
            </w:moveFrom>
          </w:p>
        </w:tc>
        <w:tc>
          <w:tcPr>
            <w:tcW w:w="991" w:type="dxa"/>
            <w:noWrap/>
            <w:vAlign w:val="center"/>
            <w:hideMark/>
          </w:tcPr>
          <w:p w14:paraId="49A4ABFF" w14:textId="7B8051A5" w:rsidR="00E6227B" w:rsidRPr="00FD2760" w:rsidDel="000D1FDC" w:rsidRDefault="00E6227B" w:rsidP="00376EE3">
            <w:pPr>
              <w:spacing w:line="276" w:lineRule="auto"/>
              <w:jc w:val="center"/>
              <w:rPr>
                <w:ins w:id="10771" w:author="phuong vu" w:date="2018-11-23T13:50:00Z"/>
                <w:moveFrom w:id="10772" w:author="Tran Huan" w:date="2018-11-25T23:40:00Z"/>
              </w:rPr>
            </w:pPr>
          </w:p>
        </w:tc>
        <w:tc>
          <w:tcPr>
            <w:tcW w:w="838" w:type="dxa"/>
            <w:noWrap/>
            <w:vAlign w:val="center"/>
            <w:hideMark/>
          </w:tcPr>
          <w:p w14:paraId="4D67413C" w14:textId="04C92C78" w:rsidR="00E6227B" w:rsidRPr="00FD2760" w:rsidDel="000D1FDC" w:rsidRDefault="00E6227B" w:rsidP="00376EE3">
            <w:pPr>
              <w:spacing w:line="276" w:lineRule="auto"/>
              <w:jc w:val="center"/>
              <w:rPr>
                <w:ins w:id="10773" w:author="phuong vu" w:date="2018-11-23T13:50:00Z"/>
                <w:moveFrom w:id="10774" w:author="Tran Huan" w:date="2018-11-25T23:40:00Z"/>
              </w:rPr>
            </w:pPr>
          </w:p>
        </w:tc>
        <w:tc>
          <w:tcPr>
            <w:tcW w:w="1414" w:type="dxa"/>
            <w:noWrap/>
            <w:vAlign w:val="center"/>
            <w:hideMark/>
          </w:tcPr>
          <w:p w14:paraId="0D3E6E58" w14:textId="34BB9F15" w:rsidR="00E6227B" w:rsidRPr="00FD2760" w:rsidDel="000D1FDC" w:rsidRDefault="00E6227B" w:rsidP="00376EE3">
            <w:pPr>
              <w:spacing w:line="276" w:lineRule="auto"/>
              <w:jc w:val="center"/>
              <w:rPr>
                <w:ins w:id="10775" w:author="phuong vu" w:date="2018-11-23T13:50:00Z"/>
                <w:moveFrom w:id="10776" w:author="Tran Huan" w:date="2018-11-25T23:40:00Z"/>
              </w:rPr>
            </w:pPr>
          </w:p>
        </w:tc>
        <w:tc>
          <w:tcPr>
            <w:tcW w:w="1611" w:type="dxa"/>
            <w:noWrap/>
            <w:hideMark/>
          </w:tcPr>
          <w:p w14:paraId="2F1BEDC0" w14:textId="1B39C067" w:rsidR="00E6227B" w:rsidRPr="00266AC8" w:rsidDel="000D1FDC" w:rsidRDefault="00E6227B" w:rsidP="00376EE3">
            <w:pPr>
              <w:spacing w:line="276" w:lineRule="auto"/>
              <w:rPr>
                <w:ins w:id="10777" w:author="phuong vu" w:date="2018-11-23T13:50:00Z"/>
                <w:moveFrom w:id="10778" w:author="Tran Huan" w:date="2018-11-25T23:40:00Z"/>
                <w:rPrChange w:id="10779" w:author="Tran Huan" w:date="2018-11-25T23:43:00Z">
                  <w:rPr>
                    <w:ins w:id="10780" w:author="phuong vu" w:date="2018-11-23T13:50:00Z"/>
                    <w:moveFrom w:id="10781" w:author="Tran Huan" w:date="2018-11-25T23:40:00Z"/>
                  </w:rPr>
                </w:rPrChange>
              </w:rPr>
            </w:pPr>
            <w:moveFrom w:id="10782" w:author="Tran Huan" w:date="2018-11-25T23:40:00Z">
              <w:ins w:id="10783" w:author="phuong vu" w:date="2018-11-23T13:50:00Z">
                <w:r w:rsidRPr="00FD2760" w:rsidDel="000D1FDC">
                  <w:t>Số lượng quần</w:t>
                </w:r>
              </w:ins>
              <w:ins w:id="10784" w:author="phuong vu" w:date="2018-11-23T15:11:00Z">
                <w:r w:rsidR="00C1382B" w:rsidRPr="00266AC8" w:rsidDel="000D1FDC">
                  <w:rPr>
                    <w:rPrChange w:id="10785" w:author="Tran Huan" w:date="2018-11-25T23:43:00Z">
                      <w:rPr>
                        <w:lang w:val="en-US"/>
                      </w:rPr>
                    </w:rPrChange>
                  </w:rPr>
                  <w:t xml:space="preserve"> áo</w:t>
                </w:r>
              </w:ins>
            </w:moveFrom>
          </w:p>
        </w:tc>
      </w:tr>
      <w:tr w:rsidR="00E6227B" w:rsidRPr="00CF0C7E" w:rsidDel="000D1FDC" w14:paraId="7CE6B1A3" w14:textId="40FFC2FE" w:rsidTr="00376EE3">
        <w:trPr>
          <w:trHeight w:val="300"/>
          <w:ins w:id="10786" w:author="phuong vu" w:date="2018-11-23T13:50:00Z"/>
        </w:trPr>
        <w:tc>
          <w:tcPr>
            <w:tcW w:w="708" w:type="dxa"/>
            <w:noWrap/>
            <w:hideMark/>
          </w:tcPr>
          <w:p w14:paraId="14D389C1" w14:textId="65A4F030" w:rsidR="00E6227B" w:rsidRPr="00FD2760" w:rsidDel="000D1FDC" w:rsidRDefault="00E6227B" w:rsidP="00376EE3">
            <w:pPr>
              <w:spacing w:line="276" w:lineRule="auto"/>
              <w:rPr>
                <w:ins w:id="10787" w:author="phuong vu" w:date="2018-11-23T13:50:00Z"/>
                <w:moveFrom w:id="10788" w:author="Tran Huan" w:date="2018-11-25T23:40:00Z"/>
              </w:rPr>
            </w:pPr>
            <w:moveFrom w:id="10789" w:author="Tran Huan" w:date="2018-11-25T23:40:00Z">
              <w:ins w:id="10790" w:author="phuong vu" w:date="2018-11-23T13:50:00Z">
                <w:r w:rsidRPr="00FD2760" w:rsidDel="000D1FDC">
                  <w:t>10</w:t>
                </w:r>
              </w:ins>
            </w:moveFrom>
          </w:p>
        </w:tc>
        <w:tc>
          <w:tcPr>
            <w:tcW w:w="1863" w:type="dxa"/>
            <w:noWrap/>
            <w:hideMark/>
          </w:tcPr>
          <w:p w14:paraId="125871C8" w14:textId="039F4CF7" w:rsidR="00E6227B" w:rsidRPr="00FD2760" w:rsidDel="000D1FDC" w:rsidRDefault="00E6227B" w:rsidP="00376EE3">
            <w:pPr>
              <w:spacing w:line="276" w:lineRule="auto"/>
              <w:rPr>
                <w:ins w:id="10791" w:author="phuong vu" w:date="2018-11-23T13:50:00Z"/>
                <w:moveFrom w:id="10792" w:author="Tran Huan" w:date="2018-11-25T23:40:00Z"/>
              </w:rPr>
            </w:pPr>
            <w:moveFrom w:id="10793" w:author="Tran Huan" w:date="2018-11-25T23:40:00Z">
              <w:ins w:id="10794" w:author="phuong vu" w:date="2018-11-23T13:50:00Z">
                <w:r w:rsidRPr="00FD2760" w:rsidDel="000D1FDC">
                  <w:t>note</w:t>
                </w:r>
              </w:ins>
            </w:moveFrom>
          </w:p>
        </w:tc>
        <w:tc>
          <w:tcPr>
            <w:tcW w:w="1300" w:type="dxa"/>
            <w:noWrap/>
            <w:hideMark/>
          </w:tcPr>
          <w:p w14:paraId="6611AFC4" w14:textId="115845F2" w:rsidR="00E6227B" w:rsidRPr="00FD2760" w:rsidDel="000D1FDC" w:rsidRDefault="00E6227B" w:rsidP="00376EE3">
            <w:pPr>
              <w:spacing w:line="276" w:lineRule="auto"/>
              <w:rPr>
                <w:ins w:id="10795" w:author="phuong vu" w:date="2018-11-23T13:50:00Z"/>
                <w:moveFrom w:id="10796" w:author="Tran Huan" w:date="2018-11-25T23:40:00Z"/>
              </w:rPr>
            </w:pPr>
            <w:moveFrom w:id="10797" w:author="Tran Huan" w:date="2018-11-25T23:40:00Z">
              <w:ins w:id="10798" w:author="phuong vu" w:date="2018-11-23T13:50:00Z">
                <w:r w:rsidRPr="00FD2760" w:rsidDel="000D1FDC">
                  <w:t>character varying</w:t>
                </w:r>
              </w:ins>
            </w:moveFrom>
          </w:p>
        </w:tc>
        <w:tc>
          <w:tcPr>
            <w:tcW w:w="991" w:type="dxa"/>
            <w:noWrap/>
            <w:vAlign w:val="center"/>
            <w:hideMark/>
          </w:tcPr>
          <w:p w14:paraId="4F90CF30" w14:textId="028020D2" w:rsidR="00E6227B" w:rsidRPr="00FD2760" w:rsidDel="000D1FDC" w:rsidRDefault="00E6227B" w:rsidP="00376EE3">
            <w:pPr>
              <w:spacing w:line="276" w:lineRule="auto"/>
              <w:jc w:val="center"/>
              <w:rPr>
                <w:ins w:id="10799" w:author="phuong vu" w:date="2018-11-23T13:50:00Z"/>
                <w:moveFrom w:id="10800" w:author="Tran Huan" w:date="2018-11-25T23:40:00Z"/>
              </w:rPr>
            </w:pPr>
            <w:moveFrom w:id="10801" w:author="Tran Huan" w:date="2018-11-25T23:40:00Z">
              <w:ins w:id="10802" w:author="phuong vu" w:date="2018-11-23T13:50:00Z">
                <w:r w:rsidRPr="00FD2760" w:rsidDel="000D1FDC">
                  <w:t>X</w:t>
                </w:r>
              </w:ins>
            </w:moveFrom>
          </w:p>
        </w:tc>
        <w:tc>
          <w:tcPr>
            <w:tcW w:w="838" w:type="dxa"/>
            <w:noWrap/>
            <w:vAlign w:val="center"/>
            <w:hideMark/>
          </w:tcPr>
          <w:p w14:paraId="01694E3E" w14:textId="0877CBD8" w:rsidR="00E6227B" w:rsidRPr="00FD2760" w:rsidDel="000D1FDC" w:rsidRDefault="00E6227B" w:rsidP="00376EE3">
            <w:pPr>
              <w:spacing w:line="276" w:lineRule="auto"/>
              <w:jc w:val="center"/>
              <w:rPr>
                <w:ins w:id="10803" w:author="phuong vu" w:date="2018-11-23T13:50:00Z"/>
                <w:moveFrom w:id="10804" w:author="Tran Huan" w:date="2018-11-25T23:40:00Z"/>
              </w:rPr>
            </w:pPr>
          </w:p>
        </w:tc>
        <w:tc>
          <w:tcPr>
            <w:tcW w:w="1414" w:type="dxa"/>
            <w:noWrap/>
            <w:vAlign w:val="center"/>
            <w:hideMark/>
          </w:tcPr>
          <w:p w14:paraId="3FEB3FEB" w14:textId="76D3CFBF" w:rsidR="00E6227B" w:rsidRPr="00FD2760" w:rsidDel="000D1FDC" w:rsidRDefault="00E6227B" w:rsidP="00376EE3">
            <w:pPr>
              <w:spacing w:line="276" w:lineRule="auto"/>
              <w:jc w:val="center"/>
              <w:rPr>
                <w:ins w:id="10805" w:author="phuong vu" w:date="2018-11-23T13:50:00Z"/>
                <w:moveFrom w:id="10806" w:author="Tran Huan" w:date="2018-11-25T23:40:00Z"/>
              </w:rPr>
            </w:pPr>
          </w:p>
        </w:tc>
        <w:tc>
          <w:tcPr>
            <w:tcW w:w="1611" w:type="dxa"/>
            <w:noWrap/>
            <w:hideMark/>
          </w:tcPr>
          <w:p w14:paraId="3EFFF855" w14:textId="36D5BEA6" w:rsidR="00E6227B" w:rsidRPr="00FD2760" w:rsidDel="000D1FDC" w:rsidRDefault="00E6227B" w:rsidP="00376EE3">
            <w:pPr>
              <w:spacing w:line="276" w:lineRule="auto"/>
              <w:rPr>
                <w:ins w:id="10807" w:author="phuong vu" w:date="2018-11-23T13:50:00Z"/>
                <w:moveFrom w:id="10808" w:author="Tran Huan" w:date="2018-11-25T23:40:00Z"/>
              </w:rPr>
            </w:pPr>
            <w:moveFrom w:id="10809" w:author="Tran Huan" w:date="2018-11-25T23:40:00Z">
              <w:ins w:id="10810" w:author="phuong vu" w:date="2018-11-23T13:50:00Z">
                <w:r w:rsidRPr="00FD2760" w:rsidDel="000D1FDC">
                  <w:t>Ghi chú</w:t>
                </w:r>
              </w:ins>
            </w:moveFrom>
          </w:p>
        </w:tc>
      </w:tr>
      <w:tr w:rsidR="00E6227B" w:rsidRPr="00CF0C7E" w:rsidDel="000D1FDC" w14:paraId="03D6BD52" w14:textId="394123B4" w:rsidTr="00376EE3">
        <w:trPr>
          <w:trHeight w:val="300"/>
          <w:ins w:id="10811" w:author="phuong vu" w:date="2018-11-23T13:50:00Z"/>
        </w:trPr>
        <w:tc>
          <w:tcPr>
            <w:tcW w:w="708" w:type="dxa"/>
            <w:noWrap/>
            <w:hideMark/>
          </w:tcPr>
          <w:p w14:paraId="6E727493" w14:textId="2EE85833" w:rsidR="00E6227B" w:rsidRPr="00FD2760" w:rsidDel="000D1FDC" w:rsidRDefault="00E6227B" w:rsidP="00376EE3">
            <w:pPr>
              <w:spacing w:line="276" w:lineRule="auto"/>
              <w:rPr>
                <w:ins w:id="10812" w:author="phuong vu" w:date="2018-11-23T13:50:00Z"/>
                <w:moveFrom w:id="10813" w:author="Tran Huan" w:date="2018-11-25T23:40:00Z"/>
              </w:rPr>
            </w:pPr>
            <w:moveFrom w:id="10814" w:author="Tran Huan" w:date="2018-11-25T23:40:00Z">
              <w:ins w:id="10815" w:author="phuong vu" w:date="2018-11-23T13:50:00Z">
                <w:r w:rsidRPr="00FD2760" w:rsidDel="000D1FDC">
                  <w:t>15</w:t>
                </w:r>
              </w:ins>
            </w:moveFrom>
          </w:p>
        </w:tc>
        <w:tc>
          <w:tcPr>
            <w:tcW w:w="1863" w:type="dxa"/>
            <w:noWrap/>
            <w:hideMark/>
          </w:tcPr>
          <w:p w14:paraId="37EF0B29" w14:textId="228C72C6" w:rsidR="00E6227B" w:rsidRPr="00FD2760" w:rsidDel="000D1FDC" w:rsidRDefault="00E6227B" w:rsidP="00376EE3">
            <w:pPr>
              <w:spacing w:line="276" w:lineRule="auto"/>
              <w:rPr>
                <w:ins w:id="10816" w:author="phuong vu" w:date="2018-11-23T13:50:00Z"/>
                <w:moveFrom w:id="10817" w:author="Tran Huan" w:date="2018-11-25T23:40:00Z"/>
              </w:rPr>
            </w:pPr>
            <w:moveFrom w:id="10818" w:author="Tran Huan" w:date="2018-11-25T23:40:00Z">
              <w:ins w:id="10819" w:author="phuong vu" w:date="2018-11-23T13:50:00Z">
                <w:r w:rsidRPr="00FD2760" w:rsidDel="000D1FDC">
                  <w:t>status</w:t>
                </w:r>
              </w:ins>
            </w:moveFrom>
          </w:p>
        </w:tc>
        <w:tc>
          <w:tcPr>
            <w:tcW w:w="1300" w:type="dxa"/>
            <w:noWrap/>
            <w:hideMark/>
          </w:tcPr>
          <w:p w14:paraId="688C0320" w14:textId="011BCC08" w:rsidR="00E6227B" w:rsidRPr="00FD2760" w:rsidDel="000D1FDC" w:rsidRDefault="00E6227B" w:rsidP="00376EE3">
            <w:pPr>
              <w:spacing w:line="276" w:lineRule="auto"/>
              <w:rPr>
                <w:ins w:id="10820" w:author="phuong vu" w:date="2018-11-23T13:50:00Z"/>
                <w:moveFrom w:id="10821" w:author="Tran Huan" w:date="2018-11-25T23:40:00Z"/>
              </w:rPr>
            </w:pPr>
            <w:moveFrom w:id="10822" w:author="Tran Huan" w:date="2018-11-25T23:40:00Z">
              <w:ins w:id="10823" w:author="phuong vu" w:date="2018-11-23T13:50:00Z">
                <w:r w:rsidRPr="00FD2760" w:rsidDel="000D1FDC">
                  <w:t>character varying</w:t>
                </w:r>
              </w:ins>
            </w:moveFrom>
          </w:p>
        </w:tc>
        <w:tc>
          <w:tcPr>
            <w:tcW w:w="991" w:type="dxa"/>
            <w:noWrap/>
            <w:vAlign w:val="center"/>
            <w:hideMark/>
          </w:tcPr>
          <w:p w14:paraId="5E60DDA8" w14:textId="226F07EE" w:rsidR="00E6227B" w:rsidRPr="00FD2760" w:rsidDel="000D1FDC" w:rsidRDefault="00E6227B" w:rsidP="00376EE3">
            <w:pPr>
              <w:spacing w:line="276" w:lineRule="auto"/>
              <w:jc w:val="center"/>
              <w:rPr>
                <w:ins w:id="10824" w:author="phuong vu" w:date="2018-11-23T13:50:00Z"/>
                <w:moveFrom w:id="10825" w:author="Tran Huan" w:date="2018-11-25T23:40:00Z"/>
              </w:rPr>
            </w:pPr>
          </w:p>
        </w:tc>
        <w:tc>
          <w:tcPr>
            <w:tcW w:w="838" w:type="dxa"/>
            <w:noWrap/>
            <w:vAlign w:val="center"/>
            <w:hideMark/>
          </w:tcPr>
          <w:p w14:paraId="4524599C" w14:textId="188FF1B5" w:rsidR="00E6227B" w:rsidRPr="00FD2760" w:rsidDel="000D1FDC" w:rsidRDefault="00E6227B" w:rsidP="00376EE3">
            <w:pPr>
              <w:spacing w:line="276" w:lineRule="auto"/>
              <w:jc w:val="center"/>
              <w:rPr>
                <w:ins w:id="10826" w:author="phuong vu" w:date="2018-11-23T13:50:00Z"/>
                <w:moveFrom w:id="10827" w:author="Tran Huan" w:date="2018-11-25T23:40:00Z"/>
              </w:rPr>
            </w:pPr>
          </w:p>
        </w:tc>
        <w:tc>
          <w:tcPr>
            <w:tcW w:w="1414" w:type="dxa"/>
            <w:noWrap/>
            <w:vAlign w:val="center"/>
            <w:hideMark/>
          </w:tcPr>
          <w:p w14:paraId="1E8E9EE0" w14:textId="65386D3A" w:rsidR="00E6227B" w:rsidRPr="00FD2760" w:rsidDel="000D1FDC" w:rsidRDefault="00E6227B" w:rsidP="00376EE3">
            <w:pPr>
              <w:spacing w:line="276" w:lineRule="auto"/>
              <w:jc w:val="center"/>
              <w:rPr>
                <w:ins w:id="10828" w:author="phuong vu" w:date="2018-11-23T13:50:00Z"/>
                <w:moveFrom w:id="10829" w:author="Tran Huan" w:date="2018-11-25T23:40:00Z"/>
              </w:rPr>
            </w:pPr>
          </w:p>
        </w:tc>
        <w:tc>
          <w:tcPr>
            <w:tcW w:w="1611" w:type="dxa"/>
            <w:noWrap/>
            <w:hideMark/>
          </w:tcPr>
          <w:p w14:paraId="6071ABC0" w14:textId="2D809782" w:rsidR="00E6227B" w:rsidRPr="00266AC8" w:rsidDel="000D1FDC" w:rsidRDefault="00E6227B" w:rsidP="00376EE3">
            <w:pPr>
              <w:spacing w:line="276" w:lineRule="auto"/>
              <w:rPr>
                <w:ins w:id="10830" w:author="phuong vu" w:date="2018-11-23T13:50:00Z"/>
                <w:moveFrom w:id="10831" w:author="Tran Huan" w:date="2018-11-25T23:40:00Z"/>
                <w:rPrChange w:id="10832" w:author="Tran Huan" w:date="2018-11-25T23:43:00Z">
                  <w:rPr>
                    <w:ins w:id="10833" w:author="phuong vu" w:date="2018-11-23T13:50:00Z"/>
                    <w:moveFrom w:id="10834" w:author="Tran Huan" w:date="2018-11-25T23:40:00Z"/>
                  </w:rPr>
                </w:rPrChange>
              </w:rPr>
            </w:pPr>
            <w:moveFrom w:id="10835" w:author="Tran Huan" w:date="2018-11-25T23:40:00Z">
              <w:ins w:id="10836" w:author="phuong vu" w:date="2018-11-23T13:50:00Z">
                <w:r w:rsidRPr="00FD2760" w:rsidDel="000D1FDC">
                  <w:t xml:space="preserve">Trạng thái, cùng trạng thái với </w:t>
                </w:r>
              </w:ins>
              <w:ins w:id="10837" w:author="phuong vu" w:date="2018-11-23T13:51:00Z">
                <w:r w:rsidRPr="00266AC8" w:rsidDel="000D1FDC">
                  <w:rPr>
                    <w:rPrChange w:id="10838" w:author="Tran Huan" w:date="2018-11-25T23:43:00Z">
                      <w:rPr>
                        <w:lang w:val="en-US"/>
                      </w:rPr>
                    </w:rPrChange>
                  </w:rPr>
                  <w:t>CUSTOMER_ORDER</w:t>
                </w:r>
              </w:ins>
            </w:moveFrom>
          </w:p>
        </w:tc>
      </w:tr>
      <w:tr w:rsidR="00E6227B" w:rsidRPr="00CF0C7E" w:rsidDel="000D1FDC" w14:paraId="648230B7" w14:textId="6FE7A45D" w:rsidTr="00376EE3">
        <w:trPr>
          <w:trHeight w:val="300"/>
          <w:ins w:id="10839" w:author="phuong vu" w:date="2018-11-23T13:50:00Z"/>
        </w:trPr>
        <w:tc>
          <w:tcPr>
            <w:tcW w:w="708" w:type="dxa"/>
            <w:noWrap/>
            <w:hideMark/>
          </w:tcPr>
          <w:p w14:paraId="60299AB9" w14:textId="13038331" w:rsidR="00E6227B" w:rsidRPr="00FD2760" w:rsidDel="000D1FDC" w:rsidRDefault="00E6227B" w:rsidP="00376EE3">
            <w:pPr>
              <w:spacing w:line="276" w:lineRule="auto"/>
              <w:rPr>
                <w:ins w:id="10840" w:author="phuong vu" w:date="2018-11-23T13:50:00Z"/>
                <w:moveFrom w:id="10841" w:author="Tran Huan" w:date="2018-11-25T23:40:00Z"/>
              </w:rPr>
            </w:pPr>
            <w:moveFrom w:id="10842" w:author="Tran Huan" w:date="2018-11-25T23:40:00Z">
              <w:ins w:id="10843" w:author="phuong vu" w:date="2018-11-23T13:50:00Z">
                <w:r w:rsidRPr="00FD2760" w:rsidDel="000D1FDC">
                  <w:t>16</w:t>
                </w:r>
              </w:ins>
            </w:moveFrom>
          </w:p>
        </w:tc>
        <w:tc>
          <w:tcPr>
            <w:tcW w:w="1863" w:type="dxa"/>
            <w:noWrap/>
            <w:hideMark/>
          </w:tcPr>
          <w:p w14:paraId="3721A44B" w14:textId="08CC9744" w:rsidR="00E6227B" w:rsidRPr="00FD2760" w:rsidDel="000D1FDC" w:rsidRDefault="00E6227B" w:rsidP="00376EE3">
            <w:pPr>
              <w:spacing w:line="276" w:lineRule="auto"/>
              <w:rPr>
                <w:ins w:id="10844" w:author="phuong vu" w:date="2018-11-23T13:50:00Z"/>
                <w:moveFrom w:id="10845" w:author="Tran Huan" w:date="2018-11-25T23:40:00Z"/>
              </w:rPr>
            </w:pPr>
            <w:moveFrom w:id="10846" w:author="Tran Huan" w:date="2018-11-25T23:40:00Z">
              <w:ins w:id="10847" w:author="phuong vu" w:date="2018-11-23T13:50:00Z">
                <w:r w:rsidRPr="00FD2760" w:rsidDel="000D1FDC">
                  <w:t>unit_price</w:t>
                </w:r>
              </w:ins>
            </w:moveFrom>
          </w:p>
        </w:tc>
        <w:tc>
          <w:tcPr>
            <w:tcW w:w="1300" w:type="dxa"/>
            <w:noWrap/>
            <w:hideMark/>
          </w:tcPr>
          <w:p w14:paraId="20A8991B" w14:textId="2BD3C27A" w:rsidR="00E6227B" w:rsidRPr="00FD2760" w:rsidDel="000D1FDC" w:rsidRDefault="00E6227B" w:rsidP="00376EE3">
            <w:pPr>
              <w:spacing w:line="276" w:lineRule="auto"/>
              <w:rPr>
                <w:ins w:id="10848" w:author="phuong vu" w:date="2018-11-23T13:50:00Z"/>
                <w:moveFrom w:id="10849" w:author="Tran Huan" w:date="2018-11-25T23:40:00Z"/>
              </w:rPr>
            </w:pPr>
            <w:moveFrom w:id="10850" w:author="Tran Huan" w:date="2018-11-25T23:40:00Z">
              <w:ins w:id="10851" w:author="phuong vu" w:date="2018-11-23T13:50:00Z">
                <w:r w:rsidRPr="00FD2760" w:rsidDel="000D1FDC">
                  <w:t>numeric</w:t>
                </w:r>
              </w:ins>
            </w:moveFrom>
          </w:p>
        </w:tc>
        <w:tc>
          <w:tcPr>
            <w:tcW w:w="991" w:type="dxa"/>
            <w:noWrap/>
            <w:vAlign w:val="center"/>
            <w:hideMark/>
          </w:tcPr>
          <w:p w14:paraId="7F065BB3" w14:textId="75D893B1" w:rsidR="00E6227B" w:rsidRPr="00FD2760" w:rsidDel="000D1FDC" w:rsidRDefault="00E6227B" w:rsidP="00376EE3">
            <w:pPr>
              <w:spacing w:line="276" w:lineRule="auto"/>
              <w:jc w:val="center"/>
              <w:rPr>
                <w:ins w:id="10852" w:author="phuong vu" w:date="2018-11-23T13:50:00Z"/>
                <w:moveFrom w:id="10853" w:author="Tran Huan" w:date="2018-11-25T23:40:00Z"/>
              </w:rPr>
            </w:pPr>
          </w:p>
        </w:tc>
        <w:tc>
          <w:tcPr>
            <w:tcW w:w="838" w:type="dxa"/>
            <w:noWrap/>
            <w:vAlign w:val="center"/>
            <w:hideMark/>
          </w:tcPr>
          <w:p w14:paraId="31F8D964" w14:textId="10A6D12F" w:rsidR="00E6227B" w:rsidRPr="00FD2760" w:rsidDel="000D1FDC" w:rsidRDefault="00E6227B" w:rsidP="00376EE3">
            <w:pPr>
              <w:spacing w:line="276" w:lineRule="auto"/>
              <w:jc w:val="center"/>
              <w:rPr>
                <w:ins w:id="10854" w:author="phuong vu" w:date="2018-11-23T13:50:00Z"/>
                <w:moveFrom w:id="10855" w:author="Tran Huan" w:date="2018-11-25T23:40:00Z"/>
              </w:rPr>
            </w:pPr>
          </w:p>
        </w:tc>
        <w:tc>
          <w:tcPr>
            <w:tcW w:w="1414" w:type="dxa"/>
            <w:noWrap/>
            <w:vAlign w:val="center"/>
            <w:hideMark/>
          </w:tcPr>
          <w:p w14:paraId="32B89271" w14:textId="6AB3B07E" w:rsidR="00E6227B" w:rsidRPr="00FD2760" w:rsidDel="000D1FDC" w:rsidRDefault="00E6227B" w:rsidP="00376EE3">
            <w:pPr>
              <w:spacing w:line="276" w:lineRule="auto"/>
              <w:jc w:val="center"/>
              <w:rPr>
                <w:ins w:id="10856" w:author="phuong vu" w:date="2018-11-23T13:50:00Z"/>
                <w:moveFrom w:id="10857" w:author="Tran Huan" w:date="2018-11-25T23:40:00Z"/>
              </w:rPr>
            </w:pPr>
            <w:moveFrom w:id="10858" w:author="Tran Huan" w:date="2018-11-25T23:40:00Z">
              <w:ins w:id="10859" w:author="phuong vu" w:date="2018-11-23T13:50:00Z">
                <w:r w:rsidRPr="00FD2760" w:rsidDel="000D1FDC">
                  <w:t>X</w:t>
                </w:r>
              </w:ins>
            </w:moveFrom>
          </w:p>
        </w:tc>
        <w:tc>
          <w:tcPr>
            <w:tcW w:w="1611" w:type="dxa"/>
            <w:noWrap/>
            <w:hideMark/>
          </w:tcPr>
          <w:p w14:paraId="6DD6CCF8" w14:textId="0A86C95D" w:rsidR="00E6227B" w:rsidRPr="00FD2760" w:rsidDel="000D1FDC" w:rsidRDefault="00E6227B" w:rsidP="000D1FDC">
            <w:pPr>
              <w:keepNext/>
              <w:spacing w:line="276" w:lineRule="auto"/>
              <w:rPr>
                <w:ins w:id="10860" w:author="phuong vu" w:date="2018-11-23T13:50:00Z"/>
                <w:moveFrom w:id="10861" w:author="Tran Huan" w:date="2018-11-25T23:40:00Z"/>
              </w:rPr>
              <w:pPrChange w:id="10862" w:author="Tran Huan" w:date="2018-11-25T23:38:00Z">
                <w:pPr>
                  <w:keepNext/>
                  <w:spacing w:line="276" w:lineRule="auto"/>
                </w:pPr>
              </w:pPrChange>
            </w:pPr>
            <w:moveFrom w:id="10863" w:author="Tran Huan" w:date="2018-11-25T23:40:00Z">
              <w:ins w:id="10864" w:author="phuong vu" w:date="2018-11-23T13:50:00Z">
                <w:r w:rsidRPr="00FD2760" w:rsidDel="000D1FDC">
                  <w:t>ID đơn giá</w:t>
                </w:r>
              </w:ins>
            </w:moveFrom>
          </w:p>
        </w:tc>
      </w:tr>
      <w:moveFromRangeEnd w:id="10491"/>
    </w:tbl>
    <w:p w14:paraId="018396E9" w14:textId="606740ED" w:rsidR="00E6227B" w:rsidRPr="000D1FDC" w:rsidDel="000D1FDC" w:rsidRDefault="00E6227B" w:rsidP="000D1FDC">
      <w:pPr>
        <w:pStyle w:val="Caption"/>
        <w:rPr>
          <w:del w:id="10865" w:author="Tran Huan" w:date="2018-11-25T23:32:00Z"/>
          <w:i/>
          <w:rPrChange w:id="10866" w:author="Tran Huan" w:date="2018-11-25T23:38:00Z">
            <w:rPr>
              <w:del w:id="10867" w:author="Tran Huan" w:date="2018-11-25T23:32:00Z"/>
            </w:rPr>
          </w:rPrChange>
        </w:rPr>
        <w:pPrChange w:id="10868" w:author="Tran Huan" w:date="2018-11-25T23:38:00Z">
          <w:pPr/>
        </w:pPrChange>
      </w:pPr>
    </w:p>
    <w:p w14:paraId="1DA1D550" w14:textId="67AADB9C" w:rsidR="000D1FDC" w:rsidRPr="000D1FDC" w:rsidRDefault="000D1FDC">
      <w:pPr>
        <w:spacing w:line="276" w:lineRule="auto"/>
        <w:rPr>
          <w:ins w:id="10869" w:author="Tran Huan" w:date="2018-11-25T23:38:00Z"/>
          <w:b/>
          <w:rPrChange w:id="10870" w:author="Tran Huan" w:date="2018-11-25T23:38:00Z">
            <w:rPr>
              <w:ins w:id="10871" w:author="Tran Huan" w:date="2018-11-25T23:38:00Z"/>
              <w:b/>
              <w:lang w:val="en-US"/>
            </w:rPr>
          </w:rPrChange>
        </w:rPr>
        <w:pPrChange w:id="10872" w:author="phuong vu" w:date="2018-11-23T13:48:00Z">
          <w:pPr/>
        </w:pPrChange>
      </w:pPr>
    </w:p>
    <w:p w14:paraId="3BD3F01D" w14:textId="13F0F2DD" w:rsidR="008A7CB0" w:rsidRDefault="008A7CB0">
      <w:pPr>
        <w:spacing w:line="276" w:lineRule="auto"/>
        <w:rPr>
          <w:ins w:id="10873" w:author="phuong vu" w:date="2018-11-23T11:49:00Z"/>
          <w:b/>
          <w:lang w:val="en-US"/>
        </w:rPr>
        <w:pPrChange w:id="10874" w:author="phuong vu" w:date="2018-11-23T13:48:00Z">
          <w:pPr/>
        </w:pPrChange>
      </w:pPr>
      <w:ins w:id="10875" w:author="phuong vu" w:date="2018-11-23T11:48:00Z">
        <w:r>
          <w:rPr>
            <w:b/>
            <w:lang w:val="en-US"/>
          </w:rPr>
          <w:t>B</w:t>
        </w:r>
      </w:ins>
      <w:ins w:id="10876" w:author="phuong vu" w:date="2018-11-23T11:49:00Z">
        <w:r>
          <w:rPr>
            <w:b/>
            <w:lang w:val="en-US"/>
          </w:rPr>
          <w:t>ẢNG PRODUCT</w:t>
        </w:r>
      </w:ins>
    </w:p>
    <w:tbl>
      <w:tblPr>
        <w:tblStyle w:val="TableGrid"/>
        <w:tblW w:w="8725" w:type="dxa"/>
        <w:tblLook w:val="04A0" w:firstRow="1" w:lastRow="0" w:firstColumn="1" w:lastColumn="0" w:noHBand="0" w:noVBand="1"/>
        <w:tblPrChange w:id="10877"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10878">
          <w:tblGrid>
            <w:gridCol w:w="708"/>
            <w:gridCol w:w="1921"/>
            <w:gridCol w:w="1300"/>
            <w:gridCol w:w="1098"/>
            <w:gridCol w:w="838"/>
            <w:gridCol w:w="823"/>
            <w:gridCol w:w="2899"/>
          </w:tblGrid>
        </w:tblGridChange>
      </w:tblGrid>
      <w:tr w:rsidR="008A7CB0" w:rsidRPr="001856AA" w14:paraId="6CA178D9" w14:textId="77777777" w:rsidTr="00904AF3">
        <w:trPr>
          <w:trHeight w:val="300"/>
          <w:ins w:id="10879" w:author="phuong vu" w:date="2018-11-23T11:49:00Z"/>
          <w:trPrChange w:id="10880" w:author="phuong vu" w:date="2018-11-23T13:40:00Z">
            <w:trPr>
              <w:trHeight w:val="300"/>
            </w:trPr>
          </w:trPrChange>
        </w:trPr>
        <w:tc>
          <w:tcPr>
            <w:tcW w:w="708" w:type="dxa"/>
            <w:noWrap/>
            <w:vAlign w:val="center"/>
            <w:hideMark/>
            <w:tcPrChange w:id="10881" w:author="phuong vu" w:date="2018-11-23T13:40:00Z">
              <w:tcPr>
                <w:tcW w:w="708" w:type="dxa"/>
                <w:noWrap/>
                <w:vAlign w:val="center"/>
                <w:hideMark/>
              </w:tcPr>
            </w:tcPrChange>
          </w:tcPr>
          <w:p w14:paraId="522A009A" w14:textId="77777777" w:rsidR="008A7CB0" w:rsidRPr="001856AA" w:rsidRDefault="008A7CB0">
            <w:pPr>
              <w:spacing w:line="276" w:lineRule="auto"/>
              <w:jc w:val="center"/>
              <w:rPr>
                <w:ins w:id="10882" w:author="phuong vu" w:date="2018-11-23T11:49:00Z"/>
                <w:b/>
                <w:bCs/>
              </w:rPr>
              <w:pPrChange w:id="10883" w:author="phuong vu" w:date="2018-11-23T13:48:00Z">
                <w:pPr>
                  <w:jc w:val="center"/>
                </w:pPr>
              </w:pPrChange>
            </w:pPr>
            <w:ins w:id="10884" w:author="phuong vu" w:date="2018-11-23T11:49:00Z">
              <w:r w:rsidRPr="001856AA">
                <w:rPr>
                  <w:b/>
                  <w:bCs/>
                  <w:lang w:val="da-DK"/>
                </w:rPr>
                <w:t>STT</w:t>
              </w:r>
            </w:ins>
          </w:p>
        </w:tc>
        <w:tc>
          <w:tcPr>
            <w:tcW w:w="1921" w:type="dxa"/>
            <w:noWrap/>
            <w:vAlign w:val="center"/>
            <w:hideMark/>
            <w:tcPrChange w:id="10885" w:author="phuong vu" w:date="2018-11-23T13:40:00Z">
              <w:tcPr>
                <w:tcW w:w="1820" w:type="dxa"/>
                <w:noWrap/>
                <w:vAlign w:val="center"/>
                <w:hideMark/>
              </w:tcPr>
            </w:tcPrChange>
          </w:tcPr>
          <w:p w14:paraId="3065F1AF" w14:textId="77777777" w:rsidR="008A7CB0" w:rsidRPr="001856AA" w:rsidRDefault="008A7CB0">
            <w:pPr>
              <w:spacing w:line="276" w:lineRule="auto"/>
              <w:jc w:val="center"/>
              <w:rPr>
                <w:ins w:id="10886" w:author="phuong vu" w:date="2018-11-23T11:49:00Z"/>
                <w:b/>
                <w:bCs/>
              </w:rPr>
              <w:pPrChange w:id="10887" w:author="phuong vu" w:date="2018-11-23T13:48:00Z">
                <w:pPr>
                  <w:jc w:val="center"/>
                </w:pPr>
              </w:pPrChange>
            </w:pPr>
            <w:ins w:id="10888" w:author="phuong vu" w:date="2018-11-23T11:49:00Z">
              <w:r w:rsidRPr="001856AA">
                <w:rPr>
                  <w:b/>
                  <w:bCs/>
                  <w:lang w:val="da-DK"/>
                </w:rPr>
                <w:t>Tên trường</w:t>
              </w:r>
            </w:ins>
          </w:p>
        </w:tc>
        <w:tc>
          <w:tcPr>
            <w:tcW w:w="1300" w:type="dxa"/>
            <w:noWrap/>
            <w:vAlign w:val="center"/>
            <w:hideMark/>
            <w:tcPrChange w:id="10889" w:author="phuong vu" w:date="2018-11-23T13:40:00Z">
              <w:tcPr>
                <w:tcW w:w="1300" w:type="dxa"/>
                <w:noWrap/>
                <w:vAlign w:val="center"/>
                <w:hideMark/>
              </w:tcPr>
            </w:tcPrChange>
          </w:tcPr>
          <w:p w14:paraId="51F582F7" w14:textId="77777777" w:rsidR="008A7CB0" w:rsidRPr="001856AA" w:rsidRDefault="008A7CB0">
            <w:pPr>
              <w:spacing w:line="276" w:lineRule="auto"/>
              <w:jc w:val="center"/>
              <w:rPr>
                <w:ins w:id="10890" w:author="phuong vu" w:date="2018-11-23T11:49:00Z"/>
                <w:b/>
                <w:bCs/>
              </w:rPr>
              <w:pPrChange w:id="10891" w:author="phuong vu" w:date="2018-11-23T13:48:00Z">
                <w:pPr>
                  <w:jc w:val="center"/>
                </w:pPr>
              </w:pPrChange>
            </w:pPr>
            <w:ins w:id="10892" w:author="phuong vu" w:date="2018-11-23T11:49:00Z">
              <w:r w:rsidRPr="001856AA">
                <w:rPr>
                  <w:b/>
                  <w:bCs/>
                  <w:lang w:val="da-DK"/>
                </w:rPr>
                <w:t>Kiểu</w:t>
              </w:r>
            </w:ins>
          </w:p>
        </w:tc>
        <w:tc>
          <w:tcPr>
            <w:tcW w:w="1098" w:type="dxa"/>
            <w:noWrap/>
            <w:vAlign w:val="center"/>
            <w:hideMark/>
            <w:tcPrChange w:id="10893" w:author="phuong vu" w:date="2018-11-23T13:40:00Z">
              <w:tcPr>
                <w:tcW w:w="1098" w:type="dxa"/>
                <w:noWrap/>
                <w:vAlign w:val="center"/>
                <w:hideMark/>
              </w:tcPr>
            </w:tcPrChange>
          </w:tcPr>
          <w:p w14:paraId="52AE2701" w14:textId="77777777" w:rsidR="008A7CB0" w:rsidRPr="001856AA" w:rsidRDefault="008A7CB0">
            <w:pPr>
              <w:spacing w:line="276" w:lineRule="auto"/>
              <w:jc w:val="center"/>
              <w:rPr>
                <w:ins w:id="10894" w:author="phuong vu" w:date="2018-11-23T11:49:00Z"/>
                <w:b/>
                <w:bCs/>
              </w:rPr>
              <w:pPrChange w:id="10895" w:author="phuong vu" w:date="2018-11-23T13:48:00Z">
                <w:pPr>
                  <w:jc w:val="center"/>
                </w:pPr>
              </w:pPrChange>
            </w:pPr>
            <w:ins w:id="10896" w:author="phuong vu" w:date="2018-11-23T11:49:00Z">
              <w:r w:rsidRPr="001856AA">
                <w:rPr>
                  <w:b/>
                  <w:bCs/>
                  <w:lang w:val="da-DK"/>
                </w:rPr>
                <w:t>Chấp nhận Null</w:t>
              </w:r>
            </w:ins>
          </w:p>
        </w:tc>
        <w:tc>
          <w:tcPr>
            <w:tcW w:w="838" w:type="dxa"/>
            <w:noWrap/>
            <w:vAlign w:val="center"/>
            <w:hideMark/>
            <w:tcPrChange w:id="10897" w:author="phuong vu" w:date="2018-11-23T13:40:00Z">
              <w:tcPr>
                <w:tcW w:w="838" w:type="dxa"/>
                <w:noWrap/>
                <w:vAlign w:val="center"/>
                <w:hideMark/>
              </w:tcPr>
            </w:tcPrChange>
          </w:tcPr>
          <w:p w14:paraId="7E1B3311" w14:textId="77777777" w:rsidR="008A7CB0" w:rsidRPr="001856AA" w:rsidRDefault="008A7CB0">
            <w:pPr>
              <w:spacing w:line="276" w:lineRule="auto"/>
              <w:jc w:val="center"/>
              <w:rPr>
                <w:ins w:id="10898" w:author="phuong vu" w:date="2018-11-23T11:49:00Z"/>
                <w:b/>
                <w:bCs/>
              </w:rPr>
              <w:pPrChange w:id="10899" w:author="phuong vu" w:date="2018-11-23T13:48:00Z">
                <w:pPr>
                  <w:jc w:val="center"/>
                </w:pPr>
              </w:pPrChange>
            </w:pPr>
            <w:ins w:id="10900" w:author="phuong vu" w:date="2018-11-23T11:49:00Z">
              <w:r w:rsidRPr="001856AA">
                <w:rPr>
                  <w:b/>
                  <w:bCs/>
                  <w:lang w:val="da-DK"/>
                </w:rPr>
                <w:t>Khóa chính</w:t>
              </w:r>
            </w:ins>
          </w:p>
        </w:tc>
        <w:tc>
          <w:tcPr>
            <w:tcW w:w="823" w:type="dxa"/>
            <w:noWrap/>
            <w:vAlign w:val="center"/>
            <w:hideMark/>
            <w:tcPrChange w:id="10901" w:author="phuong vu" w:date="2018-11-23T13:40:00Z">
              <w:tcPr>
                <w:tcW w:w="823" w:type="dxa"/>
                <w:noWrap/>
                <w:vAlign w:val="center"/>
                <w:hideMark/>
              </w:tcPr>
            </w:tcPrChange>
          </w:tcPr>
          <w:p w14:paraId="74830DFB" w14:textId="77777777" w:rsidR="008A7CB0" w:rsidRPr="001856AA" w:rsidRDefault="008A7CB0">
            <w:pPr>
              <w:spacing w:line="276" w:lineRule="auto"/>
              <w:jc w:val="center"/>
              <w:rPr>
                <w:ins w:id="10902" w:author="phuong vu" w:date="2018-11-23T11:49:00Z"/>
                <w:b/>
                <w:bCs/>
              </w:rPr>
              <w:pPrChange w:id="10903" w:author="phuong vu" w:date="2018-11-23T13:48:00Z">
                <w:pPr>
                  <w:jc w:val="center"/>
                </w:pPr>
              </w:pPrChange>
            </w:pPr>
            <w:ins w:id="10904" w:author="phuong vu" w:date="2018-11-23T11:49:00Z">
              <w:r w:rsidRPr="001856AA">
                <w:rPr>
                  <w:b/>
                  <w:bCs/>
                  <w:lang w:val="da-DK"/>
                </w:rPr>
                <w:t>Khóa ngoại</w:t>
              </w:r>
            </w:ins>
          </w:p>
        </w:tc>
        <w:tc>
          <w:tcPr>
            <w:tcW w:w="2037" w:type="dxa"/>
            <w:noWrap/>
            <w:vAlign w:val="center"/>
            <w:hideMark/>
            <w:tcPrChange w:id="10905" w:author="phuong vu" w:date="2018-11-23T13:40:00Z">
              <w:tcPr>
                <w:tcW w:w="2899" w:type="dxa"/>
                <w:noWrap/>
                <w:vAlign w:val="center"/>
                <w:hideMark/>
              </w:tcPr>
            </w:tcPrChange>
          </w:tcPr>
          <w:p w14:paraId="62BC4B4B" w14:textId="77777777" w:rsidR="008A7CB0" w:rsidRPr="001856AA" w:rsidRDefault="008A7CB0">
            <w:pPr>
              <w:spacing w:line="276" w:lineRule="auto"/>
              <w:ind w:right="226"/>
              <w:jc w:val="center"/>
              <w:rPr>
                <w:ins w:id="10906" w:author="phuong vu" w:date="2018-11-23T11:49:00Z"/>
                <w:b/>
                <w:bCs/>
              </w:rPr>
              <w:pPrChange w:id="10907" w:author="phuong vu" w:date="2018-11-23T13:48:00Z">
                <w:pPr>
                  <w:ind w:right="226"/>
                  <w:jc w:val="center"/>
                </w:pPr>
              </w:pPrChange>
            </w:pPr>
            <w:ins w:id="10908" w:author="phuong vu" w:date="2018-11-23T11:49:00Z">
              <w:r w:rsidRPr="001856AA">
                <w:rPr>
                  <w:b/>
                  <w:bCs/>
                  <w:lang w:val="da-DK"/>
                </w:rPr>
                <w:t>Mô tả</w:t>
              </w:r>
            </w:ins>
          </w:p>
        </w:tc>
      </w:tr>
      <w:tr w:rsidR="008A7CB0" w:rsidRPr="001856AA" w14:paraId="07E734DC" w14:textId="77777777" w:rsidTr="00904AF3">
        <w:trPr>
          <w:trHeight w:val="300"/>
          <w:ins w:id="10909" w:author="phuong vu" w:date="2018-11-23T11:49:00Z"/>
          <w:trPrChange w:id="10910" w:author="phuong vu" w:date="2018-11-23T13:40:00Z">
            <w:trPr>
              <w:trHeight w:val="300"/>
            </w:trPr>
          </w:trPrChange>
        </w:trPr>
        <w:tc>
          <w:tcPr>
            <w:tcW w:w="708" w:type="dxa"/>
            <w:noWrap/>
            <w:vAlign w:val="center"/>
            <w:hideMark/>
            <w:tcPrChange w:id="10911" w:author="phuong vu" w:date="2018-11-23T13:40:00Z">
              <w:tcPr>
                <w:tcW w:w="708" w:type="dxa"/>
                <w:noWrap/>
                <w:vAlign w:val="center"/>
                <w:hideMark/>
              </w:tcPr>
            </w:tcPrChange>
          </w:tcPr>
          <w:p w14:paraId="09A61FA9" w14:textId="77777777" w:rsidR="008A7CB0" w:rsidRPr="00FD2760" w:rsidRDefault="008A7CB0">
            <w:pPr>
              <w:spacing w:line="276" w:lineRule="auto"/>
              <w:jc w:val="center"/>
              <w:rPr>
                <w:ins w:id="10912" w:author="phuong vu" w:date="2018-11-23T11:49:00Z"/>
              </w:rPr>
              <w:pPrChange w:id="10913" w:author="phuong vu" w:date="2018-11-23T13:48:00Z">
                <w:pPr>
                  <w:jc w:val="center"/>
                </w:pPr>
              </w:pPrChange>
            </w:pPr>
            <w:ins w:id="10914" w:author="phuong vu" w:date="2018-11-23T11:49:00Z">
              <w:r w:rsidRPr="00FD2760">
                <w:t>1</w:t>
              </w:r>
            </w:ins>
          </w:p>
        </w:tc>
        <w:tc>
          <w:tcPr>
            <w:tcW w:w="1921" w:type="dxa"/>
            <w:noWrap/>
            <w:hideMark/>
            <w:tcPrChange w:id="10915" w:author="phuong vu" w:date="2018-11-23T13:40:00Z">
              <w:tcPr>
                <w:tcW w:w="1820" w:type="dxa"/>
                <w:noWrap/>
                <w:hideMark/>
              </w:tcPr>
            </w:tcPrChange>
          </w:tcPr>
          <w:p w14:paraId="45194F91" w14:textId="2D704BEB" w:rsidR="008A7CB0" w:rsidRPr="00FD2760" w:rsidRDefault="009F7A90">
            <w:pPr>
              <w:spacing w:line="276" w:lineRule="auto"/>
              <w:rPr>
                <w:ins w:id="10916" w:author="phuong vu" w:date="2018-11-23T11:49:00Z"/>
              </w:rPr>
              <w:pPrChange w:id="10917" w:author="phuong vu" w:date="2018-11-23T13:48:00Z">
                <w:pPr/>
              </w:pPrChange>
            </w:pPr>
            <w:ins w:id="10918" w:author="phuong vu" w:date="2018-11-23T11:49:00Z">
              <w:r w:rsidRPr="00FD2760">
                <w:t>id</w:t>
              </w:r>
            </w:ins>
          </w:p>
        </w:tc>
        <w:tc>
          <w:tcPr>
            <w:tcW w:w="1300" w:type="dxa"/>
            <w:noWrap/>
            <w:hideMark/>
            <w:tcPrChange w:id="10919" w:author="phuong vu" w:date="2018-11-23T13:40:00Z">
              <w:tcPr>
                <w:tcW w:w="1300" w:type="dxa"/>
                <w:noWrap/>
                <w:hideMark/>
              </w:tcPr>
            </w:tcPrChange>
          </w:tcPr>
          <w:p w14:paraId="770E37DA" w14:textId="77777777" w:rsidR="008A7CB0" w:rsidRPr="00FD2760" w:rsidRDefault="008A7CB0">
            <w:pPr>
              <w:spacing w:line="276" w:lineRule="auto"/>
              <w:rPr>
                <w:ins w:id="10920" w:author="phuong vu" w:date="2018-11-23T11:49:00Z"/>
              </w:rPr>
              <w:pPrChange w:id="10921" w:author="phuong vu" w:date="2018-11-23T13:48:00Z">
                <w:pPr/>
              </w:pPrChange>
            </w:pPr>
            <w:ins w:id="10922" w:author="phuong vu" w:date="2018-11-23T11:49:00Z">
              <w:r w:rsidRPr="00FD2760">
                <w:t>numeric</w:t>
              </w:r>
            </w:ins>
          </w:p>
        </w:tc>
        <w:tc>
          <w:tcPr>
            <w:tcW w:w="1098" w:type="dxa"/>
            <w:noWrap/>
            <w:vAlign w:val="center"/>
            <w:hideMark/>
            <w:tcPrChange w:id="10923" w:author="phuong vu" w:date="2018-11-23T13:40:00Z">
              <w:tcPr>
                <w:tcW w:w="1098" w:type="dxa"/>
                <w:noWrap/>
                <w:vAlign w:val="center"/>
                <w:hideMark/>
              </w:tcPr>
            </w:tcPrChange>
          </w:tcPr>
          <w:p w14:paraId="77819FA7" w14:textId="77777777" w:rsidR="008A7CB0" w:rsidRPr="00FD2760" w:rsidRDefault="008A7CB0">
            <w:pPr>
              <w:spacing w:line="276" w:lineRule="auto"/>
              <w:jc w:val="center"/>
              <w:rPr>
                <w:ins w:id="10924" w:author="phuong vu" w:date="2018-11-23T11:49:00Z"/>
              </w:rPr>
              <w:pPrChange w:id="10925" w:author="phuong vu" w:date="2018-11-23T13:48:00Z">
                <w:pPr>
                  <w:jc w:val="center"/>
                </w:pPr>
              </w:pPrChange>
            </w:pPr>
          </w:p>
        </w:tc>
        <w:tc>
          <w:tcPr>
            <w:tcW w:w="838" w:type="dxa"/>
            <w:noWrap/>
            <w:vAlign w:val="center"/>
            <w:hideMark/>
            <w:tcPrChange w:id="10926" w:author="phuong vu" w:date="2018-11-23T13:40:00Z">
              <w:tcPr>
                <w:tcW w:w="838" w:type="dxa"/>
                <w:noWrap/>
                <w:vAlign w:val="center"/>
                <w:hideMark/>
              </w:tcPr>
            </w:tcPrChange>
          </w:tcPr>
          <w:p w14:paraId="42D6B471" w14:textId="77777777" w:rsidR="008A7CB0" w:rsidRPr="00FD2760" w:rsidRDefault="008A7CB0">
            <w:pPr>
              <w:spacing w:line="276" w:lineRule="auto"/>
              <w:jc w:val="center"/>
              <w:rPr>
                <w:ins w:id="10927" w:author="phuong vu" w:date="2018-11-23T11:49:00Z"/>
              </w:rPr>
              <w:pPrChange w:id="10928" w:author="phuong vu" w:date="2018-11-23T13:48:00Z">
                <w:pPr>
                  <w:jc w:val="center"/>
                </w:pPr>
              </w:pPrChange>
            </w:pPr>
            <w:ins w:id="10929" w:author="phuong vu" w:date="2018-11-23T11:49:00Z">
              <w:r w:rsidRPr="00FD2760">
                <w:t>X</w:t>
              </w:r>
            </w:ins>
          </w:p>
        </w:tc>
        <w:tc>
          <w:tcPr>
            <w:tcW w:w="823" w:type="dxa"/>
            <w:noWrap/>
            <w:vAlign w:val="center"/>
            <w:hideMark/>
            <w:tcPrChange w:id="10930" w:author="phuong vu" w:date="2018-11-23T13:40:00Z">
              <w:tcPr>
                <w:tcW w:w="823" w:type="dxa"/>
                <w:noWrap/>
                <w:vAlign w:val="center"/>
                <w:hideMark/>
              </w:tcPr>
            </w:tcPrChange>
          </w:tcPr>
          <w:p w14:paraId="41D526BF" w14:textId="77777777" w:rsidR="008A7CB0" w:rsidRPr="00FD2760" w:rsidRDefault="008A7CB0">
            <w:pPr>
              <w:spacing w:line="276" w:lineRule="auto"/>
              <w:jc w:val="center"/>
              <w:rPr>
                <w:ins w:id="10931" w:author="phuong vu" w:date="2018-11-23T11:49:00Z"/>
              </w:rPr>
              <w:pPrChange w:id="10932" w:author="phuong vu" w:date="2018-11-23T13:48:00Z">
                <w:pPr>
                  <w:jc w:val="center"/>
                </w:pPr>
              </w:pPrChange>
            </w:pPr>
          </w:p>
        </w:tc>
        <w:tc>
          <w:tcPr>
            <w:tcW w:w="2037" w:type="dxa"/>
            <w:noWrap/>
            <w:hideMark/>
            <w:tcPrChange w:id="10933" w:author="phuong vu" w:date="2018-11-23T13:40:00Z">
              <w:tcPr>
                <w:tcW w:w="2899" w:type="dxa"/>
                <w:noWrap/>
                <w:hideMark/>
              </w:tcPr>
            </w:tcPrChange>
          </w:tcPr>
          <w:p w14:paraId="293C431B" w14:textId="7EAB10E5" w:rsidR="008A7CB0" w:rsidRPr="00FD2760" w:rsidRDefault="008A7CB0">
            <w:pPr>
              <w:spacing w:line="276" w:lineRule="auto"/>
              <w:rPr>
                <w:ins w:id="10934" w:author="phuong vu" w:date="2018-11-23T11:49:00Z"/>
                <w:lang w:val="en-US"/>
              </w:rPr>
              <w:pPrChange w:id="10935" w:author="phuong vu" w:date="2018-11-23T13:48:00Z">
                <w:pPr/>
              </w:pPrChange>
            </w:pPr>
            <w:ins w:id="10936" w:author="phuong vu" w:date="2018-11-23T11:49:00Z">
              <w:r w:rsidRPr="00FD2760">
                <w:t xml:space="preserve">ID </w:t>
              </w:r>
              <w:r>
                <w:rPr>
                  <w:lang w:val="en-US"/>
                </w:rPr>
                <w:t>quần áo</w:t>
              </w:r>
            </w:ins>
          </w:p>
        </w:tc>
      </w:tr>
      <w:tr w:rsidR="008A7CB0" w:rsidRPr="001856AA" w14:paraId="4B9F7DB8" w14:textId="77777777" w:rsidTr="00904AF3">
        <w:trPr>
          <w:trHeight w:val="300"/>
          <w:ins w:id="10937" w:author="phuong vu" w:date="2018-11-23T11:49:00Z"/>
          <w:trPrChange w:id="10938" w:author="phuong vu" w:date="2018-11-23T13:40:00Z">
            <w:trPr>
              <w:trHeight w:val="300"/>
            </w:trPr>
          </w:trPrChange>
        </w:trPr>
        <w:tc>
          <w:tcPr>
            <w:tcW w:w="708" w:type="dxa"/>
            <w:noWrap/>
            <w:vAlign w:val="center"/>
            <w:hideMark/>
            <w:tcPrChange w:id="10939" w:author="phuong vu" w:date="2018-11-23T13:40:00Z">
              <w:tcPr>
                <w:tcW w:w="708" w:type="dxa"/>
                <w:noWrap/>
                <w:vAlign w:val="center"/>
                <w:hideMark/>
              </w:tcPr>
            </w:tcPrChange>
          </w:tcPr>
          <w:p w14:paraId="4BE38B6D" w14:textId="77777777" w:rsidR="008A7CB0" w:rsidRPr="00FD2760" w:rsidRDefault="008A7CB0">
            <w:pPr>
              <w:spacing w:line="276" w:lineRule="auto"/>
              <w:jc w:val="center"/>
              <w:rPr>
                <w:ins w:id="10940" w:author="phuong vu" w:date="2018-11-23T11:49:00Z"/>
              </w:rPr>
              <w:pPrChange w:id="10941" w:author="phuong vu" w:date="2018-11-23T13:48:00Z">
                <w:pPr>
                  <w:jc w:val="center"/>
                </w:pPr>
              </w:pPrChange>
            </w:pPr>
            <w:ins w:id="10942" w:author="phuong vu" w:date="2018-11-23T11:49:00Z">
              <w:r w:rsidRPr="00FD2760">
                <w:t>2</w:t>
              </w:r>
            </w:ins>
          </w:p>
        </w:tc>
        <w:tc>
          <w:tcPr>
            <w:tcW w:w="1921" w:type="dxa"/>
            <w:noWrap/>
            <w:hideMark/>
            <w:tcPrChange w:id="10943" w:author="phuong vu" w:date="2018-11-23T13:40:00Z">
              <w:tcPr>
                <w:tcW w:w="1820" w:type="dxa"/>
                <w:noWrap/>
                <w:hideMark/>
              </w:tcPr>
            </w:tcPrChange>
          </w:tcPr>
          <w:p w14:paraId="7368B494" w14:textId="4FD69403" w:rsidR="008A7CB0" w:rsidRPr="00FD2760" w:rsidRDefault="009F7A90">
            <w:pPr>
              <w:spacing w:line="276" w:lineRule="auto"/>
              <w:rPr>
                <w:ins w:id="10944" w:author="phuong vu" w:date="2018-11-23T11:49:00Z"/>
              </w:rPr>
              <w:pPrChange w:id="10945" w:author="phuong vu" w:date="2018-11-23T13:48:00Z">
                <w:pPr/>
              </w:pPrChange>
            </w:pPr>
            <w:ins w:id="10946" w:author="phuong vu" w:date="2018-11-23T11:49:00Z">
              <w:r>
                <w:rPr>
                  <w:lang w:val="en-US"/>
                </w:rPr>
                <w:t>product</w:t>
              </w:r>
              <w:r w:rsidRPr="00FD2760">
                <w:t>_name</w:t>
              </w:r>
            </w:ins>
          </w:p>
        </w:tc>
        <w:tc>
          <w:tcPr>
            <w:tcW w:w="1300" w:type="dxa"/>
            <w:noWrap/>
            <w:hideMark/>
            <w:tcPrChange w:id="10947" w:author="phuong vu" w:date="2018-11-23T13:40:00Z">
              <w:tcPr>
                <w:tcW w:w="1300" w:type="dxa"/>
                <w:noWrap/>
                <w:hideMark/>
              </w:tcPr>
            </w:tcPrChange>
          </w:tcPr>
          <w:p w14:paraId="12E485C2" w14:textId="77777777" w:rsidR="008A7CB0" w:rsidRPr="00FD2760" w:rsidRDefault="008A7CB0">
            <w:pPr>
              <w:spacing w:line="276" w:lineRule="auto"/>
              <w:rPr>
                <w:ins w:id="10948" w:author="phuong vu" w:date="2018-11-23T11:49:00Z"/>
              </w:rPr>
              <w:pPrChange w:id="10949" w:author="phuong vu" w:date="2018-11-23T13:48:00Z">
                <w:pPr/>
              </w:pPrChange>
            </w:pPr>
            <w:ins w:id="10950" w:author="phuong vu" w:date="2018-11-23T11:49:00Z">
              <w:r w:rsidRPr="00FD2760">
                <w:t>character varying</w:t>
              </w:r>
            </w:ins>
          </w:p>
        </w:tc>
        <w:tc>
          <w:tcPr>
            <w:tcW w:w="1098" w:type="dxa"/>
            <w:noWrap/>
            <w:vAlign w:val="center"/>
            <w:hideMark/>
            <w:tcPrChange w:id="10951" w:author="phuong vu" w:date="2018-11-23T13:40:00Z">
              <w:tcPr>
                <w:tcW w:w="1098" w:type="dxa"/>
                <w:noWrap/>
                <w:vAlign w:val="center"/>
                <w:hideMark/>
              </w:tcPr>
            </w:tcPrChange>
          </w:tcPr>
          <w:p w14:paraId="63EC1DD8" w14:textId="77777777" w:rsidR="008A7CB0" w:rsidRPr="00FD2760" w:rsidRDefault="008A7CB0">
            <w:pPr>
              <w:spacing w:line="276" w:lineRule="auto"/>
              <w:jc w:val="center"/>
              <w:rPr>
                <w:ins w:id="10952" w:author="phuong vu" w:date="2018-11-23T11:49:00Z"/>
              </w:rPr>
              <w:pPrChange w:id="10953" w:author="phuong vu" w:date="2018-11-23T13:48:00Z">
                <w:pPr>
                  <w:jc w:val="center"/>
                </w:pPr>
              </w:pPrChange>
            </w:pPr>
          </w:p>
        </w:tc>
        <w:tc>
          <w:tcPr>
            <w:tcW w:w="838" w:type="dxa"/>
            <w:noWrap/>
            <w:vAlign w:val="center"/>
            <w:hideMark/>
            <w:tcPrChange w:id="10954" w:author="phuong vu" w:date="2018-11-23T13:40:00Z">
              <w:tcPr>
                <w:tcW w:w="838" w:type="dxa"/>
                <w:noWrap/>
                <w:vAlign w:val="center"/>
                <w:hideMark/>
              </w:tcPr>
            </w:tcPrChange>
          </w:tcPr>
          <w:p w14:paraId="7441D469" w14:textId="77777777" w:rsidR="008A7CB0" w:rsidRPr="00FD2760" w:rsidRDefault="008A7CB0">
            <w:pPr>
              <w:spacing w:line="276" w:lineRule="auto"/>
              <w:jc w:val="center"/>
              <w:rPr>
                <w:ins w:id="10955" w:author="phuong vu" w:date="2018-11-23T11:49:00Z"/>
              </w:rPr>
              <w:pPrChange w:id="10956" w:author="phuong vu" w:date="2018-11-23T13:48:00Z">
                <w:pPr>
                  <w:jc w:val="center"/>
                </w:pPr>
              </w:pPrChange>
            </w:pPr>
          </w:p>
        </w:tc>
        <w:tc>
          <w:tcPr>
            <w:tcW w:w="823" w:type="dxa"/>
            <w:noWrap/>
            <w:vAlign w:val="center"/>
            <w:hideMark/>
            <w:tcPrChange w:id="10957" w:author="phuong vu" w:date="2018-11-23T13:40:00Z">
              <w:tcPr>
                <w:tcW w:w="823" w:type="dxa"/>
                <w:noWrap/>
                <w:vAlign w:val="center"/>
                <w:hideMark/>
              </w:tcPr>
            </w:tcPrChange>
          </w:tcPr>
          <w:p w14:paraId="1C7EC465" w14:textId="77777777" w:rsidR="008A7CB0" w:rsidRPr="00FD2760" w:rsidRDefault="008A7CB0">
            <w:pPr>
              <w:spacing w:line="276" w:lineRule="auto"/>
              <w:jc w:val="center"/>
              <w:rPr>
                <w:ins w:id="10958" w:author="phuong vu" w:date="2018-11-23T11:49:00Z"/>
              </w:rPr>
              <w:pPrChange w:id="10959" w:author="phuong vu" w:date="2018-11-23T13:48:00Z">
                <w:pPr>
                  <w:jc w:val="center"/>
                </w:pPr>
              </w:pPrChange>
            </w:pPr>
          </w:p>
        </w:tc>
        <w:tc>
          <w:tcPr>
            <w:tcW w:w="2037" w:type="dxa"/>
            <w:noWrap/>
            <w:hideMark/>
            <w:tcPrChange w:id="10960" w:author="phuong vu" w:date="2018-11-23T13:40:00Z">
              <w:tcPr>
                <w:tcW w:w="2899" w:type="dxa"/>
                <w:noWrap/>
                <w:hideMark/>
              </w:tcPr>
            </w:tcPrChange>
          </w:tcPr>
          <w:p w14:paraId="46412118" w14:textId="12091954" w:rsidR="008A7CB0" w:rsidRPr="00FD2760" w:rsidRDefault="008A7CB0">
            <w:pPr>
              <w:spacing w:line="276" w:lineRule="auto"/>
              <w:rPr>
                <w:ins w:id="10961" w:author="phuong vu" w:date="2018-11-23T11:49:00Z"/>
                <w:lang w:val="en-US"/>
              </w:rPr>
              <w:pPrChange w:id="10962" w:author="phuong vu" w:date="2018-11-23T13:48:00Z">
                <w:pPr/>
              </w:pPrChange>
            </w:pPr>
            <w:ins w:id="10963" w:author="phuong vu" w:date="2018-11-23T11:49:00Z">
              <w:r>
                <w:rPr>
                  <w:lang w:val="en-US"/>
                </w:rPr>
                <w:t>Tên quần áo</w:t>
              </w:r>
            </w:ins>
          </w:p>
        </w:tc>
      </w:tr>
      <w:tr w:rsidR="008A7CB0" w:rsidRPr="001856AA" w14:paraId="18AE53FD" w14:textId="77777777" w:rsidTr="00904AF3">
        <w:trPr>
          <w:trHeight w:val="300"/>
          <w:ins w:id="10964" w:author="phuong vu" w:date="2018-11-23T11:49:00Z"/>
          <w:trPrChange w:id="10965" w:author="phuong vu" w:date="2018-11-23T13:40:00Z">
            <w:trPr>
              <w:trHeight w:val="300"/>
            </w:trPr>
          </w:trPrChange>
        </w:trPr>
        <w:tc>
          <w:tcPr>
            <w:tcW w:w="708" w:type="dxa"/>
            <w:noWrap/>
            <w:vAlign w:val="center"/>
            <w:tcPrChange w:id="10966" w:author="phuong vu" w:date="2018-11-23T13:40:00Z">
              <w:tcPr>
                <w:tcW w:w="708" w:type="dxa"/>
                <w:noWrap/>
                <w:vAlign w:val="center"/>
              </w:tcPr>
            </w:tcPrChange>
          </w:tcPr>
          <w:p w14:paraId="36627B9C" w14:textId="2F13E678" w:rsidR="008A7CB0" w:rsidRPr="008A7CB0" w:rsidRDefault="008A7CB0">
            <w:pPr>
              <w:spacing w:line="276" w:lineRule="auto"/>
              <w:jc w:val="center"/>
              <w:rPr>
                <w:ins w:id="10967" w:author="phuong vu" w:date="2018-11-23T11:49:00Z"/>
                <w:lang w:val="en-US"/>
                <w:rPrChange w:id="10968" w:author="phuong vu" w:date="2018-11-23T11:50:00Z">
                  <w:rPr>
                    <w:ins w:id="10969" w:author="phuong vu" w:date="2018-11-23T11:49:00Z"/>
                  </w:rPr>
                </w:rPrChange>
              </w:rPr>
              <w:pPrChange w:id="10970" w:author="phuong vu" w:date="2018-11-23T13:48:00Z">
                <w:pPr>
                  <w:jc w:val="center"/>
                </w:pPr>
              </w:pPrChange>
            </w:pPr>
            <w:ins w:id="10971" w:author="phuong vu" w:date="2018-11-23T11:50:00Z">
              <w:r>
                <w:rPr>
                  <w:lang w:val="en-US"/>
                </w:rPr>
                <w:t>3</w:t>
              </w:r>
            </w:ins>
          </w:p>
        </w:tc>
        <w:tc>
          <w:tcPr>
            <w:tcW w:w="1921" w:type="dxa"/>
            <w:noWrap/>
            <w:tcPrChange w:id="10972" w:author="phuong vu" w:date="2018-11-23T13:40:00Z">
              <w:tcPr>
                <w:tcW w:w="1820" w:type="dxa"/>
                <w:noWrap/>
              </w:tcPr>
            </w:tcPrChange>
          </w:tcPr>
          <w:p w14:paraId="7B2CE4F0" w14:textId="39F5A520" w:rsidR="008A7CB0" w:rsidRDefault="009F7A90">
            <w:pPr>
              <w:spacing w:line="276" w:lineRule="auto"/>
              <w:rPr>
                <w:ins w:id="10973" w:author="phuong vu" w:date="2018-11-23T11:49:00Z"/>
                <w:lang w:val="en-US"/>
              </w:rPr>
              <w:pPrChange w:id="10974" w:author="phuong vu" w:date="2018-11-23T13:48:00Z">
                <w:pPr/>
              </w:pPrChange>
            </w:pPr>
            <w:ins w:id="10975" w:author="phuong vu" w:date="2018-11-23T11:50:00Z">
              <w:r>
                <w:rPr>
                  <w:lang w:val="en-US"/>
                </w:rPr>
                <w:t>product_avatar</w:t>
              </w:r>
            </w:ins>
          </w:p>
        </w:tc>
        <w:tc>
          <w:tcPr>
            <w:tcW w:w="1300" w:type="dxa"/>
            <w:noWrap/>
            <w:tcPrChange w:id="10976" w:author="phuong vu" w:date="2018-11-23T13:40:00Z">
              <w:tcPr>
                <w:tcW w:w="1300" w:type="dxa"/>
                <w:noWrap/>
              </w:tcPr>
            </w:tcPrChange>
          </w:tcPr>
          <w:p w14:paraId="0457C028" w14:textId="43793CD9" w:rsidR="008A7CB0" w:rsidRPr="008A7CB0" w:rsidRDefault="008A7CB0">
            <w:pPr>
              <w:spacing w:line="276" w:lineRule="auto"/>
              <w:rPr>
                <w:ins w:id="10977" w:author="phuong vu" w:date="2018-11-23T11:49:00Z"/>
                <w:lang w:val="en-US"/>
                <w:rPrChange w:id="10978" w:author="phuong vu" w:date="2018-11-23T11:50:00Z">
                  <w:rPr>
                    <w:ins w:id="10979" w:author="phuong vu" w:date="2018-11-23T11:49:00Z"/>
                  </w:rPr>
                </w:rPrChange>
              </w:rPr>
              <w:pPrChange w:id="10980" w:author="phuong vu" w:date="2018-11-23T13:48:00Z">
                <w:pPr/>
              </w:pPrChange>
            </w:pPr>
            <w:ins w:id="10981" w:author="phuong vu" w:date="2018-11-23T11:50:00Z">
              <w:r>
                <w:rPr>
                  <w:lang w:val="en-US"/>
                </w:rPr>
                <w:t>numeric</w:t>
              </w:r>
            </w:ins>
          </w:p>
        </w:tc>
        <w:tc>
          <w:tcPr>
            <w:tcW w:w="1098" w:type="dxa"/>
            <w:noWrap/>
            <w:vAlign w:val="center"/>
            <w:tcPrChange w:id="10982" w:author="phuong vu" w:date="2018-11-23T13:40:00Z">
              <w:tcPr>
                <w:tcW w:w="1098" w:type="dxa"/>
                <w:noWrap/>
                <w:vAlign w:val="center"/>
              </w:tcPr>
            </w:tcPrChange>
          </w:tcPr>
          <w:p w14:paraId="3573607A" w14:textId="77777777" w:rsidR="008A7CB0" w:rsidRPr="00FD2760" w:rsidRDefault="008A7CB0">
            <w:pPr>
              <w:spacing w:line="276" w:lineRule="auto"/>
              <w:jc w:val="center"/>
              <w:rPr>
                <w:ins w:id="10983" w:author="phuong vu" w:date="2018-11-23T11:49:00Z"/>
              </w:rPr>
              <w:pPrChange w:id="10984" w:author="phuong vu" w:date="2018-11-23T13:48:00Z">
                <w:pPr>
                  <w:jc w:val="center"/>
                </w:pPr>
              </w:pPrChange>
            </w:pPr>
          </w:p>
        </w:tc>
        <w:tc>
          <w:tcPr>
            <w:tcW w:w="838" w:type="dxa"/>
            <w:noWrap/>
            <w:vAlign w:val="center"/>
            <w:tcPrChange w:id="10985" w:author="phuong vu" w:date="2018-11-23T13:40:00Z">
              <w:tcPr>
                <w:tcW w:w="838" w:type="dxa"/>
                <w:noWrap/>
                <w:vAlign w:val="center"/>
              </w:tcPr>
            </w:tcPrChange>
          </w:tcPr>
          <w:p w14:paraId="2648E6AA" w14:textId="77777777" w:rsidR="008A7CB0" w:rsidRPr="00FD2760" w:rsidRDefault="008A7CB0">
            <w:pPr>
              <w:spacing w:line="276" w:lineRule="auto"/>
              <w:jc w:val="center"/>
              <w:rPr>
                <w:ins w:id="10986" w:author="phuong vu" w:date="2018-11-23T11:49:00Z"/>
              </w:rPr>
              <w:pPrChange w:id="10987" w:author="phuong vu" w:date="2018-11-23T13:48:00Z">
                <w:pPr>
                  <w:jc w:val="center"/>
                </w:pPr>
              </w:pPrChange>
            </w:pPr>
          </w:p>
        </w:tc>
        <w:tc>
          <w:tcPr>
            <w:tcW w:w="823" w:type="dxa"/>
            <w:noWrap/>
            <w:vAlign w:val="center"/>
            <w:tcPrChange w:id="10988" w:author="phuong vu" w:date="2018-11-23T13:40:00Z">
              <w:tcPr>
                <w:tcW w:w="823" w:type="dxa"/>
                <w:noWrap/>
                <w:vAlign w:val="center"/>
              </w:tcPr>
            </w:tcPrChange>
          </w:tcPr>
          <w:p w14:paraId="55C5C007" w14:textId="75F8225F" w:rsidR="008A7CB0" w:rsidRPr="00DB58AC" w:rsidRDefault="00DB58AC">
            <w:pPr>
              <w:spacing w:line="276" w:lineRule="auto"/>
              <w:jc w:val="center"/>
              <w:rPr>
                <w:ins w:id="10989" w:author="phuong vu" w:date="2018-11-23T11:49:00Z"/>
                <w:lang w:val="en-US"/>
                <w:rPrChange w:id="10990" w:author="phuong vu" w:date="2018-11-23T11:58:00Z">
                  <w:rPr>
                    <w:ins w:id="10991" w:author="phuong vu" w:date="2018-11-23T11:49:00Z"/>
                  </w:rPr>
                </w:rPrChange>
              </w:rPr>
              <w:pPrChange w:id="10992" w:author="phuong vu" w:date="2018-11-23T13:48:00Z">
                <w:pPr>
                  <w:jc w:val="center"/>
                </w:pPr>
              </w:pPrChange>
            </w:pPr>
            <w:ins w:id="10993" w:author="phuong vu" w:date="2018-11-23T11:58:00Z">
              <w:r>
                <w:rPr>
                  <w:lang w:val="en-US"/>
                </w:rPr>
                <w:t>X</w:t>
              </w:r>
            </w:ins>
          </w:p>
        </w:tc>
        <w:tc>
          <w:tcPr>
            <w:tcW w:w="2037" w:type="dxa"/>
            <w:noWrap/>
            <w:tcPrChange w:id="10994" w:author="phuong vu" w:date="2018-11-23T13:40:00Z">
              <w:tcPr>
                <w:tcW w:w="2899" w:type="dxa"/>
                <w:noWrap/>
              </w:tcPr>
            </w:tcPrChange>
          </w:tcPr>
          <w:p w14:paraId="1E64B632" w14:textId="7E2C22C6" w:rsidR="008A7CB0" w:rsidRDefault="00DB58AC">
            <w:pPr>
              <w:spacing w:line="276" w:lineRule="auto"/>
              <w:rPr>
                <w:ins w:id="10995" w:author="phuong vu" w:date="2018-11-23T11:49:00Z"/>
                <w:lang w:val="en-US"/>
              </w:rPr>
              <w:pPrChange w:id="10996" w:author="phuong vu" w:date="2018-11-23T13:48:00Z">
                <w:pPr/>
              </w:pPrChange>
            </w:pPr>
            <w:ins w:id="10997" w:author="phuong vu" w:date="2018-11-23T11:59:00Z">
              <w:r>
                <w:rPr>
                  <w:lang w:val="en-US"/>
                </w:rPr>
                <w:t xml:space="preserve">ID ảnh hiển thị. </w:t>
              </w:r>
            </w:ins>
          </w:p>
        </w:tc>
      </w:tr>
      <w:tr w:rsidR="008A7CB0" w:rsidRPr="001856AA" w14:paraId="207C219B" w14:textId="77777777" w:rsidTr="00904AF3">
        <w:trPr>
          <w:trHeight w:val="300"/>
          <w:ins w:id="10998" w:author="phuong vu" w:date="2018-11-23T11:50:00Z"/>
          <w:trPrChange w:id="10999" w:author="phuong vu" w:date="2018-11-23T13:40:00Z">
            <w:trPr>
              <w:trHeight w:val="300"/>
            </w:trPr>
          </w:trPrChange>
        </w:trPr>
        <w:tc>
          <w:tcPr>
            <w:tcW w:w="708" w:type="dxa"/>
            <w:noWrap/>
            <w:vAlign w:val="center"/>
            <w:tcPrChange w:id="11000" w:author="phuong vu" w:date="2018-11-23T13:40:00Z">
              <w:tcPr>
                <w:tcW w:w="708" w:type="dxa"/>
                <w:noWrap/>
                <w:vAlign w:val="center"/>
              </w:tcPr>
            </w:tcPrChange>
          </w:tcPr>
          <w:p w14:paraId="73B3766C" w14:textId="55220BE7" w:rsidR="008A7CB0" w:rsidRDefault="008A7CB0">
            <w:pPr>
              <w:spacing w:line="276" w:lineRule="auto"/>
              <w:jc w:val="center"/>
              <w:rPr>
                <w:ins w:id="11001" w:author="phuong vu" w:date="2018-11-23T11:50:00Z"/>
                <w:lang w:val="en-US"/>
              </w:rPr>
              <w:pPrChange w:id="11002" w:author="phuong vu" w:date="2018-11-23T13:48:00Z">
                <w:pPr>
                  <w:jc w:val="center"/>
                </w:pPr>
              </w:pPrChange>
            </w:pPr>
            <w:ins w:id="11003" w:author="phuong vu" w:date="2018-11-23T11:50:00Z">
              <w:r>
                <w:rPr>
                  <w:lang w:val="en-US"/>
                </w:rPr>
                <w:t>4</w:t>
              </w:r>
            </w:ins>
          </w:p>
        </w:tc>
        <w:tc>
          <w:tcPr>
            <w:tcW w:w="1921" w:type="dxa"/>
            <w:noWrap/>
            <w:tcPrChange w:id="11004" w:author="phuong vu" w:date="2018-11-23T13:40:00Z">
              <w:tcPr>
                <w:tcW w:w="1820" w:type="dxa"/>
                <w:noWrap/>
              </w:tcPr>
            </w:tcPrChange>
          </w:tcPr>
          <w:p w14:paraId="46D31202" w14:textId="4A22AA9E" w:rsidR="008A7CB0" w:rsidRDefault="009F7A90">
            <w:pPr>
              <w:spacing w:line="276" w:lineRule="auto"/>
              <w:rPr>
                <w:ins w:id="11005" w:author="phuong vu" w:date="2018-11-23T11:50:00Z"/>
                <w:lang w:val="en-US"/>
              </w:rPr>
              <w:pPrChange w:id="11006" w:author="phuong vu" w:date="2018-11-23T13:48:00Z">
                <w:pPr/>
              </w:pPrChange>
            </w:pPr>
            <w:ins w:id="11007" w:author="phuong vu" w:date="2018-11-23T11:50:00Z">
              <w:r>
                <w:rPr>
                  <w:lang w:val="en-US"/>
                </w:rPr>
                <w:t>short_desc</w:t>
              </w:r>
            </w:ins>
          </w:p>
        </w:tc>
        <w:tc>
          <w:tcPr>
            <w:tcW w:w="1300" w:type="dxa"/>
            <w:noWrap/>
            <w:tcPrChange w:id="11008" w:author="phuong vu" w:date="2018-11-23T13:40:00Z">
              <w:tcPr>
                <w:tcW w:w="1300" w:type="dxa"/>
                <w:noWrap/>
              </w:tcPr>
            </w:tcPrChange>
          </w:tcPr>
          <w:p w14:paraId="2A66AB79" w14:textId="5D681940" w:rsidR="008A7CB0" w:rsidRDefault="008A7CB0">
            <w:pPr>
              <w:spacing w:line="276" w:lineRule="auto"/>
              <w:rPr>
                <w:ins w:id="11009" w:author="phuong vu" w:date="2018-11-23T11:50:00Z"/>
                <w:lang w:val="en-US"/>
              </w:rPr>
              <w:pPrChange w:id="11010" w:author="phuong vu" w:date="2018-11-23T13:48:00Z">
                <w:pPr/>
              </w:pPrChange>
            </w:pPr>
            <w:ins w:id="11011" w:author="phuong vu" w:date="2018-11-23T11:50:00Z">
              <w:r w:rsidRPr="00FD2760">
                <w:t>character varying</w:t>
              </w:r>
            </w:ins>
          </w:p>
        </w:tc>
        <w:tc>
          <w:tcPr>
            <w:tcW w:w="1098" w:type="dxa"/>
            <w:noWrap/>
            <w:vAlign w:val="center"/>
            <w:tcPrChange w:id="11012" w:author="phuong vu" w:date="2018-11-23T13:40:00Z">
              <w:tcPr>
                <w:tcW w:w="1098" w:type="dxa"/>
                <w:noWrap/>
                <w:vAlign w:val="center"/>
              </w:tcPr>
            </w:tcPrChange>
          </w:tcPr>
          <w:p w14:paraId="3FCD0524" w14:textId="77777777" w:rsidR="008A7CB0" w:rsidRPr="00FD2760" w:rsidRDefault="008A7CB0">
            <w:pPr>
              <w:spacing w:line="276" w:lineRule="auto"/>
              <w:jc w:val="center"/>
              <w:rPr>
                <w:ins w:id="11013" w:author="phuong vu" w:date="2018-11-23T11:50:00Z"/>
              </w:rPr>
              <w:pPrChange w:id="11014" w:author="phuong vu" w:date="2018-11-23T13:48:00Z">
                <w:pPr>
                  <w:jc w:val="center"/>
                </w:pPr>
              </w:pPrChange>
            </w:pPr>
          </w:p>
        </w:tc>
        <w:tc>
          <w:tcPr>
            <w:tcW w:w="838" w:type="dxa"/>
            <w:noWrap/>
            <w:vAlign w:val="center"/>
            <w:tcPrChange w:id="11015" w:author="phuong vu" w:date="2018-11-23T13:40:00Z">
              <w:tcPr>
                <w:tcW w:w="838" w:type="dxa"/>
                <w:noWrap/>
                <w:vAlign w:val="center"/>
              </w:tcPr>
            </w:tcPrChange>
          </w:tcPr>
          <w:p w14:paraId="374B1B28" w14:textId="77777777" w:rsidR="008A7CB0" w:rsidRPr="00FD2760" w:rsidRDefault="008A7CB0">
            <w:pPr>
              <w:spacing w:line="276" w:lineRule="auto"/>
              <w:jc w:val="center"/>
              <w:rPr>
                <w:ins w:id="11016" w:author="phuong vu" w:date="2018-11-23T11:50:00Z"/>
              </w:rPr>
              <w:pPrChange w:id="11017" w:author="phuong vu" w:date="2018-11-23T13:48:00Z">
                <w:pPr>
                  <w:jc w:val="center"/>
                </w:pPr>
              </w:pPrChange>
            </w:pPr>
          </w:p>
        </w:tc>
        <w:tc>
          <w:tcPr>
            <w:tcW w:w="823" w:type="dxa"/>
            <w:noWrap/>
            <w:vAlign w:val="center"/>
            <w:tcPrChange w:id="11018" w:author="phuong vu" w:date="2018-11-23T13:40:00Z">
              <w:tcPr>
                <w:tcW w:w="823" w:type="dxa"/>
                <w:noWrap/>
                <w:vAlign w:val="center"/>
              </w:tcPr>
            </w:tcPrChange>
          </w:tcPr>
          <w:p w14:paraId="575DA8A5" w14:textId="77777777" w:rsidR="008A7CB0" w:rsidRPr="00FD2760" w:rsidRDefault="008A7CB0">
            <w:pPr>
              <w:spacing w:line="276" w:lineRule="auto"/>
              <w:jc w:val="center"/>
              <w:rPr>
                <w:ins w:id="11019" w:author="phuong vu" w:date="2018-11-23T11:50:00Z"/>
              </w:rPr>
              <w:pPrChange w:id="11020" w:author="phuong vu" w:date="2018-11-23T13:48:00Z">
                <w:pPr>
                  <w:jc w:val="center"/>
                </w:pPr>
              </w:pPrChange>
            </w:pPr>
          </w:p>
        </w:tc>
        <w:tc>
          <w:tcPr>
            <w:tcW w:w="2037" w:type="dxa"/>
            <w:noWrap/>
            <w:tcPrChange w:id="11021" w:author="phuong vu" w:date="2018-11-23T13:40:00Z">
              <w:tcPr>
                <w:tcW w:w="2899" w:type="dxa"/>
                <w:noWrap/>
              </w:tcPr>
            </w:tcPrChange>
          </w:tcPr>
          <w:p w14:paraId="3F1B96FC" w14:textId="7580B919" w:rsidR="008A7CB0" w:rsidRDefault="00DB58AC">
            <w:pPr>
              <w:spacing w:line="276" w:lineRule="auto"/>
              <w:rPr>
                <w:ins w:id="11022" w:author="phuong vu" w:date="2018-11-23T11:50:00Z"/>
                <w:lang w:val="en-US"/>
              </w:rPr>
              <w:pPrChange w:id="11023" w:author="phuong vu" w:date="2018-11-23T13:48:00Z">
                <w:pPr/>
              </w:pPrChange>
            </w:pPr>
            <w:ins w:id="11024" w:author="phuong vu" w:date="2018-11-23T11:58:00Z">
              <w:r>
                <w:rPr>
                  <w:lang w:val="en-US"/>
                </w:rPr>
                <w:t>Mô t</w:t>
              </w:r>
            </w:ins>
            <w:ins w:id="11025" w:author="phuong vu" w:date="2018-11-23T11:59:00Z">
              <w:r>
                <w:rPr>
                  <w:lang w:val="en-US"/>
                </w:rPr>
                <w:t>ả ngắn</w:t>
              </w:r>
            </w:ins>
          </w:p>
        </w:tc>
      </w:tr>
      <w:tr w:rsidR="009F7A90" w:rsidRPr="001856AA" w14:paraId="21830023" w14:textId="77777777" w:rsidTr="00904AF3">
        <w:trPr>
          <w:trHeight w:val="300"/>
          <w:ins w:id="11026" w:author="phuong vu" w:date="2018-11-23T11:50:00Z"/>
          <w:trPrChange w:id="11027" w:author="phuong vu" w:date="2018-11-23T13:40:00Z">
            <w:trPr>
              <w:trHeight w:val="300"/>
            </w:trPr>
          </w:trPrChange>
        </w:trPr>
        <w:tc>
          <w:tcPr>
            <w:tcW w:w="708" w:type="dxa"/>
            <w:noWrap/>
            <w:vAlign w:val="center"/>
            <w:tcPrChange w:id="11028" w:author="phuong vu" w:date="2018-11-23T13:40:00Z">
              <w:tcPr>
                <w:tcW w:w="708" w:type="dxa"/>
                <w:noWrap/>
                <w:vAlign w:val="center"/>
              </w:tcPr>
            </w:tcPrChange>
          </w:tcPr>
          <w:p w14:paraId="3655C102" w14:textId="39A8FCD5" w:rsidR="009F7A90" w:rsidRDefault="009F7A90">
            <w:pPr>
              <w:spacing w:line="276" w:lineRule="auto"/>
              <w:jc w:val="center"/>
              <w:rPr>
                <w:ins w:id="11029" w:author="phuong vu" w:date="2018-11-23T11:50:00Z"/>
                <w:lang w:val="en-US"/>
              </w:rPr>
              <w:pPrChange w:id="11030" w:author="phuong vu" w:date="2018-11-23T13:48:00Z">
                <w:pPr>
                  <w:jc w:val="center"/>
                </w:pPr>
              </w:pPrChange>
            </w:pPr>
            <w:ins w:id="11031" w:author="phuong vu" w:date="2018-11-23T11:50:00Z">
              <w:r>
                <w:rPr>
                  <w:lang w:val="en-US"/>
                </w:rPr>
                <w:t>5</w:t>
              </w:r>
            </w:ins>
          </w:p>
        </w:tc>
        <w:tc>
          <w:tcPr>
            <w:tcW w:w="1921" w:type="dxa"/>
            <w:noWrap/>
            <w:tcPrChange w:id="11032" w:author="phuong vu" w:date="2018-11-23T13:40:00Z">
              <w:tcPr>
                <w:tcW w:w="1820" w:type="dxa"/>
                <w:noWrap/>
              </w:tcPr>
            </w:tcPrChange>
          </w:tcPr>
          <w:p w14:paraId="12DA2BAB" w14:textId="55E1ABA8" w:rsidR="009F7A90" w:rsidRDefault="009F7A90">
            <w:pPr>
              <w:spacing w:line="276" w:lineRule="auto"/>
              <w:rPr>
                <w:ins w:id="11033" w:author="phuong vu" w:date="2018-11-23T11:50:00Z"/>
                <w:lang w:val="en-US"/>
              </w:rPr>
              <w:pPrChange w:id="11034" w:author="phuong vu" w:date="2018-11-23T13:48:00Z">
                <w:pPr/>
              </w:pPrChange>
            </w:pPr>
            <w:ins w:id="11035" w:author="phuong vu" w:date="2018-11-23T11:50:00Z">
              <w:r>
                <w:rPr>
                  <w:lang w:val="en-US"/>
                </w:rPr>
                <w:t>product_type_id</w:t>
              </w:r>
            </w:ins>
          </w:p>
        </w:tc>
        <w:tc>
          <w:tcPr>
            <w:tcW w:w="1300" w:type="dxa"/>
            <w:noWrap/>
            <w:tcPrChange w:id="11036" w:author="phuong vu" w:date="2018-11-23T13:40:00Z">
              <w:tcPr>
                <w:tcW w:w="1300" w:type="dxa"/>
                <w:noWrap/>
              </w:tcPr>
            </w:tcPrChange>
          </w:tcPr>
          <w:p w14:paraId="56C9EC9A" w14:textId="4576272B" w:rsidR="009F7A90" w:rsidRPr="009F7A90" w:rsidRDefault="009F7A90">
            <w:pPr>
              <w:spacing w:line="276" w:lineRule="auto"/>
              <w:rPr>
                <w:ins w:id="11037" w:author="phuong vu" w:date="2018-11-23T11:50:00Z"/>
                <w:lang w:val="en-US"/>
                <w:rPrChange w:id="11038" w:author="phuong vu" w:date="2018-11-23T11:51:00Z">
                  <w:rPr>
                    <w:ins w:id="11039" w:author="phuong vu" w:date="2018-11-23T11:50:00Z"/>
                  </w:rPr>
                </w:rPrChange>
              </w:rPr>
              <w:pPrChange w:id="11040" w:author="phuong vu" w:date="2018-11-23T13:48:00Z">
                <w:pPr/>
              </w:pPrChange>
            </w:pPr>
            <w:ins w:id="11041" w:author="phuong vu" w:date="2018-11-23T11:51:00Z">
              <w:r>
                <w:rPr>
                  <w:lang w:val="en-US"/>
                </w:rPr>
                <w:t>numeric</w:t>
              </w:r>
            </w:ins>
          </w:p>
        </w:tc>
        <w:tc>
          <w:tcPr>
            <w:tcW w:w="1098" w:type="dxa"/>
            <w:noWrap/>
            <w:vAlign w:val="center"/>
            <w:tcPrChange w:id="11042" w:author="phuong vu" w:date="2018-11-23T13:40:00Z">
              <w:tcPr>
                <w:tcW w:w="1098" w:type="dxa"/>
                <w:noWrap/>
                <w:vAlign w:val="center"/>
              </w:tcPr>
            </w:tcPrChange>
          </w:tcPr>
          <w:p w14:paraId="1B86B39A" w14:textId="77777777" w:rsidR="009F7A90" w:rsidRPr="00FD2760" w:rsidRDefault="009F7A90">
            <w:pPr>
              <w:spacing w:line="276" w:lineRule="auto"/>
              <w:jc w:val="center"/>
              <w:rPr>
                <w:ins w:id="11043" w:author="phuong vu" w:date="2018-11-23T11:50:00Z"/>
              </w:rPr>
              <w:pPrChange w:id="11044" w:author="phuong vu" w:date="2018-11-23T13:48:00Z">
                <w:pPr>
                  <w:jc w:val="center"/>
                </w:pPr>
              </w:pPrChange>
            </w:pPr>
          </w:p>
        </w:tc>
        <w:tc>
          <w:tcPr>
            <w:tcW w:w="838" w:type="dxa"/>
            <w:noWrap/>
            <w:vAlign w:val="center"/>
            <w:tcPrChange w:id="11045" w:author="phuong vu" w:date="2018-11-23T13:40:00Z">
              <w:tcPr>
                <w:tcW w:w="838" w:type="dxa"/>
                <w:noWrap/>
                <w:vAlign w:val="center"/>
              </w:tcPr>
            </w:tcPrChange>
          </w:tcPr>
          <w:p w14:paraId="19A4E4C1" w14:textId="77777777" w:rsidR="009F7A90" w:rsidRPr="00FD2760" w:rsidRDefault="009F7A90">
            <w:pPr>
              <w:spacing w:line="276" w:lineRule="auto"/>
              <w:jc w:val="center"/>
              <w:rPr>
                <w:ins w:id="11046" w:author="phuong vu" w:date="2018-11-23T11:50:00Z"/>
              </w:rPr>
              <w:pPrChange w:id="11047" w:author="phuong vu" w:date="2018-11-23T13:48:00Z">
                <w:pPr>
                  <w:jc w:val="center"/>
                </w:pPr>
              </w:pPrChange>
            </w:pPr>
          </w:p>
        </w:tc>
        <w:tc>
          <w:tcPr>
            <w:tcW w:w="823" w:type="dxa"/>
            <w:noWrap/>
            <w:vAlign w:val="center"/>
            <w:tcPrChange w:id="11048" w:author="phuong vu" w:date="2018-11-23T13:40:00Z">
              <w:tcPr>
                <w:tcW w:w="823" w:type="dxa"/>
                <w:noWrap/>
                <w:vAlign w:val="center"/>
              </w:tcPr>
            </w:tcPrChange>
          </w:tcPr>
          <w:p w14:paraId="65E8705D" w14:textId="4B4B9C7C" w:rsidR="009F7A90" w:rsidRPr="00DB58AC" w:rsidRDefault="00DB58AC">
            <w:pPr>
              <w:spacing w:line="276" w:lineRule="auto"/>
              <w:jc w:val="center"/>
              <w:rPr>
                <w:ins w:id="11049" w:author="phuong vu" w:date="2018-11-23T11:50:00Z"/>
                <w:lang w:val="en-US"/>
                <w:rPrChange w:id="11050" w:author="phuong vu" w:date="2018-11-23T11:58:00Z">
                  <w:rPr>
                    <w:ins w:id="11051" w:author="phuong vu" w:date="2018-11-23T11:50:00Z"/>
                  </w:rPr>
                </w:rPrChange>
              </w:rPr>
              <w:pPrChange w:id="11052" w:author="phuong vu" w:date="2018-11-23T13:48:00Z">
                <w:pPr>
                  <w:jc w:val="center"/>
                </w:pPr>
              </w:pPrChange>
            </w:pPr>
            <w:ins w:id="11053" w:author="phuong vu" w:date="2018-11-23T11:58:00Z">
              <w:r>
                <w:rPr>
                  <w:lang w:val="en-US"/>
                </w:rPr>
                <w:t>X</w:t>
              </w:r>
            </w:ins>
          </w:p>
        </w:tc>
        <w:tc>
          <w:tcPr>
            <w:tcW w:w="2037" w:type="dxa"/>
            <w:noWrap/>
            <w:tcPrChange w:id="11054" w:author="phuong vu" w:date="2018-11-23T13:40:00Z">
              <w:tcPr>
                <w:tcW w:w="2899" w:type="dxa"/>
                <w:noWrap/>
              </w:tcPr>
            </w:tcPrChange>
          </w:tcPr>
          <w:p w14:paraId="212B9F17" w14:textId="7706F389" w:rsidR="009F7A90" w:rsidRDefault="00DB58AC">
            <w:pPr>
              <w:spacing w:line="276" w:lineRule="auto"/>
              <w:rPr>
                <w:ins w:id="11055" w:author="phuong vu" w:date="2018-11-23T11:50:00Z"/>
                <w:lang w:val="en-US"/>
              </w:rPr>
              <w:pPrChange w:id="11056" w:author="phuong vu" w:date="2018-11-23T13:48:00Z">
                <w:pPr/>
              </w:pPrChange>
            </w:pPr>
            <w:ins w:id="11057" w:author="phuong vu" w:date="2018-11-23T11:59:00Z">
              <w:r>
                <w:rPr>
                  <w:lang w:val="en-US"/>
                </w:rPr>
                <w:t xml:space="preserve">ID loại quần áo. </w:t>
              </w:r>
            </w:ins>
          </w:p>
        </w:tc>
      </w:tr>
      <w:tr w:rsidR="008A7CB0" w:rsidRPr="001856AA" w14:paraId="353D2E12" w14:textId="77777777" w:rsidTr="00904AF3">
        <w:trPr>
          <w:trHeight w:val="300"/>
          <w:ins w:id="11058" w:author="phuong vu" w:date="2018-11-23T11:49:00Z"/>
          <w:trPrChange w:id="11059" w:author="phuong vu" w:date="2018-11-23T13:40:00Z">
            <w:trPr>
              <w:trHeight w:val="300"/>
            </w:trPr>
          </w:trPrChange>
        </w:trPr>
        <w:tc>
          <w:tcPr>
            <w:tcW w:w="708" w:type="dxa"/>
            <w:noWrap/>
            <w:vAlign w:val="center"/>
            <w:hideMark/>
            <w:tcPrChange w:id="11060" w:author="phuong vu" w:date="2018-11-23T13:40:00Z">
              <w:tcPr>
                <w:tcW w:w="708" w:type="dxa"/>
                <w:noWrap/>
                <w:vAlign w:val="center"/>
                <w:hideMark/>
              </w:tcPr>
            </w:tcPrChange>
          </w:tcPr>
          <w:p w14:paraId="5786C3B9" w14:textId="72F40E15" w:rsidR="008A7CB0" w:rsidRPr="00FD2760" w:rsidRDefault="00F81B12">
            <w:pPr>
              <w:spacing w:line="276" w:lineRule="auto"/>
              <w:jc w:val="center"/>
              <w:rPr>
                <w:ins w:id="11061" w:author="phuong vu" w:date="2018-11-23T11:49:00Z"/>
                <w:lang w:val="en-US"/>
              </w:rPr>
              <w:pPrChange w:id="11062" w:author="phuong vu" w:date="2018-11-23T13:48:00Z">
                <w:pPr>
                  <w:jc w:val="center"/>
                </w:pPr>
              </w:pPrChange>
            </w:pPr>
            <w:ins w:id="11063" w:author="phuong vu" w:date="2018-11-23T13:47:00Z">
              <w:r>
                <w:rPr>
                  <w:lang w:val="en-US"/>
                </w:rPr>
                <w:t>6</w:t>
              </w:r>
            </w:ins>
          </w:p>
        </w:tc>
        <w:tc>
          <w:tcPr>
            <w:tcW w:w="1921" w:type="dxa"/>
            <w:noWrap/>
            <w:hideMark/>
            <w:tcPrChange w:id="11064" w:author="phuong vu" w:date="2018-11-23T13:40:00Z">
              <w:tcPr>
                <w:tcW w:w="1820" w:type="dxa"/>
                <w:noWrap/>
                <w:hideMark/>
              </w:tcPr>
            </w:tcPrChange>
          </w:tcPr>
          <w:p w14:paraId="680F6F24" w14:textId="25342158" w:rsidR="008A7CB0" w:rsidRPr="00FD2760" w:rsidRDefault="009F7A90">
            <w:pPr>
              <w:spacing w:line="276" w:lineRule="auto"/>
              <w:rPr>
                <w:ins w:id="11065" w:author="phuong vu" w:date="2018-11-23T11:49:00Z"/>
              </w:rPr>
              <w:pPrChange w:id="11066" w:author="phuong vu" w:date="2018-11-23T13:48:00Z">
                <w:pPr/>
              </w:pPrChange>
            </w:pPr>
            <w:ins w:id="11067" w:author="phuong vu" w:date="2018-11-23T11:49:00Z">
              <w:r w:rsidRPr="00FD2760">
                <w:t>status</w:t>
              </w:r>
            </w:ins>
          </w:p>
        </w:tc>
        <w:tc>
          <w:tcPr>
            <w:tcW w:w="1300" w:type="dxa"/>
            <w:noWrap/>
            <w:hideMark/>
            <w:tcPrChange w:id="11068" w:author="phuong vu" w:date="2018-11-23T13:40:00Z">
              <w:tcPr>
                <w:tcW w:w="1300" w:type="dxa"/>
                <w:noWrap/>
                <w:hideMark/>
              </w:tcPr>
            </w:tcPrChange>
          </w:tcPr>
          <w:p w14:paraId="3327973D" w14:textId="77777777" w:rsidR="008A7CB0" w:rsidRPr="00FD2760" w:rsidRDefault="008A7CB0">
            <w:pPr>
              <w:spacing w:line="276" w:lineRule="auto"/>
              <w:rPr>
                <w:ins w:id="11069" w:author="phuong vu" w:date="2018-11-23T11:49:00Z"/>
              </w:rPr>
              <w:pPrChange w:id="11070" w:author="phuong vu" w:date="2018-11-23T13:48:00Z">
                <w:pPr/>
              </w:pPrChange>
            </w:pPr>
            <w:ins w:id="11071" w:author="phuong vu" w:date="2018-11-23T11:49:00Z">
              <w:r w:rsidRPr="00FD2760">
                <w:t>character varying</w:t>
              </w:r>
            </w:ins>
          </w:p>
        </w:tc>
        <w:tc>
          <w:tcPr>
            <w:tcW w:w="1098" w:type="dxa"/>
            <w:noWrap/>
            <w:vAlign w:val="center"/>
            <w:hideMark/>
            <w:tcPrChange w:id="11072" w:author="phuong vu" w:date="2018-11-23T13:40:00Z">
              <w:tcPr>
                <w:tcW w:w="1098" w:type="dxa"/>
                <w:noWrap/>
                <w:vAlign w:val="center"/>
                <w:hideMark/>
              </w:tcPr>
            </w:tcPrChange>
          </w:tcPr>
          <w:p w14:paraId="10E1CCDD" w14:textId="77777777" w:rsidR="008A7CB0" w:rsidRPr="00FD2760" w:rsidRDefault="008A7CB0">
            <w:pPr>
              <w:spacing w:line="276" w:lineRule="auto"/>
              <w:jc w:val="center"/>
              <w:rPr>
                <w:ins w:id="11073" w:author="phuong vu" w:date="2018-11-23T11:49:00Z"/>
              </w:rPr>
              <w:pPrChange w:id="11074" w:author="phuong vu" w:date="2018-11-23T13:48:00Z">
                <w:pPr>
                  <w:jc w:val="center"/>
                </w:pPr>
              </w:pPrChange>
            </w:pPr>
            <w:ins w:id="11075" w:author="phuong vu" w:date="2018-11-23T11:49:00Z">
              <w:r w:rsidRPr="00FD2760">
                <w:t>X</w:t>
              </w:r>
            </w:ins>
          </w:p>
        </w:tc>
        <w:tc>
          <w:tcPr>
            <w:tcW w:w="838" w:type="dxa"/>
            <w:noWrap/>
            <w:vAlign w:val="center"/>
            <w:hideMark/>
            <w:tcPrChange w:id="11076" w:author="phuong vu" w:date="2018-11-23T13:40:00Z">
              <w:tcPr>
                <w:tcW w:w="838" w:type="dxa"/>
                <w:noWrap/>
                <w:vAlign w:val="center"/>
                <w:hideMark/>
              </w:tcPr>
            </w:tcPrChange>
          </w:tcPr>
          <w:p w14:paraId="417CFB9F" w14:textId="77777777" w:rsidR="008A7CB0" w:rsidRPr="00FD2760" w:rsidRDefault="008A7CB0">
            <w:pPr>
              <w:spacing w:line="276" w:lineRule="auto"/>
              <w:jc w:val="center"/>
              <w:rPr>
                <w:ins w:id="11077" w:author="phuong vu" w:date="2018-11-23T11:49:00Z"/>
              </w:rPr>
              <w:pPrChange w:id="11078" w:author="phuong vu" w:date="2018-11-23T13:48:00Z">
                <w:pPr>
                  <w:jc w:val="center"/>
                </w:pPr>
              </w:pPrChange>
            </w:pPr>
          </w:p>
        </w:tc>
        <w:tc>
          <w:tcPr>
            <w:tcW w:w="823" w:type="dxa"/>
            <w:noWrap/>
            <w:vAlign w:val="center"/>
            <w:hideMark/>
            <w:tcPrChange w:id="11079" w:author="phuong vu" w:date="2018-11-23T13:40:00Z">
              <w:tcPr>
                <w:tcW w:w="823" w:type="dxa"/>
                <w:noWrap/>
                <w:vAlign w:val="center"/>
                <w:hideMark/>
              </w:tcPr>
            </w:tcPrChange>
          </w:tcPr>
          <w:p w14:paraId="72CDEB95" w14:textId="77777777" w:rsidR="008A7CB0" w:rsidRPr="00FD2760" w:rsidRDefault="008A7CB0">
            <w:pPr>
              <w:spacing w:line="276" w:lineRule="auto"/>
              <w:jc w:val="center"/>
              <w:rPr>
                <w:ins w:id="11080" w:author="phuong vu" w:date="2018-11-23T11:49:00Z"/>
              </w:rPr>
              <w:pPrChange w:id="11081" w:author="phuong vu" w:date="2018-11-23T13:48:00Z">
                <w:pPr>
                  <w:jc w:val="center"/>
                </w:pPr>
              </w:pPrChange>
            </w:pPr>
          </w:p>
        </w:tc>
        <w:tc>
          <w:tcPr>
            <w:tcW w:w="2037" w:type="dxa"/>
            <w:noWrap/>
            <w:hideMark/>
            <w:tcPrChange w:id="11082" w:author="phuong vu" w:date="2018-11-23T13:40:00Z">
              <w:tcPr>
                <w:tcW w:w="2899" w:type="dxa"/>
                <w:noWrap/>
                <w:hideMark/>
              </w:tcPr>
            </w:tcPrChange>
          </w:tcPr>
          <w:p w14:paraId="60D3B7C0" w14:textId="77777777" w:rsidR="008A7CB0" w:rsidRPr="00FD2760" w:rsidRDefault="008A7CB0" w:rsidP="000D1FDC">
            <w:pPr>
              <w:keepNext/>
              <w:spacing w:line="276" w:lineRule="auto"/>
              <w:rPr>
                <w:ins w:id="11083" w:author="phuong vu" w:date="2018-11-23T11:49:00Z"/>
              </w:rPr>
              <w:pPrChange w:id="11084" w:author="Tran Huan" w:date="2018-11-25T23:39:00Z">
                <w:pPr/>
              </w:pPrChange>
            </w:pPr>
            <w:ins w:id="11085" w:author="phuong vu" w:date="2018-11-23T11:49:00Z">
              <w:r w:rsidRPr="00FD2760">
                <w:t>Trạng thái</w:t>
              </w:r>
            </w:ins>
          </w:p>
        </w:tc>
      </w:tr>
    </w:tbl>
    <w:p w14:paraId="397EF711" w14:textId="03C8A3CE" w:rsidR="000D1FDC" w:rsidRPr="00266AC8" w:rsidRDefault="000D1FDC" w:rsidP="000D1FDC">
      <w:pPr>
        <w:pStyle w:val="Caption"/>
        <w:rPr>
          <w:ins w:id="11086" w:author="Tran Huan" w:date="2018-11-25T23:39:00Z"/>
          <w:i/>
          <w:rPrChange w:id="11087" w:author="Tran Huan" w:date="2018-11-25T23:40:00Z">
            <w:rPr>
              <w:ins w:id="11088" w:author="Tran Huan" w:date="2018-11-25T23:39:00Z"/>
            </w:rPr>
          </w:rPrChange>
        </w:rPr>
        <w:pPrChange w:id="11089" w:author="Tran Huan" w:date="2018-11-25T23:39:00Z">
          <w:pPr/>
        </w:pPrChange>
      </w:pPr>
      <w:ins w:id="11090" w:author="Tran Huan" w:date="2018-11-25T23:39:00Z">
        <w:r>
          <w:t xml:space="preserve">Bảng </w:t>
        </w:r>
      </w:ins>
      <w:ins w:id="11091" w:author="Tran Huan" w:date="2018-11-26T01:45:00Z">
        <w:r w:rsidR="00BA6170">
          <w:fldChar w:fldCharType="begin"/>
        </w:r>
        <w:r w:rsidR="00BA6170">
          <w:instrText xml:space="preserve"> STYLEREF 1 \s </w:instrText>
        </w:r>
      </w:ins>
      <w:r w:rsidR="00BA6170">
        <w:fldChar w:fldCharType="separate"/>
      </w:r>
      <w:r w:rsidR="00BA6170">
        <w:rPr>
          <w:noProof/>
        </w:rPr>
        <w:t>3</w:t>
      </w:r>
      <w:ins w:id="1109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1093" w:author="Tran Huan" w:date="2018-11-26T01:45:00Z">
        <w:r w:rsidR="00BA6170">
          <w:rPr>
            <w:noProof/>
          </w:rPr>
          <w:t>12</w:t>
        </w:r>
        <w:r w:rsidR="00BA6170">
          <w:fldChar w:fldCharType="end"/>
        </w:r>
      </w:ins>
      <w:ins w:id="11094" w:author="Tran Huan" w:date="2018-11-25T23:40:00Z">
        <w:r w:rsidRPr="00266AC8">
          <w:rPr>
            <w:rPrChange w:id="11095" w:author="Tran Huan" w:date="2018-11-25T23:40:00Z">
              <w:rPr>
                <w:lang w:val="en-US"/>
              </w:rPr>
            </w:rPrChange>
          </w:rPr>
          <w:t xml:space="preserve"> </w:t>
        </w:r>
        <w:r w:rsidRPr="00266AC8">
          <w:rPr>
            <w:i/>
            <w:rPrChange w:id="11096" w:author="Tran Huan" w:date="2018-11-25T23:40:00Z">
              <w:rPr>
                <w:i/>
                <w:lang w:val="en-US"/>
              </w:rPr>
            </w:rPrChange>
          </w:rPr>
          <w:t>Bảng</w:t>
        </w:r>
        <w:r w:rsidR="00266AC8" w:rsidRPr="00266AC8">
          <w:rPr>
            <w:i/>
            <w:rPrChange w:id="11097" w:author="Tran Huan" w:date="2018-11-25T23:40:00Z">
              <w:rPr>
                <w:i/>
                <w:lang w:val="en-US"/>
              </w:rPr>
            </w:rPrChange>
          </w:rPr>
          <w:t xml:space="preserve"> dữ liệu</w:t>
        </w:r>
        <w:r w:rsidRPr="00266AC8">
          <w:rPr>
            <w:i/>
            <w:rPrChange w:id="11098" w:author="Tran Huan" w:date="2018-11-25T23:40:00Z">
              <w:rPr>
                <w:i/>
                <w:lang w:val="en-US"/>
              </w:rPr>
            </w:rPrChange>
          </w:rPr>
          <w:t xml:space="preserve"> quần áo</w:t>
        </w:r>
      </w:ins>
    </w:p>
    <w:p w14:paraId="511FF5EA" w14:textId="2DFF62D3" w:rsidR="008A7CB0" w:rsidRPr="000245EB" w:rsidDel="000D1FDC" w:rsidRDefault="002A14AF" w:rsidP="000D1FDC">
      <w:pPr>
        <w:pStyle w:val="Caption"/>
        <w:rPr>
          <w:ins w:id="11099" w:author="phuong vu" w:date="2018-11-23T11:59:00Z"/>
          <w:del w:id="11100" w:author="Tran Huan" w:date="2018-11-25T23:39:00Z"/>
          <w:b/>
          <w:rPrChange w:id="11101" w:author="Tran Huan" w:date="2018-11-25T16:08:00Z">
            <w:rPr>
              <w:ins w:id="11102" w:author="phuong vu" w:date="2018-11-23T11:59:00Z"/>
              <w:del w:id="11103" w:author="Tran Huan" w:date="2018-11-25T23:39:00Z"/>
              <w:b/>
              <w:i/>
              <w:iCs/>
              <w:szCs w:val="18"/>
              <w:lang w:val="en-US"/>
            </w:rPr>
          </w:rPrChange>
        </w:rPr>
        <w:pPrChange w:id="11104" w:author="Tran Huan" w:date="2018-11-25T23:36:00Z">
          <w:pPr/>
        </w:pPrChange>
      </w:pPr>
      <w:ins w:id="11105" w:author="phuong vu" w:date="2018-11-23T12:04:00Z">
        <w:del w:id="11106" w:author="Tran Huan" w:date="2018-11-25T23:39:00Z">
          <w:r w:rsidDel="000D1FDC">
            <w:delText xml:space="preserve">Bảng </w:delText>
          </w:r>
        </w:del>
      </w:ins>
      <w:ins w:id="11107" w:author="phuong vu" w:date="2018-11-23T15:14:00Z">
        <w:del w:id="11108" w:author="Tran Huan" w:date="2018-11-25T23:39:00Z">
          <w:r w:rsidR="00E95F1B" w:rsidDel="000D1FDC">
            <w:fldChar w:fldCharType="begin"/>
          </w:r>
          <w:r w:rsidR="00E95F1B" w:rsidDel="000D1FDC">
            <w:delInstrText xml:space="preserve"> STYLEREF 1 \s </w:delInstrText>
          </w:r>
        </w:del>
      </w:ins>
      <w:del w:id="11109" w:author="Tran Huan" w:date="2018-11-25T23:39:00Z">
        <w:r w:rsidR="00E95F1B" w:rsidDel="000D1FDC">
          <w:fldChar w:fldCharType="separate"/>
        </w:r>
        <w:r w:rsidR="00B607D9" w:rsidDel="000D1FDC">
          <w:rPr>
            <w:noProof/>
          </w:rPr>
          <w:delText>3</w:delText>
        </w:r>
      </w:del>
      <w:ins w:id="11110" w:author="phuong vu" w:date="2018-11-23T15:14:00Z">
        <w:del w:id="11111" w:author="Tran Huan" w:date="2018-11-25T23:39: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1112" w:author="Tran Huan" w:date="2018-11-25T23:39:00Z">
        <w:r w:rsidR="00E95F1B" w:rsidDel="000D1FDC">
          <w:fldChar w:fldCharType="separate"/>
        </w:r>
      </w:del>
      <w:ins w:id="11113" w:author="phuong vu" w:date="2018-11-23T15:14:00Z">
        <w:del w:id="11114" w:author="Tran Huan" w:date="2018-11-25T23:39:00Z">
          <w:r w:rsidR="00E95F1B" w:rsidDel="000D1FDC">
            <w:fldChar w:fldCharType="end"/>
          </w:r>
        </w:del>
      </w:ins>
      <w:ins w:id="11115" w:author="phuong vu" w:date="2018-11-23T12:04:00Z">
        <w:del w:id="11116" w:author="Tran Huan" w:date="2018-11-25T23:39:00Z">
          <w:r w:rsidRPr="000245EB" w:rsidDel="000D1FDC">
            <w:rPr>
              <w:i/>
              <w:rPrChange w:id="11117" w:author="Tran Huan" w:date="2018-11-25T16:08:00Z">
                <w:rPr>
                  <w:i/>
                  <w:iCs/>
                  <w:lang w:val="en-US"/>
                </w:rPr>
              </w:rPrChange>
            </w:rPr>
            <w:delText xml:space="preserve"> Bảng dữ liệu quần áo</w:delText>
          </w:r>
        </w:del>
      </w:ins>
    </w:p>
    <w:p w14:paraId="7C489977" w14:textId="1CE0B6C1" w:rsidR="00DB58AC" w:rsidRDefault="00DB58AC">
      <w:pPr>
        <w:spacing w:line="276" w:lineRule="auto"/>
        <w:rPr>
          <w:ins w:id="11118" w:author="phuong vu" w:date="2018-11-23T11:59:00Z"/>
          <w:b/>
          <w:lang w:val="en-US"/>
        </w:rPr>
        <w:pPrChange w:id="11119" w:author="phuong vu" w:date="2018-11-23T13:48:00Z">
          <w:pPr/>
        </w:pPrChange>
      </w:pPr>
      <w:ins w:id="11120" w:author="phuong vu" w:date="2018-11-23T11:59:00Z">
        <w:r>
          <w:rPr>
            <w:b/>
            <w:lang w:val="en-US"/>
          </w:rPr>
          <w:t>BẢNG PRODUCT_TYPE</w:t>
        </w:r>
      </w:ins>
    </w:p>
    <w:tbl>
      <w:tblPr>
        <w:tblStyle w:val="TableGrid"/>
        <w:tblW w:w="8815" w:type="dxa"/>
        <w:tblLook w:val="04A0" w:firstRow="1" w:lastRow="0" w:firstColumn="1" w:lastColumn="0" w:noHBand="0" w:noVBand="1"/>
        <w:tblPrChange w:id="11121"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11122">
          <w:tblGrid>
            <w:gridCol w:w="708"/>
            <w:gridCol w:w="2281"/>
            <w:gridCol w:w="1300"/>
            <w:gridCol w:w="1098"/>
            <w:gridCol w:w="838"/>
            <w:gridCol w:w="823"/>
            <w:gridCol w:w="2899"/>
          </w:tblGrid>
        </w:tblGridChange>
      </w:tblGrid>
      <w:tr w:rsidR="00E951FC" w:rsidRPr="001856AA" w14:paraId="2438064D" w14:textId="77777777" w:rsidTr="00904AF3">
        <w:trPr>
          <w:trHeight w:val="300"/>
          <w:ins w:id="11123" w:author="phuong vu" w:date="2018-11-23T12:05:00Z"/>
          <w:trPrChange w:id="11124" w:author="phuong vu" w:date="2018-11-23T13:40:00Z">
            <w:trPr>
              <w:trHeight w:val="300"/>
            </w:trPr>
          </w:trPrChange>
        </w:trPr>
        <w:tc>
          <w:tcPr>
            <w:tcW w:w="708" w:type="dxa"/>
            <w:noWrap/>
            <w:vAlign w:val="center"/>
            <w:hideMark/>
            <w:tcPrChange w:id="11125" w:author="phuong vu" w:date="2018-11-23T13:40:00Z">
              <w:tcPr>
                <w:tcW w:w="708" w:type="dxa"/>
                <w:noWrap/>
                <w:vAlign w:val="center"/>
                <w:hideMark/>
              </w:tcPr>
            </w:tcPrChange>
          </w:tcPr>
          <w:p w14:paraId="5731AE93" w14:textId="77777777" w:rsidR="00E951FC" w:rsidRPr="001856AA" w:rsidRDefault="00E951FC">
            <w:pPr>
              <w:spacing w:line="276" w:lineRule="auto"/>
              <w:jc w:val="center"/>
              <w:rPr>
                <w:ins w:id="11126" w:author="phuong vu" w:date="2018-11-23T12:05:00Z"/>
                <w:b/>
                <w:bCs/>
              </w:rPr>
              <w:pPrChange w:id="11127" w:author="phuong vu" w:date="2018-11-23T13:48:00Z">
                <w:pPr>
                  <w:jc w:val="center"/>
                </w:pPr>
              </w:pPrChange>
            </w:pPr>
            <w:ins w:id="11128" w:author="phuong vu" w:date="2018-11-23T12:05:00Z">
              <w:r w:rsidRPr="001856AA">
                <w:rPr>
                  <w:b/>
                  <w:bCs/>
                  <w:lang w:val="da-DK"/>
                </w:rPr>
                <w:t>STT</w:t>
              </w:r>
            </w:ins>
          </w:p>
        </w:tc>
        <w:tc>
          <w:tcPr>
            <w:tcW w:w="2281" w:type="dxa"/>
            <w:noWrap/>
            <w:vAlign w:val="center"/>
            <w:hideMark/>
            <w:tcPrChange w:id="11129" w:author="phuong vu" w:date="2018-11-23T13:40:00Z">
              <w:tcPr>
                <w:tcW w:w="1820" w:type="dxa"/>
                <w:noWrap/>
                <w:vAlign w:val="center"/>
                <w:hideMark/>
              </w:tcPr>
            </w:tcPrChange>
          </w:tcPr>
          <w:p w14:paraId="28032E19" w14:textId="77777777" w:rsidR="00E951FC" w:rsidRPr="001856AA" w:rsidRDefault="00E951FC">
            <w:pPr>
              <w:spacing w:line="276" w:lineRule="auto"/>
              <w:jc w:val="center"/>
              <w:rPr>
                <w:ins w:id="11130" w:author="phuong vu" w:date="2018-11-23T12:05:00Z"/>
                <w:b/>
                <w:bCs/>
              </w:rPr>
              <w:pPrChange w:id="11131" w:author="phuong vu" w:date="2018-11-23T13:48:00Z">
                <w:pPr>
                  <w:jc w:val="center"/>
                </w:pPr>
              </w:pPrChange>
            </w:pPr>
            <w:ins w:id="11132" w:author="phuong vu" w:date="2018-11-23T12:05:00Z">
              <w:r w:rsidRPr="001856AA">
                <w:rPr>
                  <w:b/>
                  <w:bCs/>
                  <w:lang w:val="da-DK"/>
                </w:rPr>
                <w:t>Tên trường</w:t>
              </w:r>
            </w:ins>
          </w:p>
        </w:tc>
        <w:tc>
          <w:tcPr>
            <w:tcW w:w="1300" w:type="dxa"/>
            <w:noWrap/>
            <w:vAlign w:val="center"/>
            <w:hideMark/>
            <w:tcPrChange w:id="11133" w:author="phuong vu" w:date="2018-11-23T13:40:00Z">
              <w:tcPr>
                <w:tcW w:w="1300" w:type="dxa"/>
                <w:noWrap/>
                <w:vAlign w:val="center"/>
                <w:hideMark/>
              </w:tcPr>
            </w:tcPrChange>
          </w:tcPr>
          <w:p w14:paraId="1D0C2FC1" w14:textId="77777777" w:rsidR="00E951FC" w:rsidRPr="001856AA" w:rsidRDefault="00E951FC">
            <w:pPr>
              <w:spacing w:line="276" w:lineRule="auto"/>
              <w:jc w:val="center"/>
              <w:rPr>
                <w:ins w:id="11134" w:author="phuong vu" w:date="2018-11-23T12:05:00Z"/>
                <w:b/>
                <w:bCs/>
              </w:rPr>
              <w:pPrChange w:id="11135" w:author="phuong vu" w:date="2018-11-23T13:48:00Z">
                <w:pPr>
                  <w:jc w:val="center"/>
                </w:pPr>
              </w:pPrChange>
            </w:pPr>
            <w:ins w:id="11136" w:author="phuong vu" w:date="2018-11-23T12:05:00Z">
              <w:r w:rsidRPr="001856AA">
                <w:rPr>
                  <w:b/>
                  <w:bCs/>
                  <w:lang w:val="da-DK"/>
                </w:rPr>
                <w:t>Kiểu</w:t>
              </w:r>
            </w:ins>
          </w:p>
        </w:tc>
        <w:tc>
          <w:tcPr>
            <w:tcW w:w="1098" w:type="dxa"/>
            <w:noWrap/>
            <w:vAlign w:val="center"/>
            <w:hideMark/>
            <w:tcPrChange w:id="11137" w:author="phuong vu" w:date="2018-11-23T13:40:00Z">
              <w:tcPr>
                <w:tcW w:w="1098" w:type="dxa"/>
                <w:noWrap/>
                <w:vAlign w:val="center"/>
                <w:hideMark/>
              </w:tcPr>
            </w:tcPrChange>
          </w:tcPr>
          <w:p w14:paraId="7790BB34" w14:textId="77777777" w:rsidR="00E951FC" w:rsidRPr="001856AA" w:rsidRDefault="00E951FC">
            <w:pPr>
              <w:spacing w:line="276" w:lineRule="auto"/>
              <w:jc w:val="center"/>
              <w:rPr>
                <w:ins w:id="11138" w:author="phuong vu" w:date="2018-11-23T12:05:00Z"/>
                <w:b/>
                <w:bCs/>
              </w:rPr>
              <w:pPrChange w:id="11139" w:author="phuong vu" w:date="2018-11-23T13:48:00Z">
                <w:pPr>
                  <w:jc w:val="center"/>
                </w:pPr>
              </w:pPrChange>
            </w:pPr>
            <w:ins w:id="11140" w:author="phuong vu" w:date="2018-11-23T12:05:00Z">
              <w:r w:rsidRPr="001856AA">
                <w:rPr>
                  <w:b/>
                  <w:bCs/>
                  <w:lang w:val="da-DK"/>
                </w:rPr>
                <w:t>Chấp nhận Null</w:t>
              </w:r>
            </w:ins>
          </w:p>
        </w:tc>
        <w:tc>
          <w:tcPr>
            <w:tcW w:w="838" w:type="dxa"/>
            <w:noWrap/>
            <w:vAlign w:val="center"/>
            <w:hideMark/>
            <w:tcPrChange w:id="11141" w:author="phuong vu" w:date="2018-11-23T13:40:00Z">
              <w:tcPr>
                <w:tcW w:w="838" w:type="dxa"/>
                <w:noWrap/>
                <w:vAlign w:val="center"/>
                <w:hideMark/>
              </w:tcPr>
            </w:tcPrChange>
          </w:tcPr>
          <w:p w14:paraId="066AADA9" w14:textId="77777777" w:rsidR="00E951FC" w:rsidRPr="001856AA" w:rsidRDefault="00E951FC">
            <w:pPr>
              <w:spacing w:line="276" w:lineRule="auto"/>
              <w:jc w:val="center"/>
              <w:rPr>
                <w:ins w:id="11142" w:author="phuong vu" w:date="2018-11-23T12:05:00Z"/>
                <w:b/>
                <w:bCs/>
              </w:rPr>
              <w:pPrChange w:id="11143" w:author="phuong vu" w:date="2018-11-23T13:48:00Z">
                <w:pPr>
                  <w:jc w:val="center"/>
                </w:pPr>
              </w:pPrChange>
            </w:pPr>
            <w:ins w:id="11144" w:author="phuong vu" w:date="2018-11-23T12:05:00Z">
              <w:r w:rsidRPr="001856AA">
                <w:rPr>
                  <w:b/>
                  <w:bCs/>
                  <w:lang w:val="da-DK"/>
                </w:rPr>
                <w:t>Khóa chính</w:t>
              </w:r>
            </w:ins>
          </w:p>
        </w:tc>
        <w:tc>
          <w:tcPr>
            <w:tcW w:w="823" w:type="dxa"/>
            <w:noWrap/>
            <w:vAlign w:val="center"/>
            <w:hideMark/>
            <w:tcPrChange w:id="11145" w:author="phuong vu" w:date="2018-11-23T13:40:00Z">
              <w:tcPr>
                <w:tcW w:w="823" w:type="dxa"/>
                <w:noWrap/>
                <w:vAlign w:val="center"/>
                <w:hideMark/>
              </w:tcPr>
            </w:tcPrChange>
          </w:tcPr>
          <w:p w14:paraId="4594D1EF" w14:textId="77777777" w:rsidR="00E951FC" w:rsidRPr="001856AA" w:rsidRDefault="00E951FC">
            <w:pPr>
              <w:spacing w:line="276" w:lineRule="auto"/>
              <w:jc w:val="center"/>
              <w:rPr>
                <w:ins w:id="11146" w:author="phuong vu" w:date="2018-11-23T12:05:00Z"/>
                <w:b/>
                <w:bCs/>
              </w:rPr>
              <w:pPrChange w:id="11147" w:author="phuong vu" w:date="2018-11-23T13:48:00Z">
                <w:pPr>
                  <w:jc w:val="center"/>
                </w:pPr>
              </w:pPrChange>
            </w:pPr>
            <w:ins w:id="11148" w:author="phuong vu" w:date="2018-11-23T12:05:00Z">
              <w:r w:rsidRPr="001856AA">
                <w:rPr>
                  <w:b/>
                  <w:bCs/>
                  <w:lang w:val="da-DK"/>
                </w:rPr>
                <w:t>Khóa ngoại</w:t>
              </w:r>
            </w:ins>
          </w:p>
        </w:tc>
        <w:tc>
          <w:tcPr>
            <w:tcW w:w="1767" w:type="dxa"/>
            <w:noWrap/>
            <w:vAlign w:val="center"/>
            <w:hideMark/>
            <w:tcPrChange w:id="11149" w:author="phuong vu" w:date="2018-11-23T13:40:00Z">
              <w:tcPr>
                <w:tcW w:w="2899" w:type="dxa"/>
                <w:noWrap/>
                <w:vAlign w:val="center"/>
                <w:hideMark/>
              </w:tcPr>
            </w:tcPrChange>
          </w:tcPr>
          <w:p w14:paraId="794697BC" w14:textId="77777777" w:rsidR="00E951FC" w:rsidRPr="001856AA" w:rsidRDefault="00E951FC">
            <w:pPr>
              <w:spacing w:line="276" w:lineRule="auto"/>
              <w:ind w:right="226"/>
              <w:jc w:val="center"/>
              <w:rPr>
                <w:ins w:id="11150" w:author="phuong vu" w:date="2018-11-23T12:05:00Z"/>
                <w:b/>
                <w:bCs/>
              </w:rPr>
              <w:pPrChange w:id="11151" w:author="phuong vu" w:date="2018-11-23T13:48:00Z">
                <w:pPr>
                  <w:ind w:right="226"/>
                  <w:jc w:val="center"/>
                </w:pPr>
              </w:pPrChange>
            </w:pPr>
            <w:ins w:id="11152" w:author="phuong vu" w:date="2018-11-23T12:05:00Z">
              <w:r w:rsidRPr="001856AA">
                <w:rPr>
                  <w:b/>
                  <w:bCs/>
                  <w:lang w:val="da-DK"/>
                </w:rPr>
                <w:t>Mô tả</w:t>
              </w:r>
            </w:ins>
          </w:p>
        </w:tc>
      </w:tr>
      <w:tr w:rsidR="00E951FC" w:rsidRPr="001856AA" w14:paraId="5C5CCC15" w14:textId="77777777" w:rsidTr="00904AF3">
        <w:trPr>
          <w:trHeight w:val="300"/>
          <w:ins w:id="11153" w:author="phuong vu" w:date="2018-11-23T12:05:00Z"/>
          <w:trPrChange w:id="11154" w:author="phuong vu" w:date="2018-11-23T13:40:00Z">
            <w:trPr>
              <w:trHeight w:val="300"/>
            </w:trPr>
          </w:trPrChange>
        </w:trPr>
        <w:tc>
          <w:tcPr>
            <w:tcW w:w="708" w:type="dxa"/>
            <w:noWrap/>
            <w:vAlign w:val="center"/>
            <w:hideMark/>
            <w:tcPrChange w:id="11155" w:author="phuong vu" w:date="2018-11-23T13:40:00Z">
              <w:tcPr>
                <w:tcW w:w="708" w:type="dxa"/>
                <w:noWrap/>
                <w:vAlign w:val="center"/>
                <w:hideMark/>
              </w:tcPr>
            </w:tcPrChange>
          </w:tcPr>
          <w:p w14:paraId="14568D52" w14:textId="77777777" w:rsidR="00E951FC" w:rsidRPr="00FD2760" w:rsidRDefault="00E951FC">
            <w:pPr>
              <w:spacing w:line="276" w:lineRule="auto"/>
              <w:jc w:val="center"/>
              <w:rPr>
                <w:ins w:id="11156" w:author="phuong vu" w:date="2018-11-23T12:05:00Z"/>
              </w:rPr>
              <w:pPrChange w:id="11157" w:author="phuong vu" w:date="2018-11-23T13:48:00Z">
                <w:pPr>
                  <w:jc w:val="center"/>
                </w:pPr>
              </w:pPrChange>
            </w:pPr>
            <w:ins w:id="11158" w:author="phuong vu" w:date="2018-11-23T12:05:00Z">
              <w:r w:rsidRPr="00FD2760">
                <w:t>1</w:t>
              </w:r>
            </w:ins>
          </w:p>
        </w:tc>
        <w:tc>
          <w:tcPr>
            <w:tcW w:w="2281" w:type="dxa"/>
            <w:noWrap/>
            <w:hideMark/>
            <w:tcPrChange w:id="11159" w:author="phuong vu" w:date="2018-11-23T13:40:00Z">
              <w:tcPr>
                <w:tcW w:w="1820" w:type="dxa"/>
                <w:noWrap/>
                <w:hideMark/>
              </w:tcPr>
            </w:tcPrChange>
          </w:tcPr>
          <w:p w14:paraId="577831FE" w14:textId="77777777" w:rsidR="00E951FC" w:rsidRPr="00FD2760" w:rsidRDefault="00E951FC">
            <w:pPr>
              <w:spacing w:line="276" w:lineRule="auto"/>
              <w:rPr>
                <w:ins w:id="11160" w:author="phuong vu" w:date="2018-11-23T12:05:00Z"/>
              </w:rPr>
              <w:pPrChange w:id="11161" w:author="phuong vu" w:date="2018-11-23T13:48:00Z">
                <w:pPr/>
              </w:pPrChange>
            </w:pPr>
            <w:ins w:id="11162" w:author="phuong vu" w:date="2018-11-23T12:05:00Z">
              <w:r w:rsidRPr="00FD2760">
                <w:t>id</w:t>
              </w:r>
            </w:ins>
          </w:p>
        </w:tc>
        <w:tc>
          <w:tcPr>
            <w:tcW w:w="1300" w:type="dxa"/>
            <w:noWrap/>
            <w:hideMark/>
            <w:tcPrChange w:id="11163" w:author="phuong vu" w:date="2018-11-23T13:40:00Z">
              <w:tcPr>
                <w:tcW w:w="1300" w:type="dxa"/>
                <w:noWrap/>
                <w:hideMark/>
              </w:tcPr>
            </w:tcPrChange>
          </w:tcPr>
          <w:p w14:paraId="3922C7BF" w14:textId="77777777" w:rsidR="00E951FC" w:rsidRPr="00FD2760" w:rsidRDefault="00E951FC">
            <w:pPr>
              <w:spacing w:line="276" w:lineRule="auto"/>
              <w:rPr>
                <w:ins w:id="11164" w:author="phuong vu" w:date="2018-11-23T12:05:00Z"/>
              </w:rPr>
              <w:pPrChange w:id="11165" w:author="phuong vu" w:date="2018-11-23T13:48:00Z">
                <w:pPr/>
              </w:pPrChange>
            </w:pPr>
            <w:ins w:id="11166" w:author="phuong vu" w:date="2018-11-23T12:05:00Z">
              <w:r w:rsidRPr="00FD2760">
                <w:t>numeric</w:t>
              </w:r>
            </w:ins>
          </w:p>
        </w:tc>
        <w:tc>
          <w:tcPr>
            <w:tcW w:w="1098" w:type="dxa"/>
            <w:noWrap/>
            <w:vAlign w:val="center"/>
            <w:hideMark/>
            <w:tcPrChange w:id="11167" w:author="phuong vu" w:date="2018-11-23T13:40:00Z">
              <w:tcPr>
                <w:tcW w:w="1098" w:type="dxa"/>
                <w:noWrap/>
                <w:vAlign w:val="center"/>
                <w:hideMark/>
              </w:tcPr>
            </w:tcPrChange>
          </w:tcPr>
          <w:p w14:paraId="0655C880" w14:textId="77777777" w:rsidR="00E951FC" w:rsidRPr="00FD2760" w:rsidRDefault="00E951FC">
            <w:pPr>
              <w:spacing w:line="276" w:lineRule="auto"/>
              <w:jc w:val="center"/>
              <w:rPr>
                <w:ins w:id="11168" w:author="phuong vu" w:date="2018-11-23T12:05:00Z"/>
              </w:rPr>
              <w:pPrChange w:id="11169" w:author="phuong vu" w:date="2018-11-23T13:48:00Z">
                <w:pPr>
                  <w:jc w:val="center"/>
                </w:pPr>
              </w:pPrChange>
            </w:pPr>
          </w:p>
        </w:tc>
        <w:tc>
          <w:tcPr>
            <w:tcW w:w="838" w:type="dxa"/>
            <w:noWrap/>
            <w:vAlign w:val="center"/>
            <w:hideMark/>
            <w:tcPrChange w:id="11170" w:author="phuong vu" w:date="2018-11-23T13:40:00Z">
              <w:tcPr>
                <w:tcW w:w="838" w:type="dxa"/>
                <w:noWrap/>
                <w:vAlign w:val="center"/>
                <w:hideMark/>
              </w:tcPr>
            </w:tcPrChange>
          </w:tcPr>
          <w:p w14:paraId="23F98F5F" w14:textId="77777777" w:rsidR="00E951FC" w:rsidRPr="00FD2760" w:rsidRDefault="00E951FC">
            <w:pPr>
              <w:spacing w:line="276" w:lineRule="auto"/>
              <w:jc w:val="center"/>
              <w:rPr>
                <w:ins w:id="11171" w:author="phuong vu" w:date="2018-11-23T12:05:00Z"/>
              </w:rPr>
              <w:pPrChange w:id="11172" w:author="phuong vu" w:date="2018-11-23T13:48:00Z">
                <w:pPr>
                  <w:jc w:val="center"/>
                </w:pPr>
              </w:pPrChange>
            </w:pPr>
            <w:ins w:id="11173" w:author="phuong vu" w:date="2018-11-23T12:05:00Z">
              <w:r w:rsidRPr="00FD2760">
                <w:t>X</w:t>
              </w:r>
            </w:ins>
          </w:p>
        </w:tc>
        <w:tc>
          <w:tcPr>
            <w:tcW w:w="823" w:type="dxa"/>
            <w:noWrap/>
            <w:vAlign w:val="center"/>
            <w:hideMark/>
            <w:tcPrChange w:id="11174" w:author="phuong vu" w:date="2018-11-23T13:40:00Z">
              <w:tcPr>
                <w:tcW w:w="823" w:type="dxa"/>
                <w:noWrap/>
                <w:vAlign w:val="center"/>
                <w:hideMark/>
              </w:tcPr>
            </w:tcPrChange>
          </w:tcPr>
          <w:p w14:paraId="37FE042E" w14:textId="77777777" w:rsidR="00E951FC" w:rsidRPr="00FD2760" w:rsidRDefault="00E951FC">
            <w:pPr>
              <w:spacing w:line="276" w:lineRule="auto"/>
              <w:jc w:val="center"/>
              <w:rPr>
                <w:ins w:id="11175" w:author="phuong vu" w:date="2018-11-23T12:05:00Z"/>
              </w:rPr>
              <w:pPrChange w:id="11176" w:author="phuong vu" w:date="2018-11-23T13:48:00Z">
                <w:pPr>
                  <w:jc w:val="center"/>
                </w:pPr>
              </w:pPrChange>
            </w:pPr>
          </w:p>
        </w:tc>
        <w:tc>
          <w:tcPr>
            <w:tcW w:w="1767" w:type="dxa"/>
            <w:noWrap/>
            <w:hideMark/>
            <w:tcPrChange w:id="11177" w:author="phuong vu" w:date="2018-11-23T13:40:00Z">
              <w:tcPr>
                <w:tcW w:w="2899" w:type="dxa"/>
                <w:noWrap/>
                <w:hideMark/>
              </w:tcPr>
            </w:tcPrChange>
          </w:tcPr>
          <w:p w14:paraId="26F33C4B" w14:textId="62100914" w:rsidR="00E951FC" w:rsidRPr="00FD2760" w:rsidRDefault="00E951FC">
            <w:pPr>
              <w:spacing w:line="276" w:lineRule="auto"/>
              <w:rPr>
                <w:ins w:id="11178" w:author="phuong vu" w:date="2018-11-23T12:05:00Z"/>
                <w:lang w:val="en-US"/>
              </w:rPr>
              <w:pPrChange w:id="11179" w:author="phuong vu" w:date="2018-11-23T13:48:00Z">
                <w:pPr/>
              </w:pPrChange>
            </w:pPr>
            <w:ins w:id="11180" w:author="phuong vu" w:date="2018-11-23T12:05:00Z">
              <w:r w:rsidRPr="00FD2760">
                <w:t xml:space="preserve">ID </w:t>
              </w:r>
              <w:r>
                <w:rPr>
                  <w:lang w:val="en-US"/>
                </w:rPr>
                <w:t>loại quần áo</w:t>
              </w:r>
            </w:ins>
          </w:p>
        </w:tc>
      </w:tr>
      <w:tr w:rsidR="00E951FC" w:rsidRPr="001856AA" w14:paraId="4EFA216F" w14:textId="77777777" w:rsidTr="00904AF3">
        <w:trPr>
          <w:trHeight w:val="300"/>
          <w:ins w:id="11181" w:author="phuong vu" w:date="2018-11-23T12:05:00Z"/>
          <w:trPrChange w:id="11182" w:author="phuong vu" w:date="2018-11-23T13:40:00Z">
            <w:trPr>
              <w:trHeight w:val="300"/>
            </w:trPr>
          </w:trPrChange>
        </w:trPr>
        <w:tc>
          <w:tcPr>
            <w:tcW w:w="708" w:type="dxa"/>
            <w:noWrap/>
            <w:vAlign w:val="center"/>
            <w:hideMark/>
            <w:tcPrChange w:id="11183" w:author="phuong vu" w:date="2018-11-23T13:40:00Z">
              <w:tcPr>
                <w:tcW w:w="708" w:type="dxa"/>
                <w:noWrap/>
                <w:vAlign w:val="center"/>
                <w:hideMark/>
              </w:tcPr>
            </w:tcPrChange>
          </w:tcPr>
          <w:p w14:paraId="6F0E1C5D" w14:textId="77777777" w:rsidR="00E951FC" w:rsidRPr="00FD2760" w:rsidRDefault="00E951FC">
            <w:pPr>
              <w:spacing w:line="276" w:lineRule="auto"/>
              <w:jc w:val="center"/>
              <w:rPr>
                <w:ins w:id="11184" w:author="phuong vu" w:date="2018-11-23T12:05:00Z"/>
              </w:rPr>
              <w:pPrChange w:id="11185" w:author="phuong vu" w:date="2018-11-23T13:48:00Z">
                <w:pPr>
                  <w:jc w:val="center"/>
                </w:pPr>
              </w:pPrChange>
            </w:pPr>
            <w:ins w:id="11186" w:author="phuong vu" w:date="2018-11-23T12:05:00Z">
              <w:r w:rsidRPr="00FD2760">
                <w:t>2</w:t>
              </w:r>
            </w:ins>
          </w:p>
        </w:tc>
        <w:tc>
          <w:tcPr>
            <w:tcW w:w="2281" w:type="dxa"/>
            <w:noWrap/>
            <w:hideMark/>
            <w:tcPrChange w:id="11187" w:author="phuong vu" w:date="2018-11-23T13:40:00Z">
              <w:tcPr>
                <w:tcW w:w="1820" w:type="dxa"/>
                <w:noWrap/>
                <w:hideMark/>
              </w:tcPr>
            </w:tcPrChange>
          </w:tcPr>
          <w:p w14:paraId="0B631AB8" w14:textId="091262F4" w:rsidR="00E951FC" w:rsidRPr="00FD2760" w:rsidRDefault="00E951FC">
            <w:pPr>
              <w:spacing w:line="276" w:lineRule="auto"/>
              <w:rPr>
                <w:ins w:id="11188" w:author="phuong vu" w:date="2018-11-23T12:05:00Z"/>
              </w:rPr>
              <w:pPrChange w:id="11189" w:author="phuong vu" w:date="2018-11-23T13:48:00Z">
                <w:pPr/>
              </w:pPrChange>
            </w:pPr>
            <w:ins w:id="11190" w:author="phuong vu" w:date="2018-11-23T12:05:00Z">
              <w:r>
                <w:rPr>
                  <w:lang w:val="en-US"/>
                </w:rPr>
                <w:t>product_type</w:t>
              </w:r>
              <w:r w:rsidRPr="00FD2760">
                <w:t>_name</w:t>
              </w:r>
            </w:ins>
          </w:p>
        </w:tc>
        <w:tc>
          <w:tcPr>
            <w:tcW w:w="1300" w:type="dxa"/>
            <w:noWrap/>
            <w:hideMark/>
            <w:tcPrChange w:id="11191" w:author="phuong vu" w:date="2018-11-23T13:40:00Z">
              <w:tcPr>
                <w:tcW w:w="1300" w:type="dxa"/>
                <w:noWrap/>
                <w:hideMark/>
              </w:tcPr>
            </w:tcPrChange>
          </w:tcPr>
          <w:p w14:paraId="7404ACED" w14:textId="77777777" w:rsidR="00E951FC" w:rsidRPr="00FD2760" w:rsidRDefault="00E951FC">
            <w:pPr>
              <w:spacing w:line="276" w:lineRule="auto"/>
              <w:rPr>
                <w:ins w:id="11192" w:author="phuong vu" w:date="2018-11-23T12:05:00Z"/>
              </w:rPr>
              <w:pPrChange w:id="11193" w:author="phuong vu" w:date="2018-11-23T13:48:00Z">
                <w:pPr/>
              </w:pPrChange>
            </w:pPr>
            <w:ins w:id="11194" w:author="phuong vu" w:date="2018-11-23T12:05:00Z">
              <w:r w:rsidRPr="00FD2760">
                <w:t>character varying</w:t>
              </w:r>
            </w:ins>
          </w:p>
        </w:tc>
        <w:tc>
          <w:tcPr>
            <w:tcW w:w="1098" w:type="dxa"/>
            <w:noWrap/>
            <w:vAlign w:val="center"/>
            <w:hideMark/>
            <w:tcPrChange w:id="11195" w:author="phuong vu" w:date="2018-11-23T13:40:00Z">
              <w:tcPr>
                <w:tcW w:w="1098" w:type="dxa"/>
                <w:noWrap/>
                <w:vAlign w:val="center"/>
                <w:hideMark/>
              </w:tcPr>
            </w:tcPrChange>
          </w:tcPr>
          <w:p w14:paraId="726B071E" w14:textId="77777777" w:rsidR="00E951FC" w:rsidRPr="00FD2760" w:rsidRDefault="00E951FC">
            <w:pPr>
              <w:spacing w:line="276" w:lineRule="auto"/>
              <w:jc w:val="center"/>
              <w:rPr>
                <w:ins w:id="11196" w:author="phuong vu" w:date="2018-11-23T12:05:00Z"/>
              </w:rPr>
              <w:pPrChange w:id="11197" w:author="phuong vu" w:date="2018-11-23T13:48:00Z">
                <w:pPr>
                  <w:jc w:val="center"/>
                </w:pPr>
              </w:pPrChange>
            </w:pPr>
          </w:p>
        </w:tc>
        <w:tc>
          <w:tcPr>
            <w:tcW w:w="838" w:type="dxa"/>
            <w:noWrap/>
            <w:vAlign w:val="center"/>
            <w:hideMark/>
            <w:tcPrChange w:id="11198" w:author="phuong vu" w:date="2018-11-23T13:40:00Z">
              <w:tcPr>
                <w:tcW w:w="838" w:type="dxa"/>
                <w:noWrap/>
                <w:vAlign w:val="center"/>
                <w:hideMark/>
              </w:tcPr>
            </w:tcPrChange>
          </w:tcPr>
          <w:p w14:paraId="0EFCF007" w14:textId="77777777" w:rsidR="00E951FC" w:rsidRPr="00FD2760" w:rsidRDefault="00E951FC">
            <w:pPr>
              <w:spacing w:line="276" w:lineRule="auto"/>
              <w:jc w:val="center"/>
              <w:rPr>
                <w:ins w:id="11199" w:author="phuong vu" w:date="2018-11-23T12:05:00Z"/>
              </w:rPr>
              <w:pPrChange w:id="11200" w:author="phuong vu" w:date="2018-11-23T13:48:00Z">
                <w:pPr>
                  <w:jc w:val="center"/>
                </w:pPr>
              </w:pPrChange>
            </w:pPr>
          </w:p>
        </w:tc>
        <w:tc>
          <w:tcPr>
            <w:tcW w:w="823" w:type="dxa"/>
            <w:noWrap/>
            <w:vAlign w:val="center"/>
            <w:hideMark/>
            <w:tcPrChange w:id="11201" w:author="phuong vu" w:date="2018-11-23T13:40:00Z">
              <w:tcPr>
                <w:tcW w:w="823" w:type="dxa"/>
                <w:noWrap/>
                <w:vAlign w:val="center"/>
                <w:hideMark/>
              </w:tcPr>
            </w:tcPrChange>
          </w:tcPr>
          <w:p w14:paraId="18910633" w14:textId="77777777" w:rsidR="00E951FC" w:rsidRPr="00FD2760" w:rsidRDefault="00E951FC">
            <w:pPr>
              <w:spacing w:line="276" w:lineRule="auto"/>
              <w:jc w:val="center"/>
              <w:rPr>
                <w:ins w:id="11202" w:author="phuong vu" w:date="2018-11-23T12:05:00Z"/>
              </w:rPr>
              <w:pPrChange w:id="11203" w:author="phuong vu" w:date="2018-11-23T13:48:00Z">
                <w:pPr>
                  <w:jc w:val="center"/>
                </w:pPr>
              </w:pPrChange>
            </w:pPr>
          </w:p>
        </w:tc>
        <w:tc>
          <w:tcPr>
            <w:tcW w:w="1767" w:type="dxa"/>
            <w:noWrap/>
            <w:hideMark/>
            <w:tcPrChange w:id="11204" w:author="phuong vu" w:date="2018-11-23T13:40:00Z">
              <w:tcPr>
                <w:tcW w:w="2899" w:type="dxa"/>
                <w:noWrap/>
                <w:hideMark/>
              </w:tcPr>
            </w:tcPrChange>
          </w:tcPr>
          <w:p w14:paraId="0EA79B36" w14:textId="4C5EE08C" w:rsidR="00E951FC" w:rsidRPr="00FD2760" w:rsidRDefault="00E951FC">
            <w:pPr>
              <w:spacing w:line="276" w:lineRule="auto"/>
              <w:rPr>
                <w:ins w:id="11205" w:author="phuong vu" w:date="2018-11-23T12:05:00Z"/>
                <w:lang w:val="en-US"/>
              </w:rPr>
              <w:pPrChange w:id="11206" w:author="phuong vu" w:date="2018-11-23T13:48:00Z">
                <w:pPr/>
              </w:pPrChange>
            </w:pPr>
            <w:ins w:id="11207" w:author="phuong vu" w:date="2018-11-23T12:05:00Z">
              <w:r>
                <w:rPr>
                  <w:lang w:val="en-US"/>
                </w:rPr>
                <w:t>Tên loại</w:t>
              </w:r>
            </w:ins>
          </w:p>
        </w:tc>
      </w:tr>
      <w:tr w:rsidR="00E951FC" w:rsidRPr="001856AA" w14:paraId="1ADE2D56" w14:textId="77777777" w:rsidTr="00904AF3">
        <w:trPr>
          <w:trHeight w:val="300"/>
          <w:ins w:id="11208" w:author="phuong vu" w:date="2018-11-23T12:05:00Z"/>
          <w:trPrChange w:id="11209" w:author="phuong vu" w:date="2018-11-23T13:40:00Z">
            <w:trPr>
              <w:trHeight w:val="300"/>
            </w:trPr>
          </w:trPrChange>
        </w:trPr>
        <w:tc>
          <w:tcPr>
            <w:tcW w:w="708" w:type="dxa"/>
            <w:noWrap/>
            <w:vAlign w:val="center"/>
            <w:hideMark/>
            <w:tcPrChange w:id="11210" w:author="phuong vu" w:date="2018-11-23T13:40:00Z">
              <w:tcPr>
                <w:tcW w:w="708" w:type="dxa"/>
                <w:noWrap/>
                <w:vAlign w:val="center"/>
                <w:hideMark/>
              </w:tcPr>
            </w:tcPrChange>
          </w:tcPr>
          <w:p w14:paraId="5E83695B" w14:textId="1D919DC4" w:rsidR="00E951FC" w:rsidRPr="00FD2760" w:rsidRDefault="00F81B12">
            <w:pPr>
              <w:spacing w:line="276" w:lineRule="auto"/>
              <w:jc w:val="center"/>
              <w:rPr>
                <w:ins w:id="11211" w:author="phuong vu" w:date="2018-11-23T12:05:00Z"/>
                <w:lang w:val="en-US"/>
              </w:rPr>
              <w:pPrChange w:id="11212" w:author="phuong vu" w:date="2018-11-23T13:48:00Z">
                <w:pPr>
                  <w:jc w:val="center"/>
                </w:pPr>
              </w:pPrChange>
            </w:pPr>
            <w:ins w:id="11213" w:author="phuong vu" w:date="2018-11-23T13:47:00Z">
              <w:r>
                <w:rPr>
                  <w:lang w:val="en-US"/>
                </w:rPr>
                <w:t>3</w:t>
              </w:r>
            </w:ins>
          </w:p>
        </w:tc>
        <w:tc>
          <w:tcPr>
            <w:tcW w:w="2281" w:type="dxa"/>
            <w:noWrap/>
            <w:hideMark/>
            <w:tcPrChange w:id="11214" w:author="phuong vu" w:date="2018-11-23T13:40:00Z">
              <w:tcPr>
                <w:tcW w:w="1820" w:type="dxa"/>
                <w:noWrap/>
                <w:hideMark/>
              </w:tcPr>
            </w:tcPrChange>
          </w:tcPr>
          <w:p w14:paraId="726DA8B7" w14:textId="77777777" w:rsidR="00E951FC" w:rsidRPr="00FD2760" w:rsidRDefault="00E951FC">
            <w:pPr>
              <w:spacing w:line="276" w:lineRule="auto"/>
              <w:rPr>
                <w:ins w:id="11215" w:author="phuong vu" w:date="2018-11-23T12:05:00Z"/>
              </w:rPr>
              <w:pPrChange w:id="11216" w:author="phuong vu" w:date="2018-11-23T13:48:00Z">
                <w:pPr/>
              </w:pPrChange>
            </w:pPr>
            <w:ins w:id="11217" w:author="phuong vu" w:date="2018-11-23T12:05:00Z">
              <w:r w:rsidRPr="00FD2760">
                <w:t>status</w:t>
              </w:r>
            </w:ins>
          </w:p>
        </w:tc>
        <w:tc>
          <w:tcPr>
            <w:tcW w:w="1300" w:type="dxa"/>
            <w:noWrap/>
            <w:hideMark/>
            <w:tcPrChange w:id="11218" w:author="phuong vu" w:date="2018-11-23T13:40:00Z">
              <w:tcPr>
                <w:tcW w:w="1300" w:type="dxa"/>
                <w:noWrap/>
                <w:hideMark/>
              </w:tcPr>
            </w:tcPrChange>
          </w:tcPr>
          <w:p w14:paraId="73EE5A74" w14:textId="77777777" w:rsidR="00E951FC" w:rsidRPr="00FD2760" w:rsidRDefault="00E951FC">
            <w:pPr>
              <w:spacing w:line="276" w:lineRule="auto"/>
              <w:rPr>
                <w:ins w:id="11219" w:author="phuong vu" w:date="2018-11-23T12:05:00Z"/>
              </w:rPr>
              <w:pPrChange w:id="11220" w:author="phuong vu" w:date="2018-11-23T13:48:00Z">
                <w:pPr/>
              </w:pPrChange>
            </w:pPr>
            <w:ins w:id="11221" w:author="phuong vu" w:date="2018-11-23T12:05:00Z">
              <w:r w:rsidRPr="00FD2760">
                <w:t>character varying</w:t>
              </w:r>
            </w:ins>
          </w:p>
        </w:tc>
        <w:tc>
          <w:tcPr>
            <w:tcW w:w="1098" w:type="dxa"/>
            <w:noWrap/>
            <w:vAlign w:val="center"/>
            <w:hideMark/>
            <w:tcPrChange w:id="11222" w:author="phuong vu" w:date="2018-11-23T13:40:00Z">
              <w:tcPr>
                <w:tcW w:w="1098" w:type="dxa"/>
                <w:noWrap/>
                <w:vAlign w:val="center"/>
                <w:hideMark/>
              </w:tcPr>
            </w:tcPrChange>
          </w:tcPr>
          <w:p w14:paraId="1A111C96" w14:textId="77777777" w:rsidR="00E951FC" w:rsidRPr="00FD2760" w:rsidRDefault="00E951FC">
            <w:pPr>
              <w:spacing w:line="276" w:lineRule="auto"/>
              <w:jc w:val="center"/>
              <w:rPr>
                <w:ins w:id="11223" w:author="phuong vu" w:date="2018-11-23T12:05:00Z"/>
              </w:rPr>
              <w:pPrChange w:id="11224" w:author="phuong vu" w:date="2018-11-23T13:48:00Z">
                <w:pPr>
                  <w:jc w:val="center"/>
                </w:pPr>
              </w:pPrChange>
            </w:pPr>
            <w:ins w:id="11225" w:author="phuong vu" w:date="2018-11-23T12:05:00Z">
              <w:r w:rsidRPr="00FD2760">
                <w:t>X</w:t>
              </w:r>
            </w:ins>
          </w:p>
        </w:tc>
        <w:tc>
          <w:tcPr>
            <w:tcW w:w="838" w:type="dxa"/>
            <w:noWrap/>
            <w:vAlign w:val="center"/>
            <w:hideMark/>
            <w:tcPrChange w:id="11226" w:author="phuong vu" w:date="2018-11-23T13:40:00Z">
              <w:tcPr>
                <w:tcW w:w="838" w:type="dxa"/>
                <w:noWrap/>
                <w:vAlign w:val="center"/>
                <w:hideMark/>
              </w:tcPr>
            </w:tcPrChange>
          </w:tcPr>
          <w:p w14:paraId="1D82777E" w14:textId="77777777" w:rsidR="00E951FC" w:rsidRPr="00FD2760" w:rsidRDefault="00E951FC">
            <w:pPr>
              <w:spacing w:line="276" w:lineRule="auto"/>
              <w:jc w:val="center"/>
              <w:rPr>
                <w:ins w:id="11227" w:author="phuong vu" w:date="2018-11-23T12:05:00Z"/>
              </w:rPr>
              <w:pPrChange w:id="11228" w:author="phuong vu" w:date="2018-11-23T13:48:00Z">
                <w:pPr>
                  <w:jc w:val="center"/>
                </w:pPr>
              </w:pPrChange>
            </w:pPr>
          </w:p>
        </w:tc>
        <w:tc>
          <w:tcPr>
            <w:tcW w:w="823" w:type="dxa"/>
            <w:noWrap/>
            <w:vAlign w:val="center"/>
            <w:hideMark/>
            <w:tcPrChange w:id="11229" w:author="phuong vu" w:date="2018-11-23T13:40:00Z">
              <w:tcPr>
                <w:tcW w:w="823" w:type="dxa"/>
                <w:noWrap/>
                <w:vAlign w:val="center"/>
                <w:hideMark/>
              </w:tcPr>
            </w:tcPrChange>
          </w:tcPr>
          <w:p w14:paraId="312EDDD0" w14:textId="77777777" w:rsidR="00E951FC" w:rsidRPr="00FD2760" w:rsidRDefault="00E951FC">
            <w:pPr>
              <w:spacing w:line="276" w:lineRule="auto"/>
              <w:jc w:val="center"/>
              <w:rPr>
                <w:ins w:id="11230" w:author="phuong vu" w:date="2018-11-23T12:05:00Z"/>
              </w:rPr>
              <w:pPrChange w:id="11231" w:author="phuong vu" w:date="2018-11-23T13:48:00Z">
                <w:pPr>
                  <w:jc w:val="center"/>
                </w:pPr>
              </w:pPrChange>
            </w:pPr>
          </w:p>
        </w:tc>
        <w:tc>
          <w:tcPr>
            <w:tcW w:w="1767" w:type="dxa"/>
            <w:noWrap/>
            <w:hideMark/>
            <w:tcPrChange w:id="11232" w:author="phuong vu" w:date="2018-11-23T13:40:00Z">
              <w:tcPr>
                <w:tcW w:w="2899" w:type="dxa"/>
                <w:noWrap/>
                <w:hideMark/>
              </w:tcPr>
            </w:tcPrChange>
          </w:tcPr>
          <w:p w14:paraId="6E004183" w14:textId="77777777" w:rsidR="00E951FC" w:rsidRPr="00FD2760" w:rsidRDefault="00E951FC" w:rsidP="00266AC8">
            <w:pPr>
              <w:keepNext/>
              <w:spacing w:line="276" w:lineRule="auto"/>
              <w:rPr>
                <w:ins w:id="11233" w:author="phuong vu" w:date="2018-11-23T12:05:00Z"/>
              </w:rPr>
              <w:pPrChange w:id="11234" w:author="Tran Huan" w:date="2018-11-25T23:41:00Z">
                <w:pPr>
                  <w:keepNext/>
                </w:pPr>
              </w:pPrChange>
            </w:pPr>
            <w:ins w:id="11235" w:author="phuong vu" w:date="2018-11-23T12:05:00Z">
              <w:r w:rsidRPr="00FD2760">
                <w:t>Trạng thái</w:t>
              </w:r>
            </w:ins>
          </w:p>
        </w:tc>
      </w:tr>
    </w:tbl>
    <w:p w14:paraId="0007CB25" w14:textId="0027875C" w:rsidR="00266AC8" w:rsidRPr="00266AC8" w:rsidRDefault="00266AC8">
      <w:pPr>
        <w:pStyle w:val="Caption"/>
        <w:rPr>
          <w:ins w:id="11236" w:author="Tran Huan" w:date="2018-11-25T23:41:00Z"/>
          <w:rPrChange w:id="11237" w:author="Tran Huan" w:date="2018-11-25T23:41:00Z">
            <w:rPr>
              <w:ins w:id="11238" w:author="Tran Huan" w:date="2018-11-25T23:41:00Z"/>
            </w:rPr>
          </w:rPrChange>
        </w:rPr>
      </w:pPr>
      <w:ins w:id="11239" w:author="Tran Huan" w:date="2018-11-25T23:41:00Z">
        <w:r>
          <w:t xml:space="preserve">Bảng </w:t>
        </w:r>
      </w:ins>
      <w:ins w:id="11240" w:author="Tran Huan" w:date="2018-11-26T01:45:00Z">
        <w:r w:rsidR="00BA6170">
          <w:fldChar w:fldCharType="begin"/>
        </w:r>
        <w:r w:rsidR="00BA6170">
          <w:instrText xml:space="preserve"> STYLEREF 1 \s </w:instrText>
        </w:r>
      </w:ins>
      <w:r w:rsidR="00BA6170">
        <w:fldChar w:fldCharType="separate"/>
      </w:r>
      <w:r w:rsidR="00BA6170">
        <w:rPr>
          <w:noProof/>
        </w:rPr>
        <w:t>3</w:t>
      </w:r>
      <w:ins w:id="11241"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1242" w:author="Tran Huan" w:date="2018-11-26T01:45:00Z">
        <w:r w:rsidR="00BA6170">
          <w:rPr>
            <w:noProof/>
          </w:rPr>
          <w:t>13</w:t>
        </w:r>
        <w:r w:rsidR="00BA6170">
          <w:fldChar w:fldCharType="end"/>
        </w:r>
      </w:ins>
      <w:ins w:id="11243" w:author="Tran Huan" w:date="2018-11-25T23:41:00Z">
        <w:r w:rsidRPr="00266AC8">
          <w:rPr>
            <w:rPrChange w:id="11244" w:author="Tran Huan" w:date="2018-11-25T23:41:00Z">
              <w:rPr>
                <w:lang w:val="en-US"/>
              </w:rPr>
            </w:rPrChange>
          </w:rPr>
          <w:t xml:space="preserve"> </w:t>
        </w:r>
        <w:r w:rsidRPr="008F40CD">
          <w:rPr>
            <w:i/>
          </w:rPr>
          <w:t>Bảng dữ liệu loại quần áo</w:t>
        </w:r>
      </w:ins>
    </w:p>
    <w:p w14:paraId="4A5BD1C4" w14:textId="244AA2D3" w:rsidR="00E951FC" w:rsidRPr="000245EB" w:rsidDel="00266AC8" w:rsidRDefault="00E951FC" w:rsidP="000D1FDC">
      <w:pPr>
        <w:pStyle w:val="Caption"/>
        <w:rPr>
          <w:ins w:id="11245" w:author="phuong vu" w:date="2018-11-23T12:06:00Z"/>
          <w:del w:id="11246" w:author="Tran Huan" w:date="2018-11-25T23:40:00Z"/>
          <w:rPrChange w:id="11247" w:author="Tran Huan" w:date="2018-11-25T16:08:00Z">
            <w:rPr>
              <w:ins w:id="11248" w:author="phuong vu" w:date="2018-11-23T12:06:00Z"/>
              <w:del w:id="11249" w:author="Tran Huan" w:date="2018-11-25T23:40:00Z"/>
              <w:lang w:val="en-US"/>
            </w:rPr>
          </w:rPrChange>
        </w:rPr>
        <w:pPrChange w:id="11250" w:author="Tran Huan" w:date="2018-11-25T23:36:00Z">
          <w:pPr>
            <w:pStyle w:val="Caption"/>
          </w:pPr>
        </w:pPrChange>
      </w:pPr>
      <w:ins w:id="11251" w:author="phuong vu" w:date="2018-11-23T12:05:00Z">
        <w:del w:id="11252" w:author="Tran Huan" w:date="2018-11-25T23:40:00Z">
          <w:r w:rsidDel="00266AC8">
            <w:delText xml:space="preserve">Bảng </w:delText>
          </w:r>
        </w:del>
      </w:ins>
      <w:ins w:id="11253" w:author="phuong vu" w:date="2018-11-23T15:14:00Z">
        <w:del w:id="11254" w:author="Tran Huan" w:date="2018-11-25T23:40:00Z">
          <w:r w:rsidR="00E95F1B" w:rsidDel="00266AC8">
            <w:fldChar w:fldCharType="begin"/>
          </w:r>
          <w:r w:rsidR="00E95F1B" w:rsidDel="00266AC8">
            <w:delInstrText xml:space="preserve"> STYLEREF 1 \s </w:delInstrText>
          </w:r>
        </w:del>
      </w:ins>
      <w:del w:id="11255" w:author="Tran Huan" w:date="2018-11-25T23:40:00Z">
        <w:r w:rsidR="00E95F1B" w:rsidDel="00266AC8">
          <w:fldChar w:fldCharType="separate"/>
        </w:r>
        <w:r w:rsidR="00B607D9" w:rsidDel="00266AC8">
          <w:rPr>
            <w:noProof/>
          </w:rPr>
          <w:delText>3</w:delText>
        </w:r>
      </w:del>
      <w:ins w:id="11256" w:author="phuong vu" w:date="2018-11-23T15:14:00Z">
        <w:del w:id="11257" w:author="Tran Huan" w:date="2018-11-25T23:40: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1258" w:author="Tran Huan" w:date="2018-11-25T23:40:00Z">
        <w:r w:rsidR="00E95F1B" w:rsidDel="00266AC8">
          <w:fldChar w:fldCharType="separate"/>
        </w:r>
      </w:del>
      <w:ins w:id="11259" w:author="phuong vu" w:date="2018-11-23T15:14:00Z">
        <w:del w:id="11260" w:author="Tran Huan" w:date="2018-11-25T23:40:00Z">
          <w:r w:rsidR="00E95F1B" w:rsidDel="00266AC8">
            <w:fldChar w:fldCharType="end"/>
          </w:r>
        </w:del>
      </w:ins>
      <w:ins w:id="11261" w:author="phuong vu" w:date="2018-11-23T12:05:00Z">
        <w:del w:id="11262" w:author="Tran Huan" w:date="2018-11-25T23:40:00Z">
          <w:r w:rsidRPr="000245EB" w:rsidDel="00266AC8">
            <w:rPr>
              <w:rPrChange w:id="11263" w:author="Tran Huan" w:date="2018-11-25T16:08:00Z">
                <w:rPr>
                  <w:lang w:val="en-US"/>
                </w:rPr>
              </w:rPrChange>
            </w:rPr>
            <w:delText xml:space="preserve"> </w:delText>
          </w:r>
          <w:r w:rsidRPr="00266AC8" w:rsidDel="00266AC8">
            <w:rPr>
              <w:i/>
              <w:rPrChange w:id="11264" w:author="Tran Huan" w:date="2018-11-25T23:40:00Z">
                <w:rPr>
                  <w:lang w:val="en-US"/>
                </w:rPr>
              </w:rPrChange>
            </w:rPr>
            <w:delText>Bảng dữ liệu loại quần áo</w:delText>
          </w:r>
        </w:del>
      </w:ins>
    </w:p>
    <w:p w14:paraId="401940FF" w14:textId="4BA50C24" w:rsidR="00E951FC" w:rsidRDefault="00E951FC">
      <w:pPr>
        <w:spacing w:line="276" w:lineRule="auto"/>
        <w:rPr>
          <w:ins w:id="11265" w:author="phuong vu" w:date="2018-11-23T12:06:00Z"/>
          <w:b/>
          <w:lang w:val="en-US"/>
        </w:rPr>
        <w:pPrChange w:id="11266" w:author="phuong vu" w:date="2018-11-23T13:48:00Z">
          <w:pPr/>
        </w:pPrChange>
      </w:pPr>
      <w:ins w:id="11267" w:author="phuong vu" w:date="2018-11-23T12:06:00Z">
        <w:r>
          <w:rPr>
            <w:b/>
            <w:lang w:val="en-US"/>
          </w:rPr>
          <w:t>BẢNG PROMOTION</w:t>
        </w:r>
      </w:ins>
    </w:p>
    <w:tbl>
      <w:tblPr>
        <w:tblStyle w:val="TableGrid"/>
        <w:tblW w:w="8815" w:type="dxa"/>
        <w:tblLook w:val="04A0" w:firstRow="1" w:lastRow="0" w:firstColumn="1" w:lastColumn="0" w:noHBand="0" w:noVBand="1"/>
        <w:tblPrChange w:id="11268"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11269">
          <w:tblGrid>
            <w:gridCol w:w="708"/>
            <w:gridCol w:w="1993"/>
            <w:gridCol w:w="1300"/>
            <w:gridCol w:w="1098"/>
            <w:gridCol w:w="838"/>
            <w:gridCol w:w="823"/>
            <w:gridCol w:w="2899"/>
          </w:tblGrid>
        </w:tblGridChange>
      </w:tblGrid>
      <w:tr w:rsidR="002E1BE3" w:rsidRPr="001856AA" w14:paraId="634468E3" w14:textId="77777777" w:rsidTr="00904AF3">
        <w:trPr>
          <w:trHeight w:val="300"/>
          <w:ins w:id="11270" w:author="phuong vu" w:date="2018-11-23T12:59:00Z"/>
          <w:trPrChange w:id="11271" w:author="phuong vu" w:date="2018-11-23T13:40:00Z">
            <w:trPr>
              <w:trHeight w:val="300"/>
            </w:trPr>
          </w:trPrChange>
        </w:trPr>
        <w:tc>
          <w:tcPr>
            <w:tcW w:w="708" w:type="dxa"/>
            <w:noWrap/>
            <w:vAlign w:val="center"/>
            <w:hideMark/>
            <w:tcPrChange w:id="11272" w:author="phuong vu" w:date="2018-11-23T13:40:00Z">
              <w:tcPr>
                <w:tcW w:w="708" w:type="dxa"/>
                <w:noWrap/>
                <w:vAlign w:val="center"/>
                <w:hideMark/>
              </w:tcPr>
            </w:tcPrChange>
          </w:tcPr>
          <w:p w14:paraId="2349C939" w14:textId="77777777" w:rsidR="002E1BE3" w:rsidRPr="001856AA" w:rsidRDefault="002E1BE3">
            <w:pPr>
              <w:spacing w:line="276" w:lineRule="auto"/>
              <w:jc w:val="center"/>
              <w:rPr>
                <w:ins w:id="11273" w:author="phuong vu" w:date="2018-11-23T12:59:00Z"/>
                <w:b/>
                <w:bCs/>
              </w:rPr>
              <w:pPrChange w:id="11274" w:author="phuong vu" w:date="2018-11-23T13:48:00Z">
                <w:pPr>
                  <w:jc w:val="center"/>
                </w:pPr>
              </w:pPrChange>
            </w:pPr>
            <w:ins w:id="11275" w:author="phuong vu" w:date="2018-11-23T12:59:00Z">
              <w:r w:rsidRPr="001856AA">
                <w:rPr>
                  <w:b/>
                  <w:bCs/>
                  <w:lang w:val="da-DK"/>
                </w:rPr>
                <w:t>STT</w:t>
              </w:r>
            </w:ins>
          </w:p>
        </w:tc>
        <w:tc>
          <w:tcPr>
            <w:tcW w:w="1993" w:type="dxa"/>
            <w:noWrap/>
            <w:vAlign w:val="center"/>
            <w:hideMark/>
            <w:tcPrChange w:id="11276" w:author="phuong vu" w:date="2018-11-23T13:40:00Z">
              <w:tcPr>
                <w:tcW w:w="1820" w:type="dxa"/>
                <w:noWrap/>
                <w:vAlign w:val="center"/>
                <w:hideMark/>
              </w:tcPr>
            </w:tcPrChange>
          </w:tcPr>
          <w:p w14:paraId="60B95337" w14:textId="77777777" w:rsidR="002E1BE3" w:rsidRPr="001856AA" w:rsidRDefault="002E1BE3">
            <w:pPr>
              <w:spacing w:line="276" w:lineRule="auto"/>
              <w:jc w:val="center"/>
              <w:rPr>
                <w:ins w:id="11277" w:author="phuong vu" w:date="2018-11-23T12:59:00Z"/>
                <w:b/>
                <w:bCs/>
              </w:rPr>
              <w:pPrChange w:id="11278" w:author="phuong vu" w:date="2018-11-23T13:48:00Z">
                <w:pPr>
                  <w:jc w:val="center"/>
                </w:pPr>
              </w:pPrChange>
            </w:pPr>
            <w:ins w:id="11279" w:author="phuong vu" w:date="2018-11-23T12:59:00Z">
              <w:r w:rsidRPr="001856AA">
                <w:rPr>
                  <w:b/>
                  <w:bCs/>
                  <w:lang w:val="da-DK"/>
                </w:rPr>
                <w:t>Tên trường</w:t>
              </w:r>
            </w:ins>
          </w:p>
        </w:tc>
        <w:tc>
          <w:tcPr>
            <w:tcW w:w="1300" w:type="dxa"/>
            <w:noWrap/>
            <w:vAlign w:val="center"/>
            <w:hideMark/>
            <w:tcPrChange w:id="11280" w:author="phuong vu" w:date="2018-11-23T13:40:00Z">
              <w:tcPr>
                <w:tcW w:w="1300" w:type="dxa"/>
                <w:noWrap/>
                <w:vAlign w:val="center"/>
                <w:hideMark/>
              </w:tcPr>
            </w:tcPrChange>
          </w:tcPr>
          <w:p w14:paraId="40BA5812" w14:textId="77777777" w:rsidR="002E1BE3" w:rsidRPr="001856AA" w:rsidRDefault="002E1BE3">
            <w:pPr>
              <w:spacing w:line="276" w:lineRule="auto"/>
              <w:jc w:val="center"/>
              <w:rPr>
                <w:ins w:id="11281" w:author="phuong vu" w:date="2018-11-23T12:59:00Z"/>
                <w:b/>
                <w:bCs/>
              </w:rPr>
              <w:pPrChange w:id="11282" w:author="phuong vu" w:date="2018-11-23T13:48:00Z">
                <w:pPr>
                  <w:jc w:val="center"/>
                </w:pPr>
              </w:pPrChange>
            </w:pPr>
            <w:ins w:id="11283" w:author="phuong vu" w:date="2018-11-23T12:59:00Z">
              <w:r w:rsidRPr="001856AA">
                <w:rPr>
                  <w:b/>
                  <w:bCs/>
                  <w:lang w:val="da-DK"/>
                </w:rPr>
                <w:t>Kiểu</w:t>
              </w:r>
            </w:ins>
          </w:p>
        </w:tc>
        <w:tc>
          <w:tcPr>
            <w:tcW w:w="1098" w:type="dxa"/>
            <w:noWrap/>
            <w:vAlign w:val="center"/>
            <w:hideMark/>
            <w:tcPrChange w:id="11284" w:author="phuong vu" w:date="2018-11-23T13:40:00Z">
              <w:tcPr>
                <w:tcW w:w="1098" w:type="dxa"/>
                <w:noWrap/>
                <w:vAlign w:val="center"/>
                <w:hideMark/>
              </w:tcPr>
            </w:tcPrChange>
          </w:tcPr>
          <w:p w14:paraId="47D18461" w14:textId="77777777" w:rsidR="002E1BE3" w:rsidRPr="001856AA" w:rsidRDefault="002E1BE3">
            <w:pPr>
              <w:spacing w:line="276" w:lineRule="auto"/>
              <w:jc w:val="center"/>
              <w:rPr>
                <w:ins w:id="11285" w:author="phuong vu" w:date="2018-11-23T12:59:00Z"/>
                <w:b/>
                <w:bCs/>
              </w:rPr>
              <w:pPrChange w:id="11286" w:author="phuong vu" w:date="2018-11-23T13:48:00Z">
                <w:pPr>
                  <w:jc w:val="center"/>
                </w:pPr>
              </w:pPrChange>
            </w:pPr>
            <w:ins w:id="11287" w:author="phuong vu" w:date="2018-11-23T12:59:00Z">
              <w:r w:rsidRPr="001856AA">
                <w:rPr>
                  <w:b/>
                  <w:bCs/>
                  <w:lang w:val="da-DK"/>
                </w:rPr>
                <w:t>Chấp nhận Null</w:t>
              </w:r>
            </w:ins>
          </w:p>
        </w:tc>
        <w:tc>
          <w:tcPr>
            <w:tcW w:w="838" w:type="dxa"/>
            <w:noWrap/>
            <w:vAlign w:val="center"/>
            <w:hideMark/>
            <w:tcPrChange w:id="11288" w:author="phuong vu" w:date="2018-11-23T13:40:00Z">
              <w:tcPr>
                <w:tcW w:w="838" w:type="dxa"/>
                <w:noWrap/>
                <w:vAlign w:val="center"/>
                <w:hideMark/>
              </w:tcPr>
            </w:tcPrChange>
          </w:tcPr>
          <w:p w14:paraId="4BD04EE9" w14:textId="77777777" w:rsidR="002E1BE3" w:rsidRPr="001856AA" w:rsidRDefault="002E1BE3">
            <w:pPr>
              <w:spacing w:line="276" w:lineRule="auto"/>
              <w:jc w:val="center"/>
              <w:rPr>
                <w:ins w:id="11289" w:author="phuong vu" w:date="2018-11-23T12:59:00Z"/>
                <w:b/>
                <w:bCs/>
              </w:rPr>
              <w:pPrChange w:id="11290" w:author="phuong vu" w:date="2018-11-23T13:48:00Z">
                <w:pPr>
                  <w:jc w:val="center"/>
                </w:pPr>
              </w:pPrChange>
            </w:pPr>
            <w:ins w:id="11291" w:author="phuong vu" w:date="2018-11-23T12:59:00Z">
              <w:r w:rsidRPr="001856AA">
                <w:rPr>
                  <w:b/>
                  <w:bCs/>
                  <w:lang w:val="da-DK"/>
                </w:rPr>
                <w:t>Khóa chính</w:t>
              </w:r>
            </w:ins>
          </w:p>
        </w:tc>
        <w:tc>
          <w:tcPr>
            <w:tcW w:w="823" w:type="dxa"/>
            <w:noWrap/>
            <w:vAlign w:val="center"/>
            <w:hideMark/>
            <w:tcPrChange w:id="11292" w:author="phuong vu" w:date="2018-11-23T13:40:00Z">
              <w:tcPr>
                <w:tcW w:w="823" w:type="dxa"/>
                <w:noWrap/>
                <w:vAlign w:val="center"/>
                <w:hideMark/>
              </w:tcPr>
            </w:tcPrChange>
          </w:tcPr>
          <w:p w14:paraId="11701A0A" w14:textId="77777777" w:rsidR="002E1BE3" w:rsidRPr="001856AA" w:rsidRDefault="002E1BE3">
            <w:pPr>
              <w:spacing w:line="276" w:lineRule="auto"/>
              <w:jc w:val="center"/>
              <w:rPr>
                <w:ins w:id="11293" w:author="phuong vu" w:date="2018-11-23T12:59:00Z"/>
                <w:b/>
                <w:bCs/>
              </w:rPr>
              <w:pPrChange w:id="11294" w:author="phuong vu" w:date="2018-11-23T13:48:00Z">
                <w:pPr>
                  <w:jc w:val="center"/>
                </w:pPr>
              </w:pPrChange>
            </w:pPr>
            <w:ins w:id="11295" w:author="phuong vu" w:date="2018-11-23T12:59:00Z">
              <w:r w:rsidRPr="001856AA">
                <w:rPr>
                  <w:b/>
                  <w:bCs/>
                  <w:lang w:val="da-DK"/>
                </w:rPr>
                <w:t>Khóa ngoại</w:t>
              </w:r>
            </w:ins>
          </w:p>
        </w:tc>
        <w:tc>
          <w:tcPr>
            <w:tcW w:w="2055" w:type="dxa"/>
            <w:noWrap/>
            <w:vAlign w:val="center"/>
            <w:hideMark/>
            <w:tcPrChange w:id="11296" w:author="phuong vu" w:date="2018-11-23T13:40:00Z">
              <w:tcPr>
                <w:tcW w:w="2899" w:type="dxa"/>
                <w:noWrap/>
                <w:vAlign w:val="center"/>
                <w:hideMark/>
              </w:tcPr>
            </w:tcPrChange>
          </w:tcPr>
          <w:p w14:paraId="14A3997F" w14:textId="77777777" w:rsidR="002E1BE3" w:rsidRPr="001856AA" w:rsidRDefault="002E1BE3">
            <w:pPr>
              <w:spacing w:line="276" w:lineRule="auto"/>
              <w:ind w:right="226"/>
              <w:jc w:val="center"/>
              <w:rPr>
                <w:ins w:id="11297" w:author="phuong vu" w:date="2018-11-23T12:59:00Z"/>
                <w:b/>
                <w:bCs/>
              </w:rPr>
              <w:pPrChange w:id="11298" w:author="phuong vu" w:date="2018-11-23T13:48:00Z">
                <w:pPr>
                  <w:ind w:right="226"/>
                  <w:jc w:val="center"/>
                </w:pPr>
              </w:pPrChange>
            </w:pPr>
            <w:ins w:id="11299" w:author="phuong vu" w:date="2018-11-23T12:59:00Z">
              <w:r w:rsidRPr="001856AA">
                <w:rPr>
                  <w:b/>
                  <w:bCs/>
                  <w:lang w:val="da-DK"/>
                </w:rPr>
                <w:t>Mô tả</w:t>
              </w:r>
            </w:ins>
          </w:p>
        </w:tc>
      </w:tr>
      <w:tr w:rsidR="002E1BE3" w:rsidRPr="001856AA" w14:paraId="5F2DC5A8" w14:textId="77777777" w:rsidTr="00904AF3">
        <w:trPr>
          <w:trHeight w:val="300"/>
          <w:ins w:id="11300" w:author="phuong vu" w:date="2018-11-23T12:59:00Z"/>
          <w:trPrChange w:id="11301" w:author="phuong vu" w:date="2018-11-23T13:40:00Z">
            <w:trPr>
              <w:trHeight w:val="300"/>
            </w:trPr>
          </w:trPrChange>
        </w:trPr>
        <w:tc>
          <w:tcPr>
            <w:tcW w:w="708" w:type="dxa"/>
            <w:noWrap/>
            <w:vAlign w:val="center"/>
            <w:hideMark/>
            <w:tcPrChange w:id="11302" w:author="phuong vu" w:date="2018-11-23T13:40:00Z">
              <w:tcPr>
                <w:tcW w:w="708" w:type="dxa"/>
                <w:noWrap/>
                <w:vAlign w:val="center"/>
                <w:hideMark/>
              </w:tcPr>
            </w:tcPrChange>
          </w:tcPr>
          <w:p w14:paraId="5278BECE" w14:textId="77777777" w:rsidR="002E1BE3" w:rsidRPr="00FD2760" w:rsidRDefault="002E1BE3">
            <w:pPr>
              <w:spacing w:line="276" w:lineRule="auto"/>
              <w:jc w:val="center"/>
              <w:rPr>
                <w:ins w:id="11303" w:author="phuong vu" w:date="2018-11-23T12:59:00Z"/>
              </w:rPr>
              <w:pPrChange w:id="11304" w:author="phuong vu" w:date="2018-11-23T13:48:00Z">
                <w:pPr>
                  <w:jc w:val="center"/>
                </w:pPr>
              </w:pPrChange>
            </w:pPr>
            <w:ins w:id="11305" w:author="phuong vu" w:date="2018-11-23T12:59:00Z">
              <w:r w:rsidRPr="00FD2760">
                <w:t>1</w:t>
              </w:r>
            </w:ins>
          </w:p>
        </w:tc>
        <w:tc>
          <w:tcPr>
            <w:tcW w:w="1993" w:type="dxa"/>
            <w:noWrap/>
            <w:hideMark/>
            <w:tcPrChange w:id="11306" w:author="phuong vu" w:date="2018-11-23T13:40:00Z">
              <w:tcPr>
                <w:tcW w:w="1820" w:type="dxa"/>
                <w:noWrap/>
                <w:hideMark/>
              </w:tcPr>
            </w:tcPrChange>
          </w:tcPr>
          <w:p w14:paraId="7D3CC5B7" w14:textId="540BD7FC" w:rsidR="002E1BE3" w:rsidRPr="00FD2760" w:rsidRDefault="002E1BE3">
            <w:pPr>
              <w:spacing w:line="276" w:lineRule="auto"/>
              <w:rPr>
                <w:ins w:id="11307" w:author="phuong vu" w:date="2018-11-23T12:59:00Z"/>
              </w:rPr>
              <w:pPrChange w:id="11308" w:author="phuong vu" w:date="2018-11-23T13:48:00Z">
                <w:pPr/>
              </w:pPrChange>
            </w:pPr>
            <w:ins w:id="11309" w:author="phuong vu" w:date="2018-11-23T12:59:00Z">
              <w:r w:rsidRPr="00FD2760">
                <w:t>id</w:t>
              </w:r>
            </w:ins>
          </w:p>
        </w:tc>
        <w:tc>
          <w:tcPr>
            <w:tcW w:w="1300" w:type="dxa"/>
            <w:noWrap/>
            <w:hideMark/>
            <w:tcPrChange w:id="11310" w:author="phuong vu" w:date="2018-11-23T13:40:00Z">
              <w:tcPr>
                <w:tcW w:w="1300" w:type="dxa"/>
                <w:noWrap/>
                <w:hideMark/>
              </w:tcPr>
            </w:tcPrChange>
          </w:tcPr>
          <w:p w14:paraId="1F79F85D" w14:textId="77777777" w:rsidR="002E1BE3" w:rsidRPr="00FD2760" w:rsidRDefault="002E1BE3">
            <w:pPr>
              <w:spacing w:line="276" w:lineRule="auto"/>
              <w:rPr>
                <w:ins w:id="11311" w:author="phuong vu" w:date="2018-11-23T12:59:00Z"/>
              </w:rPr>
              <w:pPrChange w:id="11312" w:author="phuong vu" w:date="2018-11-23T13:48:00Z">
                <w:pPr/>
              </w:pPrChange>
            </w:pPr>
            <w:ins w:id="11313" w:author="phuong vu" w:date="2018-11-23T12:59:00Z">
              <w:r w:rsidRPr="00FD2760">
                <w:t>numeric</w:t>
              </w:r>
            </w:ins>
          </w:p>
        </w:tc>
        <w:tc>
          <w:tcPr>
            <w:tcW w:w="1098" w:type="dxa"/>
            <w:noWrap/>
            <w:vAlign w:val="center"/>
            <w:hideMark/>
            <w:tcPrChange w:id="11314" w:author="phuong vu" w:date="2018-11-23T13:40:00Z">
              <w:tcPr>
                <w:tcW w:w="1098" w:type="dxa"/>
                <w:noWrap/>
                <w:vAlign w:val="center"/>
                <w:hideMark/>
              </w:tcPr>
            </w:tcPrChange>
          </w:tcPr>
          <w:p w14:paraId="2539DD6E" w14:textId="77777777" w:rsidR="002E1BE3" w:rsidRPr="00FD2760" w:rsidRDefault="002E1BE3">
            <w:pPr>
              <w:spacing w:line="276" w:lineRule="auto"/>
              <w:jc w:val="center"/>
              <w:rPr>
                <w:ins w:id="11315" w:author="phuong vu" w:date="2018-11-23T12:59:00Z"/>
              </w:rPr>
              <w:pPrChange w:id="11316" w:author="phuong vu" w:date="2018-11-23T13:48:00Z">
                <w:pPr>
                  <w:jc w:val="center"/>
                </w:pPr>
              </w:pPrChange>
            </w:pPr>
          </w:p>
        </w:tc>
        <w:tc>
          <w:tcPr>
            <w:tcW w:w="838" w:type="dxa"/>
            <w:noWrap/>
            <w:vAlign w:val="center"/>
            <w:hideMark/>
            <w:tcPrChange w:id="11317" w:author="phuong vu" w:date="2018-11-23T13:40:00Z">
              <w:tcPr>
                <w:tcW w:w="838" w:type="dxa"/>
                <w:noWrap/>
                <w:vAlign w:val="center"/>
                <w:hideMark/>
              </w:tcPr>
            </w:tcPrChange>
          </w:tcPr>
          <w:p w14:paraId="37F0900A" w14:textId="77777777" w:rsidR="002E1BE3" w:rsidRPr="00FD2760" w:rsidRDefault="002E1BE3">
            <w:pPr>
              <w:spacing w:line="276" w:lineRule="auto"/>
              <w:jc w:val="center"/>
              <w:rPr>
                <w:ins w:id="11318" w:author="phuong vu" w:date="2018-11-23T12:59:00Z"/>
              </w:rPr>
              <w:pPrChange w:id="11319" w:author="phuong vu" w:date="2018-11-23T13:48:00Z">
                <w:pPr>
                  <w:jc w:val="center"/>
                </w:pPr>
              </w:pPrChange>
            </w:pPr>
            <w:ins w:id="11320" w:author="phuong vu" w:date="2018-11-23T12:59:00Z">
              <w:r w:rsidRPr="00FD2760">
                <w:t>X</w:t>
              </w:r>
            </w:ins>
          </w:p>
        </w:tc>
        <w:tc>
          <w:tcPr>
            <w:tcW w:w="823" w:type="dxa"/>
            <w:noWrap/>
            <w:vAlign w:val="center"/>
            <w:hideMark/>
            <w:tcPrChange w:id="11321" w:author="phuong vu" w:date="2018-11-23T13:40:00Z">
              <w:tcPr>
                <w:tcW w:w="823" w:type="dxa"/>
                <w:noWrap/>
                <w:vAlign w:val="center"/>
                <w:hideMark/>
              </w:tcPr>
            </w:tcPrChange>
          </w:tcPr>
          <w:p w14:paraId="22D2A9A0" w14:textId="77777777" w:rsidR="002E1BE3" w:rsidRPr="00FD2760" w:rsidRDefault="002E1BE3">
            <w:pPr>
              <w:spacing w:line="276" w:lineRule="auto"/>
              <w:jc w:val="center"/>
              <w:rPr>
                <w:ins w:id="11322" w:author="phuong vu" w:date="2018-11-23T12:59:00Z"/>
              </w:rPr>
              <w:pPrChange w:id="11323" w:author="phuong vu" w:date="2018-11-23T13:48:00Z">
                <w:pPr>
                  <w:jc w:val="center"/>
                </w:pPr>
              </w:pPrChange>
            </w:pPr>
          </w:p>
        </w:tc>
        <w:tc>
          <w:tcPr>
            <w:tcW w:w="2055" w:type="dxa"/>
            <w:noWrap/>
            <w:hideMark/>
            <w:tcPrChange w:id="11324" w:author="phuong vu" w:date="2018-11-23T13:40:00Z">
              <w:tcPr>
                <w:tcW w:w="2899" w:type="dxa"/>
                <w:noWrap/>
                <w:hideMark/>
              </w:tcPr>
            </w:tcPrChange>
          </w:tcPr>
          <w:p w14:paraId="06C21860" w14:textId="77777777" w:rsidR="002E1BE3" w:rsidRPr="00FD2760" w:rsidRDefault="002E1BE3">
            <w:pPr>
              <w:spacing w:line="276" w:lineRule="auto"/>
              <w:rPr>
                <w:ins w:id="11325" w:author="phuong vu" w:date="2018-11-23T12:59:00Z"/>
                <w:lang w:val="en-US"/>
              </w:rPr>
              <w:pPrChange w:id="11326" w:author="phuong vu" w:date="2018-11-23T13:48:00Z">
                <w:pPr/>
              </w:pPrChange>
            </w:pPr>
            <w:ins w:id="11327" w:author="phuong vu" w:date="2018-11-23T12:59:00Z">
              <w:r w:rsidRPr="00FD2760">
                <w:t xml:space="preserve">ID </w:t>
              </w:r>
              <w:r>
                <w:rPr>
                  <w:lang w:val="en-US"/>
                </w:rPr>
                <w:t>chất liệu</w:t>
              </w:r>
            </w:ins>
          </w:p>
        </w:tc>
      </w:tr>
      <w:tr w:rsidR="002E1BE3" w:rsidRPr="001856AA" w14:paraId="518D9D62" w14:textId="77777777" w:rsidTr="00904AF3">
        <w:trPr>
          <w:trHeight w:val="300"/>
          <w:ins w:id="11328" w:author="phuong vu" w:date="2018-11-23T12:59:00Z"/>
          <w:trPrChange w:id="11329" w:author="phuong vu" w:date="2018-11-23T13:40:00Z">
            <w:trPr>
              <w:trHeight w:val="300"/>
            </w:trPr>
          </w:trPrChange>
        </w:trPr>
        <w:tc>
          <w:tcPr>
            <w:tcW w:w="708" w:type="dxa"/>
            <w:noWrap/>
            <w:vAlign w:val="center"/>
            <w:hideMark/>
            <w:tcPrChange w:id="11330" w:author="phuong vu" w:date="2018-11-23T13:40:00Z">
              <w:tcPr>
                <w:tcW w:w="708" w:type="dxa"/>
                <w:noWrap/>
                <w:vAlign w:val="center"/>
                <w:hideMark/>
              </w:tcPr>
            </w:tcPrChange>
          </w:tcPr>
          <w:p w14:paraId="7A04B35E" w14:textId="77777777" w:rsidR="002E1BE3" w:rsidRPr="00FD2760" w:rsidRDefault="002E1BE3">
            <w:pPr>
              <w:spacing w:line="276" w:lineRule="auto"/>
              <w:jc w:val="center"/>
              <w:rPr>
                <w:ins w:id="11331" w:author="phuong vu" w:date="2018-11-23T12:59:00Z"/>
              </w:rPr>
              <w:pPrChange w:id="11332" w:author="phuong vu" w:date="2018-11-23T13:48:00Z">
                <w:pPr>
                  <w:jc w:val="center"/>
                </w:pPr>
              </w:pPrChange>
            </w:pPr>
            <w:ins w:id="11333" w:author="phuong vu" w:date="2018-11-23T12:59:00Z">
              <w:r w:rsidRPr="00FD2760">
                <w:t>2</w:t>
              </w:r>
            </w:ins>
          </w:p>
        </w:tc>
        <w:tc>
          <w:tcPr>
            <w:tcW w:w="1993" w:type="dxa"/>
            <w:noWrap/>
            <w:hideMark/>
            <w:tcPrChange w:id="11334" w:author="phuong vu" w:date="2018-11-23T13:40:00Z">
              <w:tcPr>
                <w:tcW w:w="1820" w:type="dxa"/>
                <w:noWrap/>
                <w:hideMark/>
              </w:tcPr>
            </w:tcPrChange>
          </w:tcPr>
          <w:p w14:paraId="21620839" w14:textId="5C4E625A" w:rsidR="002E1BE3" w:rsidRPr="00FD2760" w:rsidRDefault="002E1BE3">
            <w:pPr>
              <w:spacing w:line="276" w:lineRule="auto"/>
              <w:rPr>
                <w:ins w:id="11335" w:author="phuong vu" w:date="2018-11-23T12:59:00Z"/>
              </w:rPr>
              <w:pPrChange w:id="11336" w:author="phuong vu" w:date="2018-11-23T13:48:00Z">
                <w:pPr/>
              </w:pPrChange>
            </w:pPr>
            <w:ins w:id="11337" w:author="phuong vu" w:date="2018-11-23T12:59:00Z">
              <w:r>
                <w:rPr>
                  <w:lang w:val="en-US"/>
                </w:rPr>
                <w:t>promotion</w:t>
              </w:r>
              <w:r w:rsidRPr="00FD2760">
                <w:t>_name</w:t>
              </w:r>
            </w:ins>
          </w:p>
        </w:tc>
        <w:tc>
          <w:tcPr>
            <w:tcW w:w="1300" w:type="dxa"/>
            <w:noWrap/>
            <w:hideMark/>
            <w:tcPrChange w:id="11338" w:author="phuong vu" w:date="2018-11-23T13:40:00Z">
              <w:tcPr>
                <w:tcW w:w="1300" w:type="dxa"/>
                <w:noWrap/>
                <w:hideMark/>
              </w:tcPr>
            </w:tcPrChange>
          </w:tcPr>
          <w:p w14:paraId="48E23BE9" w14:textId="77777777" w:rsidR="002E1BE3" w:rsidRPr="00FD2760" w:rsidRDefault="002E1BE3">
            <w:pPr>
              <w:spacing w:line="276" w:lineRule="auto"/>
              <w:rPr>
                <w:ins w:id="11339" w:author="phuong vu" w:date="2018-11-23T12:59:00Z"/>
              </w:rPr>
              <w:pPrChange w:id="11340" w:author="phuong vu" w:date="2018-11-23T13:48:00Z">
                <w:pPr/>
              </w:pPrChange>
            </w:pPr>
            <w:ins w:id="11341" w:author="phuong vu" w:date="2018-11-23T12:59:00Z">
              <w:r w:rsidRPr="00FD2760">
                <w:t>character varying</w:t>
              </w:r>
            </w:ins>
          </w:p>
        </w:tc>
        <w:tc>
          <w:tcPr>
            <w:tcW w:w="1098" w:type="dxa"/>
            <w:noWrap/>
            <w:vAlign w:val="center"/>
            <w:hideMark/>
            <w:tcPrChange w:id="11342" w:author="phuong vu" w:date="2018-11-23T13:40:00Z">
              <w:tcPr>
                <w:tcW w:w="1098" w:type="dxa"/>
                <w:noWrap/>
                <w:vAlign w:val="center"/>
                <w:hideMark/>
              </w:tcPr>
            </w:tcPrChange>
          </w:tcPr>
          <w:p w14:paraId="2A21453E" w14:textId="77777777" w:rsidR="002E1BE3" w:rsidRPr="00FD2760" w:rsidRDefault="002E1BE3">
            <w:pPr>
              <w:spacing w:line="276" w:lineRule="auto"/>
              <w:jc w:val="center"/>
              <w:rPr>
                <w:ins w:id="11343" w:author="phuong vu" w:date="2018-11-23T12:59:00Z"/>
              </w:rPr>
              <w:pPrChange w:id="11344" w:author="phuong vu" w:date="2018-11-23T13:48:00Z">
                <w:pPr>
                  <w:jc w:val="center"/>
                </w:pPr>
              </w:pPrChange>
            </w:pPr>
          </w:p>
        </w:tc>
        <w:tc>
          <w:tcPr>
            <w:tcW w:w="838" w:type="dxa"/>
            <w:noWrap/>
            <w:vAlign w:val="center"/>
            <w:hideMark/>
            <w:tcPrChange w:id="11345" w:author="phuong vu" w:date="2018-11-23T13:40:00Z">
              <w:tcPr>
                <w:tcW w:w="838" w:type="dxa"/>
                <w:noWrap/>
                <w:vAlign w:val="center"/>
                <w:hideMark/>
              </w:tcPr>
            </w:tcPrChange>
          </w:tcPr>
          <w:p w14:paraId="596A2F11" w14:textId="77777777" w:rsidR="002E1BE3" w:rsidRPr="00FD2760" w:rsidRDefault="002E1BE3">
            <w:pPr>
              <w:spacing w:line="276" w:lineRule="auto"/>
              <w:jc w:val="center"/>
              <w:rPr>
                <w:ins w:id="11346" w:author="phuong vu" w:date="2018-11-23T12:59:00Z"/>
              </w:rPr>
              <w:pPrChange w:id="11347" w:author="phuong vu" w:date="2018-11-23T13:48:00Z">
                <w:pPr>
                  <w:jc w:val="center"/>
                </w:pPr>
              </w:pPrChange>
            </w:pPr>
          </w:p>
        </w:tc>
        <w:tc>
          <w:tcPr>
            <w:tcW w:w="823" w:type="dxa"/>
            <w:noWrap/>
            <w:vAlign w:val="center"/>
            <w:hideMark/>
            <w:tcPrChange w:id="11348" w:author="phuong vu" w:date="2018-11-23T13:40:00Z">
              <w:tcPr>
                <w:tcW w:w="823" w:type="dxa"/>
                <w:noWrap/>
                <w:vAlign w:val="center"/>
                <w:hideMark/>
              </w:tcPr>
            </w:tcPrChange>
          </w:tcPr>
          <w:p w14:paraId="599C8D52" w14:textId="77777777" w:rsidR="002E1BE3" w:rsidRPr="00FD2760" w:rsidRDefault="002E1BE3">
            <w:pPr>
              <w:spacing w:line="276" w:lineRule="auto"/>
              <w:jc w:val="center"/>
              <w:rPr>
                <w:ins w:id="11349" w:author="phuong vu" w:date="2018-11-23T12:59:00Z"/>
              </w:rPr>
              <w:pPrChange w:id="11350" w:author="phuong vu" w:date="2018-11-23T13:48:00Z">
                <w:pPr>
                  <w:jc w:val="center"/>
                </w:pPr>
              </w:pPrChange>
            </w:pPr>
          </w:p>
        </w:tc>
        <w:tc>
          <w:tcPr>
            <w:tcW w:w="2055" w:type="dxa"/>
            <w:noWrap/>
            <w:hideMark/>
            <w:tcPrChange w:id="11351" w:author="phuong vu" w:date="2018-11-23T13:40:00Z">
              <w:tcPr>
                <w:tcW w:w="2899" w:type="dxa"/>
                <w:noWrap/>
                <w:hideMark/>
              </w:tcPr>
            </w:tcPrChange>
          </w:tcPr>
          <w:p w14:paraId="65E65D13" w14:textId="77777777" w:rsidR="002E1BE3" w:rsidRPr="00FD2760" w:rsidRDefault="002E1BE3">
            <w:pPr>
              <w:spacing w:line="276" w:lineRule="auto"/>
              <w:rPr>
                <w:ins w:id="11352" w:author="phuong vu" w:date="2018-11-23T12:59:00Z"/>
                <w:lang w:val="en-US"/>
              </w:rPr>
              <w:pPrChange w:id="11353" w:author="phuong vu" w:date="2018-11-23T13:48:00Z">
                <w:pPr/>
              </w:pPrChange>
            </w:pPr>
            <w:ins w:id="11354" w:author="phuong vu" w:date="2018-11-23T12:59:00Z">
              <w:r>
                <w:rPr>
                  <w:lang w:val="en-US"/>
                </w:rPr>
                <w:t>Tên chất liệu</w:t>
              </w:r>
            </w:ins>
          </w:p>
        </w:tc>
      </w:tr>
      <w:tr w:rsidR="002E1BE3" w:rsidRPr="001856AA" w14:paraId="16A7DE70" w14:textId="77777777" w:rsidTr="00904AF3">
        <w:trPr>
          <w:trHeight w:val="300"/>
          <w:ins w:id="11355" w:author="phuong vu" w:date="2018-11-23T12:59:00Z"/>
          <w:trPrChange w:id="11356" w:author="phuong vu" w:date="2018-11-23T13:40:00Z">
            <w:trPr>
              <w:trHeight w:val="300"/>
            </w:trPr>
          </w:trPrChange>
        </w:trPr>
        <w:tc>
          <w:tcPr>
            <w:tcW w:w="708" w:type="dxa"/>
            <w:noWrap/>
            <w:vAlign w:val="center"/>
            <w:tcPrChange w:id="11357" w:author="phuong vu" w:date="2018-11-23T13:40:00Z">
              <w:tcPr>
                <w:tcW w:w="708" w:type="dxa"/>
                <w:noWrap/>
                <w:vAlign w:val="center"/>
              </w:tcPr>
            </w:tcPrChange>
          </w:tcPr>
          <w:p w14:paraId="4371BCC8" w14:textId="410D34AC" w:rsidR="002E1BE3" w:rsidRPr="002E1BE3" w:rsidRDefault="002E1BE3">
            <w:pPr>
              <w:spacing w:line="276" w:lineRule="auto"/>
              <w:jc w:val="center"/>
              <w:rPr>
                <w:ins w:id="11358" w:author="phuong vu" w:date="2018-11-23T12:59:00Z"/>
                <w:lang w:val="en-US"/>
                <w:rPrChange w:id="11359" w:author="phuong vu" w:date="2018-11-23T12:59:00Z">
                  <w:rPr>
                    <w:ins w:id="11360" w:author="phuong vu" w:date="2018-11-23T12:59:00Z"/>
                  </w:rPr>
                </w:rPrChange>
              </w:rPr>
              <w:pPrChange w:id="11361" w:author="phuong vu" w:date="2018-11-23T13:48:00Z">
                <w:pPr>
                  <w:jc w:val="center"/>
                </w:pPr>
              </w:pPrChange>
            </w:pPr>
            <w:ins w:id="11362" w:author="phuong vu" w:date="2018-11-23T12:59:00Z">
              <w:r>
                <w:rPr>
                  <w:lang w:val="en-US"/>
                </w:rPr>
                <w:t>3</w:t>
              </w:r>
            </w:ins>
          </w:p>
        </w:tc>
        <w:tc>
          <w:tcPr>
            <w:tcW w:w="1993" w:type="dxa"/>
            <w:noWrap/>
            <w:tcPrChange w:id="11363" w:author="phuong vu" w:date="2018-11-23T13:40:00Z">
              <w:tcPr>
                <w:tcW w:w="1820" w:type="dxa"/>
                <w:noWrap/>
              </w:tcPr>
            </w:tcPrChange>
          </w:tcPr>
          <w:p w14:paraId="7D641EDE" w14:textId="54D3ECFD" w:rsidR="002E1BE3" w:rsidRDefault="002E1BE3">
            <w:pPr>
              <w:spacing w:line="276" w:lineRule="auto"/>
              <w:rPr>
                <w:ins w:id="11364" w:author="phuong vu" w:date="2018-11-23T12:59:00Z"/>
                <w:lang w:val="en-US"/>
              </w:rPr>
              <w:pPrChange w:id="11365" w:author="phuong vu" w:date="2018-11-23T13:48:00Z">
                <w:pPr/>
              </w:pPrChange>
            </w:pPr>
            <w:ins w:id="11366" w:author="phuong vu" w:date="2018-11-23T12:59:00Z">
              <w:r>
                <w:rPr>
                  <w:lang w:val="en-US"/>
                </w:rPr>
                <w:t>sale</w:t>
              </w:r>
            </w:ins>
          </w:p>
        </w:tc>
        <w:tc>
          <w:tcPr>
            <w:tcW w:w="1300" w:type="dxa"/>
            <w:noWrap/>
            <w:tcPrChange w:id="11367" w:author="phuong vu" w:date="2018-11-23T13:40:00Z">
              <w:tcPr>
                <w:tcW w:w="1300" w:type="dxa"/>
                <w:noWrap/>
              </w:tcPr>
            </w:tcPrChange>
          </w:tcPr>
          <w:p w14:paraId="0501362B" w14:textId="014F4A92" w:rsidR="002E1BE3" w:rsidRPr="002E1BE3" w:rsidRDefault="002E1BE3">
            <w:pPr>
              <w:spacing w:line="276" w:lineRule="auto"/>
              <w:rPr>
                <w:ins w:id="11368" w:author="phuong vu" w:date="2018-11-23T12:59:00Z"/>
                <w:lang w:val="en-US"/>
                <w:rPrChange w:id="11369" w:author="phuong vu" w:date="2018-11-23T12:59:00Z">
                  <w:rPr>
                    <w:ins w:id="11370" w:author="phuong vu" w:date="2018-11-23T12:59:00Z"/>
                  </w:rPr>
                </w:rPrChange>
              </w:rPr>
              <w:pPrChange w:id="11371" w:author="phuong vu" w:date="2018-11-23T13:48:00Z">
                <w:pPr/>
              </w:pPrChange>
            </w:pPr>
            <w:ins w:id="11372" w:author="phuong vu" w:date="2018-11-23T12:59:00Z">
              <w:r>
                <w:rPr>
                  <w:lang w:val="en-US"/>
                </w:rPr>
                <w:t>integer</w:t>
              </w:r>
            </w:ins>
          </w:p>
        </w:tc>
        <w:tc>
          <w:tcPr>
            <w:tcW w:w="1098" w:type="dxa"/>
            <w:noWrap/>
            <w:vAlign w:val="center"/>
            <w:tcPrChange w:id="11373" w:author="phuong vu" w:date="2018-11-23T13:40:00Z">
              <w:tcPr>
                <w:tcW w:w="1098" w:type="dxa"/>
                <w:noWrap/>
                <w:vAlign w:val="center"/>
              </w:tcPr>
            </w:tcPrChange>
          </w:tcPr>
          <w:p w14:paraId="1A87CB7E" w14:textId="77777777" w:rsidR="002E1BE3" w:rsidRPr="00FD2760" w:rsidRDefault="002E1BE3">
            <w:pPr>
              <w:spacing w:line="276" w:lineRule="auto"/>
              <w:jc w:val="center"/>
              <w:rPr>
                <w:ins w:id="11374" w:author="phuong vu" w:date="2018-11-23T12:59:00Z"/>
              </w:rPr>
              <w:pPrChange w:id="11375" w:author="phuong vu" w:date="2018-11-23T13:48:00Z">
                <w:pPr>
                  <w:jc w:val="center"/>
                </w:pPr>
              </w:pPrChange>
            </w:pPr>
          </w:p>
        </w:tc>
        <w:tc>
          <w:tcPr>
            <w:tcW w:w="838" w:type="dxa"/>
            <w:noWrap/>
            <w:vAlign w:val="center"/>
            <w:tcPrChange w:id="11376" w:author="phuong vu" w:date="2018-11-23T13:40:00Z">
              <w:tcPr>
                <w:tcW w:w="838" w:type="dxa"/>
                <w:noWrap/>
                <w:vAlign w:val="center"/>
              </w:tcPr>
            </w:tcPrChange>
          </w:tcPr>
          <w:p w14:paraId="66965944" w14:textId="77777777" w:rsidR="002E1BE3" w:rsidRPr="00FD2760" w:rsidRDefault="002E1BE3">
            <w:pPr>
              <w:spacing w:line="276" w:lineRule="auto"/>
              <w:jc w:val="center"/>
              <w:rPr>
                <w:ins w:id="11377" w:author="phuong vu" w:date="2018-11-23T12:59:00Z"/>
              </w:rPr>
              <w:pPrChange w:id="11378" w:author="phuong vu" w:date="2018-11-23T13:48:00Z">
                <w:pPr>
                  <w:jc w:val="center"/>
                </w:pPr>
              </w:pPrChange>
            </w:pPr>
          </w:p>
        </w:tc>
        <w:tc>
          <w:tcPr>
            <w:tcW w:w="823" w:type="dxa"/>
            <w:noWrap/>
            <w:vAlign w:val="center"/>
            <w:tcPrChange w:id="11379" w:author="phuong vu" w:date="2018-11-23T13:40:00Z">
              <w:tcPr>
                <w:tcW w:w="823" w:type="dxa"/>
                <w:noWrap/>
                <w:vAlign w:val="center"/>
              </w:tcPr>
            </w:tcPrChange>
          </w:tcPr>
          <w:p w14:paraId="30EB8442" w14:textId="77777777" w:rsidR="002E1BE3" w:rsidRPr="00FD2760" w:rsidRDefault="002E1BE3">
            <w:pPr>
              <w:spacing w:line="276" w:lineRule="auto"/>
              <w:jc w:val="center"/>
              <w:rPr>
                <w:ins w:id="11380" w:author="phuong vu" w:date="2018-11-23T12:59:00Z"/>
              </w:rPr>
              <w:pPrChange w:id="11381" w:author="phuong vu" w:date="2018-11-23T13:48:00Z">
                <w:pPr>
                  <w:jc w:val="center"/>
                </w:pPr>
              </w:pPrChange>
            </w:pPr>
          </w:p>
        </w:tc>
        <w:tc>
          <w:tcPr>
            <w:tcW w:w="2055" w:type="dxa"/>
            <w:noWrap/>
            <w:tcPrChange w:id="11382" w:author="phuong vu" w:date="2018-11-23T13:40:00Z">
              <w:tcPr>
                <w:tcW w:w="2899" w:type="dxa"/>
                <w:noWrap/>
              </w:tcPr>
            </w:tcPrChange>
          </w:tcPr>
          <w:p w14:paraId="563DA9CC" w14:textId="7EE76D77" w:rsidR="002E1BE3" w:rsidRDefault="002E1BE3">
            <w:pPr>
              <w:spacing w:line="276" w:lineRule="auto"/>
              <w:rPr>
                <w:ins w:id="11383" w:author="phuong vu" w:date="2018-11-23T12:59:00Z"/>
                <w:lang w:val="en-US"/>
              </w:rPr>
              <w:pPrChange w:id="11384" w:author="phuong vu" w:date="2018-11-23T13:48:00Z">
                <w:pPr/>
              </w:pPrChange>
            </w:pPr>
            <w:ins w:id="11385" w:author="phuong vu" w:date="2018-11-23T13:06:00Z">
              <w:r>
                <w:rPr>
                  <w:lang w:val="en-US"/>
                </w:rPr>
                <w:t>Phần trăm giảm</w:t>
              </w:r>
            </w:ins>
          </w:p>
        </w:tc>
      </w:tr>
      <w:tr w:rsidR="002E1BE3" w:rsidRPr="001856AA" w14:paraId="038B78BB" w14:textId="77777777" w:rsidTr="00904AF3">
        <w:trPr>
          <w:trHeight w:val="300"/>
          <w:ins w:id="11386" w:author="phuong vu" w:date="2018-11-23T12:59:00Z"/>
          <w:trPrChange w:id="11387" w:author="phuong vu" w:date="2018-11-23T13:40:00Z">
            <w:trPr>
              <w:trHeight w:val="300"/>
            </w:trPr>
          </w:trPrChange>
        </w:trPr>
        <w:tc>
          <w:tcPr>
            <w:tcW w:w="708" w:type="dxa"/>
            <w:noWrap/>
            <w:vAlign w:val="center"/>
            <w:tcPrChange w:id="11388" w:author="phuong vu" w:date="2018-11-23T13:40:00Z">
              <w:tcPr>
                <w:tcW w:w="708" w:type="dxa"/>
                <w:noWrap/>
                <w:vAlign w:val="center"/>
              </w:tcPr>
            </w:tcPrChange>
          </w:tcPr>
          <w:p w14:paraId="66A3ABD8" w14:textId="18A35921" w:rsidR="002E1BE3" w:rsidRDefault="002E1BE3">
            <w:pPr>
              <w:spacing w:line="276" w:lineRule="auto"/>
              <w:jc w:val="center"/>
              <w:rPr>
                <w:ins w:id="11389" w:author="phuong vu" w:date="2018-11-23T12:59:00Z"/>
                <w:lang w:val="en-US"/>
              </w:rPr>
              <w:pPrChange w:id="11390" w:author="phuong vu" w:date="2018-11-23T13:48:00Z">
                <w:pPr>
                  <w:jc w:val="center"/>
                </w:pPr>
              </w:pPrChange>
            </w:pPr>
            <w:ins w:id="11391" w:author="phuong vu" w:date="2018-11-23T12:59:00Z">
              <w:r>
                <w:rPr>
                  <w:lang w:val="en-US"/>
                </w:rPr>
                <w:t>4</w:t>
              </w:r>
            </w:ins>
          </w:p>
        </w:tc>
        <w:tc>
          <w:tcPr>
            <w:tcW w:w="1993" w:type="dxa"/>
            <w:noWrap/>
            <w:tcPrChange w:id="11392" w:author="phuong vu" w:date="2018-11-23T13:40:00Z">
              <w:tcPr>
                <w:tcW w:w="1820" w:type="dxa"/>
                <w:noWrap/>
              </w:tcPr>
            </w:tcPrChange>
          </w:tcPr>
          <w:p w14:paraId="30047355" w14:textId="2CC1CABA" w:rsidR="002E1BE3" w:rsidRDefault="002E1BE3">
            <w:pPr>
              <w:spacing w:line="276" w:lineRule="auto"/>
              <w:rPr>
                <w:ins w:id="11393" w:author="phuong vu" w:date="2018-11-23T12:59:00Z"/>
                <w:lang w:val="en-US"/>
              </w:rPr>
              <w:pPrChange w:id="11394" w:author="phuong vu" w:date="2018-11-23T13:48:00Z">
                <w:pPr/>
              </w:pPrChange>
            </w:pPr>
            <w:ins w:id="11395" w:author="phuong vu" w:date="2018-11-23T13:00:00Z">
              <w:r>
                <w:rPr>
                  <w:lang w:val="en-US"/>
                </w:rPr>
                <w:t>date_start</w:t>
              </w:r>
            </w:ins>
          </w:p>
        </w:tc>
        <w:tc>
          <w:tcPr>
            <w:tcW w:w="1300" w:type="dxa"/>
            <w:noWrap/>
            <w:tcPrChange w:id="11396" w:author="phuong vu" w:date="2018-11-23T13:40:00Z">
              <w:tcPr>
                <w:tcW w:w="1300" w:type="dxa"/>
                <w:noWrap/>
              </w:tcPr>
            </w:tcPrChange>
          </w:tcPr>
          <w:p w14:paraId="35C95301" w14:textId="10386A76" w:rsidR="002E1BE3" w:rsidRDefault="002E1BE3">
            <w:pPr>
              <w:spacing w:line="276" w:lineRule="auto"/>
              <w:rPr>
                <w:ins w:id="11397" w:author="phuong vu" w:date="2018-11-23T12:59:00Z"/>
                <w:lang w:val="en-US"/>
              </w:rPr>
              <w:pPrChange w:id="11398" w:author="phuong vu" w:date="2018-11-23T13:48:00Z">
                <w:pPr/>
              </w:pPrChange>
            </w:pPr>
            <w:ins w:id="11399" w:author="phuong vu" w:date="2018-11-23T13:05:00Z">
              <w:r>
                <w:rPr>
                  <w:lang w:val="en-US"/>
                </w:rPr>
                <w:t>date</w:t>
              </w:r>
            </w:ins>
          </w:p>
        </w:tc>
        <w:tc>
          <w:tcPr>
            <w:tcW w:w="1098" w:type="dxa"/>
            <w:noWrap/>
            <w:vAlign w:val="center"/>
            <w:tcPrChange w:id="11400" w:author="phuong vu" w:date="2018-11-23T13:40:00Z">
              <w:tcPr>
                <w:tcW w:w="1098" w:type="dxa"/>
                <w:noWrap/>
                <w:vAlign w:val="center"/>
              </w:tcPr>
            </w:tcPrChange>
          </w:tcPr>
          <w:p w14:paraId="07822003" w14:textId="77777777" w:rsidR="002E1BE3" w:rsidRPr="00FD2760" w:rsidRDefault="002E1BE3">
            <w:pPr>
              <w:spacing w:line="276" w:lineRule="auto"/>
              <w:jc w:val="center"/>
              <w:rPr>
                <w:ins w:id="11401" w:author="phuong vu" w:date="2018-11-23T12:59:00Z"/>
              </w:rPr>
              <w:pPrChange w:id="11402" w:author="phuong vu" w:date="2018-11-23T13:48:00Z">
                <w:pPr>
                  <w:jc w:val="center"/>
                </w:pPr>
              </w:pPrChange>
            </w:pPr>
          </w:p>
        </w:tc>
        <w:tc>
          <w:tcPr>
            <w:tcW w:w="838" w:type="dxa"/>
            <w:noWrap/>
            <w:vAlign w:val="center"/>
            <w:tcPrChange w:id="11403" w:author="phuong vu" w:date="2018-11-23T13:40:00Z">
              <w:tcPr>
                <w:tcW w:w="838" w:type="dxa"/>
                <w:noWrap/>
                <w:vAlign w:val="center"/>
              </w:tcPr>
            </w:tcPrChange>
          </w:tcPr>
          <w:p w14:paraId="2612D3FB" w14:textId="77777777" w:rsidR="002E1BE3" w:rsidRPr="00FD2760" w:rsidRDefault="002E1BE3">
            <w:pPr>
              <w:spacing w:line="276" w:lineRule="auto"/>
              <w:jc w:val="center"/>
              <w:rPr>
                <w:ins w:id="11404" w:author="phuong vu" w:date="2018-11-23T12:59:00Z"/>
              </w:rPr>
              <w:pPrChange w:id="11405" w:author="phuong vu" w:date="2018-11-23T13:48:00Z">
                <w:pPr>
                  <w:jc w:val="center"/>
                </w:pPr>
              </w:pPrChange>
            </w:pPr>
          </w:p>
        </w:tc>
        <w:tc>
          <w:tcPr>
            <w:tcW w:w="823" w:type="dxa"/>
            <w:noWrap/>
            <w:vAlign w:val="center"/>
            <w:tcPrChange w:id="11406" w:author="phuong vu" w:date="2018-11-23T13:40:00Z">
              <w:tcPr>
                <w:tcW w:w="823" w:type="dxa"/>
                <w:noWrap/>
                <w:vAlign w:val="center"/>
              </w:tcPr>
            </w:tcPrChange>
          </w:tcPr>
          <w:p w14:paraId="3B5B0333" w14:textId="77777777" w:rsidR="002E1BE3" w:rsidRPr="00FD2760" w:rsidRDefault="002E1BE3">
            <w:pPr>
              <w:spacing w:line="276" w:lineRule="auto"/>
              <w:jc w:val="center"/>
              <w:rPr>
                <w:ins w:id="11407" w:author="phuong vu" w:date="2018-11-23T12:59:00Z"/>
              </w:rPr>
              <w:pPrChange w:id="11408" w:author="phuong vu" w:date="2018-11-23T13:48:00Z">
                <w:pPr>
                  <w:jc w:val="center"/>
                </w:pPr>
              </w:pPrChange>
            </w:pPr>
          </w:p>
        </w:tc>
        <w:tc>
          <w:tcPr>
            <w:tcW w:w="2055" w:type="dxa"/>
            <w:noWrap/>
            <w:tcPrChange w:id="11409" w:author="phuong vu" w:date="2018-11-23T13:40:00Z">
              <w:tcPr>
                <w:tcW w:w="2899" w:type="dxa"/>
                <w:noWrap/>
              </w:tcPr>
            </w:tcPrChange>
          </w:tcPr>
          <w:p w14:paraId="2D968C27" w14:textId="2993BCAD" w:rsidR="002E1BE3" w:rsidRDefault="002E1BE3">
            <w:pPr>
              <w:spacing w:line="276" w:lineRule="auto"/>
              <w:rPr>
                <w:ins w:id="11410" w:author="phuong vu" w:date="2018-11-23T12:59:00Z"/>
                <w:lang w:val="en-US"/>
              </w:rPr>
              <w:pPrChange w:id="11411" w:author="phuong vu" w:date="2018-11-23T13:48:00Z">
                <w:pPr/>
              </w:pPrChange>
            </w:pPr>
            <w:ins w:id="11412" w:author="phuong vu" w:date="2018-11-23T13:06:00Z">
              <w:r>
                <w:rPr>
                  <w:lang w:val="en-US"/>
                </w:rPr>
                <w:t>Ngày bắt đầu</w:t>
              </w:r>
            </w:ins>
          </w:p>
        </w:tc>
      </w:tr>
      <w:tr w:rsidR="002E1BE3" w:rsidRPr="001856AA" w14:paraId="38FD0A88" w14:textId="77777777" w:rsidTr="00904AF3">
        <w:trPr>
          <w:trHeight w:val="300"/>
          <w:ins w:id="11413" w:author="phuong vu" w:date="2018-11-23T13:00:00Z"/>
          <w:trPrChange w:id="11414" w:author="phuong vu" w:date="2018-11-23T13:40:00Z">
            <w:trPr>
              <w:trHeight w:val="300"/>
            </w:trPr>
          </w:trPrChange>
        </w:trPr>
        <w:tc>
          <w:tcPr>
            <w:tcW w:w="708" w:type="dxa"/>
            <w:noWrap/>
            <w:vAlign w:val="center"/>
            <w:tcPrChange w:id="11415" w:author="phuong vu" w:date="2018-11-23T13:40:00Z">
              <w:tcPr>
                <w:tcW w:w="708" w:type="dxa"/>
                <w:noWrap/>
                <w:vAlign w:val="center"/>
              </w:tcPr>
            </w:tcPrChange>
          </w:tcPr>
          <w:p w14:paraId="66639F9D" w14:textId="5E89D91F" w:rsidR="002E1BE3" w:rsidRDefault="002E1BE3">
            <w:pPr>
              <w:spacing w:line="276" w:lineRule="auto"/>
              <w:jc w:val="center"/>
              <w:rPr>
                <w:ins w:id="11416" w:author="phuong vu" w:date="2018-11-23T13:00:00Z"/>
                <w:lang w:val="en-US"/>
              </w:rPr>
              <w:pPrChange w:id="11417" w:author="phuong vu" w:date="2018-11-23T13:48:00Z">
                <w:pPr>
                  <w:jc w:val="center"/>
                </w:pPr>
              </w:pPrChange>
            </w:pPr>
            <w:ins w:id="11418" w:author="phuong vu" w:date="2018-11-23T13:00:00Z">
              <w:r>
                <w:rPr>
                  <w:lang w:val="en-US"/>
                </w:rPr>
                <w:t>5</w:t>
              </w:r>
            </w:ins>
          </w:p>
        </w:tc>
        <w:tc>
          <w:tcPr>
            <w:tcW w:w="1993" w:type="dxa"/>
            <w:noWrap/>
            <w:tcPrChange w:id="11419" w:author="phuong vu" w:date="2018-11-23T13:40:00Z">
              <w:tcPr>
                <w:tcW w:w="1820" w:type="dxa"/>
                <w:noWrap/>
              </w:tcPr>
            </w:tcPrChange>
          </w:tcPr>
          <w:p w14:paraId="16EF4392" w14:textId="7A4B43BB" w:rsidR="002E1BE3" w:rsidRDefault="002E1BE3">
            <w:pPr>
              <w:spacing w:line="276" w:lineRule="auto"/>
              <w:rPr>
                <w:ins w:id="11420" w:author="phuong vu" w:date="2018-11-23T13:00:00Z"/>
                <w:lang w:val="en-US"/>
              </w:rPr>
              <w:pPrChange w:id="11421" w:author="phuong vu" w:date="2018-11-23T13:48:00Z">
                <w:pPr/>
              </w:pPrChange>
            </w:pPr>
            <w:ins w:id="11422" w:author="phuong vu" w:date="2018-11-23T13:00:00Z">
              <w:r>
                <w:rPr>
                  <w:lang w:val="en-US"/>
                </w:rPr>
                <w:t>date_end</w:t>
              </w:r>
            </w:ins>
          </w:p>
        </w:tc>
        <w:tc>
          <w:tcPr>
            <w:tcW w:w="1300" w:type="dxa"/>
            <w:noWrap/>
            <w:tcPrChange w:id="11423" w:author="phuong vu" w:date="2018-11-23T13:40:00Z">
              <w:tcPr>
                <w:tcW w:w="1300" w:type="dxa"/>
                <w:noWrap/>
              </w:tcPr>
            </w:tcPrChange>
          </w:tcPr>
          <w:p w14:paraId="74000357" w14:textId="149A442F" w:rsidR="002E1BE3" w:rsidRDefault="002E1BE3">
            <w:pPr>
              <w:spacing w:line="276" w:lineRule="auto"/>
              <w:rPr>
                <w:ins w:id="11424" w:author="phuong vu" w:date="2018-11-23T13:00:00Z"/>
                <w:lang w:val="en-US"/>
              </w:rPr>
              <w:pPrChange w:id="11425" w:author="phuong vu" w:date="2018-11-23T13:48:00Z">
                <w:pPr/>
              </w:pPrChange>
            </w:pPr>
            <w:ins w:id="11426" w:author="phuong vu" w:date="2018-11-23T13:05:00Z">
              <w:r>
                <w:rPr>
                  <w:lang w:val="en-US"/>
                </w:rPr>
                <w:t>date</w:t>
              </w:r>
            </w:ins>
          </w:p>
        </w:tc>
        <w:tc>
          <w:tcPr>
            <w:tcW w:w="1098" w:type="dxa"/>
            <w:noWrap/>
            <w:vAlign w:val="center"/>
            <w:tcPrChange w:id="11427" w:author="phuong vu" w:date="2018-11-23T13:40:00Z">
              <w:tcPr>
                <w:tcW w:w="1098" w:type="dxa"/>
                <w:noWrap/>
                <w:vAlign w:val="center"/>
              </w:tcPr>
            </w:tcPrChange>
          </w:tcPr>
          <w:p w14:paraId="3F8D0F80" w14:textId="77777777" w:rsidR="002E1BE3" w:rsidRPr="00FD2760" w:rsidRDefault="002E1BE3">
            <w:pPr>
              <w:spacing w:line="276" w:lineRule="auto"/>
              <w:jc w:val="center"/>
              <w:rPr>
                <w:ins w:id="11428" w:author="phuong vu" w:date="2018-11-23T13:00:00Z"/>
              </w:rPr>
              <w:pPrChange w:id="11429" w:author="phuong vu" w:date="2018-11-23T13:48:00Z">
                <w:pPr>
                  <w:jc w:val="center"/>
                </w:pPr>
              </w:pPrChange>
            </w:pPr>
          </w:p>
        </w:tc>
        <w:tc>
          <w:tcPr>
            <w:tcW w:w="838" w:type="dxa"/>
            <w:noWrap/>
            <w:vAlign w:val="center"/>
            <w:tcPrChange w:id="11430" w:author="phuong vu" w:date="2018-11-23T13:40:00Z">
              <w:tcPr>
                <w:tcW w:w="838" w:type="dxa"/>
                <w:noWrap/>
                <w:vAlign w:val="center"/>
              </w:tcPr>
            </w:tcPrChange>
          </w:tcPr>
          <w:p w14:paraId="219874BF" w14:textId="77777777" w:rsidR="002E1BE3" w:rsidRPr="00FD2760" w:rsidRDefault="002E1BE3">
            <w:pPr>
              <w:spacing w:line="276" w:lineRule="auto"/>
              <w:jc w:val="center"/>
              <w:rPr>
                <w:ins w:id="11431" w:author="phuong vu" w:date="2018-11-23T13:00:00Z"/>
              </w:rPr>
              <w:pPrChange w:id="11432" w:author="phuong vu" w:date="2018-11-23T13:48:00Z">
                <w:pPr>
                  <w:jc w:val="center"/>
                </w:pPr>
              </w:pPrChange>
            </w:pPr>
          </w:p>
        </w:tc>
        <w:tc>
          <w:tcPr>
            <w:tcW w:w="823" w:type="dxa"/>
            <w:noWrap/>
            <w:vAlign w:val="center"/>
            <w:tcPrChange w:id="11433" w:author="phuong vu" w:date="2018-11-23T13:40:00Z">
              <w:tcPr>
                <w:tcW w:w="823" w:type="dxa"/>
                <w:noWrap/>
                <w:vAlign w:val="center"/>
              </w:tcPr>
            </w:tcPrChange>
          </w:tcPr>
          <w:p w14:paraId="70C395A8" w14:textId="77777777" w:rsidR="002E1BE3" w:rsidRPr="00FD2760" w:rsidRDefault="002E1BE3">
            <w:pPr>
              <w:spacing w:line="276" w:lineRule="auto"/>
              <w:jc w:val="center"/>
              <w:rPr>
                <w:ins w:id="11434" w:author="phuong vu" w:date="2018-11-23T13:00:00Z"/>
              </w:rPr>
              <w:pPrChange w:id="11435" w:author="phuong vu" w:date="2018-11-23T13:48:00Z">
                <w:pPr>
                  <w:jc w:val="center"/>
                </w:pPr>
              </w:pPrChange>
            </w:pPr>
          </w:p>
        </w:tc>
        <w:tc>
          <w:tcPr>
            <w:tcW w:w="2055" w:type="dxa"/>
            <w:noWrap/>
            <w:tcPrChange w:id="11436" w:author="phuong vu" w:date="2018-11-23T13:40:00Z">
              <w:tcPr>
                <w:tcW w:w="2899" w:type="dxa"/>
                <w:noWrap/>
              </w:tcPr>
            </w:tcPrChange>
          </w:tcPr>
          <w:p w14:paraId="1A5138CF" w14:textId="1E04BEAB" w:rsidR="002E1BE3" w:rsidRDefault="002E1BE3">
            <w:pPr>
              <w:spacing w:line="276" w:lineRule="auto"/>
              <w:rPr>
                <w:ins w:id="11437" w:author="phuong vu" w:date="2018-11-23T13:00:00Z"/>
                <w:lang w:val="en-US"/>
              </w:rPr>
              <w:pPrChange w:id="11438" w:author="phuong vu" w:date="2018-11-23T13:48:00Z">
                <w:pPr/>
              </w:pPrChange>
            </w:pPr>
            <w:ins w:id="11439" w:author="phuong vu" w:date="2018-11-23T13:06:00Z">
              <w:r>
                <w:rPr>
                  <w:lang w:val="en-US"/>
                </w:rPr>
                <w:t>Ngày kết thúc</w:t>
              </w:r>
            </w:ins>
          </w:p>
        </w:tc>
      </w:tr>
      <w:tr w:rsidR="002E1BE3" w:rsidRPr="001856AA" w14:paraId="22731F68" w14:textId="77777777" w:rsidTr="00904AF3">
        <w:trPr>
          <w:trHeight w:val="300"/>
          <w:ins w:id="11440" w:author="phuong vu" w:date="2018-11-23T13:00:00Z"/>
          <w:trPrChange w:id="11441" w:author="phuong vu" w:date="2018-11-23T13:40:00Z">
            <w:trPr>
              <w:trHeight w:val="300"/>
            </w:trPr>
          </w:trPrChange>
        </w:trPr>
        <w:tc>
          <w:tcPr>
            <w:tcW w:w="708" w:type="dxa"/>
            <w:noWrap/>
            <w:vAlign w:val="center"/>
            <w:tcPrChange w:id="11442" w:author="phuong vu" w:date="2018-11-23T13:40:00Z">
              <w:tcPr>
                <w:tcW w:w="708" w:type="dxa"/>
                <w:noWrap/>
                <w:vAlign w:val="center"/>
              </w:tcPr>
            </w:tcPrChange>
          </w:tcPr>
          <w:p w14:paraId="2EC88CCF" w14:textId="35888A9C" w:rsidR="002E1BE3" w:rsidRDefault="002E1BE3">
            <w:pPr>
              <w:spacing w:line="276" w:lineRule="auto"/>
              <w:jc w:val="center"/>
              <w:rPr>
                <w:ins w:id="11443" w:author="phuong vu" w:date="2018-11-23T13:00:00Z"/>
                <w:lang w:val="en-US"/>
              </w:rPr>
              <w:pPrChange w:id="11444" w:author="phuong vu" w:date="2018-11-23T13:48:00Z">
                <w:pPr>
                  <w:jc w:val="center"/>
                </w:pPr>
              </w:pPrChange>
            </w:pPr>
            <w:ins w:id="11445" w:author="phuong vu" w:date="2018-11-23T13:00:00Z">
              <w:r>
                <w:rPr>
                  <w:lang w:val="en-US"/>
                </w:rPr>
                <w:t>6</w:t>
              </w:r>
            </w:ins>
          </w:p>
        </w:tc>
        <w:tc>
          <w:tcPr>
            <w:tcW w:w="1993" w:type="dxa"/>
            <w:noWrap/>
            <w:tcPrChange w:id="11446" w:author="phuong vu" w:date="2018-11-23T13:40:00Z">
              <w:tcPr>
                <w:tcW w:w="1820" w:type="dxa"/>
                <w:noWrap/>
              </w:tcPr>
            </w:tcPrChange>
          </w:tcPr>
          <w:p w14:paraId="5ECEB4D1" w14:textId="13B1087D" w:rsidR="002E1BE3" w:rsidRDefault="002E1BE3">
            <w:pPr>
              <w:spacing w:line="276" w:lineRule="auto"/>
              <w:rPr>
                <w:ins w:id="11447" w:author="phuong vu" w:date="2018-11-23T13:00:00Z"/>
                <w:lang w:val="en-US"/>
              </w:rPr>
              <w:pPrChange w:id="11448" w:author="phuong vu" w:date="2018-11-23T13:48:00Z">
                <w:pPr/>
              </w:pPrChange>
            </w:pPr>
            <w:ins w:id="11449" w:author="phuong vu" w:date="2018-11-23T13:00:00Z">
              <w:r>
                <w:rPr>
                  <w:lang w:val="en-US"/>
                </w:rPr>
                <w:t>promotion_code</w:t>
              </w:r>
            </w:ins>
          </w:p>
        </w:tc>
        <w:tc>
          <w:tcPr>
            <w:tcW w:w="1300" w:type="dxa"/>
            <w:noWrap/>
            <w:tcPrChange w:id="11450" w:author="phuong vu" w:date="2018-11-23T13:40:00Z">
              <w:tcPr>
                <w:tcW w:w="1300" w:type="dxa"/>
                <w:noWrap/>
              </w:tcPr>
            </w:tcPrChange>
          </w:tcPr>
          <w:p w14:paraId="3AFBAB0A" w14:textId="2C626212" w:rsidR="002E1BE3" w:rsidRDefault="002E1BE3">
            <w:pPr>
              <w:spacing w:line="276" w:lineRule="auto"/>
              <w:rPr>
                <w:ins w:id="11451" w:author="phuong vu" w:date="2018-11-23T13:00:00Z"/>
                <w:lang w:val="en-US"/>
              </w:rPr>
              <w:pPrChange w:id="11452" w:author="phuong vu" w:date="2018-11-23T13:48:00Z">
                <w:pPr/>
              </w:pPrChange>
            </w:pPr>
            <w:ins w:id="11453" w:author="phuong vu" w:date="2018-11-23T13:05:00Z">
              <w:r w:rsidRPr="00FD2760">
                <w:t>character varying</w:t>
              </w:r>
            </w:ins>
          </w:p>
        </w:tc>
        <w:tc>
          <w:tcPr>
            <w:tcW w:w="1098" w:type="dxa"/>
            <w:noWrap/>
            <w:vAlign w:val="center"/>
            <w:tcPrChange w:id="11454" w:author="phuong vu" w:date="2018-11-23T13:40:00Z">
              <w:tcPr>
                <w:tcW w:w="1098" w:type="dxa"/>
                <w:noWrap/>
                <w:vAlign w:val="center"/>
              </w:tcPr>
            </w:tcPrChange>
          </w:tcPr>
          <w:p w14:paraId="63DD74CC" w14:textId="77777777" w:rsidR="002E1BE3" w:rsidRPr="00FD2760" w:rsidRDefault="002E1BE3">
            <w:pPr>
              <w:spacing w:line="276" w:lineRule="auto"/>
              <w:jc w:val="center"/>
              <w:rPr>
                <w:ins w:id="11455" w:author="phuong vu" w:date="2018-11-23T13:00:00Z"/>
              </w:rPr>
              <w:pPrChange w:id="11456" w:author="phuong vu" w:date="2018-11-23T13:48:00Z">
                <w:pPr>
                  <w:jc w:val="center"/>
                </w:pPr>
              </w:pPrChange>
            </w:pPr>
          </w:p>
        </w:tc>
        <w:tc>
          <w:tcPr>
            <w:tcW w:w="838" w:type="dxa"/>
            <w:noWrap/>
            <w:vAlign w:val="center"/>
            <w:tcPrChange w:id="11457" w:author="phuong vu" w:date="2018-11-23T13:40:00Z">
              <w:tcPr>
                <w:tcW w:w="838" w:type="dxa"/>
                <w:noWrap/>
                <w:vAlign w:val="center"/>
              </w:tcPr>
            </w:tcPrChange>
          </w:tcPr>
          <w:p w14:paraId="41D6B1F7" w14:textId="77777777" w:rsidR="002E1BE3" w:rsidRPr="00FD2760" w:rsidRDefault="002E1BE3">
            <w:pPr>
              <w:spacing w:line="276" w:lineRule="auto"/>
              <w:jc w:val="center"/>
              <w:rPr>
                <w:ins w:id="11458" w:author="phuong vu" w:date="2018-11-23T13:00:00Z"/>
              </w:rPr>
              <w:pPrChange w:id="11459" w:author="phuong vu" w:date="2018-11-23T13:48:00Z">
                <w:pPr>
                  <w:jc w:val="center"/>
                </w:pPr>
              </w:pPrChange>
            </w:pPr>
          </w:p>
        </w:tc>
        <w:tc>
          <w:tcPr>
            <w:tcW w:w="823" w:type="dxa"/>
            <w:noWrap/>
            <w:vAlign w:val="center"/>
            <w:tcPrChange w:id="11460" w:author="phuong vu" w:date="2018-11-23T13:40:00Z">
              <w:tcPr>
                <w:tcW w:w="823" w:type="dxa"/>
                <w:noWrap/>
                <w:vAlign w:val="center"/>
              </w:tcPr>
            </w:tcPrChange>
          </w:tcPr>
          <w:p w14:paraId="6476343C" w14:textId="77777777" w:rsidR="002E1BE3" w:rsidRPr="00FD2760" w:rsidRDefault="002E1BE3">
            <w:pPr>
              <w:spacing w:line="276" w:lineRule="auto"/>
              <w:jc w:val="center"/>
              <w:rPr>
                <w:ins w:id="11461" w:author="phuong vu" w:date="2018-11-23T13:00:00Z"/>
              </w:rPr>
              <w:pPrChange w:id="11462" w:author="phuong vu" w:date="2018-11-23T13:48:00Z">
                <w:pPr>
                  <w:jc w:val="center"/>
                </w:pPr>
              </w:pPrChange>
            </w:pPr>
          </w:p>
        </w:tc>
        <w:tc>
          <w:tcPr>
            <w:tcW w:w="2055" w:type="dxa"/>
            <w:noWrap/>
            <w:tcPrChange w:id="11463" w:author="phuong vu" w:date="2018-11-23T13:40:00Z">
              <w:tcPr>
                <w:tcW w:w="2899" w:type="dxa"/>
                <w:noWrap/>
              </w:tcPr>
            </w:tcPrChange>
          </w:tcPr>
          <w:p w14:paraId="25BEC408" w14:textId="691751BF" w:rsidR="002E1BE3" w:rsidRDefault="002E1BE3">
            <w:pPr>
              <w:spacing w:line="276" w:lineRule="auto"/>
              <w:rPr>
                <w:ins w:id="11464" w:author="phuong vu" w:date="2018-11-23T13:00:00Z"/>
                <w:lang w:val="en-US"/>
              </w:rPr>
              <w:pPrChange w:id="11465" w:author="phuong vu" w:date="2018-11-23T13:48:00Z">
                <w:pPr/>
              </w:pPrChange>
            </w:pPr>
            <w:ins w:id="11466" w:author="phuong vu" w:date="2018-11-23T13:06:00Z">
              <w:r>
                <w:rPr>
                  <w:lang w:val="en-US"/>
                </w:rPr>
                <w:t>Mã áp dụng</w:t>
              </w:r>
            </w:ins>
          </w:p>
        </w:tc>
      </w:tr>
      <w:tr w:rsidR="002E1BE3" w:rsidRPr="001856AA" w14:paraId="33A5DA50" w14:textId="77777777" w:rsidTr="00904AF3">
        <w:trPr>
          <w:trHeight w:val="300"/>
          <w:ins w:id="11467" w:author="phuong vu" w:date="2018-11-23T12:59:00Z"/>
          <w:trPrChange w:id="11468" w:author="phuong vu" w:date="2018-11-23T13:40:00Z">
            <w:trPr>
              <w:trHeight w:val="300"/>
            </w:trPr>
          </w:trPrChange>
        </w:trPr>
        <w:tc>
          <w:tcPr>
            <w:tcW w:w="708" w:type="dxa"/>
            <w:noWrap/>
            <w:vAlign w:val="center"/>
            <w:hideMark/>
            <w:tcPrChange w:id="11469" w:author="phuong vu" w:date="2018-11-23T13:40:00Z">
              <w:tcPr>
                <w:tcW w:w="708" w:type="dxa"/>
                <w:noWrap/>
                <w:vAlign w:val="center"/>
                <w:hideMark/>
              </w:tcPr>
            </w:tcPrChange>
          </w:tcPr>
          <w:p w14:paraId="7B0D8062" w14:textId="77777777" w:rsidR="002E1BE3" w:rsidRPr="00FD2760" w:rsidRDefault="002E1BE3">
            <w:pPr>
              <w:spacing w:line="276" w:lineRule="auto"/>
              <w:jc w:val="center"/>
              <w:rPr>
                <w:ins w:id="11470" w:author="phuong vu" w:date="2018-11-23T12:59:00Z"/>
                <w:lang w:val="en-US"/>
              </w:rPr>
              <w:pPrChange w:id="11471" w:author="phuong vu" w:date="2018-11-23T13:48:00Z">
                <w:pPr>
                  <w:jc w:val="center"/>
                </w:pPr>
              </w:pPrChange>
            </w:pPr>
            <w:ins w:id="11472" w:author="phuong vu" w:date="2018-11-23T12:59:00Z">
              <w:r>
                <w:rPr>
                  <w:lang w:val="en-US"/>
                </w:rPr>
                <w:t>7</w:t>
              </w:r>
            </w:ins>
          </w:p>
        </w:tc>
        <w:tc>
          <w:tcPr>
            <w:tcW w:w="1993" w:type="dxa"/>
            <w:noWrap/>
            <w:hideMark/>
            <w:tcPrChange w:id="11473" w:author="phuong vu" w:date="2018-11-23T13:40:00Z">
              <w:tcPr>
                <w:tcW w:w="1820" w:type="dxa"/>
                <w:noWrap/>
                <w:hideMark/>
              </w:tcPr>
            </w:tcPrChange>
          </w:tcPr>
          <w:p w14:paraId="5003332D" w14:textId="7193026A" w:rsidR="002E1BE3" w:rsidRPr="00FD2760" w:rsidRDefault="002E1BE3">
            <w:pPr>
              <w:spacing w:line="276" w:lineRule="auto"/>
              <w:rPr>
                <w:ins w:id="11474" w:author="phuong vu" w:date="2018-11-23T12:59:00Z"/>
              </w:rPr>
              <w:pPrChange w:id="11475" w:author="phuong vu" w:date="2018-11-23T13:48:00Z">
                <w:pPr/>
              </w:pPrChange>
            </w:pPr>
            <w:ins w:id="11476" w:author="phuong vu" w:date="2018-11-23T12:59:00Z">
              <w:r w:rsidRPr="00FD2760">
                <w:t>status</w:t>
              </w:r>
            </w:ins>
          </w:p>
        </w:tc>
        <w:tc>
          <w:tcPr>
            <w:tcW w:w="1300" w:type="dxa"/>
            <w:noWrap/>
            <w:hideMark/>
            <w:tcPrChange w:id="11477" w:author="phuong vu" w:date="2018-11-23T13:40:00Z">
              <w:tcPr>
                <w:tcW w:w="1300" w:type="dxa"/>
                <w:noWrap/>
                <w:hideMark/>
              </w:tcPr>
            </w:tcPrChange>
          </w:tcPr>
          <w:p w14:paraId="25CF1DB1" w14:textId="77777777" w:rsidR="002E1BE3" w:rsidRPr="00FD2760" w:rsidRDefault="002E1BE3">
            <w:pPr>
              <w:spacing w:line="276" w:lineRule="auto"/>
              <w:rPr>
                <w:ins w:id="11478" w:author="phuong vu" w:date="2018-11-23T12:59:00Z"/>
              </w:rPr>
              <w:pPrChange w:id="11479" w:author="phuong vu" w:date="2018-11-23T13:48:00Z">
                <w:pPr/>
              </w:pPrChange>
            </w:pPr>
            <w:ins w:id="11480" w:author="phuong vu" w:date="2018-11-23T12:59:00Z">
              <w:r w:rsidRPr="00FD2760">
                <w:t>character varying</w:t>
              </w:r>
            </w:ins>
          </w:p>
        </w:tc>
        <w:tc>
          <w:tcPr>
            <w:tcW w:w="1098" w:type="dxa"/>
            <w:noWrap/>
            <w:vAlign w:val="center"/>
            <w:hideMark/>
            <w:tcPrChange w:id="11481" w:author="phuong vu" w:date="2018-11-23T13:40:00Z">
              <w:tcPr>
                <w:tcW w:w="1098" w:type="dxa"/>
                <w:noWrap/>
                <w:vAlign w:val="center"/>
                <w:hideMark/>
              </w:tcPr>
            </w:tcPrChange>
          </w:tcPr>
          <w:p w14:paraId="15B2C8B3" w14:textId="77777777" w:rsidR="002E1BE3" w:rsidRPr="00FD2760" w:rsidRDefault="002E1BE3">
            <w:pPr>
              <w:spacing w:line="276" w:lineRule="auto"/>
              <w:jc w:val="center"/>
              <w:rPr>
                <w:ins w:id="11482" w:author="phuong vu" w:date="2018-11-23T12:59:00Z"/>
              </w:rPr>
              <w:pPrChange w:id="11483" w:author="phuong vu" w:date="2018-11-23T13:48:00Z">
                <w:pPr>
                  <w:jc w:val="center"/>
                </w:pPr>
              </w:pPrChange>
            </w:pPr>
            <w:ins w:id="11484" w:author="phuong vu" w:date="2018-11-23T12:59:00Z">
              <w:r w:rsidRPr="00FD2760">
                <w:t>X</w:t>
              </w:r>
            </w:ins>
          </w:p>
        </w:tc>
        <w:tc>
          <w:tcPr>
            <w:tcW w:w="838" w:type="dxa"/>
            <w:noWrap/>
            <w:vAlign w:val="center"/>
            <w:hideMark/>
            <w:tcPrChange w:id="11485" w:author="phuong vu" w:date="2018-11-23T13:40:00Z">
              <w:tcPr>
                <w:tcW w:w="838" w:type="dxa"/>
                <w:noWrap/>
                <w:vAlign w:val="center"/>
                <w:hideMark/>
              </w:tcPr>
            </w:tcPrChange>
          </w:tcPr>
          <w:p w14:paraId="06CA33C0" w14:textId="77777777" w:rsidR="002E1BE3" w:rsidRPr="00FD2760" w:rsidRDefault="002E1BE3">
            <w:pPr>
              <w:spacing w:line="276" w:lineRule="auto"/>
              <w:jc w:val="center"/>
              <w:rPr>
                <w:ins w:id="11486" w:author="phuong vu" w:date="2018-11-23T12:59:00Z"/>
              </w:rPr>
              <w:pPrChange w:id="11487" w:author="phuong vu" w:date="2018-11-23T13:48:00Z">
                <w:pPr>
                  <w:jc w:val="center"/>
                </w:pPr>
              </w:pPrChange>
            </w:pPr>
          </w:p>
        </w:tc>
        <w:tc>
          <w:tcPr>
            <w:tcW w:w="823" w:type="dxa"/>
            <w:noWrap/>
            <w:vAlign w:val="center"/>
            <w:hideMark/>
            <w:tcPrChange w:id="11488" w:author="phuong vu" w:date="2018-11-23T13:40:00Z">
              <w:tcPr>
                <w:tcW w:w="823" w:type="dxa"/>
                <w:noWrap/>
                <w:vAlign w:val="center"/>
                <w:hideMark/>
              </w:tcPr>
            </w:tcPrChange>
          </w:tcPr>
          <w:p w14:paraId="1630137C" w14:textId="77777777" w:rsidR="002E1BE3" w:rsidRPr="00FD2760" w:rsidRDefault="002E1BE3">
            <w:pPr>
              <w:spacing w:line="276" w:lineRule="auto"/>
              <w:jc w:val="center"/>
              <w:rPr>
                <w:ins w:id="11489" w:author="phuong vu" w:date="2018-11-23T12:59:00Z"/>
              </w:rPr>
              <w:pPrChange w:id="11490" w:author="phuong vu" w:date="2018-11-23T13:48:00Z">
                <w:pPr>
                  <w:jc w:val="center"/>
                </w:pPr>
              </w:pPrChange>
            </w:pPr>
          </w:p>
        </w:tc>
        <w:tc>
          <w:tcPr>
            <w:tcW w:w="2055" w:type="dxa"/>
            <w:noWrap/>
            <w:hideMark/>
            <w:tcPrChange w:id="11491" w:author="phuong vu" w:date="2018-11-23T13:40:00Z">
              <w:tcPr>
                <w:tcW w:w="2899" w:type="dxa"/>
                <w:noWrap/>
                <w:hideMark/>
              </w:tcPr>
            </w:tcPrChange>
          </w:tcPr>
          <w:p w14:paraId="4D684181" w14:textId="77777777" w:rsidR="002E1BE3" w:rsidRPr="00FD2760" w:rsidRDefault="002E1BE3" w:rsidP="00266AC8">
            <w:pPr>
              <w:keepNext/>
              <w:spacing w:line="276" w:lineRule="auto"/>
              <w:rPr>
                <w:ins w:id="11492" w:author="phuong vu" w:date="2018-11-23T12:59:00Z"/>
              </w:rPr>
              <w:pPrChange w:id="11493" w:author="Tran Huan" w:date="2018-11-25T23:41:00Z">
                <w:pPr>
                  <w:keepNext/>
                </w:pPr>
              </w:pPrChange>
            </w:pPr>
            <w:ins w:id="11494" w:author="phuong vu" w:date="2018-11-23T12:59:00Z">
              <w:r w:rsidRPr="00FD2760">
                <w:t>Trạng thái</w:t>
              </w:r>
            </w:ins>
          </w:p>
        </w:tc>
      </w:tr>
    </w:tbl>
    <w:p w14:paraId="2009386D" w14:textId="3B4BF599" w:rsidR="00266AC8" w:rsidRPr="00266AC8" w:rsidRDefault="00266AC8">
      <w:pPr>
        <w:pStyle w:val="Caption"/>
        <w:rPr>
          <w:ins w:id="11495" w:author="Tran Huan" w:date="2018-11-25T23:41:00Z"/>
          <w:rPrChange w:id="11496" w:author="Tran Huan" w:date="2018-11-25T23:41:00Z">
            <w:rPr>
              <w:ins w:id="11497" w:author="Tran Huan" w:date="2018-11-25T23:41:00Z"/>
            </w:rPr>
          </w:rPrChange>
        </w:rPr>
      </w:pPr>
      <w:ins w:id="11498" w:author="Tran Huan" w:date="2018-11-25T23:41:00Z">
        <w:r>
          <w:t xml:space="preserve">Bảng </w:t>
        </w:r>
      </w:ins>
      <w:ins w:id="11499" w:author="Tran Huan" w:date="2018-11-26T01:45:00Z">
        <w:r w:rsidR="00BA6170">
          <w:fldChar w:fldCharType="begin"/>
        </w:r>
        <w:r w:rsidR="00BA6170">
          <w:instrText xml:space="preserve"> STYLEREF 1 \s </w:instrText>
        </w:r>
      </w:ins>
      <w:r w:rsidR="00BA6170">
        <w:fldChar w:fldCharType="separate"/>
      </w:r>
      <w:r w:rsidR="00BA6170">
        <w:rPr>
          <w:noProof/>
        </w:rPr>
        <w:t>3</w:t>
      </w:r>
      <w:ins w:id="11500"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1501" w:author="Tran Huan" w:date="2018-11-26T01:45:00Z">
        <w:r w:rsidR="00BA6170">
          <w:rPr>
            <w:noProof/>
          </w:rPr>
          <w:t>14</w:t>
        </w:r>
        <w:r w:rsidR="00BA6170">
          <w:fldChar w:fldCharType="end"/>
        </w:r>
      </w:ins>
      <w:ins w:id="11502" w:author="Tran Huan" w:date="2018-11-25T23:41:00Z">
        <w:r w:rsidRPr="00266AC8">
          <w:rPr>
            <w:rPrChange w:id="11503" w:author="Tran Huan" w:date="2018-11-25T23:41:00Z">
              <w:rPr>
                <w:lang w:val="en-US"/>
              </w:rPr>
            </w:rPrChange>
          </w:rPr>
          <w:t xml:space="preserve"> </w:t>
        </w:r>
        <w:r w:rsidRPr="008F40CD">
          <w:rPr>
            <w:i/>
          </w:rPr>
          <w:t>Bảng dữ liệu khuyến mãi</w:t>
        </w:r>
      </w:ins>
    </w:p>
    <w:p w14:paraId="15CF9D05" w14:textId="5DEEB4D2" w:rsidR="00E951FC" w:rsidRPr="000245EB" w:rsidDel="00266AC8" w:rsidRDefault="00376EE3" w:rsidP="000D1FDC">
      <w:pPr>
        <w:pStyle w:val="Caption"/>
        <w:rPr>
          <w:ins w:id="11504" w:author="phuong vu" w:date="2018-11-23T13:07:00Z"/>
          <w:del w:id="11505" w:author="Tran Huan" w:date="2018-11-25T23:41:00Z"/>
          <w:b/>
          <w:rPrChange w:id="11506" w:author="Tran Huan" w:date="2018-11-25T16:08:00Z">
            <w:rPr>
              <w:ins w:id="11507" w:author="phuong vu" w:date="2018-11-23T13:07:00Z"/>
              <w:del w:id="11508" w:author="Tran Huan" w:date="2018-11-25T23:41:00Z"/>
              <w:b/>
              <w:i/>
              <w:iCs/>
              <w:szCs w:val="18"/>
              <w:lang w:val="en-US"/>
            </w:rPr>
          </w:rPrChange>
        </w:rPr>
        <w:pPrChange w:id="11509" w:author="Tran Huan" w:date="2018-11-25T23:36:00Z">
          <w:pPr/>
        </w:pPrChange>
      </w:pPr>
      <w:ins w:id="11510" w:author="phuong vu" w:date="2018-11-23T14:20:00Z">
        <w:del w:id="11511" w:author="Tran Huan" w:date="2018-11-25T23:41:00Z">
          <w:r w:rsidDel="00266AC8">
            <w:delText xml:space="preserve">Bảng </w:delText>
          </w:r>
        </w:del>
      </w:ins>
      <w:ins w:id="11512" w:author="phuong vu" w:date="2018-11-23T15:14:00Z">
        <w:del w:id="11513" w:author="Tran Huan" w:date="2018-11-25T23:41:00Z">
          <w:r w:rsidR="00E95F1B" w:rsidDel="00266AC8">
            <w:fldChar w:fldCharType="begin"/>
          </w:r>
          <w:r w:rsidR="00E95F1B" w:rsidDel="00266AC8">
            <w:delInstrText xml:space="preserve"> STYLEREF 1 \s </w:delInstrText>
          </w:r>
        </w:del>
      </w:ins>
      <w:del w:id="11514" w:author="Tran Huan" w:date="2018-11-25T23:41:00Z">
        <w:r w:rsidR="00E95F1B" w:rsidDel="00266AC8">
          <w:fldChar w:fldCharType="separate"/>
        </w:r>
        <w:r w:rsidR="00B607D9" w:rsidDel="00266AC8">
          <w:rPr>
            <w:noProof/>
          </w:rPr>
          <w:delText>3</w:delText>
        </w:r>
      </w:del>
      <w:ins w:id="11515" w:author="phuong vu" w:date="2018-11-23T15:14:00Z">
        <w:del w:id="11516"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1517" w:author="Tran Huan" w:date="2018-11-25T23:41:00Z">
        <w:r w:rsidR="00E95F1B" w:rsidDel="00266AC8">
          <w:fldChar w:fldCharType="separate"/>
        </w:r>
      </w:del>
      <w:ins w:id="11518" w:author="phuong vu" w:date="2018-11-23T15:14:00Z">
        <w:del w:id="11519" w:author="Tran Huan" w:date="2018-11-25T23:41:00Z">
          <w:r w:rsidR="00E95F1B" w:rsidDel="00266AC8">
            <w:fldChar w:fldCharType="end"/>
          </w:r>
        </w:del>
      </w:ins>
      <w:ins w:id="11520" w:author="phuong vu" w:date="2018-11-23T14:20:00Z">
        <w:del w:id="11521" w:author="Tran Huan" w:date="2018-11-25T23:41:00Z">
          <w:r w:rsidRPr="000245EB" w:rsidDel="00266AC8">
            <w:rPr>
              <w:i/>
              <w:rPrChange w:id="11522" w:author="Tran Huan" w:date="2018-11-25T16:08:00Z">
                <w:rPr>
                  <w:i/>
                  <w:iCs/>
                  <w:lang w:val="en-US"/>
                </w:rPr>
              </w:rPrChange>
            </w:rPr>
            <w:delText xml:space="preserve"> Bảng dữ liệu khuyến mãi</w:delText>
          </w:r>
        </w:del>
      </w:ins>
    </w:p>
    <w:p w14:paraId="4BAAE00F" w14:textId="3363FAFC" w:rsidR="002E1BE3" w:rsidRDefault="002E1BE3">
      <w:pPr>
        <w:spacing w:line="276" w:lineRule="auto"/>
        <w:rPr>
          <w:ins w:id="11523" w:author="phuong vu" w:date="2018-11-23T13:07:00Z"/>
          <w:b/>
          <w:lang w:val="en-US"/>
        </w:rPr>
        <w:pPrChange w:id="11524" w:author="phuong vu" w:date="2018-11-23T13:48:00Z">
          <w:pPr/>
        </w:pPrChange>
      </w:pPr>
      <w:ins w:id="11525" w:author="phuong vu" w:date="2018-11-23T13:07:00Z">
        <w:r>
          <w:rPr>
            <w:b/>
            <w:lang w:val="en-US"/>
          </w:rPr>
          <w:t>BẢNG PROMOTION_BRANCH</w:t>
        </w:r>
      </w:ins>
    </w:p>
    <w:tbl>
      <w:tblPr>
        <w:tblStyle w:val="TableGrid"/>
        <w:tblW w:w="8815" w:type="dxa"/>
        <w:tblLook w:val="04A0" w:firstRow="1" w:lastRow="0" w:firstColumn="1" w:lastColumn="0" w:noHBand="0" w:noVBand="1"/>
        <w:tblPrChange w:id="11526"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11527">
          <w:tblGrid>
            <w:gridCol w:w="708"/>
            <w:gridCol w:w="1820"/>
            <w:gridCol w:w="1300"/>
            <w:gridCol w:w="1098"/>
            <w:gridCol w:w="838"/>
            <w:gridCol w:w="823"/>
            <w:gridCol w:w="2899"/>
          </w:tblGrid>
        </w:tblGridChange>
      </w:tblGrid>
      <w:tr w:rsidR="002E1BE3" w:rsidRPr="001856AA" w14:paraId="2E3107CB" w14:textId="77777777" w:rsidTr="00904AF3">
        <w:trPr>
          <w:trHeight w:val="300"/>
          <w:ins w:id="11528" w:author="phuong vu" w:date="2018-11-23T13:07:00Z"/>
          <w:trPrChange w:id="11529" w:author="phuong vu" w:date="2018-11-23T13:40:00Z">
            <w:trPr>
              <w:trHeight w:val="300"/>
            </w:trPr>
          </w:trPrChange>
        </w:trPr>
        <w:tc>
          <w:tcPr>
            <w:tcW w:w="708" w:type="dxa"/>
            <w:noWrap/>
            <w:vAlign w:val="center"/>
            <w:hideMark/>
            <w:tcPrChange w:id="11530" w:author="phuong vu" w:date="2018-11-23T13:40:00Z">
              <w:tcPr>
                <w:tcW w:w="708" w:type="dxa"/>
                <w:noWrap/>
                <w:vAlign w:val="center"/>
                <w:hideMark/>
              </w:tcPr>
            </w:tcPrChange>
          </w:tcPr>
          <w:p w14:paraId="6311E41F" w14:textId="77777777" w:rsidR="002E1BE3" w:rsidRPr="001856AA" w:rsidRDefault="002E1BE3">
            <w:pPr>
              <w:spacing w:line="276" w:lineRule="auto"/>
              <w:jc w:val="center"/>
              <w:rPr>
                <w:ins w:id="11531" w:author="phuong vu" w:date="2018-11-23T13:07:00Z"/>
                <w:b/>
                <w:bCs/>
              </w:rPr>
              <w:pPrChange w:id="11532" w:author="phuong vu" w:date="2018-11-23T13:48:00Z">
                <w:pPr>
                  <w:jc w:val="center"/>
                </w:pPr>
              </w:pPrChange>
            </w:pPr>
            <w:ins w:id="11533" w:author="phuong vu" w:date="2018-11-23T13:07:00Z">
              <w:r w:rsidRPr="001856AA">
                <w:rPr>
                  <w:b/>
                  <w:bCs/>
                  <w:lang w:val="da-DK"/>
                </w:rPr>
                <w:t>STT</w:t>
              </w:r>
            </w:ins>
          </w:p>
        </w:tc>
        <w:tc>
          <w:tcPr>
            <w:tcW w:w="1820" w:type="dxa"/>
            <w:noWrap/>
            <w:vAlign w:val="center"/>
            <w:hideMark/>
            <w:tcPrChange w:id="11534" w:author="phuong vu" w:date="2018-11-23T13:40:00Z">
              <w:tcPr>
                <w:tcW w:w="1820" w:type="dxa"/>
                <w:noWrap/>
                <w:vAlign w:val="center"/>
                <w:hideMark/>
              </w:tcPr>
            </w:tcPrChange>
          </w:tcPr>
          <w:p w14:paraId="40695413" w14:textId="77777777" w:rsidR="002E1BE3" w:rsidRPr="001856AA" w:rsidRDefault="002E1BE3">
            <w:pPr>
              <w:spacing w:line="276" w:lineRule="auto"/>
              <w:jc w:val="center"/>
              <w:rPr>
                <w:ins w:id="11535" w:author="phuong vu" w:date="2018-11-23T13:07:00Z"/>
                <w:b/>
                <w:bCs/>
              </w:rPr>
              <w:pPrChange w:id="11536" w:author="phuong vu" w:date="2018-11-23T13:48:00Z">
                <w:pPr>
                  <w:jc w:val="center"/>
                </w:pPr>
              </w:pPrChange>
            </w:pPr>
            <w:ins w:id="11537" w:author="phuong vu" w:date="2018-11-23T13:07:00Z">
              <w:r w:rsidRPr="001856AA">
                <w:rPr>
                  <w:b/>
                  <w:bCs/>
                  <w:lang w:val="da-DK"/>
                </w:rPr>
                <w:t>Tên trường</w:t>
              </w:r>
            </w:ins>
          </w:p>
        </w:tc>
        <w:tc>
          <w:tcPr>
            <w:tcW w:w="1300" w:type="dxa"/>
            <w:noWrap/>
            <w:vAlign w:val="center"/>
            <w:hideMark/>
            <w:tcPrChange w:id="11538" w:author="phuong vu" w:date="2018-11-23T13:40:00Z">
              <w:tcPr>
                <w:tcW w:w="1300" w:type="dxa"/>
                <w:noWrap/>
                <w:vAlign w:val="center"/>
                <w:hideMark/>
              </w:tcPr>
            </w:tcPrChange>
          </w:tcPr>
          <w:p w14:paraId="23CB3C70" w14:textId="77777777" w:rsidR="002E1BE3" w:rsidRPr="001856AA" w:rsidRDefault="002E1BE3">
            <w:pPr>
              <w:spacing w:line="276" w:lineRule="auto"/>
              <w:jc w:val="center"/>
              <w:rPr>
                <w:ins w:id="11539" w:author="phuong vu" w:date="2018-11-23T13:07:00Z"/>
                <w:b/>
                <w:bCs/>
              </w:rPr>
              <w:pPrChange w:id="11540" w:author="phuong vu" w:date="2018-11-23T13:48:00Z">
                <w:pPr>
                  <w:jc w:val="center"/>
                </w:pPr>
              </w:pPrChange>
            </w:pPr>
            <w:ins w:id="11541" w:author="phuong vu" w:date="2018-11-23T13:07:00Z">
              <w:r w:rsidRPr="001856AA">
                <w:rPr>
                  <w:b/>
                  <w:bCs/>
                  <w:lang w:val="da-DK"/>
                </w:rPr>
                <w:t>Kiểu</w:t>
              </w:r>
            </w:ins>
          </w:p>
        </w:tc>
        <w:tc>
          <w:tcPr>
            <w:tcW w:w="1098" w:type="dxa"/>
            <w:noWrap/>
            <w:vAlign w:val="center"/>
            <w:hideMark/>
            <w:tcPrChange w:id="11542" w:author="phuong vu" w:date="2018-11-23T13:40:00Z">
              <w:tcPr>
                <w:tcW w:w="1098" w:type="dxa"/>
                <w:noWrap/>
                <w:vAlign w:val="center"/>
                <w:hideMark/>
              </w:tcPr>
            </w:tcPrChange>
          </w:tcPr>
          <w:p w14:paraId="46DA5EDE" w14:textId="77777777" w:rsidR="002E1BE3" w:rsidRPr="001856AA" w:rsidRDefault="002E1BE3">
            <w:pPr>
              <w:spacing w:line="276" w:lineRule="auto"/>
              <w:jc w:val="center"/>
              <w:rPr>
                <w:ins w:id="11543" w:author="phuong vu" w:date="2018-11-23T13:07:00Z"/>
                <w:b/>
                <w:bCs/>
              </w:rPr>
              <w:pPrChange w:id="11544" w:author="phuong vu" w:date="2018-11-23T13:48:00Z">
                <w:pPr>
                  <w:jc w:val="center"/>
                </w:pPr>
              </w:pPrChange>
            </w:pPr>
            <w:ins w:id="11545" w:author="phuong vu" w:date="2018-11-23T13:07:00Z">
              <w:r w:rsidRPr="001856AA">
                <w:rPr>
                  <w:b/>
                  <w:bCs/>
                  <w:lang w:val="da-DK"/>
                </w:rPr>
                <w:t>Chấp nhận Null</w:t>
              </w:r>
            </w:ins>
          </w:p>
        </w:tc>
        <w:tc>
          <w:tcPr>
            <w:tcW w:w="838" w:type="dxa"/>
            <w:noWrap/>
            <w:vAlign w:val="center"/>
            <w:hideMark/>
            <w:tcPrChange w:id="11546" w:author="phuong vu" w:date="2018-11-23T13:40:00Z">
              <w:tcPr>
                <w:tcW w:w="838" w:type="dxa"/>
                <w:noWrap/>
                <w:vAlign w:val="center"/>
                <w:hideMark/>
              </w:tcPr>
            </w:tcPrChange>
          </w:tcPr>
          <w:p w14:paraId="42763DBE" w14:textId="77777777" w:rsidR="002E1BE3" w:rsidRPr="001856AA" w:rsidRDefault="002E1BE3">
            <w:pPr>
              <w:spacing w:line="276" w:lineRule="auto"/>
              <w:jc w:val="center"/>
              <w:rPr>
                <w:ins w:id="11547" w:author="phuong vu" w:date="2018-11-23T13:07:00Z"/>
                <w:b/>
                <w:bCs/>
              </w:rPr>
              <w:pPrChange w:id="11548" w:author="phuong vu" w:date="2018-11-23T13:48:00Z">
                <w:pPr>
                  <w:jc w:val="center"/>
                </w:pPr>
              </w:pPrChange>
            </w:pPr>
            <w:ins w:id="11549" w:author="phuong vu" w:date="2018-11-23T13:07:00Z">
              <w:r w:rsidRPr="001856AA">
                <w:rPr>
                  <w:b/>
                  <w:bCs/>
                  <w:lang w:val="da-DK"/>
                </w:rPr>
                <w:t>Khóa chính</w:t>
              </w:r>
            </w:ins>
          </w:p>
        </w:tc>
        <w:tc>
          <w:tcPr>
            <w:tcW w:w="823" w:type="dxa"/>
            <w:noWrap/>
            <w:vAlign w:val="center"/>
            <w:hideMark/>
            <w:tcPrChange w:id="11550" w:author="phuong vu" w:date="2018-11-23T13:40:00Z">
              <w:tcPr>
                <w:tcW w:w="823" w:type="dxa"/>
                <w:noWrap/>
                <w:vAlign w:val="center"/>
                <w:hideMark/>
              </w:tcPr>
            </w:tcPrChange>
          </w:tcPr>
          <w:p w14:paraId="4D2B8CB9" w14:textId="77777777" w:rsidR="002E1BE3" w:rsidRPr="001856AA" w:rsidRDefault="002E1BE3">
            <w:pPr>
              <w:spacing w:line="276" w:lineRule="auto"/>
              <w:jc w:val="center"/>
              <w:rPr>
                <w:ins w:id="11551" w:author="phuong vu" w:date="2018-11-23T13:07:00Z"/>
                <w:b/>
                <w:bCs/>
              </w:rPr>
              <w:pPrChange w:id="11552" w:author="phuong vu" w:date="2018-11-23T13:48:00Z">
                <w:pPr>
                  <w:jc w:val="center"/>
                </w:pPr>
              </w:pPrChange>
            </w:pPr>
            <w:ins w:id="11553" w:author="phuong vu" w:date="2018-11-23T13:07:00Z">
              <w:r w:rsidRPr="001856AA">
                <w:rPr>
                  <w:b/>
                  <w:bCs/>
                  <w:lang w:val="da-DK"/>
                </w:rPr>
                <w:t>Khóa ngoại</w:t>
              </w:r>
            </w:ins>
          </w:p>
        </w:tc>
        <w:tc>
          <w:tcPr>
            <w:tcW w:w="2228" w:type="dxa"/>
            <w:noWrap/>
            <w:vAlign w:val="center"/>
            <w:hideMark/>
            <w:tcPrChange w:id="11554" w:author="phuong vu" w:date="2018-11-23T13:40:00Z">
              <w:tcPr>
                <w:tcW w:w="2899" w:type="dxa"/>
                <w:noWrap/>
                <w:vAlign w:val="center"/>
                <w:hideMark/>
              </w:tcPr>
            </w:tcPrChange>
          </w:tcPr>
          <w:p w14:paraId="1AC261DC" w14:textId="77777777" w:rsidR="002E1BE3" w:rsidRPr="001856AA" w:rsidRDefault="002E1BE3">
            <w:pPr>
              <w:spacing w:line="276" w:lineRule="auto"/>
              <w:ind w:right="226"/>
              <w:jc w:val="center"/>
              <w:rPr>
                <w:ins w:id="11555" w:author="phuong vu" w:date="2018-11-23T13:07:00Z"/>
                <w:b/>
                <w:bCs/>
              </w:rPr>
              <w:pPrChange w:id="11556" w:author="phuong vu" w:date="2018-11-23T13:48:00Z">
                <w:pPr>
                  <w:ind w:right="226"/>
                  <w:jc w:val="center"/>
                </w:pPr>
              </w:pPrChange>
            </w:pPr>
            <w:ins w:id="11557" w:author="phuong vu" w:date="2018-11-23T13:07:00Z">
              <w:r w:rsidRPr="001856AA">
                <w:rPr>
                  <w:b/>
                  <w:bCs/>
                  <w:lang w:val="da-DK"/>
                </w:rPr>
                <w:t>Mô tả</w:t>
              </w:r>
            </w:ins>
          </w:p>
        </w:tc>
      </w:tr>
      <w:tr w:rsidR="002E1BE3" w:rsidRPr="001856AA" w14:paraId="446519DD" w14:textId="77777777" w:rsidTr="00904AF3">
        <w:trPr>
          <w:trHeight w:val="300"/>
          <w:ins w:id="11558" w:author="phuong vu" w:date="2018-11-23T13:07:00Z"/>
          <w:trPrChange w:id="11559" w:author="phuong vu" w:date="2018-11-23T13:40:00Z">
            <w:trPr>
              <w:trHeight w:val="300"/>
            </w:trPr>
          </w:trPrChange>
        </w:trPr>
        <w:tc>
          <w:tcPr>
            <w:tcW w:w="708" w:type="dxa"/>
            <w:noWrap/>
            <w:vAlign w:val="center"/>
            <w:hideMark/>
            <w:tcPrChange w:id="11560" w:author="phuong vu" w:date="2018-11-23T13:40:00Z">
              <w:tcPr>
                <w:tcW w:w="708" w:type="dxa"/>
                <w:noWrap/>
                <w:vAlign w:val="center"/>
                <w:hideMark/>
              </w:tcPr>
            </w:tcPrChange>
          </w:tcPr>
          <w:p w14:paraId="2A04CC8A" w14:textId="77777777" w:rsidR="002E1BE3" w:rsidRPr="00FD2760" w:rsidRDefault="002E1BE3">
            <w:pPr>
              <w:spacing w:line="276" w:lineRule="auto"/>
              <w:jc w:val="center"/>
              <w:rPr>
                <w:ins w:id="11561" w:author="phuong vu" w:date="2018-11-23T13:07:00Z"/>
              </w:rPr>
            </w:pPr>
            <w:ins w:id="11562" w:author="phuong vu" w:date="2018-11-23T13:07:00Z">
              <w:r w:rsidRPr="00FD2760">
                <w:t>1</w:t>
              </w:r>
            </w:ins>
          </w:p>
        </w:tc>
        <w:tc>
          <w:tcPr>
            <w:tcW w:w="1820" w:type="dxa"/>
            <w:noWrap/>
            <w:hideMark/>
            <w:tcPrChange w:id="11563" w:author="phuong vu" w:date="2018-11-23T13:40:00Z">
              <w:tcPr>
                <w:tcW w:w="1820" w:type="dxa"/>
                <w:noWrap/>
                <w:hideMark/>
              </w:tcPr>
            </w:tcPrChange>
          </w:tcPr>
          <w:p w14:paraId="1527A327" w14:textId="77777777" w:rsidR="002E1BE3" w:rsidRPr="00FD2760" w:rsidRDefault="002E1BE3">
            <w:pPr>
              <w:spacing w:line="276" w:lineRule="auto"/>
              <w:rPr>
                <w:ins w:id="11564" w:author="phuong vu" w:date="2018-11-23T13:07:00Z"/>
              </w:rPr>
            </w:pPr>
            <w:ins w:id="11565" w:author="phuong vu" w:date="2018-11-23T13:07:00Z">
              <w:r w:rsidRPr="00FD2760">
                <w:t>id</w:t>
              </w:r>
            </w:ins>
          </w:p>
        </w:tc>
        <w:tc>
          <w:tcPr>
            <w:tcW w:w="1300" w:type="dxa"/>
            <w:noWrap/>
            <w:hideMark/>
            <w:tcPrChange w:id="11566" w:author="phuong vu" w:date="2018-11-23T13:40:00Z">
              <w:tcPr>
                <w:tcW w:w="1300" w:type="dxa"/>
                <w:noWrap/>
                <w:hideMark/>
              </w:tcPr>
            </w:tcPrChange>
          </w:tcPr>
          <w:p w14:paraId="2CAABA8E" w14:textId="77777777" w:rsidR="002E1BE3" w:rsidRPr="00FD2760" w:rsidRDefault="002E1BE3">
            <w:pPr>
              <w:spacing w:line="276" w:lineRule="auto"/>
              <w:rPr>
                <w:ins w:id="11567" w:author="phuong vu" w:date="2018-11-23T13:07:00Z"/>
              </w:rPr>
            </w:pPr>
            <w:ins w:id="11568" w:author="phuong vu" w:date="2018-11-23T13:07:00Z">
              <w:r w:rsidRPr="00FD2760">
                <w:t>numeric</w:t>
              </w:r>
            </w:ins>
          </w:p>
        </w:tc>
        <w:tc>
          <w:tcPr>
            <w:tcW w:w="1098" w:type="dxa"/>
            <w:noWrap/>
            <w:vAlign w:val="center"/>
            <w:hideMark/>
            <w:tcPrChange w:id="11569" w:author="phuong vu" w:date="2018-11-23T13:40:00Z">
              <w:tcPr>
                <w:tcW w:w="1098" w:type="dxa"/>
                <w:noWrap/>
                <w:vAlign w:val="center"/>
                <w:hideMark/>
              </w:tcPr>
            </w:tcPrChange>
          </w:tcPr>
          <w:p w14:paraId="2CC39395" w14:textId="77777777" w:rsidR="002E1BE3" w:rsidRPr="00FD2760" w:rsidRDefault="002E1BE3">
            <w:pPr>
              <w:spacing w:line="276" w:lineRule="auto"/>
              <w:jc w:val="center"/>
              <w:rPr>
                <w:ins w:id="11570" w:author="phuong vu" w:date="2018-11-23T13:07:00Z"/>
              </w:rPr>
            </w:pPr>
          </w:p>
        </w:tc>
        <w:tc>
          <w:tcPr>
            <w:tcW w:w="838" w:type="dxa"/>
            <w:noWrap/>
            <w:vAlign w:val="center"/>
            <w:hideMark/>
            <w:tcPrChange w:id="11571" w:author="phuong vu" w:date="2018-11-23T13:40:00Z">
              <w:tcPr>
                <w:tcW w:w="838" w:type="dxa"/>
                <w:noWrap/>
                <w:vAlign w:val="center"/>
                <w:hideMark/>
              </w:tcPr>
            </w:tcPrChange>
          </w:tcPr>
          <w:p w14:paraId="6601853B" w14:textId="77777777" w:rsidR="002E1BE3" w:rsidRPr="00FD2760" w:rsidRDefault="002E1BE3">
            <w:pPr>
              <w:spacing w:line="276" w:lineRule="auto"/>
              <w:jc w:val="center"/>
              <w:rPr>
                <w:ins w:id="11572" w:author="phuong vu" w:date="2018-11-23T13:07:00Z"/>
              </w:rPr>
            </w:pPr>
            <w:ins w:id="11573" w:author="phuong vu" w:date="2018-11-23T13:07:00Z">
              <w:r w:rsidRPr="00FD2760">
                <w:t>X</w:t>
              </w:r>
            </w:ins>
          </w:p>
        </w:tc>
        <w:tc>
          <w:tcPr>
            <w:tcW w:w="823" w:type="dxa"/>
            <w:noWrap/>
            <w:vAlign w:val="center"/>
            <w:hideMark/>
            <w:tcPrChange w:id="11574" w:author="phuong vu" w:date="2018-11-23T13:40:00Z">
              <w:tcPr>
                <w:tcW w:w="823" w:type="dxa"/>
                <w:noWrap/>
                <w:vAlign w:val="center"/>
                <w:hideMark/>
              </w:tcPr>
            </w:tcPrChange>
          </w:tcPr>
          <w:p w14:paraId="63611AEC" w14:textId="77777777" w:rsidR="002E1BE3" w:rsidRPr="00FD2760" w:rsidRDefault="002E1BE3">
            <w:pPr>
              <w:spacing w:line="276" w:lineRule="auto"/>
              <w:jc w:val="center"/>
              <w:rPr>
                <w:ins w:id="11575" w:author="phuong vu" w:date="2018-11-23T13:07:00Z"/>
              </w:rPr>
            </w:pPr>
          </w:p>
        </w:tc>
        <w:tc>
          <w:tcPr>
            <w:tcW w:w="2228" w:type="dxa"/>
            <w:noWrap/>
            <w:hideMark/>
            <w:tcPrChange w:id="11576" w:author="phuong vu" w:date="2018-11-23T13:40:00Z">
              <w:tcPr>
                <w:tcW w:w="2899" w:type="dxa"/>
                <w:noWrap/>
                <w:hideMark/>
              </w:tcPr>
            </w:tcPrChange>
          </w:tcPr>
          <w:p w14:paraId="1F52BE8E" w14:textId="37F0732C" w:rsidR="002E1BE3" w:rsidRPr="00FD2760" w:rsidRDefault="002E1BE3">
            <w:pPr>
              <w:spacing w:line="276" w:lineRule="auto"/>
              <w:rPr>
                <w:ins w:id="11577" w:author="phuong vu" w:date="2018-11-23T13:07:00Z"/>
                <w:lang w:val="en-US"/>
              </w:rPr>
            </w:pPr>
            <w:ins w:id="11578" w:author="phuong vu" w:date="2018-11-23T13:07:00Z">
              <w:r w:rsidRPr="00FD2760">
                <w:t>ID</w:t>
              </w:r>
            </w:ins>
          </w:p>
        </w:tc>
      </w:tr>
      <w:tr w:rsidR="002E1BE3" w:rsidRPr="001856AA" w14:paraId="7FBBAEF8" w14:textId="77777777" w:rsidTr="00904AF3">
        <w:trPr>
          <w:trHeight w:val="300"/>
          <w:ins w:id="11579" w:author="phuong vu" w:date="2018-11-23T13:07:00Z"/>
          <w:trPrChange w:id="11580" w:author="phuong vu" w:date="2018-11-23T13:40:00Z">
            <w:trPr>
              <w:trHeight w:val="300"/>
            </w:trPr>
          </w:trPrChange>
        </w:trPr>
        <w:tc>
          <w:tcPr>
            <w:tcW w:w="708" w:type="dxa"/>
            <w:noWrap/>
            <w:vAlign w:val="center"/>
            <w:hideMark/>
            <w:tcPrChange w:id="11581" w:author="phuong vu" w:date="2018-11-23T13:40:00Z">
              <w:tcPr>
                <w:tcW w:w="708" w:type="dxa"/>
                <w:noWrap/>
                <w:vAlign w:val="center"/>
                <w:hideMark/>
              </w:tcPr>
            </w:tcPrChange>
          </w:tcPr>
          <w:p w14:paraId="759E09AD" w14:textId="77777777" w:rsidR="002E1BE3" w:rsidRPr="00FD2760" w:rsidRDefault="002E1BE3">
            <w:pPr>
              <w:spacing w:line="276" w:lineRule="auto"/>
              <w:jc w:val="center"/>
              <w:rPr>
                <w:ins w:id="11582" w:author="phuong vu" w:date="2018-11-23T13:07:00Z"/>
              </w:rPr>
            </w:pPr>
            <w:ins w:id="11583" w:author="phuong vu" w:date="2018-11-23T13:07:00Z">
              <w:r w:rsidRPr="00FD2760">
                <w:t>2</w:t>
              </w:r>
            </w:ins>
          </w:p>
        </w:tc>
        <w:tc>
          <w:tcPr>
            <w:tcW w:w="1820" w:type="dxa"/>
            <w:noWrap/>
            <w:hideMark/>
            <w:tcPrChange w:id="11584" w:author="phuong vu" w:date="2018-11-23T13:40:00Z">
              <w:tcPr>
                <w:tcW w:w="1820" w:type="dxa"/>
                <w:noWrap/>
                <w:hideMark/>
              </w:tcPr>
            </w:tcPrChange>
          </w:tcPr>
          <w:p w14:paraId="4AE61C3F" w14:textId="25625687" w:rsidR="002E1BE3" w:rsidRPr="002E1BE3" w:rsidRDefault="002E1BE3">
            <w:pPr>
              <w:spacing w:line="276" w:lineRule="auto"/>
              <w:rPr>
                <w:ins w:id="11585" w:author="phuong vu" w:date="2018-11-23T13:07:00Z"/>
                <w:lang w:val="en-US"/>
                <w:rPrChange w:id="11586" w:author="phuong vu" w:date="2018-11-23T13:07:00Z">
                  <w:rPr>
                    <w:ins w:id="11587" w:author="phuong vu" w:date="2018-11-23T13:07:00Z"/>
                  </w:rPr>
                </w:rPrChange>
              </w:rPr>
            </w:pPr>
            <w:ins w:id="11588" w:author="phuong vu" w:date="2018-11-23T13:07:00Z">
              <w:r>
                <w:rPr>
                  <w:lang w:val="en-US"/>
                </w:rPr>
                <w:t>branch</w:t>
              </w:r>
              <w:r w:rsidRPr="00FD2760">
                <w:t>_</w:t>
              </w:r>
              <w:r>
                <w:rPr>
                  <w:lang w:val="en-US"/>
                </w:rPr>
                <w:t>id</w:t>
              </w:r>
            </w:ins>
          </w:p>
        </w:tc>
        <w:tc>
          <w:tcPr>
            <w:tcW w:w="1300" w:type="dxa"/>
            <w:noWrap/>
            <w:hideMark/>
            <w:tcPrChange w:id="11589" w:author="phuong vu" w:date="2018-11-23T13:40:00Z">
              <w:tcPr>
                <w:tcW w:w="1300" w:type="dxa"/>
                <w:noWrap/>
                <w:hideMark/>
              </w:tcPr>
            </w:tcPrChange>
          </w:tcPr>
          <w:p w14:paraId="78D67406" w14:textId="44FF77AF" w:rsidR="002E1BE3" w:rsidRPr="00994B94" w:rsidRDefault="00994B94">
            <w:pPr>
              <w:spacing w:line="276" w:lineRule="auto"/>
              <w:rPr>
                <w:ins w:id="11590" w:author="phuong vu" w:date="2018-11-23T13:07:00Z"/>
                <w:lang w:val="en-US"/>
                <w:rPrChange w:id="11591" w:author="phuong vu" w:date="2018-11-23T13:27:00Z">
                  <w:rPr>
                    <w:ins w:id="11592" w:author="phuong vu" w:date="2018-11-23T13:07:00Z"/>
                  </w:rPr>
                </w:rPrChange>
              </w:rPr>
            </w:pPr>
            <w:ins w:id="11593" w:author="phuong vu" w:date="2018-11-23T13:27:00Z">
              <w:r>
                <w:rPr>
                  <w:lang w:val="en-US"/>
                </w:rPr>
                <w:t>numeric</w:t>
              </w:r>
            </w:ins>
          </w:p>
        </w:tc>
        <w:tc>
          <w:tcPr>
            <w:tcW w:w="1098" w:type="dxa"/>
            <w:noWrap/>
            <w:vAlign w:val="center"/>
            <w:hideMark/>
            <w:tcPrChange w:id="11594" w:author="phuong vu" w:date="2018-11-23T13:40:00Z">
              <w:tcPr>
                <w:tcW w:w="1098" w:type="dxa"/>
                <w:noWrap/>
                <w:vAlign w:val="center"/>
                <w:hideMark/>
              </w:tcPr>
            </w:tcPrChange>
          </w:tcPr>
          <w:p w14:paraId="562E13E6" w14:textId="77777777" w:rsidR="002E1BE3" w:rsidRPr="00FD2760" w:rsidRDefault="002E1BE3">
            <w:pPr>
              <w:spacing w:line="276" w:lineRule="auto"/>
              <w:jc w:val="center"/>
              <w:rPr>
                <w:ins w:id="11595" w:author="phuong vu" w:date="2018-11-23T13:07:00Z"/>
              </w:rPr>
            </w:pPr>
          </w:p>
        </w:tc>
        <w:tc>
          <w:tcPr>
            <w:tcW w:w="838" w:type="dxa"/>
            <w:noWrap/>
            <w:vAlign w:val="center"/>
            <w:hideMark/>
            <w:tcPrChange w:id="11596" w:author="phuong vu" w:date="2018-11-23T13:40:00Z">
              <w:tcPr>
                <w:tcW w:w="838" w:type="dxa"/>
                <w:noWrap/>
                <w:vAlign w:val="center"/>
                <w:hideMark/>
              </w:tcPr>
            </w:tcPrChange>
          </w:tcPr>
          <w:p w14:paraId="40BE3300" w14:textId="77777777" w:rsidR="002E1BE3" w:rsidRPr="00FD2760" w:rsidRDefault="002E1BE3">
            <w:pPr>
              <w:spacing w:line="276" w:lineRule="auto"/>
              <w:jc w:val="center"/>
              <w:rPr>
                <w:ins w:id="11597" w:author="phuong vu" w:date="2018-11-23T13:07:00Z"/>
              </w:rPr>
            </w:pPr>
          </w:p>
        </w:tc>
        <w:tc>
          <w:tcPr>
            <w:tcW w:w="823" w:type="dxa"/>
            <w:noWrap/>
            <w:vAlign w:val="center"/>
            <w:hideMark/>
            <w:tcPrChange w:id="11598" w:author="phuong vu" w:date="2018-11-23T13:40:00Z">
              <w:tcPr>
                <w:tcW w:w="823" w:type="dxa"/>
                <w:noWrap/>
                <w:vAlign w:val="center"/>
                <w:hideMark/>
              </w:tcPr>
            </w:tcPrChange>
          </w:tcPr>
          <w:p w14:paraId="5BB755AC" w14:textId="4368EFBC" w:rsidR="002E1BE3" w:rsidRPr="00994B94" w:rsidRDefault="00994B94">
            <w:pPr>
              <w:spacing w:line="276" w:lineRule="auto"/>
              <w:jc w:val="center"/>
              <w:rPr>
                <w:ins w:id="11599" w:author="phuong vu" w:date="2018-11-23T13:07:00Z"/>
                <w:lang w:val="en-US"/>
                <w:rPrChange w:id="11600" w:author="phuong vu" w:date="2018-11-23T13:28:00Z">
                  <w:rPr>
                    <w:ins w:id="11601" w:author="phuong vu" w:date="2018-11-23T13:07:00Z"/>
                  </w:rPr>
                </w:rPrChange>
              </w:rPr>
            </w:pPr>
            <w:ins w:id="11602" w:author="phuong vu" w:date="2018-11-23T13:28:00Z">
              <w:r>
                <w:rPr>
                  <w:lang w:val="en-US"/>
                </w:rPr>
                <w:t>X</w:t>
              </w:r>
            </w:ins>
          </w:p>
        </w:tc>
        <w:tc>
          <w:tcPr>
            <w:tcW w:w="2228" w:type="dxa"/>
            <w:noWrap/>
            <w:hideMark/>
            <w:tcPrChange w:id="11603" w:author="phuong vu" w:date="2018-11-23T13:40:00Z">
              <w:tcPr>
                <w:tcW w:w="2899" w:type="dxa"/>
                <w:noWrap/>
                <w:hideMark/>
              </w:tcPr>
            </w:tcPrChange>
          </w:tcPr>
          <w:p w14:paraId="235E9D0D" w14:textId="31D81677" w:rsidR="002E1BE3" w:rsidRPr="00FD2760" w:rsidRDefault="002E1BE3">
            <w:pPr>
              <w:spacing w:line="276" w:lineRule="auto"/>
              <w:rPr>
                <w:ins w:id="11604" w:author="phuong vu" w:date="2018-11-23T13:07:00Z"/>
                <w:lang w:val="en-US"/>
              </w:rPr>
            </w:pPr>
            <w:ins w:id="11605" w:author="phuong vu" w:date="2018-11-23T13:07:00Z">
              <w:r>
                <w:rPr>
                  <w:lang w:val="en-US"/>
                </w:rPr>
                <w:t>ID chi nhánh.</w:t>
              </w:r>
            </w:ins>
          </w:p>
        </w:tc>
      </w:tr>
      <w:tr w:rsidR="002E1BE3" w:rsidRPr="001856AA" w14:paraId="2286A17E" w14:textId="77777777" w:rsidTr="00904AF3">
        <w:trPr>
          <w:trHeight w:val="300"/>
          <w:ins w:id="11606" w:author="phuong vu" w:date="2018-11-23T13:08:00Z"/>
          <w:trPrChange w:id="11607" w:author="phuong vu" w:date="2018-11-23T13:40:00Z">
            <w:trPr>
              <w:trHeight w:val="300"/>
            </w:trPr>
          </w:trPrChange>
        </w:trPr>
        <w:tc>
          <w:tcPr>
            <w:tcW w:w="708" w:type="dxa"/>
            <w:noWrap/>
            <w:vAlign w:val="center"/>
            <w:tcPrChange w:id="11608" w:author="phuong vu" w:date="2018-11-23T13:40:00Z">
              <w:tcPr>
                <w:tcW w:w="708" w:type="dxa"/>
                <w:noWrap/>
                <w:vAlign w:val="center"/>
              </w:tcPr>
            </w:tcPrChange>
          </w:tcPr>
          <w:p w14:paraId="251C1BAD" w14:textId="21EE274E" w:rsidR="002E1BE3" w:rsidRPr="002E1BE3" w:rsidRDefault="002E1BE3">
            <w:pPr>
              <w:spacing w:line="276" w:lineRule="auto"/>
              <w:jc w:val="center"/>
              <w:rPr>
                <w:ins w:id="11609" w:author="phuong vu" w:date="2018-11-23T13:08:00Z"/>
                <w:lang w:val="en-US"/>
                <w:rPrChange w:id="11610" w:author="phuong vu" w:date="2018-11-23T13:08:00Z">
                  <w:rPr>
                    <w:ins w:id="11611" w:author="phuong vu" w:date="2018-11-23T13:08:00Z"/>
                  </w:rPr>
                </w:rPrChange>
              </w:rPr>
            </w:pPr>
            <w:ins w:id="11612" w:author="phuong vu" w:date="2018-11-23T13:08:00Z">
              <w:r>
                <w:rPr>
                  <w:lang w:val="en-US"/>
                </w:rPr>
                <w:t>3</w:t>
              </w:r>
            </w:ins>
          </w:p>
        </w:tc>
        <w:tc>
          <w:tcPr>
            <w:tcW w:w="1820" w:type="dxa"/>
            <w:noWrap/>
            <w:tcPrChange w:id="11613" w:author="phuong vu" w:date="2018-11-23T13:40:00Z">
              <w:tcPr>
                <w:tcW w:w="1820" w:type="dxa"/>
                <w:noWrap/>
              </w:tcPr>
            </w:tcPrChange>
          </w:tcPr>
          <w:p w14:paraId="425E934A" w14:textId="25273CE0" w:rsidR="002E1BE3" w:rsidRDefault="00994B94">
            <w:pPr>
              <w:spacing w:line="276" w:lineRule="auto"/>
              <w:rPr>
                <w:ins w:id="11614" w:author="phuong vu" w:date="2018-11-23T13:08:00Z"/>
                <w:lang w:val="en-US"/>
              </w:rPr>
            </w:pPr>
            <w:ins w:id="11615" w:author="phuong vu" w:date="2018-11-23T13:27:00Z">
              <w:r>
                <w:rPr>
                  <w:lang w:val="en-US"/>
                </w:rPr>
                <w:t>promotion_id</w:t>
              </w:r>
            </w:ins>
          </w:p>
        </w:tc>
        <w:tc>
          <w:tcPr>
            <w:tcW w:w="1300" w:type="dxa"/>
            <w:noWrap/>
            <w:tcPrChange w:id="11616" w:author="phuong vu" w:date="2018-11-23T13:40:00Z">
              <w:tcPr>
                <w:tcW w:w="1300" w:type="dxa"/>
                <w:noWrap/>
              </w:tcPr>
            </w:tcPrChange>
          </w:tcPr>
          <w:p w14:paraId="414556BF" w14:textId="53EC5D0F" w:rsidR="002E1BE3" w:rsidRPr="00FD2760" w:rsidRDefault="00994B94">
            <w:pPr>
              <w:spacing w:line="276" w:lineRule="auto"/>
              <w:rPr>
                <w:ins w:id="11617" w:author="phuong vu" w:date="2018-11-23T13:08:00Z"/>
              </w:rPr>
            </w:pPr>
            <w:ins w:id="11618" w:author="phuong vu" w:date="2018-11-23T13:27:00Z">
              <w:r>
                <w:rPr>
                  <w:lang w:val="en-US"/>
                </w:rPr>
                <w:t>numeric</w:t>
              </w:r>
            </w:ins>
          </w:p>
        </w:tc>
        <w:tc>
          <w:tcPr>
            <w:tcW w:w="1098" w:type="dxa"/>
            <w:noWrap/>
            <w:vAlign w:val="center"/>
            <w:tcPrChange w:id="11619" w:author="phuong vu" w:date="2018-11-23T13:40:00Z">
              <w:tcPr>
                <w:tcW w:w="1098" w:type="dxa"/>
                <w:noWrap/>
                <w:vAlign w:val="center"/>
              </w:tcPr>
            </w:tcPrChange>
          </w:tcPr>
          <w:p w14:paraId="1C1DC790" w14:textId="77777777" w:rsidR="002E1BE3" w:rsidRPr="00FD2760" w:rsidRDefault="002E1BE3">
            <w:pPr>
              <w:spacing w:line="276" w:lineRule="auto"/>
              <w:jc w:val="center"/>
              <w:rPr>
                <w:ins w:id="11620" w:author="phuong vu" w:date="2018-11-23T13:08:00Z"/>
              </w:rPr>
            </w:pPr>
          </w:p>
        </w:tc>
        <w:tc>
          <w:tcPr>
            <w:tcW w:w="838" w:type="dxa"/>
            <w:noWrap/>
            <w:vAlign w:val="center"/>
            <w:tcPrChange w:id="11621" w:author="phuong vu" w:date="2018-11-23T13:40:00Z">
              <w:tcPr>
                <w:tcW w:w="838" w:type="dxa"/>
                <w:noWrap/>
                <w:vAlign w:val="center"/>
              </w:tcPr>
            </w:tcPrChange>
          </w:tcPr>
          <w:p w14:paraId="3D7DA18D" w14:textId="77777777" w:rsidR="002E1BE3" w:rsidRPr="00FD2760" w:rsidRDefault="002E1BE3">
            <w:pPr>
              <w:spacing w:line="276" w:lineRule="auto"/>
              <w:jc w:val="center"/>
              <w:rPr>
                <w:ins w:id="11622" w:author="phuong vu" w:date="2018-11-23T13:08:00Z"/>
              </w:rPr>
            </w:pPr>
          </w:p>
        </w:tc>
        <w:tc>
          <w:tcPr>
            <w:tcW w:w="823" w:type="dxa"/>
            <w:noWrap/>
            <w:vAlign w:val="center"/>
            <w:tcPrChange w:id="11623" w:author="phuong vu" w:date="2018-11-23T13:40:00Z">
              <w:tcPr>
                <w:tcW w:w="823" w:type="dxa"/>
                <w:noWrap/>
                <w:vAlign w:val="center"/>
              </w:tcPr>
            </w:tcPrChange>
          </w:tcPr>
          <w:p w14:paraId="17AB6795" w14:textId="2E77C262" w:rsidR="002E1BE3" w:rsidRPr="00994B94" w:rsidRDefault="00994B94">
            <w:pPr>
              <w:spacing w:line="276" w:lineRule="auto"/>
              <w:jc w:val="center"/>
              <w:rPr>
                <w:ins w:id="11624" w:author="phuong vu" w:date="2018-11-23T13:08:00Z"/>
                <w:lang w:val="en-US"/>
                <w:rPrChange w:id="11625" w:author="phuong vu" w:date="2018-11-23T13:28:00Z">
                  <w:rPr>
                    <w:ins w:id="11626" w:author="phuong vu" w:date="2018-11-23T13:08:00Z"/>
                  </w:rPr>
                </w:rPrChange>
              </w:rPr>
            </w:pPr>
            <w:ins w:id="11627" w:author="phuong vu" w:date="2018-11-23T13:28:00Z">
              <w:r>
                <w:rPr>
                  <w:lang w:val="en-US"/>
                </w:rPr>
                <w:t>X</w:t>
              </w:r>
            </w:ins>
          </w:p>
        </w:tc>
        <w:tc>
          <w:tcPr>
            <w:tcW w:w="2228" w:type="dxa"/>
            <w:noWrap/>
            <w:tcPrChange w:id="11628" w:author="phuong vu" w:date="2018-11-23T13:40:00Z">
              <w:tcPr>
                <w:tcW w:w="2899" w:type="dxa"/>
                <w:noWrap/>
              </w:tcPr>
            </w:tcPrChange>
          </w:tcPr>
          <w:p w14:paraId="25B16BF0" w14:textId="7F51DD63" w:rsidR="002E1BE3" w:rsidRDefault="00994B94">
            <w:pPr>
              <w:spacing w:line="276" w:lineRule="auto"/>
              <w:rPr>
                <w:ins w:id="11629" w:author="phuong vu" w:date="2018-11-23T13:08:00Z"/>
                <w:lang w:val="en-US"/>
              </w:rPr>
            </w:pPr>
            <w:ins w:id="11630" w:author="phuong vu" w:date="2018-11-23T13:28:00Z">
              <w:r>
                <w:rPr>
                  <w:lang w:val="en-US"/>
                </w:rPr>
                <w:t xml:space="preserve">ID khuyến mãi. </w:t>
              </w:r>
            </w:ins>
          </w:p>
        </w:tc>
      </w:tr>
      <w:tr w:rsidR="002E1BE3" w:rsidRPr="001856AA" w14:paraId="2607CF99" w14:textId="77777777" w:rsidTr="00904AF3">
        <w:trPr>
          <w:trHeight w:val="300"/>
          <w:ins w:id="11631" w:author="phuong vu" w:date="2018-11-23T13:07:00Z"/>
          <w:trPrChange w:id="11632" w:author="phuong vu" w:date="2018-11-23T13:40:00Z">
            <w:trPr>
              <w:trHeight w:val="300"/>
            </w:trPr>
          </w:trPrChange>
        </w:trPr>
        <w:tc>
          <w:tcPr>
            <w:tcW w:w="708" w:type="dxa"/>
            <w:noWrap/>
            <w:vAlign w:val="center"/>
            <w:hideMark/>
            <w:tcPrChange w:id="11633" w:author="phuong vu" w:date="2018-11-23T13:40:00Z">
              <w:tcPr>
                <w:tcW w:w="708" w:type="dxa"/>
                <w:noWrap/>
                <w:vAlign w:val="center"/>
                <w:hideMark/>
              </w:tcPr>
            </w:tcPrChange>
          </w:tcPr>
          <w:p w14:paraId="5076F0CE" w14:textId="5BC6BBCC" w:rsidR="002E1BE3" w:rsidRPr="00FD2760" w:rsidRDefault="00F81B12">
            <w:pPr>
              <w:spacing w:line="276" w:lineRule="auto"/>
              <w:jc w:val="center"/>
              <w:rPr>
                <w:ins w:id="11634" w:author="phuong vu" w:date="2018-11-23T13:07:00Z"/>
                <w:lang w:val="en-US"/>
              </w:rPr>
            </w:pPr>
            <w:ins w:id="11635" w:author="phuong vu" w:date="2018-11-23T13:48:00Z">
              <w:r>
                <w:rPr>
                  <w:lang w:val="en-US"/>
                </w:rPr>
                <w:t>4</w:t>
              </w:r>
            </w:ins>
          </w:p>
        </w:tc>
        <w:tc>
          <w:tcPr>
            <w:tcW w:w="1820" w:type="dxa"/>
            <w:noWrap/>
            <w:hideMark/>
            <w:tcPrChange w:id="11636" w:author="phuong vu" w:date="2018-11-23T13:40:00Z">
              <w:tcPr>
                <w:tcW w:w="1820" w:type="dxa"/>
                <w:noWrap/>
                <w:hideMark/>
              </w:tcPr>
            </w:tcPrChange>
          </w:tcPr>
          <w:p w14:paraId="7E00E7EC" w14:textId="77777777" w:rsidR="002E1BE3" w:rsidRPr="00FD2760" w:rsidRDefault="002E1BE3">
            <w:pPr>
              <w:spacing w:line="276" w:lineRule="auto"/>
              <w:rPr>
                <w:ins w:id="11637" w:author="phuong vu" w:date="2018-11-23T13:07:00Z"/>
              </w:rPr>
            </w:pPr>
            <w:ins w:id="11638" w:author="phuong vu" w:date="2018-11-23T13:07:00Z">
              <w:r w:rsidRPr="00FD2760">
                <w:t>status</w:t>
              </w:r>
            </w:ins>
          </w:p>
        </w:tc>
        <w:tc>
          <w:tcPr>
            <w:tcW w:w="1300" w:type="dxa"/>
            <w:noWrap/>
            <w:hideMark/>
            <w:tcPrChange w:id="11639" w:author="phuong vu" w:date="2018-11-23T13:40:00Z">
              <w:tcPr>
                <w:tcW w:w="1300" w:type="dxa"/>
                <w:noWrap/>
                <w:hideMark/>
              </w:tcPr>
            </w:tcPrChange>
          </w:tcPr>
          <w:p w14:paraId="03CE47D1" w14:textId="77777777" w:rsidR="002E1BE3" w:rsidRPr="00FD2760" w:rsidRDefault="002E1BE3">
            <w:pPr>
              <w:spacing w:line="276" w:lineRule="auto"/>
              <w:rPr>
                <w:ins w:id="11640" w:author="phuong vu" w:date="2018-11-23T13:07:00Z"/>
              </w:rPr>
            </w:pPr>
            <w:ins w:id="11641" w:author="phuong vu" w:date="2018-11-23T13:07:00Z">
              <w:r w:rsidRPr="00FD2760">
                <w:t>character varying</w:t>
              </w:r>
            </w:ins>
          </w:p>
        </w:tc>
        <w:tc>
          <w:tcPr>
            <w:tcW w:w="1098" w:type="dxa"/>
            <w:noWrap/>
            <w:vAlign w:val="center"/>
            <w:hideMark/>
            <w:tcPrChange w:id="11642" w:author="phuong vu" w:date="2018-11-23T13:40:00Z">
              <w:tcPr>
                <w:tcW w:w="1098" w:type="dxa"/>
                <w:noWrap/>
                <w:vAlign w:val="center"/>
                <w:hideMark/>
              </w:tcPr>
            </w:tcPrChange>
          </w:tcPr>
          <w:p w14:paraId="1BA5D2CD" w14:textId="77777777" w:rsidR="002E1BE3" w:rsidRPr="00FD2760" w:rsidRDefault="002E1BE3">
            <w:pPr>
              <w:spacing w:line="276" w:lineRule="auto"/>
              <w:jc w:val="center"/>
              <w:rPr>
                <w:ins w:id="11643" w:author="phuong vu" w:date="2018-11-23T13:07:00Z"/>
              </w:rPr>
            </w:pPr>
            <w:ins w:id="11644" w:author="phuong vu" w:date="2018-11-23T13:07:00Z">
              <w:r w:rsidRPr="00FD2760">
                <w:t>X</w:t>
              </w:r>
            </w:ins>
          </w:p>
        </w:tc>
        <w:tc>
          <w:tcPr>
            <w:tcW w:w="838" w:type="dxa"/>
            <w:noWrap/>
            <w:vAlign w:val="center"/>
            <w:hideMark/>
            <w:tcPrChange w:id="11645" w:author="phuong vu" w:date="2018-11-23T13:40:00Z">
              <w:tcPr>
                <w:tcW w:w="838" w:type="dxa"/>
                <w:noWrap/>
                <w:vAlign w:val="center"/>
                <w:hideMark/>
              </w:tcPr>
            </w:tcPrChange>
          </w:tcPr>
          <w:p w14:paraId="4394CCF4" w14:textId="77777777" w:rsidR="002E1BE3" w:rsidRPr="00FD2760" w:rsidRDefault="002E1BE3">
            <w:pPr>
              <w:spacing w:line="276" w:lineRule="auto"/>
              <w:jc w:val="center"/>
              <w:rPr>
                <w:ins w:id="11646" w:author="phuong vu" w:date="2018-11-23T13:07:00Z"/>
              </w:rPr>
            </w:pPr>
          </w:p>
        </w:tc>
        <w:tc>
          <w:tcPr>
            <w:tcW w:w="823" w:type="dxa"/>
            <w:noWrap/>
            <w:vAlign w:val="center"/>
            <w:hideMark/>
            <w:tcPrChange w:id="11647" w:author="phuong vu" w:date="2018-11-23T13:40:00Z">
              <w:tcPr>
                <w:tcW w:w="823" w:type="dxa"/>
                <w:noWrap/>
                <w:vAlign w:val="center"/>
                <w:hideMark/>
              </w:tcPr>
            </w:tcPrChange>
          </w:tcPr>
          <w:p w14:paraId="3E87753F" w14:textId="77777777" w:rsidR="002E1BE3" w:rsidRPr="00FD2760" w:rsidRDefault="002E1BE3">
            <w:pPr>
              <w:spacing w:line="276" w:lineRule="auto"/>
              <w:jc w:val="center"/>
              <w:rPr>
                <w:ins w:id="11648" w:author="phuong vu" w:date="2018-11-23T13:07:00Z"/>
              </w:rPr>
            </w:pPr>
          </w:p>
        </w:tc>
        <w:tc>
          <w:tcPr>
            <w:tcW w:w="2228" w:type="dxa"/>
            <w:noWrap/>
            <w:hideMark/>
            <w:tcPrChange w:id="11649" w:author="phuong vu" w:date="2018-11-23T13:40:00Z">
              <w:tcPr>
                <w:tcW w:w="2899" w:type="dxa"/>
                <w:noWrap/>
                <w:hideMark/>
              </w:tcPr>
            </w:tcPrChange>
          </w:tcPr>
          <w:p w14:paraId="6DA9CC19" w14:textId="77777777" w:rsidR="002E1BE3" w:rsidRPr="00FD2760" w:rsidRDefault="002E1BE3" w:rsidP="00266AC8">
            <w:pPr>
              <w:keepNext/>
              <w:spacing w:line="276" w:lineRule="auto"/>
              <w:rPr>
                <w:ins w:id="11650" w:author="phuong vu" w:date="2018-11-23T13:07:00Z"/>
              </w:rPr>
              <w:pPrChange w:id="11651" w:author="Tran Huan" w:date="2018-11-25T23:41:00Z">
                <w:pPr>
                  <w:keepNext/>
                  <w:spacing w:line="276" w:lineRule="auto"/>
                </w:pPr>
              </w:pPrChange>
            </w:pPr>
            <w:ins w:id="11652" w:author="phuong vu" w:date="2018-11-23T13:07:00Z">
              <w:r w:rsidRPr="00FD2760">
                <w:t>Trạng thái</w:t>
              </w:r>
            </w:ins>
          </w:p>
        </w:tc>
      </w:tr>
    </w:tbl>
    <w:p w14:paraId="5627B8C6" w14:textId="3974A324" w:rsidR="00266AC8" w:rsidRPr="00266AC8" w:rsidRDefault="00266AC8">
      <w:pPr>
        <w:pStyle w:val="Caption"/>
        <w:rPr>
          <w:ins w:id="11653" w:author="Tran Huan" w:date="2018-11-25T23:41:00Z"/>
          <w:rPrChange w:id="11654" w:author="Tran Huan" w:date="2018-11-25T23:42:00Z">
            <w:rPr>
              <w:ins w:id="11655" w:author="Tran Huan" w:date="2018-11-25T23:41:00Z"/>
            </w:rPr>
          </w:rPrChange>
        </w:rPr>
      </w:pPr>
      <w:ins w:id="11656" w:author="Tran Huan" w:date="2018-11-25T23:41:00Z">
        <w:r>
          <w:t xml:space="preserve">Bảng </w:t>
        </w:r>
      </w:ins>
      <w:ins w:id="11657" w:author="Tran Huan" w:date="2018-11-26T01:45:00Z">
        <w:r w:rsidR="00BA6170">
          <w:fldChar w:fldCharType="begin"/>
        </w:r>
        <w:r w:rsidR="00BA6170">
          <w:instrText xml:space="preserve"> STYLEREF 1 \s </w:instrText>
        </w:r>
      </w:ins>
      <w:r w:rsidR="00BA6170">
        <w:fldChar w:fldCharType="separate"/>
      </w:r>
      <w:r w:rsidR="00BA6170">
        <w:rPr>
          <w:noProof/>
        </w:rPr>
        <w:t>3</w:t>
      </w:r>
      <w:ins w:id="11658"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1659" w:author="Tran Huan" w:date="2018-11-26T01:45:00Z">
        <w:r w:rsidR="00BA6170">
          <w:rPr>
            <w:noProof/>
          </w:rPr>
          <w:t>15</w:t>
        </w:r>
        <w:r w:rsidR="00BA6170">
          <w:fldChar w:fldCharType="end"/>
        </w:r>
      </w:ins>
      <w:ins w:id="11660" w:author="Tran Huan" w:date="2018-11-25T23:41:00Z">
        <w:r w:rsidRPr="00266AC8">
          <w:rPr>
            <w:rPrChange w:id="11661" w:author="Tran Huan" w:date="2018-11-25T23:42:00Z">
              <w:rPr>
                <w:lang w:val="en-US"/>
              </w:rPr>
            </w:rPrChange>
          </w:rPr>
          <w:t xml:space="preserve"> </w:t>
        </w:r>
        <w:r w:rsidRPr="008F40CD">
          <w:rPr>
            <w:i/>
          </w:rPr>
          <w:t>Bảng dữ liệu theo chi nhánh</w:t>
        </w:r>
      </w:ins>
    </w:p>
    <w:p w14:paraId="1DA05684" w14:textId="1ED2721A" w:rsidR="002E1BE3" w:rsidRPr="000245EB" w:rsidDel="00266AC8" w:rsidRDefault="00376EE3" w:rsidP="000D1FDC">
      <w:pPr>
        <w:pStyle w:val="Caption"/>
        <w:rPr>
          <w:ins w:id="11662" w:author="phuong vu" w:date="2018-11-23T13:28:00Z"/>
          <w:del w:id="11663" w:author="Tran Huan" w:date="2018-11-25T23:41:00Z"/>
          <w:b/>
          <w:rPrChange w:id="11664" w:author="Tran Huan" w:date="2018-11-25T16:08:00Z">
            <w:rPr>
              <w:ins w:id="11665" w:author="phuong vu" w:date="2018-11-23T13:28:00Z"/>
              <w:del w:id="11666" w:author="Tran Huan" w:date="2018-11-25T23:41:00Z"/>
              <w:b/>
              <w:i/>
              <w:iCs/>
              <w:szCs w:val="18"/>
              <w:lang w:val="en-US"/>
            </w:rPr>
          </w:rPrChange>
        </w:rPr>
        <w:pPrChange w:id="11667" w:author="Tran Huan" w:date="2018-11-25T23:36:00Z">
          <w:pPr/>
        </w:pPrChange>
      </w:pPr>
      <w:ins w:id="11668" w:author="phuong vu" w:date="2018-11-23T14:20:00Z">
        <w:del w:id="11669" w:author="Tran Huan" w:date="2018-11-25T23:41:00Z">
          <w:r w:rsidDel="00266AC8">
            <w:delText xml:space="preserve">Bảng </w:delText>
          </w:r>
        </w:del>
      </w:ins>
      <w:ins w:id="11670" w:author="phuong vu" w:date="2018-11-23T15:14:00Z">
        <w:del w:id="11671" w:author="Tran Huan" w:date="2018-11-25T23:41:00Z">
          <w:r w:rsidR="00E95F1B" w:rsidDel="00266AC8">
            <w:fldChar w:fldCharType="begin"/>
          </w:r>
          <w:r w:rsidR="00E95F1B" w:rsidDel="00266AC8">
            <w:delInstrText xml:space="preserve"> STYLEREF 1 \s </w:delInstrText>
          </w:r>
        </w:del>
      </w:ins>
      <w:del w:id="11672" w:author="Tran Huan" w:date="2018-11-25T23:41:00Z">
        <w:r w:rsidR="00E95F1B" w:rsidDel="00266AC8">
          <w:fldChar w:fldCharType="separate"/>
        </w:r>
        <w:r w:rsidR="00B607D9" w:rsidDel="00266AC8">
          <w:rPr>
            <w:noProof/>
          </w:rPr>
          <w:delText>3</w:delText>
        </w:r>
      </w:del>
      <w:ins w:id="11673" w:author="phuong vu" w:date="2018-11-23T15:14:00Z">
        <w:del w:id="11674"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1675" w:author="Tran Huan" w:date="2018-11-25T23:41:00Z">
        <w:r w:rsidR="00E95F1B" w:rsidDel="00266AC8">
          <w:fldChar w:fldCharType="separate"/>
        </w:r>
      </w:del>
      <w:ins w:id="11676" w:author="phuong vu" w:date="2018-11-23T15:14:00Z">
        <w:del w:id="11677" w:author="Tran Huan" w:date="2018-11-25T23:41:00Z">
          <w:r w:rsidR="00E95F1B" w:rsidDel="00266AC8">
            <w:fldChar w:fldCharType="end"/>
          </w:r>
        </w:del>
      </w:ins>
      <w:ins w:id="11678" w:author="phuong vu" w:date="2018-11-23T14:20:00Z">
        <w:del w:id="11679" w:author="Tran Huan" w:date="2018-11-25T23:41:00Z">
          <w:r w:rsidRPr="000245EB" w:rsidDel="00266AC8">
            <w:rPr>
              <w:i/>
              <w:rPrChange w:id="11680" w:author="Tran Huan" w:date="2018-11-25T16:08:00Z">
                <w:rPr>
                  <w:i/>
                  <w:iCs/>
                  <w:lang w:val="en-US"/>
                </w:rPr>
              </w:rPrChange>
            </w:rPr>
            <w:delText xml:space="preserve"> Bảng dữ liệu theo chi nhánh</w:delText>
          </w:r>
        </w:del>
      </w:ins>
    </w:p>
    <w:p w14:paraId="46CAE45A" w14:textId="0F840D27" w:rsidR="00994B94" w:rsidRDefault="00994B94">
      <w:pPr>
        <w:spacing w:line="276" w:lineRule="auto"/>
        <w:rPr>
          <w:ins w:id="11681" w:author="phuong vu" w:date="2018-11-23T13:28:00Z"/>
          <w:b/>
          <w:lang w:val="en-US"/>
        </w:rPr>
        <w:pPrChange w:id="11682" w:author="phuong vu" w:date="2018-11-23T13:48:00Z">
          <w:pPr/>
        </w:pPrChange>
      </w:pPr>
      <w:ins w:id="11683" w:author="phuong vu" w:date="2018-11-23T13:28:00Z">
        <w:r>
          <w:rPr>
            <w:b/>
            <w:lang w:val="en-US"/>
          </w:rPr>
          <w:t>BẢNG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CF0C7E" w14:paraId="5739F85A" w14:textId="77777777" w:rsidTr="00376EE3">
        <w:trPr>
          <w:trHeight w:val="300"/>
          <w:ins w:id="11684" w:author="phuong vu" w:date="2018-11-23T13:54:00Z"/>
        </w:trPr>
        <w:tc>
          <w:tcPr>
            <w:tcW w:w="708" w:type="dxa"/>
            <w:noWrap/>
            <w:vAlign w:val="center"/>
            <w:hideMark/>
          </w:tcPr>
          <w:p w14:paraId="177AA99D" w14:textId="77777777" w:rsidR="00E6227B" w:rsidRPr="00CF0C7E" w:rsidRDefault="00E6227B" w:rsidP="00376EE3">
            <w:pPr>
              <w:spacing w:line="276" w:lineRule="auto"/>
              <w:jc w:val="center"/>
              <w:rPr>
                <w:ins w:id="11685" w:author="phuong vu" w:date="2018-11-23T13:54:00Z"/>
                <w:b/>
                <w:bCs/>
              </w:rPr>
            </w:pPr>
            <w:ins w:id="11686" w:author="phuong vu" w:date="2018-11-23T13:54:00Z">
              <w:r w:rsidRPr="00CF0C7E">
                <w:rPr>
                  <w:b/>
                  <w:bCs/>
                  <w:lang w:val="da-DK"/>
                </w:rPr>
                <w:t>STT</w:t>
              </w:r>
            </w:ins>
          </w:p>
        </w:tc>
        <w:tc>
          <w:tcPr>
            <w:tcW w:w="1993" w:type="dxa"/>
            <w:noWrap/>
            <w:vAlign w:val="center"/>
            <w:hideMark/>
          </w:tcPr>
          <w:p w14:paraId="57C9AD26" w14:textId="77777777" w:rsidR="00E6227B" w:rsidRPr="00CF0C7E" w:rsidRDefault="00E6227B" w:rsidP="00376EE3">
            <w:pPr>
              <w:spacing w:line="276" w:lineRule="auto"/>
              <w:jc w:val="center"/>
              <w:rPr>
                <w:ins w:id="11687" w:author="phuong vu" w:date="2018-11-23T13:54:00Z"/>
                <w:b/>
                <w:bCs/>
              </w:rPr>
            </w:pPr>
            <w:ins w:id="11688" w:author="phuong vu" w:date="2018-11-23T13:54:00Z">
              <w:r w:rsidRPr="00CF0C7E">
                <w:rPr>
                  <w:b/>
                  <w:bCs/>
                  <w:lang w:val="da-DK"/>
                </w:rPr>
                <w:t>Tên trường</w:t>
              </w:r>
            </w:ins>
          </w:p>
        </w:tc>
        <w:tc>
          <w:tcPr>
            <w:tcW w:w="1300" w:type="dxa"/>
            <w:noWrap/>
            <w:vAlign w:val="center"/>
            <w:hideMark/>
          </w:tcPr>
          <w:p w14:paraId="6F045EB9" w14:textId="77777777" w:rsidR="00E6227B" w:rsidRPr="00CF0C7E" w:rsidRDefault="00E6227B" w:rsidP="00376EE3">
            <w:pPr>
              <w:spacing w:line="276" w:lineRule="auto"/>
              <w:jc w:val="center"/>
              <w:rPr>
                <w:ins w:id="11689" w:author="phuong vu" w:date="2018-11-23T13:54:00Z"/>
                <w:b/>
                <w:bCs/>
              </w:rPr>
            </w:pPr>
            <w:ins w:id="11690" w:author="phuong vu" w:date="2018-11-23T13:54:00Z">
              <w:r w:rsidRPr="00CF0C7E">
                <w:rPr>
                  <w:b/>
                  <w:bCs/>
                  <w:lang w:val="da-DK"/>
                </w:rPr>
                <w:t>Kiểu</w:t>
              </w:r>
            </w:ins>
          </w:p>
        </w:tc>
        <w:tc>
          <w:tcPr>
            <w:tcW w:w="1054" w:type="dxa"/>
            <w:noWrap/>
            <w:vAlign w:val="center"/>
            <w:hideMark/>
          </w:tcPr>
          <w:p w14:paraId="15B2C9D5" w14:textId="77777777" w:rsidR="00E6227B" w:rsidRPr="00CF0C7E" w:rsidRDefault="00E6227B" w:rsidP="00376EE3">
            <w:pPr>
              <w:spacing w:line="276" w:lineRule="auto"/>
              <w:jc w:val="center"/>
              <w:rPr>
                <w:ins w:id="11691" w:author="phuong vu" w:date="2018-11-23T13:54:00Z"/>
                <w:b/>
                <w:bCs/>
              </w:rPr>
            </w:pPr>
            <w:ins w:id="11692" w:author="phuong vu" w:date="2018-11-23T13:54:00Z">
              <w:r w:rsidRPr="00CF0C7E">
                <w:rPr>
                  <w:b/>
                  <w:bCs/>
                  <w:lang w:val="da-DK"/>
                </w:rPr>
                <w:t>Chấp nhận Null</w:t>
              </w:r>
            </w:ins>
          </w:p>
        </w:tc>
        <w:tc>
          <w:tcPr>
            <w:tcW w:w="838" w:type="dxa"/>
            <w:noWrap/>
            <w:vAlign w:val="center"/>
            <w:hideMark/>
          </w:tcPr>
          <w:p w14:paraId="06F5B624" w14:textId="77777777" w:rsidR="00E6227B" w:rsidRPr="00CF0C7E" w:rsidRDefault="00E6227B" w:rsidP="00376EE3">
            <w:pPr>
              <w:spacing w:line="276" w:lineRule="auto"/>
              <w:jc w:val="center"/>
              <w:rPr>
                <w:ins w:id="11693" w:author="phuong vu" w:date="2018-11-23T13:54:00Z"/>
                <w:b/>
                <w:bCs/>
              </w:rPr>
            </w:pPr>
            <w:ins w:id="11694" w:author="phuong vu" w:date="2018-11-23T13:54:00Z">
              <w:r w:rsidRPr="00CF0C7E">
                <w:rPr>
                  <w:b/>
                  <w:bCs/>
                  <w:lang w:val="da-DK"/>
                </w:rPr>
                <w:t>Khóa chính</w:t>
              </w:r>
            </w:ins>
          </w:p>
        </w:tc>
        <w:tc>
          <w:tcPr>
            <w:tcW w:w="962" w:type="dxa"/>
            <w:noWrap/>
            <w:vAlign w:val="center"/>
            <w:hideMark/>
          </w:tcPr>
          <w:p w14:paraId="1B593AAD" w14:textId="77777777" w:rsidR="00E6227B" w:rsidRPr="00CF0C7E" w:rsidRDefault="00E6227B" w:rsidP="00376EE3">
            <w:pPr>
              <w:spacing w:line="276" w:lineRule="auto"/>
              <w:jc w:val="center"/>
              <w:rPr>
                <w:ins w:id="11695" w:author="phuong vu" w:date="2018-11-23T13:54:00Z"/>
                <w:b/>
                <w:bCs/>
              </w:rPr>
            </w:pPr>
            <w:ins w:id="11696" w:author="phuong vu" w:date="2018-11-23T13:54:00Z">
              <w:r w:rsidRPr="00CF0C7E">
                <w:rPr>
                  <w:b/>
                  <w:bCs/>
                  <w:lang w:val="da-DK"/>
                </w:rPr>
                <w:t>Khóa ngoại</w:t>
              </w:r>
            </w:ins>
          </w:p>
        </w:tc>
        <w:tc>
          <w:tcPr>
            <w:tcW w:w="1875" w:type="dxa"/>
            <w:noWrap/>
            <w:vAlign w:val="center"/>
            <w:hideMark/>
          </w:tcPr>
          <w:p w14:paraId="492CD025" w14:textId="77777777" w:rsidR="00E6227B" w:rsidRPr="00CF0C7E" w:rsidRDefault="00E6227B" w:rsidP="00376EE3">
            <w:pPr>
              <w:spacing w:line="276" w:lineRule="auto"/>
              <w:jc w:val="center"/>
              <w:rPr>
                <w:ins w:id="11697" w:author="phuong vu" w:date="2018-11-23T13:54:00Z"/>
                <w:b/>
                <w:bCs/>
              </w:rPr>
            </w:pPr>
            <w:ins w:id="11698" w:author="phuong vu" w:date="2018-11-23T13:54:00Z">
              <w:r w:rsidRPr="00CF0C7E">
                <w:rPr>
                  <w:b/>
                  <w:bCs/>
                  <w:lang w:val="da-DK"/>
                </w:rPr>
                <w:t>Mô tả</w:t>
              </w:r>
            </w:ins>
          </w:p>
        </w:tc>
      </w:tr>
      <w:tr w:rsidR="00E6227B" w:rsidRPr="00CF0C7E" w14:paraId="155B946B" w14:textId="77777777" w:rsidTr="00376EE3">
        <w:trPr>
          <w:trHeight w:val="300"/>
          <w:ins w:id="11699" w:author="phuong vu" w:date="2018-11-23T13:54:00Z"/>
        </w:trPr>
        <w:tc>
          <w:tcPr>
            <w:tcW w:w="708" w:type="dxa"/>
            <w:noWrap/>
            <w:vAlign w:val="center"/>
            <w:hideMark/>
          </w:tcPr>
          <w:p w14:paraId="65F97786" w14:textId="77777777" w:rsidR="00E6227B" w:rsidRPr="00FD2760" w:rsidRDefault="00E6227B" w:rsidP="00376EE3">
            <w:pPr>
              <w:spacing w:line="276" w:lineRule="auto"/>
              <w:jc w:val="center"/>
              <w:rPr>
                <w:ins w:id="11700" w:author="phuong vu" w:date="2018-11-23T13:54:00Z"/>
              </w:rPr>
            </w:pPr>
            <w:ins w:id="11701" w:author="phuong vu" w:date="2018-11-23T13:54:00Z">
              <w:r w:rsidRPr="00FD2760">
                <w:t>1</w:t>
              </w:r>
            </w:ins>
          </w:p>
        </w:tc>
        <w:tc>
          <w:tcPr>
            <w:tcW w:w="1993" w:type="dxa"/>
            <w:noWrap/>
            <w:hideMark/>
          </w:tcPr>
          <w:p w14:paraId="2E6B3FEC" w14:textId="77777777" w:rsidR="00E6227B" w:rsidRPr="00FD2760" w:rsidRDefault="00E6227B" w:rsidP="00376EE3">
            <w:pPr>
              <w:spacing w:line="276" w:lineRule="auto"/>
              <w:rPr>
                <w:ins w:id="11702" w:author="phuong vu" w:date="2018-11-23T13:54:00Z"/>
              </w:rPr>
            </w:pPr>
            <w:ins w:id="11703" w:author="phuong vu" w:date="2018-11-23T13:54:00Z">
              <w:r w:rsidRPr="00FD2760">
                <w:t>id</w:t>
              </w:r>
            </w:ins>
          </w:p>
        </w:tc>
        <w:tc>
          <w:tcPr>
            <w:tcW w:w="1300" w:type="dxa"/>
            <w:noWrap/>
            <w:hideMark/>
          </w:tcPr>
          <w:p w14:paraId="63801E51" w14:textId="77777777" w:rsidR="00E6227B" w:rsidRPr="00FD2760" w:rsidRDefault="00E6227B" w:rsidP="00376EE3">
            <w:pPr>
              <w:spacing w:line="276" w:lineRule="auto"/>
              <w:rPr>
                <w:ins w:id="11704" w:author="phuong vu" w:date="2018-11-23T13:54:00Z"/>
              </w:rPr>
            </w:pPr>
            <w:ins w:id="11705" w:author="phuong vu" w:date="2018-11-23T13:54:00Z">
              <w:r w:rsidRPr="00FD2760">
                <w:t>numeric</w:t>
              </w:r>
            </w:ins>
          </w:p>
        </w:tc>
        <w:tc>
          <w:tcPr>
            <w:tcW w:w="1054" w:type="dxa"/>
            <w:noWrap/>
            <w:hideMark/>
          </w:tcPr>
          <w:p w14:paraId="4518049C" w14:textId="77777777" w:rsidR="00E6227B" w:rsidRPr="00FD2760" w:rsidRDefault="00E6227B" w:rsidP="00376EE3">
            <w:pPr>
              <w:spacing w:line="276" w:lineRule="auto"/>
              <w:jc w:val="center"/>
              <w:rPr>
                <w:ins w:id="11706" w:author="phuong vu" w:date="2018-11-23T13:54:00Z"/>
              </w:rPr>
            </w:pPr>
          </w:p>
        </w:tc>
        <w:tc>
          <w:tcPr>
            <w:tcW w:w="838" w:type="dxa"/>
            <w:noWrap/>
            <w:hideMark/>
          </w:tcPr>
          <w:p w14:paraId="45759FD3" w14:textId="77777777" w:rsidR="00E6227B" w:rsidRPr="00FD2760" w:rsidRDefault="00E6227B" w:rsidP="00376EE3">
            <w:pPr>
              <w:spacing w:line="276" w:lineRule="auto"/>
              <w:jc w:val="center"/>
              <w:rPr>
                <w:ins w:id="11707" w:author="phuong vu" w:date="2018-11-23T13:54:00Z"/>
              </w:rPr>
            </w:pPr>
            <w:ins w:id="11708" w:author="phuong vu" w:date="2018-11-23T13:54:00Z">
              <w:r w:rsidRPr="00FD2760">
                <w:t>X</w:t>
              </w:r>
            </w:ins>
          </w:p>
        </w:tc>
        <w:tc>
          <w:tcPr>
            <w:tcW w:w="962" w:type="dxa"/>
            <w:noWrap/>
            <w:hideMark/>
          </w:tcPr>
          <w:p w14:paraId="4C81429C" w14:textId="77777777" w:rsidR="00E6227B" w:rsidRPr="00FD2760" w:rsidRDefault="00E6227B" w:rsidP="00376EE3">
            <w:pPr>
              <w:spacing w:line="276" w:lineRule="auto"/>
              <w:jc w:val="center"/>
              <w:rPr>
                <w:ins w:id="11709" w:author="phuong vu" w:date="2018-11-23T13:54:00Z"/>
              </w:rPr>
            </w:pPr>
          </w:p>
        </w:tc>
        <w:tc>
          <w:tcPr>
            <w:tcW w:w="1875" w:type="dxa"/>
            <w:noWrap/>
            <w:hideMark/>
          </w:tcPr>
          <w:p w14:paraId="15E5362A" w14:textId="3C7693B0" w:rsidR="00E6227B" w:rsidRPr="00E6227B" w:rsidRDefault="00E6227B" w:rsidP="00376EE3">
            <w:pPr>
              <w:spacing w:line="276" w:lineRule="auto"/>
              <w:rPr>
                <w:ins w:id="11710" w:author="phuong vu" w:date="2018-11-23T13:54:00Z"/>
                <w:lang w:val="en-US"/>
              </w:rPr>
            </w:pPr>
            <w:ins w:id="11711" w:author="phuong vu" w:date="2018-11-23T13:54:00Z">
              <w:r w:rsidRPr="00FD2760">
                <w:t xml:space="preserve">ID </w:t>
              </w:r>
            </w:ins>
            <w:ins w:id="11712" w:author="phuong vu" w:date="2018-11-23T13:56:00Z">
              <w:r>
                <w:rPr>
                  <w:lang w:val="en-US"/>
                </w:rPr>
                <w:t>biên nhận</w:t>
              </w:r>
            </w:ins>
          </w:p>
        </w:tc>
      </w:tr>
      <w:tr w:rsidR="00E6227B" w:rsidRPr="00CF0C7E" w14:paraId="6AC7D8E9" w14:textId="77777777" w:rsidTr="00376EE3">
        <w:trPr>
          <w:trHeight w:val="300"/>
          <w:ins w:id="11713" w:author="phuong vu" w:date="2018-11-23T13:54:00Z"/>
        </w:trPr>
        <w:tc>
          <w:tcPr>
            <w:tcW w:w="708" w:type="dxa"/>
            <w:noWrap/>
            <w:vAlign w:val="center"/>
            <w:hideMark/>
          </w:tcPr>
          <w:p w14:paraId="75599852" w14:textId="77777777" w:rsidR="00E6227B" w:rsidRPr="00FD2760" w:rsidRDefault="00E6227B" w:rsidP="00376EE3">
            <w:pPr>
              <w:spacing w:line="276" w:lineRule="auto"/>
              <w:jc w:val="center"/>
              <w:rPr>
                <w:ins w:id="11714" w:author="phuong vu" w:date="2018-11-23T13:54:00Z"/>
              </w:rPr>
            </w:pPr>
            <w:ins w:id="11715" w:author="phuong vu" w:date="2018-11-23T13:54:00Z">
              <w:r w:rsidRPr="00FD2760">
                <w:t>2</w:t>
              </w:r>
            </w:ins>
          </w:p>
        </w:tc>
        <w:tc>
          <w:tcPr>
            <w:tcW w:w="1993" w:type="dxa"/>
            <w:noWrap/>
            <w:hideMark/>
          </w:tcPr>
          <w:p w14:paraId="09357EA0" w14:textId="0E787109" w:rsidR="00E6227B" w:rsidRPr="00FD2760" w:rsidRDefault="00E6227B" w:rsidP="00376EE3">
            <w:pPr>
              <w:spacing w:line="276" w:lineRule="auto"/>
              <w:rPr>
                <w:ins w:id="11716" w:author="phuong vu" w:date="2018-11-23T13:54:00Z"/>
              </w:rPr>
            </w:pPr>
            <w:ins w:id="11717" w:author="phuong vu" w:date="2018-11-23T13:56:00Z">
              <w:r>
                <w:rPr>
                  <w:lang w:val="en-US"/>
                </w:rPr>
                <w:t>order</w:t>
              </w:r>
            </w:ins>
            <w:ins w:id="11718" w:author="phuong vu" w:date="2018-11-23T13:54:00Z">
              <w:r w:rsidRPr="00FD2760">
                <w:t>_id</w:t>
              </w:r>
            </w:ins>
          </w:p>
        </w:tc>
        <w:tc>
          <w:tcPr>
            <w:tcW w:w="1300" w:type="dxa"/>
            <w:noWrap/>
            <w:hideMark/>
          </w:tcPr>
          <w:p w14:paraId="644764EA" w14:textId="77777777" w:rsidR="00E6227B" w:rsidRPr="00FD2760" w:rsidRDefault="00E6227B" w:rsidP="00376EE3">
            <w:pPr>
              <w:spacing w:line="276" w:lineRule="auto"/>
              <w:rPr>
                <w:ins w:id="11719" w:author="phuong vu" w:date="2018-11-23T13:54:00Z"/>
              </w:rPr>
            </w:pPr>
            <w:ins w:id="11720" w:author="phuong vu" w:date="2018-11-23T13:54:00Z">
              <w:r w:rsidRPr="00FD2760">
                <w:t>numeric</w:t>
              </w:r>
            </w:ins>
          </w:p>
        </w:tc>
        <w:tc>
          <w:tcPr>
            <w:tcW w:w="1054" w:type="dxa"/>
            <w:noWrap/>
            <w:hideMark/>
          </w:tcPr>
          <w:p w14:paraId="21F745F8" w14:textId="77777777" w:rsidR="00E6227B" w:rsidRPr="00FD2760" w:rsidRDefault="00E6227B" w:rsidP="00376EE3">
            <w:pPr>
              <w:spacing w:line="276" w:lineRule="auto"/>
              <w:jc w:val="center"/>
              <w:rPr>
                <w:ins w:id="11721" w:author="phuong vu" w:date="2018-11-23T13:54:00Z"/>
              </w:rPr>
            </w:pPr>
          </w:p>
        </w:tc>
        <w:tc>
          <w:tcPr>
            <w:tcW w:w="838" w:type="dxa"/>
            <w:noWrap/>
            <w:hideMark/>
          </w:tcPr>
          <w:p w14:paraId="2643F038" w14:textId="77777777" w:rsidR="00E6227B" w:rsidRPr="00FD2760" w:rsidRDefault="00E6227B" w:rsidP="00376EE3">
            <w:pPr>
              <w:spacing w:line="276" w:lineRule="auto"/>
              <w:jc w:val="center"/>
              <w:rPr>
                <w:ins w:id="11722" w:author="phuong vu" w:date="2018-11-23T13:54:00Z"/>
              </w:rPr>
            </w:pPr>
          </w:p>
        </w:tc>
        <w:tc>
          <w:tcPr>
            <w:tcW w:w="962" w:type="dxa"/>
            <w:noWrap/>
            <w:hideMark/>
          </w:tcPr>
          <w:p w14:paraId="176365DE" w14:textId="77777777" w:rsidR="00E6227B" w:rsidRPr="00FD2760" w:rsidRDefault="00E6227B" w:rsidP="00376EE3">
            <w:pPr>
              <w:spacing w:line="276" w:lineRule="auto"/>
              <w:jc w:val="center"/>
              <w:rPr>
                <w:ins w:id="11723" w:author="phuong vu" w:date="2018-11-23T13:54:00Z"/>
              </w:rPr>
            </w:pPr>
            <w:ins w:id="11724" w:author="phuong vu" w:date="2018-11-23T13:54:00Z">
              <w:r w:rsidRPr="00FD2760">
                <w:t>X</w:t>
              </w:r>
            </w:ins>
          </w:p>
        </w:tc>
        <w:tc>
          <w:tcPr>
            <w:tcW w:w="1875" w:type="dxa"/>
            <w:noWrap/>
            <w:hideMark/>
          </w:tcPr>
          <w:p w14:paraId="5B47C11A" w14:textId="1547FC7A" w:rsidR="00E6227B" w:rsidRPr="00FD2760" w:rsidRDefault="00E6227B" w:rsidP="00376EE3">
            <w:pPr>
              <w:spacing w:line="276" w:lineRule="auto"/>
              <w:rPr>
                <w:ins w:id="11725" w:author="phuong vu" w:date="2018-11-23T13:54:00Z"/>
                <w:lang w:val="en-US"/>
              </w:rPr>
            </w:pPr>
            <w:ins w:id="11726" w:author="phuong vu" w:date="2018-11-23T13:54:00Z">
              <w:r>
                <w:rPr>
                  <w:lang w:val="en-US"/>
                </w:rPr>
                <w:t xml:space="preserve">ID </w:t>
              </w:r>
            </w:ins>
            <w:ins w:id="11727" w:author="phuong vu" w:date="2018-11-23T13:57:00Z">
              <w:r>
                <w:rPr>
                  <w:lang w:val="en-US"/>
                </w:rPr>
                <w:t>đơn hàng</w:t>
              </w:r>
            </w:ins>
          </w:p>
        </w:tc>
      </w:tr>
      <w:tr w:rsidR="00E6227B" w:rsidRPr="00CF0C7E" w14:paraId="29FFFDD4" w14:textId="77777777" w:rsidTr="00376EE3">
        <w:trPr>
          <w:trHeight w:val="300"/>
          <w:ins w:id="11728" w:author="phuong vu" w:date="2018-11-23T13:54:00Z"/>
        </w:trPr>
        <w:tc>
          <w:tcPr>
            <w:tcW w:w="708" w:type="dxa"/>
            <w:noWrap/>
            <w:vAlign w:val="center"/>
          </w:tcPr>
          <w:p w14:paraId="0EAD9D3F" w14:textId="1E651526" w:rsidR="00E6227B" w:rsidRDefault="00F40B70" w:rsidP="00376EE3">
            <w:pPr>
              <w:spacing w:line="276" w:lineRule="auto"/>
              <w:jc w:val="center"/>
              <w:rPr>
                <w:ins w:id="11729" w:author="phuong vu" w:date="2018-11-23T13:54:00Z"/>
                <w:lang w:val="en-US"/>
              </w:rPr>
            </w:pPr>
            <w:ins w:id="11730" w:author="phuong vu" w:date="2018-11-23T14:03:00Z">
              <w:r>
                <w:rPr>
                  <w:lang w:val="en-US"/>
                </w:rPr>
                <w:t>3</w:t>
              </w:r>
            </w:ins>
          </w:p>
        </w:tc>
        <w:tc>
          <w:tcPr>
            <w:tcW w:w="1993" w:type="dxa"/>
            <w:noWrap/>
          </w:tcPr>
          <w:p w14:paraId="3576292B" w14:textId="77777777" w:rsidR="00E6227B" w:rsidRDefault="00E6227B" w:rsidP="00376EE3">
            <w:pPr>
              <w:spacing w:line="276" w:lineRule="auto"/>
              <w:rPr>
                <w:ins w:id="11731" w:author="phuong vu" w:date="2018-11-23T13:54:00Z"/>
                <w:lang w:val="en-US"/>
              </w:rPr>
            </w:pPr>
            <w:ins w:id="11732" w:author="phuong vu" w:date="2018-11-23T13:54:00Z">
              <w:r>
                <w:rPr>
                  <w:lang w:val="en-US"/>
                </w:rPr>
                <w:t>pick_up_date</w:t>
              </w:r>
            </w:ins>
          </w:p>
        </w:tc>
        <w:tc>
          <w:tcPr>
            <w:tcW w:w="1300" w:type="dxa"/>
            <w:noWrap/>
          </w:tcPr>
          <w:p w14:paraId="111621B4" w14:textId="3BC10B5F" w:rsidR="00E6227B" w:rsidRPr="00E6227B" w:rsidRDefault="00E6227B" w:rsidP="00376EE3">
            <w:pPr>
              <w:spacing w:line="276" w:lineRule="auto"/>
              <w:rPr>
                <w:ins w:id="11733" w:author="phuong vu" w:date="2018-11-23T13:54:00Z"/>
                <w:lang w:val="en-US"/>
                <w:rPrChange w:id="11734" w:author="phuong vu" w:date="2018-11-23T13:57:00Z">
                  <w:rPr>
                    <w:ins w:id="11735" w:author="phuong vu" w:date="2018-11-23T13:54:00Z"/>
                  </w:rPr>
                </w:rPrChange>
              </w:rPr>
            </w:pPr>
            <w:ins w:id="11736" w:author="phuong vu" w:date="2018-11-23T13:57:00Z">
              <w:r>
                <w:rPr>
                  <w:lang w:val="en-US"/>
                </w:rPr>
                <w:t>date</w:t>
              </w:r>
            </w:ins>
          </w:p>
        </w:tc>
        <w:tc>
          <w:tcPr>
            <w:tcW w:w="1054" w:type="dxa"/>
            <w:noWrap/>
          </w:tcPr>
          <w:p w14:paraId="1917AA05" w14:textId="7AF8D0B5" w:rsidR="00E6227B" w:rsidRPr="00F40B70" w:rsidRDefault="00F40B70" w:rsidP="00376EE3">
            <w:pPr>
              <w:spacing w:line="276" w:lineRule="auto"/>
              <w:jc w:val="center"/>
              <w:rPr>
                <w:ins w:id="11737" w:author="phuong vu" w:date="2018-11-23T13:54:00Z"/>
                <w:lang w:val="en-US"/>
                <w:rPrChange w:id="11738" w:author="phuong vu" w:date="2018-11-23T14:02:00Z">
                  <w:rPr>
                    <w:ins w:id="11739" w:author="phuong vu" w:date="2018-11-23T13:54:00Z"/>
                  </w:rPr>
                </w:rPrChange>
              </w:rPr>
            </w:pPr>
            <w:ins w:id="11740" w:author="phuong vu" w:date="2018-11-23T14:02:00Z">
              <w:r>
                <w:rPr>
                  <w:lang w:val="en-US"/>
                </w:rPr>
                <w:t>X</w:t>
              </w:r>
            </w:ins>
          </w:p>
        </w:tc>
        <w:tc>
          <w:tcPr>
            <w:tcW w:w="838" w:type="dxa"/>
            <w:noWrap/>
          </w:tcPr>
          <w:p w14:paraId="3BE23B10" w14:textId="77777777" w:rsidR="00E6227B" w:rsidRPr="00FD2760" w:rsidRDefault="00E6227B" w:rsidP="00376EE3">
            <w:pPr>
              <w:spacing w:line="276" w:lineRule="auto"/>
              <w:jc w:val="center"/>
              <w:rPr>
                <w:ins w:id="11741" w:author="phuong vu" w:date="2018-11-23T13:54:00Z"/>
              </w:rPr>
            </w:pPr>
          </w:p>
        </w:tc>
        <w:tc>
          <w:tcPr>
            <w:tcW w:w="962" w:type="dxa"/>
            <w:noWrap/>
          </w:tcPr>
          <w:p w14:paraId="7100A5F5" w14:textId="77777777" w:rsidR="00E6227B" w:rsidRPr="00FD2760" w:rsidRDefault="00E6227B" w:rsidP="00376EE3">
            <w:pPr>
              <w:spacing w:line="276" w:lineRule="auto"/>
              <w:jc w:val="center"/>
              <w:rPr>
                <w:ins w:id="11742" w:author="phuong vu" w:date="2018-11-23T13:54:00Z"/>
              </w:rPr>
            </w:pPr>
          </w:p>
        </w:tc>
        <w:tc>
          <w:tcPr>
            <w:tcW w:w="1875" w:type="dxa"/>
            <w:noWrap/>
          </w:tcPr>
          <w:p w14:paraId="40EB9D58" w14:textId="77777777" w:rsidR="00E6227B" w:rsidRPr="00FD2760" w:rsidRDefault="00E6227B" w:rsidP="00376EE3">
            <w:pPr>
              <w:spacing w:line="276" w:lineRule="auto"/>
              <w:rPr>
                <w:ins w:id="11743" w:author="phuong vu" w:date="2018-11-23T13:54:00Z"/>
                <w:lang w:val="en-US"/>
              </w:rPr>
            </w:pPr>
            <w:ins w:id="11744" w:author="phuong vu" w:date="2018-11-23T13:54:00Z">
              <w:r>
                <w:rPr>
                  <w:lang w:val="en-US"/>
                </w:rPr>
                <w:t>Ngày nhận quần áo</w:t>
              </w:r>
            </w:ins>
          </w:p>
        </w:tc>
      </w:tr>
      <w:tr w:rsidR="00E6227B" w:rsidRPr="00CF0C7E" w14:paraId="5D53C929" w14:textId="77777777" w:rsidTr="00376EE3">
        <w:trPr>
          <w:trHeight w:val="300"/>
          <w:ins w:id="11745" w:author="phuong vu" w:date="2018-11-23T13:54:00Z"/>
        </w:trPr>
        <w:tc>
          <w:tcPr>
            <w:tcW w:w="708" w:type="dxa"/>
            <w:noWrap/>
            <w:vAlign w:val="center"/>
          </w:tcPr>
          <w:p w14:paraId="5CB98515" w14:textId="67946596" w:rsidR="00E6227B" w:rsidRPr="00FD2760" w:rsidRDefault="00F40B70">
            <w:pPr>
              <w:spacing w:line="276" w:lineRule="auto"/>
              <w:jc w:val="center"/>
              <w:rPr>
                <w:ins w:id="11746" w:author="phuong vu" w:date="2018-11-23T13:54:00Z"/>
                <w:lang w:val="en-US"/>
              </w:rPr>
            </w:pPr>
            <w:ins w:id="11747" w:author="phuong vu" w:date="2018-11-23T14:03:00Z">
              <w:r>
                <w:rPr>
                  <w:lang w:val="en-US"/>
                </w:rPr>
                <w:t>4</w:t>
              </w:r>
            </w:ins>
          </w:p>
        </w:tc>
        <w:tc>
          <w:tcPr>
            <w:tcW w:w="1993" w:type="dxa"/>
            <w:noWrap/>
          </w:tcPr>
          <w:p w14:paraId="54335304" w14:textId="77DE15DF" w:rsidR="00E6227B" w:rsidRDefault="00E6227B" w:rsidP="00376EE3">
            <w:pPr>
              <w:spacing w:line="276" w:lineRule="auto"/>
              <w:rPr>
                <w:ins w:id="11748" w:author="phuong vu" w:date="2018-11-23T13:54:00Z"/>
                <w:lang w:val="en-US"/>
              </w:rPr>
            </w:pPr>
            <w:ins w:id="11749" w:author="phuong vu" w:date="2018-11-23T13:54:00Z">
              <w:r>
                <w:rPr>
                  <w:lang w:val="en-US"/>
                </w:rPr>
                <w:t>pick_up_time</w:t>
              </w:r>
            </w:ins>
          </w:p>
        </w:tc>
        <w:tc>
          <w:tcPr>
            <w:tcW w:w="1300" w:type="dxa"/>
            <w:noWrap/>
          </w:tcPr>
          <w:p w14:paraId="500498DE" w14:textId="082C3A39" w:rsidR="00E6227B" w:rsidRPr="00E6227B" w:rsidRDefault="00E6227B" w:rsidP="00376EE3">
            <w:pPr>
              <w:spacing w:line="276" w:lineRule="auto"/>
              <w:rPr>
                <w:ins w:id="11750" w:author="phuong vu" w:date="2018-11-23T13:54:00Z"/>
                <w:lang w:val="en-US"/>
                <w:rPrChange w:id="11751" w:author="phuong vu" w:date="2018-11-23T13:57:00Z">
                  <w:rPr>
                    <w:ins w:id="11752" w:author="phuong vu" w:date="2018-11-23T13:54:00Z"/>
                  </w:rPr>
                </w:rPrChange>
              </w:rPr>
            </w:pPr>
            <w:ins w:id="11753" w:author="phuong vu" w:date="2018-11-23T13:57:00Z">
              <w:r>
                <w:rPr>
                  <w:lang w:val="en-US"/>
                </w:rPr>
                <w:t>time</w:t>
              </w:r>
            </w:ins>
          </w:p>
        </w:tc>
        <w:tc>
          <w:tcPr>
            <w:tcW w:w="1054" w:type="dxa"/>
            <w:noWrap/>
          </w:tcPr>
          <w:p w14:paraId="5B696360" w14:textId="366BA3AB" w:rsidR="00E6227B" w:rsidRPr="00F40B70" w:rsidRDefault="00F40B70" w:rsidP="00376EE3">
            <w:pPr>
              <w:spacing w:line="276" w:lineRule="auto"/>
              <w:jc w:val="center"/>
              <w:rPr>
                <w:ins w:id="11754" w:author="phuong vu" w:date="2018-11-23T13:54:00Z"/>
                <w:lang w:val="en-US"/>
                <w:rPrChange w:id="11755" w:author="phuong vu" w:date="2018-11-23T14:02:00Z">
                  <w:rPr>
                    <w:ins w:id="11756" w:author="phuong vu" w:date="2018-11-23T13:54:00Z"/>
                  </w:rPr>
                </w:rPrChange>
              </w:rPr>
            </w:pPr>
            <w:ins w:id="11757" w:author="phuong vu" w:date="2018-11-23T14:02:00Z">
              <w:r>
                <w:rPr>
                  <w:lang w:val="en-US"/>
                </w:rPr>
                <w:t>X</w:t>
              </w:r>
            </w:ins>
          </w:p>
        </w:tc>
        <w:tc>
          <w:tcPr>
            <w:tcW w:w="838" w:type="dxa"/>
            <w:noWrap/>
          </w:tcPr>
          <w:p w14:paraId="751634D6" w14:textId="77777777" w:rsidR="00E6227B" w:rsidRPr="00FD2760" w:rsidRDefault="00E6227B" w:rsidP="00376EE3">
            <w:pPr>
              <w:spacing w:line="276" w:lineRule="auto"/>
              <w:jc w:val="center"/>
              <w:rPr>
                <w:ins w:id="11758" w:author="phuong vu" w:date="2018-11-23T13:54:00Z"/>
              </w:rPr>
            </w:pPr>
          </w:p>
        </w:tc>
        <w:tc>
          <w:tcPr>
            <w:tcW w:w="962" w:type="dxa"/>
            <w:noWrap/>
          </w:tcPr>
          <w:p w14:paraId="6FF5E336" w14:textId="77777777" w:rsidR="00E6227B" w:rsidRPr="00FD2760" w:rsidRDefault="00E6227B" w:rsidP="00376EE3">
            <w:pPr>
              <w:spacing w:line="276" w:lineRule="auto"/>
              <w:jc w:val="center"/>
              <w:rPr>
                <w:ins w:id="11759" w:author="phuong vu" w:date="2018-11-23T13:54:00Z"/>
              </w:rPr>
            </w:pPr>
          </w:p>
        </w:tc>
        <w:tc>
          <w:tcPr>
            <w:tcW w:w="1875" w:type="dxa"/>
            <w:noWrap/>
          </w:tcPr>
          <w:p w14:paraId="471A76FE" w14:textId="4585916D" w:rsidR="00E6227B" w:rsidRPr="00FD2760" w:rsidRDefault="00F40B70" w:rsidP="00376EE3">
            <w:pPr>
              <w:spacing w:line="276" w:lineRule="auto"/>
              <w:rPr>
                <w:ins w:id="11760" w:author="phuong vu" w:date="2018-11-23T13:54:00Z"/>
                <w:lang w:val="en-US"/>
              </w:rPr>
            </w:pPr>
            <w:ins w:id="11761" w:author="phuong vu" w:date="2018-11-23T14:02:00Z">
              <w:r>
                <w:rPr>
                  <w:lang w:val="en-US"/>
                </w:rPr>
                <w:t>Giờ nhận quần áo</w:t>
              </w:r>
            </w:ins>
          </w:p>
        </w:tc>
      </w:tr>
      <w:tr w:rsidR="00E6227B" w:rsidRPr="00CF0C7E" w14:paraId="0323EABE" w14:textId="77777777" w:rsidTr="00376EE3">
        <w:trPr>
          <w:trHeight w:val="300"/>
          <w:ins w:id="11762" w:author="phuong vu" w:date="2018-11-23T13:54:00Z"/>
        </w:trPr>
        <w:tc>
          <w:tcPr>
            <w:tcW w:w="708" w:type="dxa"/>
            <w:noWrap/>
            <w:vAlign w:val="center"/>
          </w:tcPr>
          <w:p w14:paraId="72591065" w14:textId="748C47C0" w:rsidR="00E6227B" w:rsidRDefault="00F40B70" w:rsidP="00376EE3">
            <w:pPr>
              <w:spacing w:line="276" w:lineRule="auto"/>
              <w:jc w:val="center"/>
              <w:rPr>
                <w:ins w:id="11763" w:author="phuong vu" w:date="2018-11-23T13:54:00Z"/>
                <w:lang w:val="en-US"/>
              </w:rPr>
            </w:pPr>
            <w:ins w:id="11764" w:author="phuong vu" w:date="2018-11-23T14:03:00Z">
              <w:r>
                <w:rPr>
                  <w:lang w:val="en-US"/>
                </w:rPr>
                <w:t>5</w:t>
              </w:r>
            </w:ins>
          </w:p>
        </w:tc>
        <w:tc>
          <w:tcPr>
            <w:tcW w:w="1993" w:type="dxa"/>
            <w:noWrap/>
          </w:tcPr>
          <w:p w14:paraId="5DD6DF1C" w14:textId="77777777" w:rsidR="00E6227B" w:rsidRDefault="00E6227B" w:rsidP="00376EE3">
            <w:pPr>
              <w:spacing w:line="276" w:lineRule="auto"/>
              <w:rPr>
                <w:ins w:id="11765" w:author="phuong vu" w:date="2018-11-23T13:54:00Z"/>
                <w:lang w:val="en-US"/>
              </w:rPr>
            </w:pPr>
            <w:ins w:id="11766" w:author="phuong vu" w:date="2018-11-23T13:54:00Z">
              <w:r>
                <w:rPr>
                  <w:lang w:val="en-US"/>
                </w:rPr>
                <w:t>delivery_date</w:t>
              </w:r>
            </w:ins>
          </w:p>
        </w:tc>
        <w:tc>
          <w:tcPr>
            <w:tcW w:w="1300" w:type="dxa"/>
            <w:noWrap/>
          </w:tcPr>
          <w:p w14:paraId="173A2F15" w14:textId="77777777" w:rsidR="00E6227B" w:rsidRPr="00FD2760" w:rsidRDefault="00E6227B" w:rsidP="00376EE3">
            <w:pPr>
              <w:spacing w:line="276" w:lineRule="auto"/>
              <w:rPr>
                <w:ins w:id="11767" w:author="phuong vu" w:date="2018-11-23T13:54:00Z"/>
              </w:rPr>
            </w:pPr>
          </w:p>
        </w:tc>
        <w:tc>
          <w:tcPr>
            <w:tcW w:w="1054" w:type="dxa"/>
            <w:noWrap/>
          </w:tcPr>
          <w:p w14:paraId="2E2D0069" w14:textId="5A72B0F5" w:rsidR="00E6227B" w:rsidRPr="00F40B70" w:rsidRDefault="00F40B70" w:rsidP="00376EE3">
            <w:pPr>
              <w:spacing w:line="276" w:lineRule="auto"/>
              <w:jc w:val="center"/>
              <w:rPr>
                <w:ins w:id="11768" w:author="phuong vu" w:date="2018-11-23T13:54:00Z"/>
                <w:lang w:val="en-US"/>
                <w:rPrChange w:id="11769" w:author="phuong vu" w:date="2018-11-23T14:02:00Z">
                  <w:rPr>
                    <w:ins w:id="11770" w:author="phuong vu" w:date="2018-11-23T13:54:00Z"/>
                  </w:rPr>
                </w:rPrChange>
              </w:rPr>
            </w:pPr>
            <w:ins w:id="11771" w:author="phuong vu" w:date="2018-11-23T14:02:00Z">
              <w:r>
                <w:rPr>
                  <w:lang w:val="en-US"/>
                </w:rPr>
                <w:t>X</w:t>
              </w:r>
            </w:ins>
          </w:p>
        </w:tc>
        <w:tc>
          <w:tcPr>
            <w:tcW w:w="838" w:type="dxa"/>
            <w:noWrap/>
          </w:tcPr>
          <w:p w14:paraId="0F759670" w14:textId="77777777" w:rsidR="00E6227B" w:rsidRPr="00FD2760" w:rsidRDefault="00E6227B" w:rsidP="00376EE3">
            <w:pPr>
              <w:spacing w:line="276" w:lineRule="auto"/>
              <w:jc w:val="center"/>
              <w:rPr>
                <w:ins w:id="11772" w:author="phuong vu" w:date="2018-11-23T13:54:00Z"/>
              </w:rPr>
            </w:pPr>
          </w:p>
        </w:tc>
        <w:tc>
          <w:tcPr>
            <w:tcW w:w="962" w:type="dxa"/>
            <w:noWrap/>
          </w:tcPr>
          <w:p w14:paraId="2D18F572" w14:textId="77777777" w:rsidR="00E6227B" w:rsidRPr="00FD2760" w:rsidRDefault="00E6227B" w:rsidP="00376EE3">
            <w:pPr>
              <w:spacing w:line="276" w:lineRule="auto"/>
              <w:jc w:val="center"/>
              <w:rPr>
                <w:ins w:id="11773" w:author="phuong vu" w:date="2018-11-23T13:54:00Z"/>
              </w:rPr>
            </w:pPr>
          </w:p>
        </w:tc>
        <w:tc>
          <w:tcPr>
            <w:tcW w:w="1875" w:type="dxa"/>
            <w:noWrap/>
          </w:tcPr>
          <w:p w14:paraId="318CD714" w14:textId="77777777" w:rsidR="00E6227B" w:rsidRPr="00FD2760" w:rsidRDefault="00E6227B" w:rsidP="00376EE3">
            <w:pPr>
              <w:spacing w:line="276" w:lineRule="auto"/>
              <w:rPr>
                <w:ins w:id="11774" w:author="phuong vu" w:date="2018-11-23T13:54:00Z"/>
                <w:lang w:val="en-US"/>
              </w:rPr>
            </w:pPr>
            <w:ins w:id="11775" w:author="phuong vu" w:date="2018-11-23T13:54:00Z">
              <w:r>
                <w:rPr>
                  <w:lang w:val="en-US"/>
                </w:rPr>
                <w:t>Ngày trả quần áo</w:t>
              </w:r>
            </w:ins>
          </w:p>
        </w:tc>
      </w:tr>
      <w:tr w:rsidR="00E6227B" w:rsidRPr="00CF0C7E" w14:paraId="4D4718F4" w14:textId="77777777" w:rsidTr="00376EE3">
        <w:trPr>
          <w:trHeight w:val="300"/>
          <w:ins w:id="11776" w:author="phuong vu" w:date="2018-11-23T13:54:00Z"/>
        </w:trPr>
        <w:tc>
          <w:tcPr>
            <w:tcW w:w="708" w:type="dxa"/>
            <w:noWrap/>
            <w:vAlign w:val="center"/>
          </w:tcPr>
          <w:p w14:paraId="13F131A6" w14:textId="397263A5" w:rsidR="00E6227B" w:rsidRDefault="00F40B70" w:rsidP="00376EE3">
            <w:pPr>
              <w:spacing w:line="276" w:lineRule="auto"/>
              <w:jc w:val="center"/>
              <w:rPr>
                <w:ins w:id="11777" w:author="phuong vu" w:date="2018-11-23T13:54:00Z"/>
                <w:lang w:val="en-US"/>
              </w:rPr>
            </w:pPr>
            <w:ins w:id="11778" w:author="phuong vu" w:date="2018-11-23T14:03:00Z">
              <w:r>
                <w:rPr>
                  <w:lang w:val="en-US"/>
                </w:rPr>
                <w:t>6</w:t>
              </w:r>
            </w:ins>
          </w:p>
        </w:tc>
        <w:tc>
          <w:tcPr>
            <w:tcW w:w="1993" w:type="dxa"/>
            <w:noWrap/>
          </w:tcPr>
          <w:p w14:paraId="270A70BF" w14:textId="33D93CDD" w:rsidR="00E6227B" w:rsidRDefault="00E6227B" w:rsidP="00376EE3">
            <w:pPr>
              <w:spacing w:line="276" w:lineRule="auto"/>
              <w:rPr>
                <w:ins w:id="11779" w:author="phuong vu" w:date="2018-11-23T13:54:00Z"/>
                <w:lang w:val="en-US"/>
              </w:rPr>
            </w:pPr>
            <w:ins w:id="11780" w:author="phuong vu" w:date="2018-11-23T13:54:00Z">
              <w:r>
                <w:rPr>
                  <w:lang w:val="en-US"/>
                </w:rPr>
                <w:t>delivery_time</w:t>
              </w:r>
            </w:ins>
          </w:p>
        </w:tc>
        <w:tc>
          <w:tcPr>
            <w:tcW w:w="1300" w:type="dxa"/>
            <w:noWrap/>
          </w:tcPr>
          <w:p w14:paraId="569405C9" w14:textId="77777777" w:rsidR="00E6227B" w:rsidRPr="00FD2760" w:rsidRDefault="00E6227B" w:rsidP="00376EE3">
            <w:pPr>
              <w:spacing w:line="276" w:lineRule="auto"/>
              <w:rPr>
                <w:ins w:id="11781" w:author="phuong vu" w:date="2018-11-23T13:54:00Z"/>
              </w:rPr>
            </w:pPr>
            <w:ins w:id="11782" w:author="phuong vu" w:date="2018-11-23T13:54:00Z">
              <w:r w:rsidRPr="00FD2760">
                <w:t>numeric</w:t>
              </w:r>
            </w:ins>
          </w:p>
        </w:tc>
        <w:tc>
          <w:tcPr>
            <w:tcW w:w="1054" w:type="dxa"/>
            <w:noWrap/>
          </w:tcPr>
          <w:p w14:paraId="07AEC4EB" w14:textId="7CFB9F09" w:rsidR="00E6227B" w:rsidRPr="00F40B70" w:rsidRDefault="00F40B70" w:rsidP="00376EE3">
            <w:pPr>
              <w:spacing w:line="276" w:lineRule="auto"/>
              <w:jc w:val="center"/>
              <w:rPr>
                <w:ins w:id="11783" w:author="phuong vu" w:date="2018-11-23T13:54:00Z"/>
                <w:lang w:val="en-US"/>
                <w:rPrChange w:id="11784" w:author="phuong vu" w:date="2018-11-23T14:02:00Z">
                  <w:rPr>
                    <w:ins w:id="11785" w:author="phuong vu" w:date="2018-11-23T13:54:00Z"/>
                  </w:rPr>
                </w:rPrChange>
              </w:rPr>
            </w:pPr>
            <w:ins w:id="11786" w:author="phuong vu" w:date="2018-11-23T14:02:00Z">
              <w:r>
                <w:rPr>
                  <w:lang w:val="en-US"/>
                </w:rPr>
                <w:t>X</w:t>
              </w:r>
            </w:ins>
          </w:p>
        </w:tc>
        <w:tc>
          <w:tcPr>
            <w:tcW w:w="838" w:type="dxa"/>
            <w:noWrap/>
          </w:tcPr>
          <w:p w14:paraId="56C51721" w14:textId="77777777" w:rsidR="00E6227B" w:rsidRPr="00FD2760" w:rsidRDefault="00E6227B" w:rsidP="00376EE3">
            <w:pPr>
              <w:spacing w:line="276" w:lineRule="auto"/>
              <w:jc w:val="center"/>
              <w:rPr>
                <w:ins w:id="11787" w:author="phuong vu" w:date="2018-11-23T13:54:00Z"/>
              </w:rPr>
            </w:pPr>
          </w:p>
        </w:tc>
        <w:tc>
          <w:tcPr>
            <w:tcW w:w="962" w:type="dxa"/>
            <w:noWrap/>
          </w:tcPr>
          <w:p w14:paraId="621529D3" w14:textId="77777777" w:rsidR="00E6227B" w:rsidRPr="00FD2760" w:rsidRDefault="00E6227B" w:rsidP="00376EE3">
            <w:pPr>
              <w:spacing w:line="276" w:lineRule="auto"/>
              <w:jc w:val="center"/>
              <w:rPr>
                <w:ins w:id="11788" w:author="phuong vu" w:date="2018-11-23T13:54:00Z"/>
              </w:rPr>
            </w:pPr>
          </w:p>
        </w:tc>
        <w:tc>
          <w:tcPr>
            <w:tcW w:w="1875" w:type="dxa"/>
            <w:noWrap/>
          </w:tcPr>
          <w:p w14:paraId="60F25F83" w14:textId="676C0D5B" w:rsidR="00E6227B" w:rsidRPr="00FD2760" w:rsidRDefault="00F40B70" w:rsidP="00376EE3">
            <w:pPr>
              <w:spacing w:line="276" w:lineRule="auto"/>
              <w:rPr>
                <w:ins w:id="11789" w:author="phuong vu" w:date="2018-11-23T13:54:00Z"/>
                <w:lang w:val="en-US"/>
              </w:rPr>
            </w:pPr>
            <w:ins w:id="11790" w:author="phuong vu" w:date="2018-11-23T14:02:00Z">
              <w:r>
                <w:rPr>
                  <w:lang w:val="en-US"/>
                </w:rPr>
                <w:t>Giờ trả quần áo</w:t>
              </w:r>
            </w:ins>
          </w:p>
        </w:tc>
      </w:tr>
      <w:tr w:rsidR="00E6227B" w:rsidRPr="00CF0C7E" w14:paraId="65115C2F" w14:textId="77777777" w:rsidTr="00376EE3">
        <w:trPr>
          <w:trHeight w:val="300"/>
          <w:ins w:id="11791" w:author="phuong vu" w:date="2018-11-23T13:54:00Z"/>
        </w:trPr>
        <w:tc>
          <w:tcPr>
            <w:tcW w:w="708" w:type="dxa"/>
            <w:noWrap/>
            <w:vAlign w:val="center"/>
          </w:tcPr>
          <w:p w14:paraId="3B9525DA" w14:textId="7619D15E" w:rsidR="00E6227B" w:rsidRDefault="00F40B70" w:rsidP="00376EE3">
            <w:pPr>
              <w:spacing w:line="276" w:lineRule="auto"/>
              <w:jc w:val="center"/>
              <w:rPr>
                <w:ins w:id="11792" w:author="phuong vu" w:date="2018-11-23T13:54:00Z"/>
                <w:lang w:val="en-US"/>
              </w:rPr>
            </w:pPr>
            <w:ins w:id="11793" w:author="phuong vu" w:date="2018-11-23T14:03:00Z">
              <w:r>
                <w:rPr>
                  <w:lang w:val="en-US"/>
                </w:rPr>
                <w:t>7</w:t>
              </w:r>
            </w:ins>
          </w:p>
        </w:tc>
        <w:tc>
          <w:tcPr>
            <w:tcW w:w="1993" w:type="dxa"/>
            <w:noWrap/>
          </w:tcPr>
          <w:p w14:paraId="63D9F489" w14:textId="77777777" w:rsidR="00E6227B" w:rsidRDefault="00E6227B" w:rsidP="00376EE3">
            <w:pPr>
              <w:spacing w:line="276" w:lineRule="auto"/>
              <w:rPr>
                <w:ins w:id="11794" w:author="phuong vu" w:date="2018-11-23T13:54:00Z"/>
                <w:lang w:val="en-US"/>
              </w:rPr>
            </w:pPr>
            <w:ins w:id="11795" w:author="phuong vu" w:date="2018-11-23T13:54:00Z">
              <w:r>
                <w:rPr>
                  <w:lang w:val="en-US"/>
                </w:rPr>
                <w:t>pick_up_place</w:t>
              </w:r>
            </w:ins>
          </w:p>
        </w:tc>
        <w:tc>
          <w:tcPr>
            <w:tcW w:w="1300" w:type="dxa"/>
            <w:noWrap/>
          </w:tcPr>
          <w:p w14:paraId="3B870B87" w14:textId="77777777" w:rsidR="00E6227B" w:rsidRPr="00FD2760" w:rsidRDefault="00E6227B" w:rsidP="00376EE3">
            <w:pPr>
              <w:spacing w:line="276" w:lineRule="auto"/>
              <w:rPr>
                <w:ins w:id="11796" w:author="phuong vu" w:date="2018-11-23T13:54:00Z"/>
              </w:rPr>
            </w:pPr>
          </w:p>
        </w:tc>
        <w:tc>
          <w:tcPr>
            <w:tcW w:w="1054" w:type="dxa"/>
            <w:noWrap/>
          </w:tcPr>
          <w:p w14:paraId="46D21920" w14:textId="5C111C05" w:rsidR="00E6227B" w:rsidRPr="00F40B70" w:rsidRDefault="00F40B70" w:rsidP="00376EE3">
            <w:pPr>
              <w:spacing w:line="276" w:lineRule="auto"/>
              <w:jc w:val="center"/>
              <w:rPr>
                <w:ins w:id="11797" w:author="phuong vu" w:date="2018-11-23T13:54:00Z"/>
                <w:lang w:val="en-US"/>
                <w:rPrChange w:id="11798" w:author="phuong vu" w:date="2018-11-23T14:02:00Z">
                  <w:rPr>
                    <w:ins w:id="11799" w:author="phuong vu" w:date="2018-11-23T13:54:00Z"/>
                  </w:rPr>
                </w:rPrChange>
              </w:rPr>
            </w:pPr>
            <w:ins w:id="11800" w:author="phuong vu" w:date="2018-11-23T14:02:00Z">
              <w:r>
                <w:rPr>
                  <w:lang w:val="en-US"/>
                </w:rPr>
                <w:t>X</w:t>
              </w:r>
            </w:ins>
          </w:p>
        </w:tc>
        <w:tc>
          <w:tcPr>
            <w:tcW w:w="838" w:type="dxa"/>
            <w:noWrap/>
          </w:tcPr>
          <w:p w14:paraId="051ACDB9" w14:textId="77777777" w:rsidR="00E6227B" w:rsidRPr="00FD2760" w:rsidRDefault="00E6227B" w:rsidP="00376EE3">
            <w:pPr>
              <w:spacing w:line="276" w:lineRule="auto"/>
              <w:jc w:val="center"/>
              <w:rPr>
                <w:ins w:id="11801" w:author="phuong vu" w:date="2018-11-23T13:54:00Z"/>
              </w:rPr>
            </w:pPr>
          </w:p>
        </w:tc>
        <w:tc>
          <w:tcPr>
            <w:tcW w:w="962" w:type="dxa"/>
            <w:noWrap/>
          </w:tcPr>
          <w:p w14:paraId="7052F7AA" w14:textId="77777777" w:rsidR="00E6227B" w:rsidRPr="00FD2760" w:rsidRDefault="00E6227B" w:rsidP="00376EE3">
            <w:pPr>
              <w:spacing w:line="276" w:lineRule="auto"/>
              <w:jc w:val="center"/>
              <w:rPr>
                <w:ins w:id="11802" w:author="phuong vu" w:date="2018-11-23T13:54:00Z"/>
              </w:rPr>
            </w:pPr>
          </w:p>
        </w:tc>
        <w:tc>
          <w:tcPr>
            <w:tcW w:w="1875" w:type="dxa"/>
            <w:noWrap/>
          </w:tcPr>
          <w:p w14:paraId="39F41D35" w14:textId="77777777" w:rsidR="00E6227B" w:rsidRPr="00FD2760" w:rsidRDefault="00E6227B" w:rsidP="00376EE3">
            <w:pPr>
              <w:spacing w:line="276" w:lineRule="auto"/>
              <w:rPr>
                <w:ins w:id="11803" w:author="phuong vu" w:date="2018-11-23T13:54:00Z"/>
                <w:lang w:val="en-US"/>
              </w:rPr>
            </w:pPr>
            <w:ins w:id="11804" w:author="phuong vu" w:date="2018-11-23T13:54:00Z">
              <w:r>
                <w:rPr>
                  <w:lang w:val="en-US"/>
                </w:rPr>
                <w:t>Nơi nhận quần áo</w:t>
              </w:r>
            </w:ins>
          </w:p>
        </w:tc>
      </w:tr>
      <w:tr w:rsidR="00E6227B" w:rsidRPr="00CF0C7E" w14:paraId="0870B98F" w14:textId="77777777" w:rsidTr="00376EE3">
        <w:trPr>
          <w:trHeight w:val="300"/>
          <w:ins w:id="11805" w:author="phuong vu" w:date="2018-11-23T13:54:00Z"/>
        </w:trPr>
        <w:tc>
          <w:tcPr>
            <w:tcW w:w="708" w:type="dxa"/>
            <w:noWrap/>
            <w:vAlign w:val="center"/>
          </w:tcPr>
          <w:p w14:paraId="660A606C" w14:textId="32CFD98C" w:rsidR="00E6227B" w:rsidRDefault="00F40B70" w:rsidP="00376EE3">
            <w:pPr>
              <w:spacing w:line="276" w:lineRule="auto"/>
              <w:jc w:val="center"/>
              <w:rPr>
                <w:ins w:id="11806" w:author="phuong vu" w:date="2018-11-23T13:54:00Z"/>
                <w:lang w:val="en-US"/>
              </w:rPr>
            </w:pPr>
            <w:ins w:id="11807" w:author="phuong vu" w:date="2018-11-23T14:03:00Z">
              <w:r>
                <w:rPr>
                  <w:lang w:val="en-US"/>
                </w:rPr>
                <w:t>8</w:t>
              </w:r>
            </w:ins>
          </w:p>
        </w:tc>
        <w:tc>
          <w:tcPr>
            <w:tcW w:w="1993" w:type="dxa"/>
            <w:noWrap/>
          </w:tcPr>
          <w:p w14:paraId="3721F7E9" w14:textId="77777777" w:rsidR="00E6227B" w:rsidRDefault="00E6227B" w:rsidP="00376EE3">
            <w:pPr>
              <w:spacing w:line="276" w:lineRule="auto"/>
              <w:rPr>
                <w:ins w:id="11808" w:author="phuong vu" w:date="2018-11-23T13:54:00Z"/>
                <w:lang w:val="en-US"/>
              </w:rPr>
            </w:pPr>
            <w:ins w:id="11809" w:author="phuong vu" w:date="2018-11-23T13:54:00Z">
              <w:r>
                <w:rPr>
                  <w:lang w:val="en-US"/>
                </w:rPr>
                <w:t>delivery_place</w:t>
              </w:r>
            </w:ins>
          </w:p>
        </w:tc>
        <w:tc>
          <w:tcPr>
            <w:tcW w:w="1300" w:type="dxa"/>
            <w:noWrap/>
          </w:tcPr>
          <w:p w14:paraId="2D3075F8" w14:textId="77777777" w:rsidR="00E6227B" w:rsidRPr="00FD2760" w:rsidRDefault="00E6227B" w:rsidP="00376EE3">
            <w:pPr>
              <w:spacing w:line="276" w:lineRule="auto"/>
              <w:rPr>
                <w:ins w:id="11810" w:author="phuong vu" w:date="2018-11-23T13:54:00Z"/>
              </w:rPr>
            </w:pPr>
          </w:p>
        </w:tc>
        <w:tc>
          <w:tcPr>
            <w:tcW w:w="1054" w:type="dxa"/>
            <w:noWrap/>
          </w:tcPr>
          <w:p w14:paraId="372A7A25" w14:textId="176CE07C" w:rsidR="00E6227B" w:rsidRPr="00F40B70" w:rsidRDefault="00F40B70" w:rsidP="00376EE3">
            <w:pPr>
              <w:spacing w:line="276" w:lineRule="auto"/>
              <w:jc w:val="center"/>
              <w:rPr>
                <w:ins w:id="11811" w:author="phuong vu" w:date="2018-11-23T13:54:00Z"/>
                <w:lang w:val="en-US"/>
                <w:rPrChange w:id="11812" w:author="phuong vu" w:date="2018-11-23T14:02:00Z">
                  <w:rPr>
                    <w:ins w:id="11813" w:author="phuong vu" w:date="2018-11-23T13:54:00Z"/>
                  </w:rPr>
                </w:rPrChange>
              </w:rPr>
            </w:pPr>
            <w:ins w:id="11814" w:author="phuong vu" w:date="2018-11-23T14:02:00Z">
              <w:r>
                <w:rPr>
                  <w:lang w:val="en-US"/>
                </w:rPr>
                <w:t>X</w:t>
              </w:r>
            </w:ins>
          </w:p>
        </w:tc>
        <w:tc>
          <w:tcPr>
            <w:tcW w:w="838" w:type="dxa"/>
            <w:noWrap/>
          </w:tcPr>
          <w:p w14:paraId="739CA91E" w14:textId="77777777" w:rsidR="00E6227B" w:rsidRPr="00FD2760" w:rsidRDefault="00E6227B" w:rsidP="00376EE3">
            <w:pPr>
              <w:spacing w:line="276" w:lineRule="auto"/>
              <w:jc w:val="center"/>
              <w:rPr>
                <w:ins w:id="11815" w:author="phuong vu" w:date="2018-11-23T13:54:00Z"/>
              </w:rPr>
            </w:pPr>
          </w:p>
        </w:tc>
        <w:tc>
          <w:tcPr>
            <w:tcW w:w="962" w:type="dxa"/>
            <w:noWrap/>
          </w:tcPr>
          <w:p w14:paraId="5C10CF45" w14:textId="77777777" w:rsidR="00E6227B" w:rsidRPr="00FD2760" w:rsidRDefault="00E6227B" w:rsidP="00376EE3">
            <w:pPr>
              <w:spacing w:line="276" w:lineRule="auto"/>
              <w:jc w:val="center"/>
              <w:rPr>
                <w:ins w:id="11816" w:author="phuong vu" w:date="2018-11-23T13:54:00Z"/>
              </w:rPr>
            </w:pPr>
          </w:p>
        </w:tc>
        <w:tc>
          <w:tcPr>
            <w:tcW w:w="1875" w:type="dxa"/>
            <w:noWrap/>
          </w:tcPr>
          <w:p w14:paraId="0BEC6F26" w14:textId="77777777" w:rsidR="00E6227B" w:rsidRPr="00FD2760" w:rsidRDefault="00E6227B" w:rsidP="00376EE3">
            <w:pPr>
              <w:spacing w:line="276" w:lineRule="auto"/>
              <w:rPr>
                <w:ins w:id="11817" w:author="phuong vu" w:date="2018-11-23T13:54:00Z"/>
                <w:lang w:val="en-US"/>
              </w:rPr>
            </w:pPr>
            <w:ins w:id="11818" w:author="phuong vu" w:date="2018-11-23T13:54:00Z">
              <w:r>
                <w:rPr>
                  <w:lang w:val="en-US"/>
                </w:rPr>
                <w:t>Nơi trả quần áo</w:t>
              </w:r>
            </w:ins>
          </w:p>
        </w:tc>
      </w:tr>
      <w:tr w:rsidR="00E6227B" w:rsidRPr="00CF0C7E" w14:paraId="3F9EAC45" w14:textId="77777777" w:rsidTr="00376EE3">
        <w:trPr>
          <w:trHeight w:val="300"/>
          <w:ins w:id="11819" w:author="phuong vu" w:date="2018-11-23T13:54:00Z"/>
        </w:trPr>
        <w:tc>
          <w:tcPr>
            <w:tcW w:w="708" w:type="dxa"/>
            <w:noWrap/>
            <w:vAlign w:val="center"/>
          </w:tcPr>
          <w:p w14:paraId="678B51A1" w14:textId="4E2BF766" w:rsidR="00E6227B" w:rsidRDefault="00F40B70" w:rsidP="00376EE3">
            <w:pPr>
              <w:spacing w:line="276" w:lineRule="auto"/>
              <w:jc w:val="center"/>
              <w:rPr>
                <w:ins w:id="11820" w:author="phuong vu" w:date="2018-11-23T13:54:00Z"/>
                <w:lang w:val="en-US"/>
              </w:rPr>
            </w:pPr>
            <w:ins w:id="11821" w:author="phuong vu" w:date="2018-11-23T14:03:00Z">
              <w:r>
                <w:rPr>
                  <w:lang w:val="en-US"/>
                </w:rPr>
                <w:t>9</w:t>
              </w:r>
            </w:ins>
          </w:p>
        </w:tc>
        <w:tc>
          <w:tcPr>
            <w:tcW w:w="1993" w:type="dxa"/>
            <w:noWrap/>
          </w:tcPr>
          <w:p w14:paraId="66C76D8B" w14:textId="57F4BE14" w:rsidR="00E6227B" w:rsidRDefault="00F40B70" w:rsidP="00376EE3">
            <w:pPr>
              <w:spacing w:line="276" w:lineRule="auto"/>
              <w:rPr>
                <w:ins w:id="11822" w:author="phuong vu" w:date="2018-11-23T13:54:00Z"/>
                <w:lang w:val="en-US"/>
              </w:rPr>
            </w:pPr>
            <w:ins w:id="11823" w:author="phuong vu" w:date="2018-11-23T14:00:00Z">
              <w:r>
                <w:rPr>
                  <w:lang w:val="en-US"/>
                </w:rPr>
                <w:t>Staff_pick_up</w:t>
              </w:r>
            </w:ins>
          </w:p>
        </w:tc>
        <w:tc>
          <w:tcPr>
            <w:tcW w:w="1300" w:type="dxa"/>
            <w:noWrap/>
          </w:tcPr>
          <w:p w14:paraId="0BC26875" w14:textId="77777777" w:rsidR="00E6227B" w:rsidRPr="00FD2760" w:rsidRDefault="00E6227B" w:rsidP="00376EE3">
            <w:pPr>
              <w:spacing w:line="276" w:lineRule="auto"/>
              <w:rPr>
                <w:ins w:id="11824" w:author="phuong vu" w:date="2018-11-23T13:54:00Z"/>
              </w:rPr>
            </w:pPr>
            <w:ins w:id="11825" w:author="phuong vu" w:date="2018-11-23T13:54:00Z">
              <w:r w:rsidRPr="00FD2760">
                <w:t>numeric</w:t>
              </w:r>
            </w:ins>
          </w:p>
        </w:tc>
        <w:tc>
          <w:tcPr>
            <w:tcW w:w="1054" w:type="dxa"/>
            <w:noWrap/>
          </w:tcPr>
          <w:p w14:paraId="3C2E06C1" w14:textId="2E224412" w:rsidR="00E6227B" w:rsidRPr="00F40B70" w:rsidRDefault="00F40B70" w:rsidP="00376EE3">
            <w:pPr>
              <w:spacing w:line="276" w:lineRule="auto"/>
              <w:jc w:val="center"/>
              <w:rPr>
                <w:ins w:id="11826" w:author="phuong vu" w:date="2018-11-23T13:54:00Z"/>
                <w:lang w:val="en-US"/>
                <w:rPrChange w:id="11827" w:author="phuong vu" w:date="2018-11-23T14:01:00Z">
                  <w:rPr>
                    <w:ins w:id="11828" w:author="phuong vu" w:date="2018-11-23T13:54:00Z"/>
                  </w:rPr>
                </w:rPrChange>
              </w:rPr>
            </w:pPr>
            <w:ins w:id="11829" w:author="phuong vu" w:date="2018-11-23T14:01:00Z">
              <w:r>
                <w:rPr>
                  <w:lang w:val="en-US"/>
                </w:rPr>
                <w:t>X</w:t>
              </w:r>
            </w:ins>
          </w:p>
        </w:tc>
        <w:tc>
          <w:tcPr>
            <w:tcW w:w="838" w:type="dxa"/>
            <w:noWrap/>
          </w:tcPr>
          <w:p w14:paraId="4CC5E112" w14:textId="77777777" w:rsidR="00E6227B" w:rsidRPr="00FD2760" w:rsidRDefault="00E6227B" w:rsidP="00376EE3">
            <w:pPr>
              <w:spacing w:line="276" w:lineRule="auto"/>
              <w:jc w:val="center"/>
              <w:rPr>
                <w:ins w:id="11830" w:author="phuong vu" w:date="2018-11-23T13:54:00Z"/>
              </w:rPr>
            </w:pPr>
          </w:p>
        </w:tc>
        <w:tc>
          <w:tcPr>
            <w:tcW w:w="962" w:type="dxa"/>
            <w:noWrap/>
          </w:tcPr>
          <w:p w14:paraId="5E5849E7" w14:textId="77777777" w:rsidR="00E6227B" w:rsidRPr="00FD2760" w:rsidRDefault="00E6227B" w:rsidP="00376EE3">
            <w:pPr>
              <w:spacing w:line="276" w:lineRule="auto"/>
              <w:jc w:val="center"/>
              <w:rPr>
                <w:ins w:id="11831" w:author="phuong vu" w:date="2018-11-23T13:54:00Z"/>
              </w:rPr>
            </w:pPr>
          </w:p>
        </w:tc>
        <w:tc>
          <w:tcPr>
            <w:tcW w:w="1875" w:type="dxa"/>
            <w:noWrap/>
          </w:tcPr>
          <w:p w14:paraId="7C17FF00" w14:textId="66EF8198" w:rsidR="00E6227B" w:rsidRPr="000245EB" w:rsidRDefault="00E6227B" w:rsidP="00376EE3">
            <w:pPr>
              <w:spacing w:line="276" w:lineRule="auto"/>
              <w:rPr>
                <w:ins w:id="11832" w:author="phuong vu" w:date="2018-11-23T13:54:00Z"/>
                <w:rPrChange w:id="11833" w:author="Tran Huan" w:date="2018-11-25T16:08:00Z">
                  <w:rPr>
                    <w:ins w:id="11834" w:author="phuong vu" w:date="2018-11-23T13:54:00Z"/>
                    <w:lang w:val="en-US"/>
                  </w:rPr>
                </w:rPrChange>
              </w:rPr>
            </w:pPr>
            <w:ins w:id="11835" w:author="phuong vu" w:date="2018-11-23T13:54:00Z">
              <w:r w:rsidRPr="000245EB">
                <w:rPr>
                  <w:rPrChange w:id="11836" w:author="Tran Huan" w:date="2018-11-25T16:08:00Z">
                    <w:rPr>
                      <w:lang w:val="en-US"/>
                    </w:rPr>
                  </w:rPrChange>
                </w:rPr>
                <w:t xml:space="preserve">ID </w:t>
              </w:r>
            </w:ins>
            <w:ins w:id="11837" w:author="phuong vu" w:date="2018-11-23T14:00:00Z">
              <w:r w:rsidR="00F40B70" w:rsidRPr="000245EB">
                <w:rPr>
                  <w:rPrChange w:id="11838" w:author="Tran Huan" w:date="2018-11-25T16:08:00Z">
                    <w:rPr>
                      <w:lang w:val="en-US"/>
                    </w:rPr>
                  </w:rPrChange>
                </w:rPr>
                <w:t>nhân viên nhận quần áo</w:t>
              </w:r>
            </w:ins>
            <w:ins w:id="11839" w:author="phuong vu" w:date="2018-11-23T14:01:00Z">
              <w:r w:rsidR="00F40B70" w:rsidRPr="000245EB">
                <w:rPr>
                  <w:rPrChange w:id="11840" w:author="Tran Huan" w:date="2018-11-25T16:08:00Z">
                    <w:rPr>
                      <w:lang w:val="en-US"/>
                    </w:rPr>
                  </w:rPrChange>
                </w:rPr>
                <w:t>.</w:t>
              </w:r>
            </w:ins>
          </w:p>
        </w:tc>
      </w:tr>
      <w:tr w:rsidR="00E6227B" w:rsidRPr="00CF0C7E" w14:paraId="609A8A97" w14:textId="77777777" w:rsidTr="00376EE3">
        <w:trPr>
          <w:trHeight w:val="300"/>
          <w:ins w:id="11841" w:author="phuong vu" w:date="2018-11-23T13:54:00Z"/>
        </w:trPr>
        <w:tc>
          <w:tcPr>
            <w:tcW w:w="708" w:type="dxa"/>
            <w:noWrap/>
            <w:vAlign w:val="center"/>
          </w:tcPr>
          <w:p w14:paraId="4543A3EA" w14:textId="4222370B" w:rsidR="00E6227B" w:rsidRDefault="00E6227B" w:rsidP="00376EE3">
            <w:pPr>
              <w:spacing w:line="276" w:lineRule="auto"/>
              <w:jc w:val="center"/>
              <w:rPr>
                <w:ins w:id="11842" w:author="phuong vu" w:date="2018-11-23T13:54:00Z"/>
                <w:lang w:val="en-US"/>
              </w:rPr>
            </w:pPr>
            <w:ins w:id="11843" w:author="phuong vu" w:date="2018-11-23T13:54:00Z">
              <w:r>
                <w:rPr>
                  <w:lang w:val="en-US"/>
                </w:rPr>
                <w:t>1</w:t>
              </w:r>
            </w:ins>
            <w:ins w:id="11844" w:author="phuong vu" w:date="2018-11-23T14:03:00Z">
              <w:r w:rsidR="00F40B70">
                <w:rPr>
                  <w:lang w:val="en-US"/>
                </w:rPr>
                <w:t>0</w:t>
              </w:r>
            </w:ins>
          </w:p>
        </w:tc>
        <w:tc>
          <w:tcPr>
            <w:tcW w:w="1993" w:type="dxa"/>
            <w:noWrap/>
          </w:tcPr>
          <w:p w14:paraId="06B4F428" w14:textId="23FE6DE8" w:rsidR="00E6227B" w:rsidRDefault="00F40B70" w:rsidP="00376EE3">
            <w:pPr>
              <w:spacing w:line="276" w:lineRule="auto"/>
              <w:rPr>
                <w:ins w:id="11845" w:author="phuong vu" w:date="2018-11-23T13:54:00Z"/>
                <w:lang w:val="en-US"/>
              </w:rPr>
            </w:pPr>
            <w:ins w:id="11846" w:author="phuong vu" w:date="2018-11-23T14:00:00Z">
              <w:r>
                <w:rPr>
                  <w:lang w:val="en-US"/>
                </w:rPr>
                <w:t>Staff_delivery</w:t>
              </w:r>
            </w:ins>
          </w:p>
        </w:tc>
        <w:tc>
          <w:tcPr>
            <w:tcW w:w="1300" w:type="dxa"/>
            <w:noWrap/>
          </w:tcPr>
          <w:p w14:paraId="670743CC" w14:textId="2BF3EE6F" w:rsidR="00E6227B" w:rsidRPr="00FD2760" w:rsidRDefault="00F40B70" w:rsidP="00376EE3">
            <w:pPr>
              <w:spacing w:line="276" w:lineRule="auto"/>
              <w:rPr>
                <w:ins w:id="11847" w:author="phuong vu" w:date="2018-11-23T13:54:00Z"/>
                <w:lang w:val="en-US"/>
              </w:rPr>
            </w:pPr>
            <w:ins w:id="11848" w:author="phuong vu" w:date="2018-11-23T14:00:00Z">
              <w:r w:rsidRPr="00FD2760">
                <w:t>numeric</w:t>
              </w:r>
            </w:ins>
          </w:p>
        </w:tc>
        <w:tc>
          <w:tcPr>
            <w:tcW w:w="1054" w:type="dxa"/>
            <w:noWrap/>
          </w:tcPr>
          <w:p w14:paraId="1CC0DBD4" w14:textId="739A2135" w:rsidR="00E6227B" w:rsidRPr="00F40B70" w:rsidRDefault="00F40B70" w:rsidP="00376EE3">
            <w:pPr>
              <w:spacing w:line="276" w:lineRule="auto"/>
              <w:jc w:val="center"/>
              <w:rPr>
                <w:ins w:id="11849" w:author="phuong vu" w:date="2018-11-23T13:54:00Z"/>
                <w:lang w:val="en-US"/>
                <w:rPrChange w:id="11850" w:author="phuong vu" w:date="2018-11-23T14:01:00Z">
                  <w:rPr>
                    <w:ins w:id="11851" w:author="phuong vu" w:date="2018-11-23T13:54:00Z"/>
                  </w:rPr>
                </w:rPrChange>
              </w:rPr>
            </w:pPr>
            <w:ins w:id="11852" w:author="phuong vu" w:date="2018-11-23T14:01:00Z">
              <w:r>
                <w:rPr>
                  <w:lang w:val="en-US"/>
                </w:rPr>
                <w:t>X</w:t>
              </w:r>
            </w:ins>
          </w:p>
        </w:tc>
        <w:tc>
          <w:tcPr>
            <w:tcW w:w="838" w:type="dxa"/>
            <w:noWrap/>
          </w:tcPr>
          <w:p w14:paraId="2DBE0B04" w14:textId="77777777" w:rsidR="00E6227B" w:rsidRPr="00FD2760" w:rsidRDefault="00E6227B" w:rsidP="00376EE3">
            <w:pPr>
              <w:spacing w:line="276" w:lineRule="auto"/>
              <w:jc w:val="center"/>
              <w:rPr>
                <w:ins w:id="11853" w:author="phuong vu" w:date="2018-11-23T13:54:00Z"/>
              </w:rPr>
            </w:pPr>
          </w:p>
        </w:tc>
        <w:tc>
          <w:tcPr>
            <w:tcW w:w="962" w:type="dxa"/>
            <w:noWrap/>
          </w:tcPr>
          <w:p w14:paraId="6EB9585D" w14:textId="77777777" w:rsidR="00E6227B" w:rsidRPr="00FD2760" w:rsidRDefault="00E6227B" w:rsidP="00376EE3">
            <w:pPr>
              <w:spacing w:line="276" w:lineRule="auto"/>
              <w:jc w:val="center"/>
              <w:rPr>
                <w:ins w:id="11854" w:author="phuong vu" w:date="2018-11-23T13:54:00Z"/>
              </w:rPr>
            </w:pPr>
          </w:p>
        </w:tc>
        <w:tc>
          <w:tcPr>
            <w:tcW w:w="1875" w:type="dxa"/>
            <w:noWrap/>
          </w:tcPr>
          <w:p w14:paraId="577FE5AA" w14:textId="6B40A5DF" w:rsidR="00E6227B" w:rsidRPr="000245EB" w:rsidRDefault="00F40B70" w:rsidP="00376EE3">
            <w:pPr>
              <w:spacing w:line="276" w:lineRule="auto"/>
              <w:rPr>
                <w:ins w:id="11855" w:author="phuong vu" w:date="2018-11-23T13:54:00Z"/>
                <w:rPrChange w:id="11856" w:author="Tran Huan" w:date="2018-11-25T16:08:00Z">
                  <w:rPr>
                    <w:ins w:id="11857" w:author="phuong vu" w:date="2018-11-23T13:54:00Z"/>
                    <w:lang w:val="en-US"/>
                  </w:rPr>
                </w:rPrChange>
              </w:rPr>
            </w:pPr>
            <w:ins w:id="11858" w:author="phuong vu" w:date="2018-11-23T14:01:00Z">
              <w:r w:rsidRPr="000245EB">
                <w:rPr>
                  <w:rPrChange w:id="11859" w:author="Tran Huan" w:date="2018-11-25T16:08:00Z">
                    <w:rPr>
                      <w:lang w:val="en-US"/>
                    </w:rPr>
                  </w:rPrChange>
                </w:rPr>
                <w:t>ID nhân viên trả quần áo.</w:t>
              </w:r>
            </w:ins>
          </w:p>
        </w:tc>
      </w:tr>
      <w:tr w:rsidR="00E6227B" w:rsidRPr="00CF0C7E" w14:paraId="3DE4CAB8" w14:textId="77777777" w:rsidTr="00376EE3">
        <w:trPr>
          <w:trHeight w:val="300"/>
          <w:ins w:id="11860" w:author="phuong vu" w:date="2018-11-23T13:54:00Z"/>
        </w:trPr>
        <w:tc>
          <w:tcPr>
            <w:tcW w:w="708" w:type="dxa"/>
            <w:noWrap/>
            <w:vAlign w:val="center"/>
            <w:hideMark/>
          </w:tcPr>
          <w:p w14:paraId="23C3A8E9" w14:textId="4CFFE9B8" w:rsidR="00E6227B" w:rsidRPr="00FD2760" w:rsidRDefault="00E6227B" w:rsidP="00376EE3">
            <w:pPr>
              <w:spacing w:line="276" w:lineRule="auto"/>
              <w:jc w:val="center"/>
              <w:rPr>
                <w:ins w:id="11861" w:author="phuong vu" w:date="2018-11-23T13:54:00Z"/>
                <w:lang w:val="en-US"/>
              </w:rPr>
            </w:pPr>
            <w:ins w:id="11862" w:author="phuong vu" w:date="2018-11-23T13:54:00Z">
              <w:r>
                <w:rPr>
                  <w:lang w:val="en-US"/>
                </w:rPr>
                <w:t>1</w:t>
              </w:r>
            </w:ins>
            <w:ins w:id="11863" w:author="phuong vu" w:date="2018-11-23T14:03:00Z">
              <w:r w:rsidR="00F40B70">
                <w:rPr>
                  <w:lang w:val="en-US"/>
                </w:rPr>
                <w:t>1</w:t>
              </w:r>
            </w:ins>
          </w:p>
        </w:tc>
        <w:tc>
          <w:tcPr>
            <w:tcW w:w="1993" w:type="dxa"/>
            <w:noWrap/>
            <w:hideMark/>
          </w:tcPr>
          <w:p w14:paraId="2433B542" w14:textId="77777777" w:rsidR="00E6227B" w:rsidRPr="00FD2760" w:rsidRDefault="00E6227B" w:rsidP="00376EE3">
            <w:pPr>
              <w:spacing w:line="276" w:lineRule="auto"/>
              <w:rPr>
                <w:ins w:id="11864" w:author="phuong vu" w:date="2018-11-23T13:54:00Z"/>
              </w:rPr>
            </w:pPr>
            <w:ins w:id="11865" w:author="phuong vu" w:date="2018-11-23T13:54:00Z">
              <w:r w:rsidRPr="00FD2760">
                <w:t>status</w:t>
              </w:r>
            </w:ins>
          </w:p>
        </w:tc>
        <w:tc>
          <w:tcPr>
            <w:tcW w:w="1300" w:type="dxa"/>
            <w:noWrap/>
            <w:hideMark/>
          </w:tcPr>
          <w:p w14:paraId="6EBD6ACF" w14:textId="77777777" w:rsidR="00E6227B" w:rsidRPr="00FD2760" w:rsidRDefault="00E6227B" w:rsidP="00376EE3">
            <w:pPr>
              <w:spacing w:line="276" w:lineRule="auto"/>
              <w:rPr>
                <w:ins w:id="11866" w:author="phuong vu" w:date="2018-11-23T13:54:00Z"/>
                <w:lang w:val="en-US"/>
              </w:rPr>
            </w:pPr>
            <w:ins w:id="11867" w:author="phuong vu" w:date="2018-11-23T13:54:00Z">
              <w:r w:rsidRPr="00FD2760">
                <w:t>character varying</w:t>
              </w:r>
            </w:ins>
          </w:p>
        </w:tc>
        <w:tc>
          <w:tcPr>
            <w:tcW w:w="1054" w:type="dxa"/>
            <w:noWrap/>
            <w:hideMark/>
          </w:tcPr>
          <w:p w14:paraId="73B76C20" w14:textId="2A283D93" w:rsidR="00E6227B" w:rsidRPr="00FD2760" w:rsidRDefault="00E6227B" w:rsidP="00376EE3">
            <w:pPr>
              <w:spacing w:line="276" w:lineRule="auto"/>
              <w:jc w:val="center"/>
              <w:rPr>
                <w:ins w:id="11868" w:author="phuong vu" w:date="2018-11-23T13:54:00Z"/>
              </w:rPr>
            </w:pPr>
          </w:p>
        </w:tc>
        <w:tc>
          <w:tcPr>
            <w:tcW w:w="838" w:type="dxa"/>
            <w:noWrap/>
            <w:hideMark/>
          </w:tcPr>
          <w:p w14:paraId="5EBBFB3D" w14:textId="77777777" w:rsidR="00E6227B" w:rsidRPr="00FD2760" w:rsidRDefault="00E6227B" w:rsidP="00376EE3">
            <w:pPr>
              <w:spacing w:line="276" w:lineRule="auto"/>
              <w:jc w:val="center"/>
              <w:rPr>
                <w:ins w:id="11869" w:author="phuong vu" w:date="2018-11-23T13:54:00Z"/>
              </w:rPr>
            </w:pPr>
          </w:p>
        </w:tc>
        <w:tc>
          <w:tcPr>
            <w:tcW w:w="962" w:type="dxa"/>
            <w:noWrap/>
            <w:hideMark/>
          </w:tcPr>
          <w:p w14:paraId="6CA2377D" w14:textId="77777777" w:rsidR="00E6227B" w:rsidRPr="00FD2760" w:rsidRDefault="00E6227B" w:rsidP="00376EE3">
            <w:pPr>
              <w:spacing w:line="276" w:lineRule="auto"/>
              <w:jc w:val="center"/>
              <w:rPr>
                <w:ins w:id="11870" w:author="phuong vu" w:date="2018-11-23T13:54:00Z"/>
              </w:rPr>
            </w:pPr>
          </w:p>
        </w:tc>
        <w:tc>
          <w:tcPr>
            <w:tcW w:w="1875" w:type="dxa"/>
            <w:noWrap/>
            <w:hideMark/>
          </w:tcPr>
          <w:p w14:paraId="26379891" w14:textId="317F28BB" w:rsidR="00E6227B" w:rsidRPr="00F40B70" w:rsidRDefault="00E6227B" w:rsidP="00266AC8">
            <w:pPr>
              <w:keepNext/>
              <w:spacing w:line="276" w:lineRule="auto"/>
              <w:rPr>
                <w:ins w:id="11871" w:author="phuong vu" w:date="2018-11-23T13:54:00Z"/>
                <w:lang w:val="en-US"/>
                <w:rPrChange w:id="11872" w:author="phuong vu" w:date="2018-11-23T14:02:00Z">
                  <w:rPr>
                    <w:ins w:id="11873" w:author="phuong vu" w:date="2018-11-23T13:54:00Z"/>
                  </w:rPr>
                </w:rPrChange>
              </w:rPr>
              <w:pPrChange w:id="11874" w:author="Tran Huan" w:date="2018-11-25T23:41:00Z">
                <w:pPr>
                  <w:keepNext/>
                  <w:spacing w:line="276" w:lineRule="auto"/>
                </w:pPr>
              </w:pPrChange>
            </w:pPr>
            <w:ins w:id="11875" w:author="phuong vu" w:date="2018-11-23T13:54:00Z">
              <w:r w:rsidRPr="00FD2760">
                <w:t xml:space="preserve">Trạng thái </w:t>
              </w:r>
            </w:ins>
            <w:ins w:id="11876" w:author="phuong vu" w:date="2018-11-23T14:02:00Z">
              <w:r w:rsidR="00F40B70">
                <w:rPr>
                  <w:lang w:val="en-US"/>
                </w:rPr>
                <w:t>biên nhận</w:t>
              </w:r>
            </w:ins>
          </w:p>
        </w:tc>
      </w:tr>
    </w:tbl>
    <w:p w14:paraId="16E4C027" w14:textId="60DC83E8" w:rsidR="00266AC8" w:rsidRPr="00266AC8" w:rsidRDefault="00266AC8">
      <w:pPr>
        <w:pStyle w:val="Caption"/>
        <w:rPr>
          <w:ins w:id="11877" w:author="Tran Huan" w:date="2018-11-25T23:41:00Z"/>
          <w:rPrChange w:id="11878" w:author="Tran Huan" w:date="2018-11-25T23:43:00Z">
            <w:rPr>
              <w:ins w:id="11879" w:author="Tran Huan" w:date="2018-11-25T23:41:00Z"/>
            </w:rPr>
          </w:rPrChange>
        </w:rPr>
      </w:pPr>
      <w:ins w:id="11880" w:author="Tran Huan" w:date="2018-11-25T23:41:00Z">
        <w:r>
          <w:t xml:space="preserve">Bảng </w:t>
        </w:r>
      </w:ins>
      <w:ins w:id="11881" w:author="Tran Huan" w:date="2018-11-26T01:45:00Z">
        <w:r w:rsidR="00BA6170">
          <w:fldChar w:fldCharType="begin"/>
        </w:r>
        <w:r w:rsidR="00BA6170">
          <w:instrText xml:space="preserve"> STYLEREF 1 \s </w:instrText>
        </w:r>
      </w:ins>
      <w:r w:rsidR="00BA6170">
        <w:fldChar w:fldCharType="separate"/>
      </w:r>
      <w:r w:rsidR="00BA6170">
        <w:rPr>
          <w:noProof/>
        </w:rPr>
        <w:t>3</w:t>
      </w:r>
      <w:ins w:id="1188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1883" w:author="Tran Huan" w:date="2018-11-26T01:45:00Z">
        <w:r w:rsidR="00BA6170">
          <w:rPr>
            <w:noProof/>
          </w:rPr>
          <w:t>16</w:t>
        </w:r>
        <w:r w:rsidR="00BA6170">
          <w:fldChar w:fldCharType="end"/>
        </w:r>
      </w:ins>
      <w:ins w:id="11884" w:author="Tran Huan" w:date="2018-11-25T23:42:00Z">
        <w:r w:rsidRPr="00266AC8">
          <w:rPr>
            <w:rPrChange w:id="11885" w:author="Tran Huan" w:date="2018-11-25T23:43:00Z">
              <w:rPr>
                <w:lang w:val="en-US"/>
              </w:rPr>
            </w:rPrChange>
          </w:rPr>
          <w:t xml:space="preserve"> </w:t>
        </w:r>
        <w:r w:rsidRPr="008F40CD">
          <w:rPr>
            <w:i/>
          </w:rPr>
          <w:t>Bảng dữ liệu biên nhận</w:t>
        </w:r>
      </w:ins>
    </w:p>
    <w:p w14:paraId="431FAAF7" w14:textId="1A46DB34" w:rsidR="00F40B70" w:rsidRPr="000245EB" w:rsidDel="00266AC8" w:rsidRDefault="00376EE3" w:rsidP="000D1FDC">
      <w:pPr>
        <w:pStyle w:val="Caption"/>
        <w:rPr>
          <w:ins w:id="11886" w:author="phuong vu" w:date="2018-11-23T14:04:00Z"/>
          <w:del w:id="11887" w:author="Tran Huan" w:date="2018-11-25T23:41:00Z"/>
          <w:b/>
          <w:rPrChange w:id="11888" w:author="Tran Huan" w:date="2018-11-25T16:08:00Z">
            <w:rPr>
              <w:ins w:id="11889" w:author="phuong vu" w:date="2018-11-23T14:04:00Z"/>
              <w:del w:id="11890" w:author="Tran Huan" w:date="2018-11-25T23:41:00Z"/>
              <w:b/>
              <w:i/>
              <w:iCs/>
              <w:szCs w:val="18"/>
              <w:lang w:val="en-US"/>
            </w:rPr>
          </w:rPrChange>
        </w:rPr>
        <w:pPrChange w:id="11891" w:author="Tran Huan" w:date="2018-11-25T23:36:00Z">
          <w:pPr>
            <w:jc w:val="left"/>
          </w:pPr>
        </w:pPrChange>
      </w:pPr>
      <w:ins w:id="11892" w:author="phuong vu" w:date="2018-11-23T14:21:00Z">
        <w:del w:id="11893" w:author="Tran Huan" w:date="2018-11-25T23:41:00Z">
          <w:r w:rsidDel="00266AC8">
            <w:delText xml:space="preserve">Bảng </w:delText>
          </w:r>
        </w:del>
      </w:ins>
      <w:ins w:id="11894" w:author="phuong vu" w:date="2018-11-23T15:14:00Z">
        <w:del w:id="11895" w:author="Tran Huan" w:date="2018-11-25T23:41:00Z">
          <w:r w:rsidR="00E95F1B" w:rsidDel="00266AC8">
            <w:fldChar w:fldCharType="begin"/>
          </w:r>
          <w:r w:rsidR="00E95F1B" w:rsidDel="00266AC8">
            <w:delInstrText xml:space="preserve"> STYLEREF 1 \s </w:delInstrText>
          </w:r>
        </w:del>
      </w:ins>
      <w:del w:id="11896" w:author="Tran Huan" w:date="2018-11-25T23:41:00Z">
        <w:r w:rsidR="00E95F1B" w:rsidDel="00266AC8">
          <w:fldChar w:fldCharType="separate"/>
        </w:r>
        <w:r w:rsidR="00B607D9" w:rsidDel="00266AC8">
          <w:rPr>
            <w:noProof/>
          </w:rPr>
          <w:delText>3</w:delText>
        </w:r>
      </w:del>
      <w:ins w:id="11897" w:author="phuong vu" w:date="2018-11-23T15:14:00Z">
        <w:del w:id="11898"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1899" w:author="Tran Huan" w:date="2018-11-25T23:41:00Z">
        <w:r w:rsidR="00E95F1B" w:rsidDel="00266AC8">
          <w:fldChar w:fldCharType="separate"/>
        </w:r>
      </w:del>
      <w:ins w:id="11900" w:author="phuong vu" w:date="2018-11-23T15:14:00Z">
        <w:del w:id="11901" w:author="Tran Huan" w:date="2018-11-25T23:41:00Z">
          <w:r w:rsidR="00E95F1B" w:rsidDel="00266AC8">
            <w:fldChar w:fldCharType="end"/>
          </w:r>
        </w:del>
      </w:ins>
      <w:ins w:id="11902" w:author="phuong vu" w:date="2018-11-23T14:21:00Z">
        <w:del w:id="11903" w:author="Tran Huan" w:date="2018-11-25T23:41:00Z">
          <w:r w:rsidRPr="000245EB" w:rsidDel="00266AC8">
            <w:rPr>
              <w:i/>
              <w:rPrChange w:id="11904" w:author="Tran Huan" w:date="2018-11-25T16:08:00Z">
                <w:rPr>
                  <w:i/>
                  <w:iCs/>
                  <w:lang w:val="en-US"/>
                </w:rPr>
              </w:rPrChange>
            </w:rPr>
            <w:delText xml:space="preserve"> Bảng dữ liệu biên nhận</w:delText>
          </w:r>
        </w:del>
      </w:ins>
    </w:p>
    <w:p w14:paraId="32F9A1F2" w14:textId="35C284DB" w:rsidR="00F40B70" w:rsidRDefault="00F40B70" w:rsidP="00E6227B">
      <w:pPr>
        <w:spacing w:line="276" w:lineRule="auto"/>
        <w:rPr>
          <w:ins w:id="11905" w:author="phuong vu" w:date="2018-11-23T14:06:00Z"/>
          <w:b/>
          <w:lang w:val="en-US"/>
        </w:rPr>
      </w:pPr>
      <w:ins w:id="11906" w:author="phuong vu" w:date="2018-11-23T14:04:00Z">
        <w:r>
          <w:rPr>
            <w:b/>
            <w:lang w:val="en-US"/>
          </w:rPr>
          <w:t>BẢNG</w:t>
        </w:r>
      </w:ins>
      <w:ins w:id="11907" w:author="phuong vu" w:date="2018-11-23T14:05:00Z">
        <w:r>
          <w:rPr>
            <w:b/>
            <w:lang w:val="en-US"/>
          </w:rPr>
          <w:t xml:space="preserve"> RECEIPT_DETAIL</w:t>
        </w:r>
      </w:ins>
    </w:p>
    <w:tbl>
      <w:tblPr>
        <w:tblStyle w:val="TableGrid"/>
        <w:tblW w:w="8890" w:type="dxa"/>
        <w:tblLook w:val="04A0" w:firstRow="1" w:lastRow="0" w:firstColumn="1" w:lastColumn="0" w:noHBand="0" w:noVBand="1"/>
        <w:tblPrChange w:id="11908" w:author="Tran Huan" w:date="2018-11-25T23:46:00Z">
          <w:tblPr>
            <w:tblStyle w:val="TableGrid"/>
            <w:tblW w:w="8725" w:type="dxa"/>
            <w:tblLook w:val="04A0" w:firstRow="1" w:lastRow="0" w:firstColumn="1" w:lastColumn="0" w:noHBand="0" w:noVBand="1"/>
          </w:tblPr>
        </w:tblPrChange>
      </w:tblPr>
      <w:tblGrid>
        <w:gridCol w:w="815"/>
        <w:gridCol w:w="2007"/>
        <w:gridCol w:w="1286"/>
        <w:gridCol w:w="981"/>
        <w:gridCol w:w="838"/>
        <w:gridCol w:w="1399"/>
        <w:gridCol w:w="1594"/>
        <w:tblGridChange w:id="11909">
          <w:tblGrid>
            <w:gridCol w:w="702"/>
            <w:gridCol w:w="1985"/>
            <w:gridCol w:w="1286"/>
            <w:gridCol w:w="981"/>
            <w:gridCol w:w="830"/>
            <w:gridCol w:w="1399"/>
            <w:gridCol w:w="1594"/>
          </w:tblGrid>
        </w:tblGridChange>
      </w:tblGrid>
      <w:tr w:rsidR="00DB4132" w:rsidRPr="00CF0C7E" w14:paraId="4BCE3729" w14:textId="77777777" w:rsidTr="00266AC8">
        <w:trPr>
          <w:trHeight w:val="300"/>
          <w:ins w:id="11910" w:author="phuong vu" w:date="2018-11-23T14:07:00Z"/>
          <w:trPrChange w:id="11911" w:author="Tran Huan" w:date="2018-11-25T23:46:00Z">
            <w:trPr>
              <w:trHeight w:val="300"/>
            </w:trPr>
          </w:trPrChange>
        </w:trPr>
        <w:tc>
          <w:tcPr>
            <w:tcW w:w="815" w:type="dxa"/>
            <w:noWrap/>
            <w:vAlign w:val="center"/>
            <w:hideMark/>
            <w:tcPrChange w:id="11912" w:author="Tran Huan" w:date="2018-11-25T23:46:00Z">
              <w:tcPr>
                <w:tcW w:w="708" w:type="dxa"/>
                <w:noWrap/>
                <w:vAlign w:val="center"/>
                <w:hideMark/>
              </w:tcPr>
            </w:tcPrChange>
          </w:tcPr>
          <w:p w14:paraId="56936AF9" w14:textId="77777777" w:rsidR="00F40B70" w:rsidRPr="00CF0C7E" w:rsidRDefault="00F40B70" w:rsidP="00376EE3">
            <w:pPr>
              <w:spacing w:line="276" w:lineRule="auto"/>
              <w:jc w:val="center"/>
              <w:rPr>
                <w:ins w:id="11913" w:author="phuong vu" w:date="2018-11-23T14:07:00Z"/>
                <w:b/>
                <w:bCs/>
              </w:rPr>
            </w:pPr>
            <w:ins w:id="11914" w:author="phuong vu" w:date="2018-11-23T14:07:00Z">
              <w:r w:rsidRPr="00CF0C7E">
                <w:rPr>
                  <w:b/>
                  <w:bCs/>
                  <w:lang w:val="da-DK"/>
                </w:rPr>
                <w:t>STT</w:t>
              </w:r>
            </w:ins>
          </w:p>
        </w:tc>
        <w:tc>
          <w:tcPr>
            <w:tcW w:w="1985" w:type="dxa"/>
            <w:noWrap/>
            <w:vAlign w:val="center"/>
            <w:hideMark/>
            <w:tcPrChange w:id="11915" w:author="Tran Huan" w:date="2018-11-25T23:46:00Z">
              <w:tcPr>
                <w:tcW w:w="1863" w:type="dxa"/>
                <w:noWrap/>
                <w:vAlign w:val="center"/>
                <w:hideMark/>
              </w:tcPr>
            </w:tcPrChange>
          </w:tcPr>
          <w:p w14:paraId="707BB9A1" w14:textId="77777777" w:rsidR="00F40B70" w:rsidRPr="00CF0C7E" w:rsidRDefault="00F40B70" w:rsidP="00376EE3">
            <w:pPr>
              <w:spacing w:line="276" w:lineRule="auto"/>
              <w:jc w:val="center"/>
              <w:rPr>
                <w:ins w:id="11916" w:author="phuong vu" w:date="2018-11-23T14:07:00Z"/>
                <w:b/>
                <w:bCs/>
              </w:rPr>
            </w:pPr>
            <w:ins w:id="11917" w:author="phuong vu" w:date="2018-11-23T14:07:00Z">
              <w:r w:rsidRPr="00CF0C7E">
                <w:rPr>
                  <w:b/>
                  <w:bCs/>
                  <w:lang w:val="da-DK"/>
                </w:rPr>
                <w:t>Tên trường</w:t>
              </w:r>
            </w:ins>
          </w:p>
        </w:tc>
        <w:tc>
          <w:tcPr>
            <w:tcW w:w="1286" w:type="dxa"/>
            <w:noWrap/>
            <w:vAlign w:val="center"/>
            <w:hideMark/>
            <w:tcPrChange w:id="11918" w:author="Tran Huan" w:date="2018-11-25T23:46:00Z">
              <w:tcPr>
                <w:tcW w:w="1300" w:type="dxa"/>
                <w:noWrap/>
                <w:vAlign w:val="center"/>
                <w:hideMark/>
              </w:tcPr>
            </w:tcPrChange>
          </w:tcPr>
          <w:p w14:paraId="558D5A43" w14:textId="77777777" w:rsidR="00F40B70" w:rsidRPr="00CF0C7E" w:rsidRDefault="00F40B70" w:rsidP="00376EE3">
            <w:pPr>
              <w:spacing w:line="276" w:lineRule="auto"/>
              <w:jc w:val="center"/>
              <w:rPr>
                <w:ins w:id="11919" w:author="phuong vu" w:date="2018-11-23T14:07:00Z"/>
                <w:b/>
                <w:bCs/>
              </w:rPr>
            </w:pPr>
            <w:ins w:id="11920" w:author="phuong vu" w:date="2018-11-23T14:07:00Z">
              <w:r w:rsidRPr="00CF0C7E">
                <w:rPr>
                  <w:b/>
                  <w:bCs/>
                  <w:lang w:val="da-DK"/>
                </w:rPr>
                <w:t>Kiểu</w:t>
              </w:r>
            </w:ins>
          </w:p>
        </w:tc>
        <w:tc>
          <w:tcPr>
            <w:tcW w:w="981" w:type="dxa"/>
            <w:noWrap/>
            <w:vAlign w:val="center"/>
            <w:hideMark/>
            <w:tcPrChange w:id="11921" w:author="Tran Huan" w:date="2018-11-25T23:46:00Z">
              <w:tcPr>
                <w:tcW w:w="991" w:type="dxa"/>
                <w:noWrap/>
                <w:vAlign w:val="center"/>
                <w:hideMark/>
              </w:tcPr>
            </w:tcPrChange>
          </w:tcPr>
          <w:p w14:paraId="2ACC9116" w14:textId="77777777" w:rsidR="00F40B70" w:rsidRPr="00CF0C7E" w:rsidRDefault="00F40B70" w:rsidP="00376EE3">
            <w:pPr>
              <w:spacing w:line="276" w:lineRule="auto"/>
              <w:jc w:val="center"/>
              <w:rPr>
                <w:ins w:id="11922" w:author="phuong vu" w:date="2018-11-23T14:07:00Z"/>
                <w:b/>
                <w:bCs/>
              </w:rPr>
            </w:pPr>
            <w:ins w:id="11923" w:author="phuong vu" w:date="2018-11-23T14:07:00Z">
              <w:r w:rsidRPr="00CF0C7E">
                <w:rPr>
                  <w:b/>
                  <w:bCs/>
                  <w:lang w:val="da-DK"/>
                </w:rPr>
                <w:t>Chấp nhận Null</w:t>
              </w:r>
            </w:ins>
          </w:p>
        </w:tc>
        <w:tc>
          <w:tcPr>
            <w:tcW w:w="830" w:type="dxa"/>
            <w:noWrap/>
            <w:vAlign w:val="center"/>
            <w:hideMark/>
            <w:tcPrChange w:id="11924" w:author="Tran Huan" w:date="2018-11-25T23:46:00Z">
              <w:tcPr>
                <w:tcW w:w="838" w:type="dxa"/>
                <w:noWrap/>
                <w:vAlign w:val="center"/>
                <w:hideMark/>
              </w:tcPr>
            </w:tcPrChange>
          </w:tcPr>
          <w:p w14:paraId="04E6BD2E" w14:textId="77777777" w:rsidR="00F40B70" w:rsidRPr="00CF0C7E" w:rsidRDefault="00F40B70" w:rsidP="00376EE3">
            <w:pPr>
              <w:spacing w:line="276" w:lineRule="auto"/>
              <w:jc w:val="center"/>
              <w:rPr>
                <w:ins w:id="11925" w:author="phuong vu" w:date="2018-11-23T14:07:00Z"/>
                <w:b/>
                <w:bCs/>
              </w:rPr>
            </w:pPr>
            <w:ins w:id="11926" w:author="phuong vu" w:date="2018-11-23T14:07:00Z">
              <w:r w:rsidRPr="00CF0C7E">
                <w:rPr>
                  <w:b/>
                  <w:bCs/>
                  <w:lang w:val="da-DK"/>
                </w:rPr>
                <w:t>Khóa chính</w:t>
              </w:r>
            </w:ins>
          </w:p>
        </w:tc>
        <w:tc>
          <w:tcPr>
            <w:tcW w:w="1399" w:type="dxa"/>
            <w:noWrap/>
            <w:vAlign w:val="center"/>
            <w:hideMark/>
            <w:tcPrChange w:id="11927" w:author="Tran Huan" w:date="2018-11-25T23:46:00Z">
              <w:tcPr>
                <w:tcW w:w="1414" w:type="dxa"/>
                <w:noWrap/>
                <w:vAlign w:val="center"/>
                <w:hideMark/>
              </w:tcPr>
            </w:tcPrChange>
          </w:tcPr>
          <w:p w14:paraId="22F44C6E" w14:textId="77777777" w:rsidR="00F40B70" w:rsidRPr="00CF0C7E" w:rsidRDefault="00F40B70" w:rsidP="00376EE3">
            <w:pPr>
              <w:spacing w:line="276" w:lineRule="auto"/>
              <w:jc w:val="center"/>
              <w:rPr>
                <w:ins w:id="11928" w:author="phuong vu" w:date="2018-11-23T14:07:00Z"/>
                <w:b/>
                <w:bCs/>
              </w:rPr>
            </w:pPr>
            <w:ins w:id="11929" w:author="phuong vu" w:date="2018-11-23T14:07:00Z">
              <w:r w:rsidRPr="00CF0C7E">
                <w:rPr>
                  <w:b/>
                  <w:bCs/>
                  <w:lang w:val="da-DK"/>
                </w:rPr>
                <w:t>Khóa ngoại</w:t>
              </w:r>
            </w:ins>
          </w:p>
        </w:tc>
        <w:tc>
          <w:tcPr>
            <w:tcW w:w="1594" w:type="dxa"/>
            <w:noWrap/>
            <w:vAlign w:val="center"/>
            <w:hideMark/>
            <w:tcPrChange w:id="11930" w:author="Tran Huan" w:date="2018-11-25T23:46:00Z">
              <w:tcPr>
                <w:tcW w:w="1611" w:type="dxa"/>
                <w:noWrap/>
                <w:vAlign w:val="center"/>
                <w:hideMark/>
              </w:tcPr>
            </w:tcPrChange>
          </w:tcPr>
          <w:p w14:paraId="1124CCB7" w14:textId="77777777" w:rsidR="00F40B70" w:rsidRPr="00CF0C7E" w:rsidRDefault="00F40B70" w:rsidP="00376EE3">
            <w:pPr>
              <w:spacing w:line="276" w:lineRule="auto"/>
              <w:jc w:val="center"/>
              <w:rPr>
                <w:ins w:id="11931" w:author="phuong vu" w:date="2018-11-23T14:07:00Z"/>
                <w:b/>
                <w:bCs/>
              </w:rPr>
            </w:pPr>
            <w:ins w:id="11932" w:author="phuong vu" w:date="2018-11-23T14:07:00Z">
              <w:r w:rsidRPr="00CF0C7E">
                <w:rPr>
                  <w:b/>
                  <w:bCs/>
                  <w:lang w:val="da-DK"/>
                </w:rPr>
                <w:t>Mô tả</w:t>
              </w:r>
            </w:ins>
          </w:p>
        </w:tc>
      </w:tr>
      <w:tr w:rsidR="00DB4132" w:rsidRPr="00CF0C7E" w14:paraId="0948BE73" w14:textId="77777777" w:rsidTr="00266AC8">
        <w:trPr>
          <w:trHeight w:val="300"/>
          <w:ins w:id="11933" w:author="phuong vu" w:date="2018-11-23T14:07:00Z"/>
          <w:trPrChange w:id="11934" w:author="Tran Huan" w:date="2018-11-25T23:46:00Z">
            <w:trPr>
              <w:trHeight w:val="300"/>
            </w:trPr>
          </w:trPrChange>
        </w:trPr>
        <w:tc>
          <w:tcPr>
            <w:tcW w:w="815" w:type="dxa"/>
            <w:noWrap/>
            <w:hideMark/>
            <w:tcPrChange w:id="11935" w:author="Tran Huan" w:date="2018-11-25T23:46:00Z">
              <w:tcPr>
                <w:tcW w:w="708" w:type="dxa"/>
                <w:noWrap/>
                <w:hideMark/>
              </w:tcPr>
            </w:tcPrChange>
          </w:tcPr>
          <w:p w14:paraId="4126FFF4" w14:textId="77777777" w:rsidR="00F40B70" w:rsidRPr="00FD2760" w:rsidRDefault="00F40B70" w:rsidP="00376EE3">
            <w:pPr>
              <w:spacing w:line="276" w:lineRule="auto"/>
              <w:rPr>
                <w:ins w:id="11936" w:author="phuong vu" w:date="2018-11-23T14:07:00Z"/>
              </w:rPr>
            </w:pPr>
            <w:ins w:id="11937" w:author="phuong vu" w:date="2018-11-23T14:07:00Z">
              <w:r w:rsidRPr="00FD2760">
                <w:t>1</w:t>
              </w:r>
            </w:ins>
          </w:p>
        </w:tc>
        <w:tc>
          <w:tcPr>
            <w:tcW w:w="1985" w:type="dxa"/>
            <w:noWrap/>
            <w:hideMark/>
            <w:tcPrChange w:id="11938" w:author="Tran Huan" w:date="2018-11-25T23:46:00Z">
              <w:tcPr>
                <w:tcW w:w="1863" w:type="dxa"/>
                <w:noWrap/>
                <w:hideMark/>
              </w:tcPr>
            </w:tcPrChange>
          </w:tcPr>
          <w:p w14:paraId="1036083D" w14:textId="77777777" w:rsidR="00F40B70" w:rsidRPr="00FD2760" w:rsidRDefault="00F40B70" w:rsidP="00376EE3">
            <w:pPr>
              <w:spacing w:line="276" w:lineRule="auto"/>
              <w:rPr>
                <w:ins w:id="11939" w:author="phuong vu" w:date="2018-11-23T14:07:00Z"/>
              </w:rPr>
            </w:pPr>
            <w:ins w:id="11940" w:author="phuong vu" w:date="2018-11-23T14:07:00Z">
              <w:r w:rsidRPr="00FD2760">
                <w:t>id</w:t>
              </w:r>
            </w:ins>
          </w:p>
        </w:tc>
        <w:tc>
          <w:tcPr>
            <w:tcW w:w="1286" w:type="dxa"/>
            <w:noWrap/>
            <w:hideMark/>
            <w:tcPrChange w:id="11941" w:author="Tran Huan" w:date="2018-11-25T23:46:00Z">
              <w:tcPr>
                <w:tcW w:w="1300" w:type="dxa"/>
                <w:noWrap/>
                <w:hideMark/>
              </w:tcPr>
            </w:tcPrChange>
          </w:tcPr>
          <w:p w14:paraId="03E6C26A" w14:textId="77777777" w:rsidR="00F40B70" w:rsidRPr="00FD2760" w:rsidRDefault="00F40B70" w:rsidP="00376EE3">
            <w:pPr>
              <w:spacing w:line="276" w:lineRule="auto"/>
              <w:rPr>
                <w:ins w:id="11942" w:author="phuong vu" w:date="2018-11-23T14:07:00Z"/>
              </w:rPr>
            </w:pPr>
            <w:ins w:id="11943" w:author="phuong vu" w:date="2018-11-23T14:07:00Z">
              <w:r w:rsidRPr="00FD2760">
                <w:t>numeric</w:t>
              </w:r>
            </w:ins>
          </w:p>
        </w:tc>
        <w:tc>
          <w:tcPr>
            <w:tcW w:w="981" w:type="dxa"/>
            <w:noWrap/>
            <w:vAlign w:val="center"/>
            <w:hideMark/>
            <w:tcPrChange w:id="11944" w:author="Tran Huan" w:date="2018-11-25T23:46:00Z">
              <w:tcPr>
                <w:tcW w:w="991" w:type="dxa"/>
                <w:noWrap/>
                <w:vAlign w:val="center"/>
                <w:hideMark/>
              </w:tcPr>
            </w:tcPrChange>
          </w:tcPr>
          <w:p w14:paraId="46BCFD1A" w14:textId="77777777" w:rsidR="00F40B70" w:rsidRPr="00FD2760" w:rsidRDefault="00F40B70" w:rsidP="00376EE3">
            <w:pPr>
              <w:spacing w:line="276" w:lineRule="auto"/>
              <w:jc w:val="center"/>
              <w:rPr>
                <w:ins w:id="11945" w:author="phuong vu" w:date="2018-11-23T14:07:00Z"/>
              </w:rPr>
            </w:pPr>
          </w:p>
        </w:tc>
        <w:tc>
          <w:tcPr>
            <w:tcW w:w="830" w:type="dxa"/>
            <w:noWrap/>
            <w:vAlign w:val="center"/>
            <w:hideMark/>
            <w:tcPrChange w:id="11946" w:author="Tran Huan" w:date="2018-11-25T23:46:00Z">
              <w:tcPr>
                <w:tcW w:w="838" w:type="dxa"/>
                <w:noWrap/>
                <w:vAlign w:val="center"/>
                <w:hideMark/>
              </w:tcPr>
            </w:tcPrChange>
          </w:tcPr>
          <w:p w14:paraId="5B46A8CF" w14:textId="77777777" w:rsidR="00F40B70" w:rsidRPr="00FD2760" w:rsidRDefault="00F40B70" w:rsidP="00376EE3">
            <w:pPr>
              <w:spacing w:line="276" w:lineRule="auto"/>
              <w:jc w:val="center"/>
              <w:rPr>
                <w:ins w:id="11947" w:author="phuong vu" w:date="2018-11-23T14:07:00Z"/>
              </w:rPr>
            </w:pPr>
            <w:ins w:id="11948" w:author="phuong vu" w:date="2018-11-23T14:07:00Z">
              <w:r w:rsidRPr="00FD2760">
                <w:t>X</w:t>
              </w:r>
            </w:ins>
          </w:p>
        </w:tc>
        <w:tc>
          <w:tcPr>
            <w:tcW w:w="1399" w:type="dxa"/>
            <w:noWrap/>
            <w:vAlign w:val="center"/>
            <w:hideMark/>
            <w:tcPrChange w:id="11949" w:author="Tran Huan" w:date="2018-11-25T23:46:00Z">
              <w:tcPr>
                <w:tcW w:w="1414" w:type="dxa"/>
                <w:noWrap/>
                <w:vAlign w:val="center"/>
                <w:hideMark/>
              </w:tcPr>
            </w:tcPrChange>
          </w:tcPr>
          <w:p w14:paraId="40C6E949" w14:textId="77777777" w:rsidR="00F40B70" w:rsidRPr="00FD2760" w:rsidRDefault="00F40B70" w:rsidP="00376EE3">
            <w:pPr>
              <w:spacing w:line="276" w:lineRule="auto"/>
              <w:jc w:val="center"/>
              <w:rPr>
                <w:ins w:id="11950" w:author="phuong vu" w:date="2018-11-23T14:07:00Z"/>
              </w:rPr>
            </w:pPr>
          </w:p>
        </w:tc>
        <w:tc>
          <w:tcPr>
            <w:tcW w:w="1594" w:type="dxa"/>
            <w:noWrap/>
            <w:hideMark/>
            <w:tcPrChange w:id="11951" w:author="Tran Huan" w:date="2018-11-25T23:46:00Z">
              <w:tcPr>
                <w:tcW w:w="1611" w:type="dxa"/>
                <w:noWrap/>
                <w:hideMark/>
              </w:tcPr>
            </w:tcPrChange>
          </w:tcPr>
          <w:p w14:paraId="29F0786D" w14:textId="690184FE" w:rsidR="00F40B70" w:rsidRPr="00F40B70" w:rsidRDefault="00F40B70" w:rsidP="00376EE3">
            <w:pPr>
              <w:spacing w:line="276" w:lineRule="auto"/>
              <w:rPr>
                <w:ins w:id="11952" w:author="phuong vu" w:date="2018-11-23T14:07:00Z"/>
                <w:lang w:val="en-US"/>
                <w:rPrChange w:id="11953" w:author="phuong vu" w:date="2018-11-23T14:08:00Z">
                  <w:rPr>
                    <w:ins w:id="11954" w:author="phuong vu" w:date="2018-11-23T14:07:00Z"/>
                  </w:rPr>
                </w:rPrChange>
              </w:rPr>
            </w:pPr>
            <w:ins w:id="11955" w:author="phuong vu" w:date="2018-11-23T14:07:00Z">
              <w:r w:rsidRPr="00FD2760">
                <w:t xml:space="preserve">ID chi tiết </w:t>
              </w:r>
            </w:ins>
            <w:ins w:id="11956" w:author="phuong vu" w:date="2018-11-23T14:08:00Z">
              <w:r>
                <w:rPr>
                  <w:lang w:val="en-US"/>
                </w:rPr>
                <w:t>biên nhận</w:t>
              </w:r>
            </w:ins>
          </w:p>
        </w:tc>
      </w:tr>
      <w:tr w:rsidR="00DB4132" w:rsidRPr="00CF0C7E" w14:paraId="2ACD0A11" w14:textId="77777777" w:rsidTr="00266AC8">
        <w:trPr>
          <w:trHeight w:val="300"/>
          <w:ins w:id="11957" w:author="phuong vu" w:date="2018-11-23T14:07:00Z"/>
          <w:trPrChange w:id="11958" w:author="Tran Huan" w:date="2018-11-25T23:46:00Z">
            <w:trPr>
              <w:trHeight w:val="300"/>
            </w:trPr>
          </w:trPrChange>
        </w:trPr>
        <w:tc>
          <w:tcPr>
            <w:tcW w:w="815" w:type="dxa"/>
            <w:noWrap/>
            <w:hideMark/>
            <w:tcPrChange w:id="11959" w:author="Tran Huan" w:date="2018-11-25T23:46:00Z">
              <w:tcPr>
                <w:tcW w:w="708" w:type="dxa"/>
                <w:noWrap/>
                <w:hideMark/>
              </w:tcPr>
            </w:tcPrChange>
          </w:tcPr>
          <w:p w14:paraId="46BEF4E1" w14:textId="77777777" w:rsidR="00F40B70" w:rsidRPr="00FD2760" w:rsidRDefault="00F40B70" w:rsidP="00376EE3">
            <w:pPr>
              <w:spacing w:line="276" w:lineRule="auto"/>
              <w:rPr>
                <w:ins w:id="11960" w:author="phuong vu" w:date="2018-11-23T14:07:00Z"/>
              </w:rPr>
            </w:pPr>
            <w:ins w:id="11961" w:author="phuong vu" w:date="2018-11-23T14:07:00Z">
              <w:r w:rsidRPr="00FD2760">
                <w:t>2</w:t>
              </w:r>
            </w:ins>
          </w:p>
        </w:tc>
        <w:tc>
          <w:tcPr>
            <w:tcW w:w="1985" w:type="dxa"/>
            <w:noWrap/>
            <w:hideMark/>
            <w:tcPrChange w:id="11962" w:author="Tran Huan" w:date="2018-11-25T23:46:00Z">
              <w:tcPr>
                <w:tcW w:w="1863" w:type="dxa"/>
                <w:noWrap/>
                <w:hideMark/>
              </w:tcPr>
            </w:tcPrChange>
          </w:tcPr>
          <w:p w14:paraId="26C530EF" w14:textId="292AB324" w:rsidR="00F40B70" w:rsidRPr="00FD2760" w:rsidRDefault="00F40B70" w:rsidP="00376EE3">
            <w:pPr>
              <w:spacing w:line="276" w:lineRule="auto"/>
              <w:rPr>
                <w:ins w:id="11963" w:author="phuong vu" w:date="2018-11-23T14:07:00Z"/>
              </w:rPr>
            </w:pPr>
            <w:ins w:id="11964" w:author="phuong vu" w:date="2018-11-23T14:08:00Z">
              <w:r>
                <w:rPr>
                  <w:lang w:val="en-US"/>
                </w:rPr>
                <w:t>receipt</w:t>
              </w:r>
            </w:ins>
            <w:ins w:id="11965" w:author="phuong vu" w:date="2018-11-23T14:07:00Z">
              <w:r w:rsidRPr="00FD2760">
                <w:t>_id</w:t>
              </w:r>
            </w:ins>
          </w:p>
        </w:tc>
        <w:tc>
          <w:tcPr>
            <w:tcW w:w="1286" w:type="dxa"/>
            <w:noWrap/>
            <w:hideMark/>
            <w:tcPrChange w:id="11966" w:author="Tran Huan" w:date="2018-11-25T23:46:00Z">
              <w:tcPr>
                <w:tcW w:w="1300" w:type="dxa"/>
                <w:noWrap/>
                <w:hideMark/>
              </w:tcPr>
            </w:tcPrChange>
          </w:tcPr>
          <w:p w14:paraId="75F30874" w14:textId="77777777" w:rsidR="00F40B70" w:rsidRPr="00FD2760" w:rsidRDefault="00F40B70" w:rsidP="00376EE3">
            <w:pPr>
              <w:spacing w:line="276" w:lineRule="auto"/>
              <w:rPr>
                <w:ins w:id="11967" w:author="phuong vu" w:date="2018-11-23T14:07:00Z"/>
              </w:rPr>
            </w:pPr>
            <w:ins w:id="11968" w:author="phuong vu" w:date="2018-11-23T14:07:00Z">
              <w:r w:rsidRPr="00FD2760">
                <w:t>numeric</w:t>
              </w:r>
            </w:ins>
          </w:p>
        </w:tc>
        <w:tc>
          <w:tcPr>
            <w:tcW w:w="981" w:type="dxa"/>
            <w:noWrap/>
            <w:vAlign w:val="center"/>
            <w:hideMark/>
            <w:tcPrChange w:id="11969" w:author="Tran Huan" w:date="2018-11-25T23:46:00Z">
              <w:tcPr>
                <w:tcW w:w="991" w:type="dxa"/>
                <w:noWrap/>
                <w:vAlign w:val="center"/>
                <w:hideMark/>
              </w:tcPr>
            </w:tcPrChange>
          </w:tcPr>
          <w:p w14:paraId="07983CDC" w14:textId="77777777" w:rsidR="00F40B70" w:rsidRPr="00FD2760" w:rsidRDefault="00F40B70" w:rsidP="00376EE3">
            <w:pPr>
              <w:spacing w:line="276" w:lineRule="auto"/>
              <w:jc w:val="center"/>
              <w:rPr>
                <w:ins w:id="11970" w:author="phuong vu" w:date="2018-11-23T14:07:00Z"/>
              </w:rPr>
            </w:pPr>
          </w:p>
        </w:tc>
        <w:tc>
          <w:tcPr>
            <w:tcW w:w="830" w:type="dxa"/>
            <w:noWrap/>
            <w:vAlign w:val="center"/>
            <w:hideMark/>
            <w:tcPrChange w:id="11971" w:author="Tran Huan" w:date="2018-11-25T23:46:00Z">
              <w:tcPr>
                <w:tcW w:w="838" w:type="dxa"/>
                <w:noWrap/>
                <w:vAlign w:val="center"/>
                <w:hideMark/>
              </w:tcPr>
            </w:tcPrChange>
          </w:tcPr>
          <w:p w14:paraId="76637AFE" w14:textId="77777777" w:rsidR="00F40B70" w:rsidRPr="00FD2760" w:rsidRDefault="00F40B70" w:rsidP="00376EE3">
            <w:pPr>
              <w:spacing w:line="276" w:lineRule="auto"/>
              <w:jc w:val="center"/>
              <w:rPr>
                <w:ins w:id="11972" w:author="phuong vu" w:date="2018-11-23T14:07:00Z"/>
              </w:rPr>
            </w:pPr>
          </w:p>
        </w:tc>
        <w:tc>
          <w:tcPr>
            <w:tcW w:w="1399" w:type="dxa"/>
            <w:noWrap/>
            <w:vAlign w:val="center"/>
            <w:hideMark/>
            <w:tcPrChange w:id="11973" w:author="Tran Huan" w:date="2018-11-25T23:46:00Z">
              <w:tcPr>
                <w:tcW w:w="1414" w:type="dxa"/>
                <w:noWrap/>
                <w:vAlign w:val="center"/>
                <w:hideMark/>
              </w:tcPr>
            </w:tcPrChange>
          </w:tcPr>
          <w:p w14:paraId="61724F84" w14:textId="77777777" w:rsidR="00F40B70" w:rsidRPr="00FD2760" w:rsidRDefault="00F40B70" w:rsidP="00376EE3">
            <w:pPr>
              <w:spacing w:line="276" w:lineRule="auto"/>
              <w:jc w:val="center"/>
              <w:rPr>
                <w:ins w:id="11974" w:author="phuong vu" w:date="2018-11-23T14:07:00Z"/>
              </w:rPr>
            </w:pPr>
            <w:ins w:id="11975" w:author="phuong vu" w:date="2018-11-23T14:07:00Z">
              <w:r w:rsidRPr="00FD2760">
                <w:t>X</w:t>
              </w:r>
            </w:ins>
          </w:p>
        </w:tc>
        <w:tc>
          <w:tcPr>
            <w:tcW w:w="1594" w:type="dxa"/>
            <w:noWrap/>
            <w:hideMark/>
            <w:tcPrChange w:id="11976" w:author="Tran Huan" w:date="2018-11-25T23:46:00Z">
              <w:tcPr>
                <w:tcW w:w="1611" w:type="dxa"/>
                <w:noWrap/>
                <w:hideMark/>
              </w:tcPr>
            </w:tcPrChange>
          </w:tcPr>
          <w:p w14:paraId="796174DC" w14:textId="1367B456" w:rsidR="00F40B70" w:rsidRPr="00F40B70" w:rsidRDefault="00F40B70" w:rsidP="00376EE3">
            <w:pPr>
              <w:spacing w:line="276" w:lineRule="auto"/>
              <w:rPr>
                <w:ins w:id="11977" w:author="phuong vu" w:date="2018-11-23T14:07:00Z"/>
                <w:lang w:val="en-US"/>
                <w:rPrChange w:id="11978" w:author="phuong vu" w:date="2018-11-23T14:08:00Z">
                  <w:rPr>
                    <w:ins w:id="11979" w:author="phuong vu" w:date="2018-11-23T14:07:00Z"/>
                  </w:rPr>
                </w:rPrChange>
              </w:rPr>
            </w:pPr>
            <w:ins w:id="11980" w:author="phuong vu" w:date="2018-11-23T14:07:00Z">
              <w:r w:rsidRPr="00FD2760">
                <w:t xml:space="preserve">ID </w:t>
              </w:r>
            </w:ins>
            <w:ins w:id="11981" w:author="phuong vu" w:date="2018-11-23T14:08:00Z">
              <w:r>
                <w:rPr>
                  <w:lang w:val="en-US"/>
                </w:rPr>
                <w:t>biên nhận</w:t>
              </w:r>
            </w:ins>
          </w:p>
        </w:tc>
      </w:tr>
      <w:tr w:rsidR="00DB4132" w:rsidRPr="00CF0C7E" w14:paraId="24D5E303" w14:textId="77777777" w:rsidTr="00266AC8">
        <w:trPr>
          <w:trHeight w:val="300"/>
          <w:ins w:id="11982" w:author="phuong vu" w:date="2018-11-23T14:07:00Z"/>
          <w:trPrChange w:id="11983" w:author="Tran Huan" w:date="2018-11-25T23:46:00Z">
            <w:trPr>
              <w:trHeight w:val="300"/>
            </w:trPr>
          </w:trPrChange>
        </w:trPr>
        <w:tc>
          <w:tcPr>
            <w:tcW w:w="815" w:type="dxa"/>
            <w:noWrap/>
            <w:hideMark/>
            <w:tcPrChange w:id="11984" w:author="Tran Huan" w:date="2018-11-25T23:46:00Z">
              <w:tcPr>
                <w:tcW w:w="708" w:type="dxa"/>
                <w:noWrap/>
                <w:hideMark/>
              </w:tcPr>
            </w:tcPrChange>
          </w:tcPr>
          <w:p w14:paraId="1708089E" w14:textId="77777777" w:rsidR="00F40B70" w:rsidRPr="00FD2760" w:rsidRDefault="00F40B70" w:rsidP="00376EE3">
            <w:pPr>
              <w:spacing w:line="276" w:lineRule="auto"/>
              <w:rPr>
                <w:ins w:id="11985" w:author="phuong vu" w:date="2018-11-23T14:07:00Z"/>
              </w:rPr>
            </w:pPr>
            <w:ins w:id="11986" w:author="phuong vu" w:date="2018-11-23T14:07:00Z">
              <w:r w:rsidRPr="00FD2760">
                <w:t>3</w:t>
              </w:r>
            </w:ins>
          </w:p>
        </w:tc>
        <w:tc>
          <w:tcPr>
            <w:tcW w:w="1985" w:type="dxa"/>
            <w:noWrap/>
            <w:hideMark/>
            <w:tcPrChange w:id="11987" w:author="Tran Huan" w:date="2018-11-25T23:46:00Z">
              <w:tcPr>
                <w:tcW w:w="1863" w:type="dxa"/>
                <w:noWrap/>
                <w:hideMark/>
              </w:tcPr>
            </w:tcPrChange>
          </w:tcPr>
          <w:p w14:paraId="2A3F5218" w14:textId="77777777" w:rsidR="00F40B70" w:rsidRPr="00FD2760" w:rsidRDefault="00F40B70" w:rsidP="00376EE3">
            <w:pPr>
              <w:spacing w:line="276" w:lineRule="auto"/>
              <w:rPr>
                <w:ins w:id="11988" w:author="phuong vu" w:date="2018-11-23T14:07:00Z"/>
              </w:rPr>
            </w:pPr>
            <w:ins w:id="11989" w:author="phuong vu" w:date="2018-11-23T14:07:00Z">
              <w:r w:rsidRPr="00FD2760">
                <w:t>service_type_id</w:t>
              </w:r>
            </w:ins>
          </w:p>
        </w:tc>
        <w:tc>
          <w:tcPr>
            <w:tcW w:w="1286" w:type="dxa"/>
            <w:noWrap/>
            <w:hideMark/>
            <w:tcPrChange w:id="11990" w:author="Tran Huan" w:date="2018-11-25T23:46:00Z">
              <w:tcPr>
                <w:tcW w:w="1300" w:type="dxa"/>
                <w:noWrap/>
                <w:hideMark/>
              </w:tcPr>
            </w:tcPrChange>
          </w:tcPr>
          <w:p w14:paraId="5A3D1B23" w14:textId="77777777" w:rsidR="00F40B70" w:rsidRPr="00FD2760" w:rsidRDefault="00F40B70" w:rsidP="00376EE3">
            <w:pPr>
              <w:spacing w:line="276" w:lineRule="auto"/>
              <w:rPr>
                <w:ins w:id="11991" w:author="phuong vu" w:date="2018-11-23T14:07:00Z"/>
              </w:rPr>
            </w:pPr>
            <w:ins w:id="11992" w:author="phuong vu" w:date="2018-11-23T14:07:00Z">
              <w:r w:rsidRPr="00FD2760">
                <w:t>numeric</w:t>
              </w:r>
            </w:ins>
          </w:p>
        </w:tc>
        <w:tc>
          <w:tcPr>
            <w:tcW w:w="981" w:type="dxa"/>
            <w:noWrap/>
            <w:vAlign w:val="center"/>
            <w:hideMark/>
            <w:tcPrChange w:id="11993" w:author="Tran Huan" w:date="2018-11-25T23:46:00Z">
              <w:tcPr>
                <w:tcW w:w="991" w:type="dxa"/>
                <w:noWrap/>
                <w:vAlign w:val="center"/>
                <w:hideMark/>
              </w:tcPr>
            </w:tcPrChange>
          </w:tcPr>
          <w:p w14:paraId="7547054C" w14:textId="77777777" w:rsidR="00F40B70" w:rsidRPr="00FD2760" w:rsidRDefault="00F40B70" w:rsidP="00376EE3">
            <w:pPr>
              <w:spacing w:line="276" w:lineRule="auto"/>
              <w:jc w:val="center"/>
              <w:rPr>
                <w:ins w:id="11994" w:author="phuong vu" w:date="2018-11-23T14:07:00Z"/>
              </w:rPr>
            </w:pPr>
          </w:p>
        </w:tc>
        <w:tc>
          <w:tcPr>
            <w:tcW w:w="830" w:type="dxa"/>
            <w:noWrap/>
            <w:vAlign w:val="center"/>
            <w:hideMark/>
            <w:tcPrChange w:id="11995" w:author="Tran Huan" w:date="2018-11-25T23:46:00Z">
              <w:tcPr>
                <w:tcW w:w="838" w:type="dxa"/>
                <w:noWrap/>
                <w:vAlign w:val="center"/>
                <w:hideMark/>
              </w:tcPr>
            </w:tcPrChange>
          </w:tcPr>
          <w:p w14:paraId="40A330EA" w14:textId="77777777" w:rsidR="00F40B70" w:rsidRPr="00FD2760" w:rsidRDefault="00F40B70" w:rsidP="00376EE3">
            <w:pPr>
              <w:spacing w:line="276" w:lineRule="auto"/>
              <w:jc w:val="center"/>
              <w:rPr>
                <w:ins w:id="11996" w:author="phuong vu" w:date="2018-11-23T14:07:00Z"/>
              </w:rPr>
            </w:pPr>
          </w:p>
        </w:tc>
        <w:tc>
          <w:tcPr>
            <w:tcW w:w="1399" w:type="dxa"/>
            <w:noWrap/>
            <w:vAlign w:val="center"/>
            <w:hideMark/>
            <w:tcPrChange w:id="11997" w:author="Tran Huan" w:date="2018-11-25T23:46:00Z">
              <w:tcPr>
                <w:tcW w:w="1414" w:type="dxa"/>
                <w:noWrap/>
                <w:vAlign w:val="center"/>
                <w:hideMark/>
              </w:tcPr>
            </w:tcPrChange>
          </w:tcPr>
          <w:p w14:paraId="4F986809" w14:textId="77777777" w:rsidR="00F40B70" w:rsidRPr="00FD2760" w:rsidRDefault="00F40B70" w:rsidP="00376EE3">
            <w:pPr>
              <w:spacing w:line="276" w:lineRule="auto"/>
              <w:jc w:val="center"/>
              <w:rPr>
                <w:ins w:id="11998" w:author="phuong vu" w:date="2018-11-23T14:07:00Z"/>
              </w:rPr>
            </w:pPr>
            <w:ins w:id="11999" w:author="phuong vu" w:date="2018-11-23T14:07:00Z">
              <w:r w:rsidRPr="00FD2760">
                <w:t>X</w:t>
              </w:r>
            </w:ins>
          </w:p>
        </w:tc>
        <w:tc>
          <w:tcPr>
            <w:tcW w:w="1594" w:type="dxa"/>
            <w:noWrap/>
            <w:hideMark/>
            <w:tcPrChange w:id="12000" w:author="Tran Huan" w:date="2018-11-25T23:46:00Z">
              <w:tcPr>
                <w:tcW w:w="1611" w:type="dxa"/>
                <w:noWrap/>
                <w:hideMark/>
              </w:tcPr>
            </w:tcPrChange>
          </w:tcPr>
          <w:p w14:paraId="24DBF1BF" w14:textId="77777777" w:rsidR="00F40B70" w:rsidRPr="00FD2760" w:rsidRDefault="00F40B70" w:rsidP="00376EE3">
            <w:pPr>
              <w:spacing w:line="276" w:lineRule="auto"/>
              <w:rPr>
                <w:ins w:id="12001" w:author="phuong vu" w:date="2018-11-23T14:07:00Z"/>
              </w:rPr>
            </w:pPr>
            <w:ins w:id="12002" w:author="phuong vu" w:date="2018-11-23T14:07:00Z">
              <w:r w:rsidRPr="00FD2760">
                <w:t xml:space="preserve">ID loại dịch vụ. </w:t>
              </w:r>
            </w:ins>
          </w:p>
        </w:tc>
      </w:tr>
      <w:tr w:rsidR="00DB4132" w:rsidRPr="00CF0C7E" w14:paraId="2381B9EC" w14:textId="77777777" w:rsidTr="00266AC8">
        <w:trPr>
          <w:trHeight w:val="300"/>
          <w:ins w:id="12003" w:author="phuong vu" w:date="2018-11-23T14:07:00Z"/>
          <w:trPrChange w:id="12004" w:author="Tran Huan" w:date="2018-11-25T23:46:00Z">
            <w:trPr>
              <w:trHeight w:val="300"/>
            </w:trPr>
          </w:trPrChange>
        </w:trPr>
        <w:tc>
          <w:tcPr>
            <w:tcW w:w="815" w:type="dxa"/>
            <w:noWrap/>
            <w:hideMark/>
            <w:tcPrChange w:id="12005" w:author="Tran Huan" w:date="2018-11-25T23:46:00Z">
              <w:tcPr>
                <w:tcW w:w="708" w:type="dxa"/>
                <w:noWrap/>
                <w:hideMark/>
              </w:tcPr>
            </w:tcPrChange>
          </w:tcPr>
          <w:p w14:paraId="3C72AD87" w14:textId="77777777" w:rsidR="00F40B70" w:rsidRPr="00FD2760" w:rsidRDefault="00F40B70" w:rsidP="00376EE3">
            <w:pPr>
              <w:spacing w:line="276" w:lineRule="auto"/>
              <w:rPr>
                <w:ins w:id="12006" w:author="phuong vu" w:date="2018-11-23T14:07:00Z"/>
              </w:rPr>
            </w:pPr>
            <w:ins w:id="12007" w:author="phuong vu" w:date="2018-11-23T14:07:00Z">
              <w:r w:rsidRPr="00FD2760">
                <w:t>4</w:t>
              </w:r>
            </w:ins>
          </w:p>
        </w:tc>
        <w:tc>
          <w:tcPr>
            <w:tcW w:w="1985" w:type="dxa"/>
            <w:noWrap/>
            <w:hideMark/>
            <w:tcPrChange w:id="12008" w:author="Tran Huan" w:date="2018-11-25T23:46:00Z">
              <w:tcPr>
                <w:tcW w:w="1863" w:type="dxa"/>
                <w:noWrap/>
                <w:hideMark/>
              </w:tcPr>
            </w:tcPrChange>
          </w:tcPr>
          <w:p w14:paraId="1677D9CE" w14:textId="77777777" w:rsidR="00F40B70" w:rsidRPr="00FD2760" w:rsidRDefault="00F40B70" w:rsidP="00376EE3">
            <w:pPr>
              <w:spacing w:line="276" w:lineRule="auto"/>
              <w:rPr>
                <w:ins w:id="12009" w:author="phuong vu" w:date="2018-11-23T14:07:00Z"/>
              </w:rPr>
            </w:pPr>
            <w:ins w:id="12010" w:author="phuong vu" w:date="2018-11-23T14:07:00Z">
              <w:r w:rsidRPr="00FD2760">
                <w:t>unit_id</w:t>
              </w:r>
            </w:ins>
          </w:p>
        </w:tc>
        <w:tc>
          <w:tcPr>
            <w:tcW w:w="1286" w:type="dxa"/>
            <w:noWrap/>
            <w:hideMark/>
            <w:tcPrChange w:id="12011" w:author="Tran Huan" w:date="2018-11-25T23:46:00Z">
              <w:tcPr>
                <w:tcW w:w="1300" w:type="dxa"/>
                <w:noWrap/>
                <w:hideMark/>
              </w:tcPr>
            </w:tcPrChange>
          </w:tcPr>
          <w:p w14:paraId="0EEB6B70" w14:textId="77777777" w:rsidR="00F40B70" w:rsidRPr="00FD2760" w:rsidRDefault="00F40B70" w:rsidP="00376EE3">
            <w:pPr>
              <w:spacing w:line="276" w:lineRule="auto"/>
              <w:rPr>
                <w:ins w:id="12012" w:author="phuong vu" w:date="2018-11-23T14:07:00Z"/>
              </w:rPr>
            </w:pPr>
            <w:ins w:id="12013" w:author="phuong vu" w:date="2018-11-23T14:07:00Z">
              <w:r w:rsidRPr="00FD2760">
                <w:t>numeric</w:t>
              </w:r>
            </w:ins>
          </w:p>
        </w:tc>
        <w:tc>
          <w:tcPr>
            <w:tcW w:w="981" w:type="dxa"/>
            <w:noWrap/>
            <w:vAlign w:val="center"/>
            <w:hideMark/>
            <w:tcPrChange w:id="12014" w:author="Tran Huan" w:date="2018-11-25T23:46:00Z">
              <w:tcPr>
                <w:tcW w:w="991" w:type="dxa"/>
                <w:noWrap/>
                <w:vAlign w:val="center"/>
                <w:hideMark/>
              </w:tcPr>
            </w:tcPrChange>
          </w:tcPr>
          <w:p w14:paraId="7885529E" w14:textId="77777777" w:rsidR="00F40B70" w:rsidRPr="00FD2760" w:rsidRDefault="00F40B70" w:rsidP="00376EE3">
            <w:pPr>
              <w:spacing w:line="276" w:lineRule="auto"/>
              <w:jc w:val="center"/>
              <w:rPr>
                <w:ins w:id="12015" w:author="phuong vu" w:date="2018-11-23T14:07:00Z"/>
              </w:rPr>
            </w:pPr>
          </w:p>
        </w:tc>
        <w:tc>
          <w:tcPr>
            <w:tcW w:w="830" w:type="dxa"/>
            <w:noWrap/>
            <w:vAlign w:val="center"/>
            <w:hideMark/>
            <w:tcPrChange w:id="12016" w:author="Tran Huan" w:date="2018-11-25T23:46:00Z">
              <w:tcPr>
                <w:tcW w:w="838" w:type="dxa"/>
                <w:noWrap/>
                <w:vAlign w:val="center"/>
                <w:hideMark/>
              </w:tcPr>
            </w:tcPrChange>
          </w:tcPr>
          <w:p w14:paraId="2DBF7AAD" w14:textId="77777777" w:rsidR="00F40B70" w:rsidRPr="00FD2760" w:rsidRDefault="00F40B70" w:rsidP="00376EE3">
            <w:pPr>
              <w:spacing w:line="276" w:lineRule="auto"/>
              <w:jc w:val="center"/>
              <w:rPr>
                <w:ins w:id="12017" w:author="phuong vu" w:date="2018-11-23T14:07:00Z"/>
              </w:rPr>
            </w:pPr>
          </w:p>
        </w:tc>
        <w:tc>
          <w:tcPr>
            <w:tcW w:w="1399" w:type="dxa"/>
            <w:noWrap/>
            <w:vAlign w:val="center"/>
            <w:hideMark/>
            <w:tcPrChange w:id="12018" w:author="Tran Huan" w:date="2018-11-25T23:46:00Z">
              <w:tcPr>
                <w:tcW w:w="1414" w:type="dxa"/>
                <w:noWrap/>
                <w:vAlign w:val="center"/>
                <w:hideMark/>
              </w:tcPr>
            </w:tcPrChange>
          </w:tcPr>
          <w:p w14:paraId="25D1FB51" w14:textId="77777777" w:rsidR="00F40B70" w:rsidRPr="00FD2760" w:rsidRDefault="00F40B70" w:rsidP="00376EE3">
            <w:pPr>
              <w:spacing w:line="276" w:lineRule="auto"/>
              <w:jc w:val="center"/>
              <w:rPr>
                <w:ins w:id="12019" w:author="phuong vu" w:date="2018-11-23T14:07:00Z"/>
              </w:rPr>
            </w:pPr>
            <w:ins w:id="12020" w:author="phuong vu" w:date="2018-11-23T14:07:00Z">
              <w:r w:rsidRPr="00FD2760">
                <w:t>X</w:t>
              </w:r>
            </w:ins>
          </w:p>
        </w:tc>
        <w:tc>
          <w:tcPr>
            <w:tcW w:w="1594" w:type="dxa"/>
            <w:noWrap/>
            <w:hideMark/>
            <w:tcPrChange w:id="12021" w:author="Tran Huan" w:date="2018-11-25T23:46:00Z">
              <w:tcPr>
                <w:tcW w:w="1611" w:type="dxa"/>
                <w:noWrap/>
                <w:hideMark/>
              </w:tcPr>
            </w:tcPrChange>
          </w:tcPr>
          <w:p w14:paraId="03A31C4F" w14:textId="77777777" w:rsidR="00F40B70" w:rsidRPr="00FD2760" w:rsidRDefault="00F40B70" w:rsidP="00376EE3">
            <w:pPr>
              <w:spacing w:line="276" w:lineRule="auto"/>
              <w:rPr>
                <w:ins w:id="12022" w:author="phuong vu" w:date="2018-11-23T14:07:00Z"/>
              </w:rPr>
            </w:pPr>
            <w:ins w:id="12023" w:author="phuong vu" w:date="2018-11-23T14:07:00Z">
              <w:r w:rsidRPr="00FD2760">
                <w:t xml:space="preserve">ID đơn vị tính. </w:t>
              </w:r>
            </w:ins>
          </w:p>
        </w:tc>
      </w:tr>
      <w:tr w:rsidR="00DB4132" w:rsidRPr="00CF0C7E" w14:paraId="3F1E309E" w14:textId="77777777" w:rsidTr="00266AC8">
        <w:trPr>
          <w:trHeight w:val="300"/>
          <w:ins w:id="12024" w:author="phuong vu" w:date="2018-11-23T14:07:00Z"/>
          <w:trPrChange w:id="12025" w:author="Tran Huan" w:date="2018-11-25T23:46:00Z">
            <w:trPr>
              <w:trHeight w:val="300"/>
            </w:trPr>
          </w:trPrChange>
        </w:trPr>
        <w:tc>
          <w:tcPr>
            <w:tcW w:w="815" w:type="dxa"/>
            <w:noWrap/>
            <w:hideMark/>
            <w:tcPrChange w:id="12026" w:author="Tran Huan" w:date="2018-11-25T23:46:00Z">
              <w:tcPr>
                <w:tcW w:w="708" w:type="dxa"/>
                <w:noWrap/>
                <w:hideMark/>
              </w:tcPr>
            </w:tcPrChange>
          </w:tcPr>
          <w:p w14:paraId="42C6678E" w14:textId="77777777" w:rsidR="00F40B70" w:rsidRPr="00FD2760" w:rsidRDefault="00F40B70" w:rsidP="00376EE3">
            <w:pPr>
              <w:spacing w:line="276" w:lineRule="auto"/>
              <w:rPr>
                <w:ins w:id="12027" w:author="phuong vu" w:date="2018-11-23T14:07:00Z"/>
              </w:rPr>
            </w:pPr>
            <w:ins w:id="12028" w:author="phuong vu" w:date="2018-11-23T14:07:00Z">
              <w:r w:rsidRPr="00FD2760">
                <w:t>5</w:t>
              </w:r>
            </w:ins>
          </w:p>
        </w:tc>
        <w:tc>
          <w:tcPr>
            <w:tcW w:w="1985" w:type="dxa"/>
            <w:noWrap/>
            <w:hideMark/>
            <w:tcPrChange w:id="12029" w:author="Tran Huan" w:date="2018-11-25T23:46:00Z">
              <w:tcPr>
                <w:tcW w:w="1863" w:type="dxa"/>
                <w:noWrap/>
                <w:hideMark/>
              </w:tcPr>
            </w:tcPrChange>
          </w:tcPr>
          <w:p w14:paraId="507F7DBD" w14:textId="77777777" w:rsidR="00F40B70" w:rsidRPr="00FD2760" w:rsidRDefault="00F40B70" w:rsidP="00376EE3">
            <w:pPr>
              <w:spacing w:line="276" w:lineRule="auto"/>
              <w:rPr>
                <w:ins w:id="12030" w:author="phuong vu" w:date="2018-11-23T14:07:00Z"/>
              </w:rPr>
            </w:pPr>
            <w:ins w:id="12031" w:author="phuong vu" w:date="2018-11-23T14:07:00Z">
              <w:r w:rsidRPr="00FD2760">
                <w:t>label_id</w:t>
              </w:r>
            </w:ins>
          </w:p>
        </w:tc>
        <w:tc>
          <w:tcPr>
            <w:tcW w:w="1286" w:type="dxa"/>
            <w:noWrap/>
            <w:hideMark/>
            <w:tcPrChange w:id="12032" w:author="Tran Huan" w:date="2018-11-25T23:46:00Z">
              <w:tcPr>
                <w:tcW w:w="1300" w:type="dxa"/>
                <w:noWrap/>
                <w:hideMark/>
              </w:tcPr>
            </w:tcPrChange>
          </w:tcPr>
          <w:p w14:paraId="46079C9E" w14:textId="77777777" w:rsidR="00F40B70" w:rsidRPr="00FD2760" w:rsidRDefault="00F40B70" w:rsidP="00376EE3">
            <w:pPr>
              <w:spacing w:line="276" w:lineRule="auto"/>
              <w:rPr>
                <w:ins w:id="12033" w:author="phuong vu" w:date="2018-11-23T14:07:00Z"/>
              </w:rPr>
            </w:pPr>
            <w:ins w:id="12034" w:author="phuong vu" w:date="2018-11-23T14:07:00Z">
              <w:r w:rsidRPr="00FD2760">
                <w:t>numeric</w:t>
              </w:r>
            </w:ins>
          </w:p>
        </w:tc>
        <w:tc>
          <w:tcPr>
            <w:tcW w:w="981" w:type="dxa"/>
            <w:noWrap/>
            <w:vAlign w:val="center"/>
            <w:hideMark/>
            <w:tcPrChange w:id="12035" w:author="Tran Huan" w:date="2018-11-25T23:46:00Z">
              <w:tcPr>
                <w:tcW w:w="991" w:type="dxa"/>
                <w:noWrap/>
                <w:vAlign w:val="center"/>
                <w:hideMark/>
              </w:tcPr>
            </w:tcPrChange>
          </w:tcPr>
          <w:p w14:paraId="2D1034E3" w14:textId="5E181F75" w:rsidR="00F40B70" w:rsidRPr="009A0B4E" w:rsidRDefault="009A0B4E" w:rsidP="00376EE3">
            <w:pPr>
              <w:spacing w:line="276" w:lineRule="auto"/>
              <w:jc w:val="center"/>
              <w:rPr>
                <w:ins w:id="12036" w:author="phuong vu" w:date="2018-11-23T14:07:00Z"/>
                <w:lang w:val="en-US"/>
                <w:rPrChange w:id="12037" w:author="phuong vu" w:date="2018-11-23T14:10:00Z">
                  <w:rPr>
                    <w:ins w:id="12038" w:author="phuong vu" w:date="2018-11-23T14:07:00Z"/>
                  </w:rPr>
                </w:rPrChange>
              </w:rPr>
            </w:pPr>
            <w:ins w:id="12039" w:author="phuong vu" w:date="2018-11-23T14:10:00Z">
              <w:r>
                <w:rPr>
                  <w:lang w:val="en-US"/>
                </w:rPr>
                <w:t>X</w:t>
              </w:r>
            </w:ins>
          </w:p>
        </w:tc>
        <w:tc>
          <w:tcPr>
            <w:tcW w:w="830" w:type="dxa"/>
            <w:noWrap/>
            <w:vAlign w:val="center"/>
            <w:hideMark/>
            <w:tcPrChange w:id="12040" w:author="Tran Huan" w:date="2018-11-25T23:46:00Z">
              <w:tcPr>
                <w:tcW w:w="838" w:type="dxa"/>
                <w:noWrap/>
                <w:vAlign w:val="center"/>
                <w:hideMark/>
              </w:tcPr>
            </w:tcPrChange>
          </w:tcPr>
          <w:p w14:paraId="61C9B9FC" w14:textId="77777777" w:rsidR="00F40B70" w:rsidRPr="00FD2760" w:rsidRDefault="00F40B70" w:rsidP="00376EE3">
            <w:pPr>
              <w:spacing w:line="276" w:lineRule="auto"/>
              <w:jc w:val="center"/>
              <w:rPr>
                <w:ins w:id="12041" w:author="phuong vu" w:date="2018-11-23T14:07:00Z"/>
              </w:rPr>
            </w:pPr>
          </w:p>
        </w:tc>
        <w:tc>
          <w:tcPr>
            <w:tcW w:w="1399" w:type="dxa"/>
            <w:noWrap/>
            <w:vAlign w:val="center"/>
            <w:hideMark/>
            <w:tcPrChange w:id="12042" w:author="Tran Huan" w:date="2018-11-25T23:46:00Z">
              <w:tcPr>
                <w:tcW w:w="1414" w:type="dxa"/>
                <w:noWrap/>
                <w:vAlign w:val="center"/>
                <w:hideMark/>
              </w:tcPr>
            </w:tcPrChange>
          </w:tcPr>
          <w:p w14:paraId="12F0EA5E" w14:textId="77777777" w:rsidR="00F40B70" w:rsidRPr="00FD2760" w:rsidRDefault="00F40B70" w:rsidP="00376EE3">
            <w:pPr>
              <w:spacing w:line="276" w:lineRule="auto"/>
              <w:jc w:val="center"/>
              <w:rPr>
                <w:ins w:id="12043" w:author="phuong vu" w:date="2018-11-23T14:07:00Z"/>
              </w:rPr>
            </w:pPr>
            <w:ins w:id="12044" w:author="phuong vu" w:date="2018-11-23T14:07:00Z">
              <w:r w:rsidRPr="00FD2760">
                <w:t>X</w:t>
              </w:r>
            </w:ins>
          </w:p>
        </w:tc>
        <w:tc>
          <w:tcPr>
            <w:tcW w:w="1594" w:type="dxa"/>
            <w:noWrap/>
            <w:hideMark/>
            <w:tcPrChange w:id="12045" w:author="Tran Huan" w:date="2018-11-25T23:46:00Z">
              <w:tcPr>
                <w:tcW w:w="1611" w:type="dxa"/>
                <w:noWrap/>
                <w:hideMark/>
              </w:tcPr>
            </w:tcPrChange>
          </w:tcPr>
          <w:p w14:paraId="3F5BC841" w14:textId="77777777" w:rsidR="00F40B70" w:rsidRPr="00FD2760" w:rsidRDefault="00F40B70" w:rsidP="00376EE3">
            <w:pPr>
              <w:spacing w:line="276" w:lineRule="auto"/>
              <w:rPr>
                <w:ins w:id="12046" w:author="phuong vu" w:date="2018-11-23T14:07:00Z"/>
              </w:rPr>
            </w:pPr>
            <w:ins w:id="12047" w:author="phuong vu" w:date="2018-11-23T14:07:00Z">
              <w:r w:rsidRPr="00FD2760">
                <w:t>ID nhãn hiệu.</w:t>
              </w:r>
            </w:ins>
          </w:p>
        </w:tc>
      </w:tr>
      <w:tr w:rsidR="00DB4132" w:rsidRPr="00CF0C7E" w14:paraId="6914D068" w14:textId="77777777" w:rsidTr="00266AC8">
        <w:trPr>
          <w:trHeight w:val="300"/>
          <w:ins w:id="12048" w:author="phuong vu" w:date="2018-11-23T14:07:00Z"/>
          <w:trPrChange w:id="12049" w:author="Tran Huan" w:date="2018-11-25T23:46:00Z">
            <w:trPr>
              <w:trHeight w:val="300"/>
            </w:trPr>
          </w:trPrChange>
        </w:trPr>
        <w:tc>
          <w:tcPr>
            <w:tcW w:w="815" w:type="dxa"/>
            <w:noWrap/>
            <w:hideMark/>
            <w:tcPrChange w:id="12050" w:author="Tran Huan" w:date="2018-11-25T23:46:00Z">
              <w:tcPr>
                <w:tcW w:w="708" w:type="dxa"/>
                <w:noWrap/>
                <w:hideMark/>
              </w:tcPr>
            </w:tcPrChange>
          </w:tcPr>
          <w:p w14:paraId="043BF06C" w14:textId="77777777" w:rsidR="00F40B70" w:rsidRPr="00FD2760" w:rsidRDefault="00F40B70" w:rsidP="00376EE3">
            <w:pPr>
              <w:spacing w:line="276" w:lineRule="auto"/>
              <w:rPr>
                <w:ins w:id="12051" w:author="phuong vu" w:date="2018-11-23T14:07:00Z"/>
              </w:rPr>
            </w:pPr>
            <w:ins w:id="12052" w:author="phuong vu" w:date="2018-11-23T14:07:00Z">
              <w:r w:rsidRPr="00FD2760">
                <w:t>6</w:t>
              </w:r>
            </w:ins>
          </w:p>
        </w:tc>
        <w:tc>
          <w:tcPr>
            <w:tcW w:w="1985" w:type="dxa"/>
            <w:noWrap/>
            <w:hideMark/>
            <w:tcPrChange w:id="12053" w:author="Tran Huan" w:date="2018-11-25T23:46:00Z">
              <w:tcPr>
                <w:tcW w:w="1863" w:type="dxa"/>
                <w:noWrap/>
                <w:hideMark/>
              </w:tcPr>
            </w:tcPrChange>
          </w:tcPr>
          <w:p w14:paraId="0A831C9B" w14:textId="77777777" w:rsidR="00F40B70" w:rsidRPr="00FD2760" w:rsidRDefault="00F40B70" w:rsidP="00376EE3">
            <w:pPr>
              <w:spacing w:line="276" w:lineRule="auto"/>
              <w:rPr>
                <w:ins w:id="12054" w:author="phuong vu" w:date="2018-11-23T14:07:00Z"/>
              </w:rPr>
            </w:pPr>
            <w:ins w:id="12055" w:author="phuong vu" w:date="2018-11-23T14:07:00Z">
              <w:r w:rsidRPr="00FD2760">
                <w:t>color_id</w:t>
              </w:r>
            </w:ins>
          </w:p>
        </w:tc>
        <w:tc>
          <w:tcPr>
            <w:tcW w:w="1286" w:type="dxa"/>
            <w:noWrap/>
            <w:hideMark/>
            <w:tcPrChange w:id="12056" w:author="Tran Huan" w:date="2018-11-25T23:46:00Z">
              <w:tcPr>
                <w:tcW w:w="1300" w:type="dxa"/>
                <w:noWrap/>
                <w:hideMark/>
              </w:tcPr>
            </w:tcPrChange>
          </w:tcPr>
          <w:p w14:paraId="62ED10B7" w14:textId="77777777" w:rsidR="00F40B70" w:rsidRPr="00FD2760" w:rsidRDefault="00F40B70" w:rsidP="00376EE3">
            <w:pPr>
              <w:spacing w:line="276" w:lineRule="auto"/>
              <w:rPr>
                <w:ins w:id="12057" w:author="phuong vu" w:date="2018-11-23T14:07:00Z"/>
              </w:rPr>
            </w:pPr>
            <w:ins w:id="12058" w:author="phuong vu" w:date="2018-11-23T14:07:00Z">
              <w:r w:rsidRPr="00FD2760">
                <w:t>numeric</w:t>
              </w:r>
            </w:ins>
          </w:p>
        </w:tc>
        <w:tc>
          <w:tcPr>
            <w:tcW w:w="981" w:type="dxa"/>
            <w:noWrap/>
            <w:vAlign w:val="center"/>
            <w:hideMark/>
            <w:tcPrChange w:id="12059" w:author="Tran Huan" w:date="2018-11-25T23:46:00Z">
              <w:tcPr>
                <w:tcW w:w="991" w:type="dxa"/>
                <w:noWrap/>
                <w:vAlign w:val="center"/>
                <w:hideMark/>
              </w:tcPr>
            </w:tcPrChange>
          </w:tcPr>
          <w:p w14:paraId="3BA73557" w14:textId="5E7BA617" w:rsidR="00F40B70" w:rsidRPr="009A0B4E" w:rsidRDefault="009A0B4E" w:rsidP="00376EE3">
            <w:pPr>
              <w:spacing w:line="276" w:lineRule="auto"/>
              <w:jc w:val="center"/>
              <w:rPr>
                <w:ins w:id="12060" w:author="phuong vu" w:date="2018-11-23T14:07:00Z"/>
                <w:lang w:val="en-US"/>
                <w:rPrChange w:id="12061" w:author="phuong vu" w:date="2018-11-23T14:10:00Z">
                  <w:rPr>
                    <w:ins w:id="12062" w:author="phuong vu" w:date="2018-11-23T14:07:00Z"/>
                  </w:rPr>
                </w:rPrChange>
              </w:rPr>
            </w:pPr>
            <w:ins w:id="12063" w:author="phuong vu" w:date="2018-11-23T14:10:00Z">
              <w:r>
                <w:rPr>
                  <w:lang w:val="en-US"/>
                </w:rPr>
                <w:t>X</w:t>
              </w:r>
            </w:ins>
          </w:p>
        </w:tc>
        <w:tc>
          <w:tcPr>
            <w:tcW w:w="830" w:type="dxa"/>
            <w:noWrap/>
            <w:vAlign w:val="center"/>
            <w:hideMark/>
            <w:tcPrChange w:id="12064" w:author="Tran Huan" w:date="2018-11-25T23:46:00Z">
              <w:tcPr>
                <w:tcW w:w="838" w:type="dxa"/>
                <w:noWrap/>
                <w:vAlign w:val="center"/>
                <w:hideMark/>
              </w:tcPr>
            </w:tcPrChange>
          </w:tcPr>
          <w:p w14:paraId="18B623EC" w14:textId="77777777" w:rsidR="00F40B70" w:rsidRPr="00FD2760" w:rsidRDefault="00F40B70" w:rsidP="00376EE3">
            <w:pPr>
              <w:spacing w:line="276" w:lineRule="auto"/>
              <w:jc w:val="center"/>
              <w:rPr>
                <w:ins w:id="12065" w:author="phuong vu" w:date="2018-11-23T14:07:00Z"/>
              </w:rPr>
            </w:pPr>
          </w:p>
        </w:tc>
        <w:tc>
          <w:tcPr>
            <w:tcW w:w="1399" w:type="dxa"/>
            <w:noWrap/>
            <w:vAlign w:val="center"/>
            <w:hideMark/>
            <w:tcPrChange w:id="12066" w:author="Tran Huan" w:date="2018-11-25T23:46:00Z">
              <w:tcPr>
                <w:tcW w:w="1414" w:type="dxa"/>
                <w:noWrap/>
                <w:vAlign w:val="center"/>
                <w:hideMark/>
              </w:tcPr>
            </w:tcPrChange>
          </w:tcPr>
          <w:p w14:paraId="1E8CDBFE" w14:textId="77777777" w:rsidR="00F40B70" w:rsidRPr="00FD2760" w:rsidRDefault="00F40B70" w:rsidP="00376EE3">
            <w:pPr>
              <w:spacing w:line="276" w:lineRule="auto"/>
              <w:jc w:val="center"/>
              <w:rPr>
                <w:ins w:id="12067" w:author="phuong vu" w:date="2018-11-23T14:07:00Z"/>
              </w:rPr>
            </w:pPr>
            <w:ins w:id="12068" w:author="phuong vu" w:date="2018-11-23T14:07:00Z">
              <w:r w:rsidRPr="00FD2760">
                <w:t>X</w:t>
              </w:r>
            </w:ins>
          </w:p>
        </w:tc>
        <w:tc>
          <w:tcPr>
            <w:tcW w:w="1594" w:type="dxa"/>
            <w:noWrap/>
            <w:hideMark/>
            <w:tcPrChange w:id="12069" w:author="Tran Huan" w:date="2018-11-25T23:46:00Z">
              <w:tcPr>
                <w:tcW w:w="1611" w:type="dxa"/>
                <w:noWrap/>
                <w:hideMark/>
              </w:tcPr>
            </w:tcPrChange>
          </w:tcPr>
          <w:p w14:paraId="1CE06F26" w14:textId="77777777" w:rsidR="00F40B70" w:rsidRPr="00FD2760" w:rsidRDefault="00F40B70" w:rsidP="00376EE3">
            <w:pPr>
              <w:spacing w:line="276" w:lineRule="auto"/>
              <w:rPr>
                <w:ins w:id="12070" w:author="phuong vu" w:date="2018-11-23T14:07:00Z"/>
              </w:rPr>
            </w:pPr>
            <w:ins w:id="12071" w:author="phuong vu" w:date="2018-11-23T14:07:00Z">
              <w:r w:rsidRPr="00FD2760">
                <w:t xml:space="preserve">ID màu sắc. </w:t>
              </w:r>
            </w:ins>
          </w:p>
        </w:tc>
      </w:tr>
      <w:tr w:rsidR="00DB4132" w:rsidRPr="00CF0C7E" w14:paraId="70BCC4CE" w14:textId="77777777" w:rsidTr="00266AC8">
        <w:trPr>
          <w:trHeight w:val="300"/>
          <w:ins w:id="12072" w:author="phuong vu" w:date="2018-11-23T14:07:00Z"/>
          <w:trPrChange w:id="12073" w:author="Tran Huan" w:date="2018-11-25T23:46:00Z">
            <w:trPr>
              <w:trHeight w:val="300"/>
            </w:trPr>
          </w:trPrChange>
        </w:trPr>
        <w:tc>
          <w:tcPr>
            <w:tcW w:w="815" w:type="dxa"/>
            <w:noWrap/>
            <w:hideMark/>
            <w:tcPrChange w:id="12074" w:author="Tran Huan" w:date="2018-11-25T23:46:00Z">
              <w:tcPr>
                <w:tcW w:w="708" w:type="dxa"/>
                <w:noWrap/>
                <w:hideMark/>
              </w:tcPr>
            </w:tcPrChange>
          </w:tcPr>
          <w:p w14:paraId="5E8C0A2F" w14:textId="77777777" w:rsidR="00F40B70" w:rsidRPr="00FD2760" w:rsidRDefault="00F40B70" w:rsidP="00376EE3">
            <w:pPr>
              <w:spacing w:line="276" w:lineRule="auto"/>
              <w:rPr>
                <w:ins w:id="12075" w:author="phuong vu" w:date="2018-11-23T14:07:00Z"/>
              </w:rPr>
            </w:pPr>
            <w:ins w:id="12076" w:author="phuong vu" w:date="2018-11-23T14:07:00Z">
              <w:r w:rsidRPr="00FD2760">
                <w:t>7</w:t>
              </w:r>
            </w:ins>
          </w:p>
        </w:tc>
        <w:tc>
          <w:tcPr>
            <w:tcW w:w="1985" w:type="dxa"/>
            <w:noWrap/>
            <w:hideMark/>
            <w:tcPrChange w:id="12077" w:author="Tran Huan" w:date="2018-11-25T23:46:00Z">
              <w:tcPr>
                <w:tcW w:w="1863" w:type="dxa"/>
                <w:noWrap/>
                <w:hideMark/>
              </w:tcPr>
            </w:tcPrChange>
          </w:tcPr>
          <w:p w14:paraId="3D6F9633" w14:textId="77777777" w:rsidR="00F40B70" w:rsidRPr="00FD2760" w:rsidRDefault="00F40B70" w:rsidP="00376EE3">
            <w:pPr>
              <w:spacing w:line="276" w:lineRule="auto"/>
              <w:rPr>
                <w:ins w:id="12078" w:author="phuong vu" w:date="2018-11-23T14:07:00Z"/>
              </w:rPr>
            </w:pPr>
            <w:ins w:id="12079" w:author="phuong vu" w:date="2018-11-23T14:07:00Z">
              <w:r w:rsidRPr="00FD2760">
                <w:t>product_id</w:t>
              </w:r>
            </w:ins>
          </w:p>
        </w:tc>
        <w:tc>
          <w:tcPr>
            <w:tcW w:w="1286" w:type="dxa"/>
            <w:noWrap/>
            <w:hideMark/>
            <w:tcPrChange w:id="12080" w:author="Tran Huan" w:date="2018-11-25T23:46:00Z">
              <w:tcPr>
                <w:tcW w:w="1300" w:type="dxa"/>
                <w:noWrap/>
                <w:hideMark/>
              </w:tcPr>
            </w:tcPrChange>
          </w:tcPr>
          <w:p w14:paraId="7CE1F64B" w14:textId="77777777" w:rsidR="00F40B70" w:rsidRPr="00FD2760" w:rsidRDefault="00F40B70" w:rsidP="00376EE3">
            <w:pPr>
              <w:spacing w:line="276" w:lineRule="auto"/>
              <w:rPr>
                <w:ins w:id="12081" w:author="phuong vu" w:date="2018-11-23T14:07:00Z"/>
              </w:rPr>
            </w:pPr>
            <w:ins w:id="12082" w:author="phuong vu" w:date="2018-11-23T14:07:00Z">
              <w:r w:rsidRPr="00FD2760">
                <w:t>numeric</w:t>
              </w:r>
            </w:ins>
          </w:p>
        </w:tc>
        <w:tc>
          <w:tcPr>
            <w:tcW w:w="981" w:type="dxa"/>
            <w:noWrap/>
            <w:vAlign w:val="center"/>
            <w:hideMark/>
            <w:tcPrChange w:id="12083" w:author="Tran Huan" w:date="2018-11-25T23:46:00Z">
              <w:tcPr>
                <w:tcW w:w="991" w:type="dxa"/>
                <w:noWrap/>
                <w:vAlign w:val="center"/>
                <w:hideMark/>
              </w:tcPr>
            </w:tcPrChange>
          </w:tcPr>
          <w:p w14:paraId="03B29E4D" w14:textId="50475859" w:rsidR="00F40B70" w:rsidRPr="009A0B4E" w:rsidRDefault="00F40B70" w:rsidP="00376EE3">
            <w:pPr>
              <w:spacing w:line="276" w:lineRule="auto"/>
              <w:jc w:val="center"/>
              <w:rPr>
                <w:ins w:id="12084" w:author="phuong vu" w:date="2018-11-23T14:07:00Z"/>
                <w:lang w:val="en-US"/>
                <w:rPrChange w:id="12085" w:author="phuong vu" w:date="2018-11-23T14:10:00Z">
                  <w:rPr>
                    <w:ins w:id="12086" w:author="phuong vu" w:date="2018-11-23T14:07:00Z"/>
                  </w:rPr>
                </w:rPrChange>
              </w:rPr>
            </w:pPr>
          </w:p>
        </w:tc>
        <w:tc>
          <w:tcPr>
            <w:tcW w:w="830" w:type="dxa"/>
            <w:noWrap/>
            <w:vAlign w:val="center"/>
            <w:hideMark/>
            <w:tcPrChange w:id="12087" w:author="Tran Huan" w:date="2018-11-25T23:46:00Z">
              <w:tcPr>
                <w:tcW w:w="838" w:type="dxa"/>
                <w:noWrap/>
                <w:vAlign w:val="center"/>
                <w:hideMark/>
              </w:tcPr>
            </w:tcPrChange>
          </w:tcPr>
          <w:p w14:paraId="766F979B" w14:textId="77777777" w:rsidR="00F40B70" w:rsidRPr="00FD2760" w:rsidRDefault="00F40B70" w:rsidP="00376EE3">
            <w:pPr>
              <w:spacing w:line="276" w:lineRule="auto"/>
              <w:jc w:val="center"/>
              <w:rPr>
                <w:ins w:id="12088" w:author="phuong vu" w:date="2018-11-23T14:07:00Z"/>
              </w:rPr>
            </w:pPr>
          </w:p>
        </w:tc>
        <w:tc>
          <w:tcPr>
            <w:tcW w:w="1399" w:type="dxa"/>
            <w:noWrap/>
            <w:vAlign w:val="center"/>
            <w:hideMark/>
            <w:tcPrChange w:id="12089" w:author="Tran Huan" w:date="2018-11-25T23:46:00Z">
              <w:tcPr>
                <w:tcW w:w="1414" w:type="dxa"/>
                <w:noWrap/>
                <w:vAlign w:val="center"/>
                <w:hideMark/>
              </w:tcPr>
            </w:tcPrChange>
          </w:tcPr>
          <w:p w14:paraId="321818E2" w14:textId="77777777" w:rsidR="00F40B70" w:rsidRPr="00FD2760" w:rsidRDefault="00F40B70" w:rsidP="00376EE3">
            <w:pPr>
              <w:spacing w:line="276" w:lineRule="auto"/>
              <w:jc w:val="center"/>
              <w:rPr>
                <w:ins w:id="12090" w:author="phuong vu" w:date="2018-11-23T14:07:00Z"/>
              </w:rPr>
            </w:pPr>
            <w:ins w:id="12091" w:author="phuong vu" w:date="2018-11-23T14:07:00Z">
              <w:r w:rsidRPr="00FD2760">
                <w:t>X</w:t>
              </w:r>
            </w:ins>
          </w:p>
        </w:tc>
        <w:tc>
          <w:tcPr>
            <w:tcW w:w="1594" w:type="dxa"/>
            <w:noWrap/>
            <w:hideMark/>
            <w:tcPrChange w:id="12092" w:author="Tran Huan" w:date="2018-11-25T23:46:00Z">
              <w:tcPr>
                <w:tcW w:w="1611" w:type="dxa"/>
                <w:noWrap/>
                <w:hideMark/>
              </w:tcPr>
            </w:tcPrChange>
          </w:tcPr>
          <w:p w14:paraId="617F6E71" w14:textId="77777777" w:rsidR="00F40B70" w:rsidRPr="00FD2760" w:rsidRDefault="00F40B70" w:rsidP="00376EE3">
            <w:pPr>
              <w:spacing w:line="276" w:lineRule="auto"/>
              <w:rPr>
                <w:ins w:id="12093" w:author="phuong vu" w:date="2018-11-23T14:07:00Z"/>
              </w:rPr>
            </w:pPr>
            <w:ins w:id="12094" w:author="phuong vu" w:date="2018-11-23T14:07:00Z">
              <w:r w:rsidRPr="00FD2760">
                <w:t>ID quần áo</w:t>
              </w:r>
            </w:ins>
          </w:p>
        </w:tc>
      </w:tr>
      <w:tr w:rsidR="00DB4132" w:rsidRPr="00CF0C7E" w14:paraId="0ED2DC00" w14:textId="77777777" w:rsidTr="00266AC8">
        <w:trPr>
          <w:trHeight w:val="300"/>
          <w:ins w:id="12095" w:author="phuong vu" w:date="2018-11-23T14:07:00Z"/>
          <w:trPrChange w:id="12096" w:author="Tran Huan" w:date="2018-11-25T23:46:00Z">
            <w:trPr>
              <w:trHeight w:val="300"/>
            </w:trPr>
          </w:trPrChange>
        </w:trPr>
        <w:tc>
          <w:tcPr>
            <w:tcW w:w="815" w:type="dxa"/>
            <w:noWrap/>
            <w:hideMark/>
            <w:tcPrChange w:id="12097" w:author="Tran Huan" w:date="2018-11-25T23:46:00Z">
              <w:tcPr>
                <w:tcW w:w="708" w:type="dxa"/>
                <w:noWrap/>
                <w:hideMark/>
              </w:tcPr>
            </w:tcPrChange>
          </w:tcPr>
          <w:p w14:paraId="14D71849" w14:textId="77777777" w:rsidR="00F40B70" w:rsidRPr="00FD2760" w:rsidRDefault="00F40B70" w:rsidP="00376EE3">
            <w:pPr>
              <w:spacing w:line="276" w:lineRule="auto"/>
              <w:rPr>
                <w:ins w:id="12098" w:author="phuong vu" w:date="2018-11-23T14:07:00Z"/>
              </w:rPr>
            </w:pPr>
            <w:ins w:id="12099" w:author="phuong vu" w:date="2018-11-23T14:07:00Z">
              <w:r w:rsidRPr="00FD2760">
                <w:t>8</w:t>
              </w:r>
            </w:ins>
          </w:p>
        </w:tc>
        <w:tc>
          <w:tcPr>
            <w:tcW w:w="1985" w:type="dxa"/>
            <w:noWrap/>
            <w:hideMark/>
            <w:tcPrChange w:id="12100" w:author="Tran Huan" w:date="2018-11-25T23:46:00Z">
              <w:tcPr>
                <w:tcW w:w="1863" w:type="dxa"/>
                <w:noWrap/>
                <w:hideMark/>
              </w:tcPr>
            </w:tcPrChange>
          </w:tcPr>
          <w:p w14:paraId="1ACB6F54" w14:textId="5329F4EA" w:rsidR="00F40B70" w:rsidRPr="00FD2760" w:rsidRDefault="00DB4132" w:rsidP="00376EE3">
            <w:pPr>
              <w:spacing w:line="276" w:lineRule="auto"/>
              <w:rPr>
                <w:ins w:id="12101" w:author="phuong vu" w:date="2018-11-23T14:07:00Z"/>
              </w:rPr>
            </w:pPr>
            <w:ins w:id="12102" w:author="phuong vu" w:date="2018-11-23T14:07:00Z">
              <w:r w:rsidRPr="00FD2760">
                <w:t>material_id</w:t>
              </w:r>
            </w:ins>
          </w:p>
        </w:tc>
        <w:tc>
          <w:tcPr>
            <w:tcW w:w="1286" w:type="dxa"/>
            <w:noWrap/>
            <w:hideMark/>
            <w:tcPrChange w:id="12103" w:author="Tran Huan" w:date="2018-11-25T23:46:00Z">
              <w:tcPr>
                <w:tcW w:w="1300" w:type="dxa"/>
                <w:noWrap/>
                <w:hideMark/>
              </w:tcPr>
            </w:tcPrChange>
          </w:tcPr>
          <w:p w14:paraId="097AB5F2" w14:textId="77777777" w:rsidR="00F40B70" w:rsidRPr="00FD2760" w:rsidRDefault="00F40B70" w:rsidP="00376EE3">
            <w:pPr>
              <w:spacing w:line="276" w:lineRule="auto"/>
              <w:rPr>
                <w:ins w:id="12104" w:author="phuong vu" w:date="2018-11-23T14:07:00Z"/>
              </w:rPr>
            </w:pPr>
            <w:ins w:id="12105" w:author="phuong vu" w:date="2018-11-23T14:07:00Z">
              <w:r w:rsidRPr="00FD2760">
                <w:t>numeric</w:t>
              </w:r>
            </w:ins>
          </w:p>
        </w:tc>
        <w:tc>
          <w:tcPr>
            <w:tcW w:w="981" w:type="dxa"/>
            <w:noWrap/>
            <w:vAlign w:val="center"/>
            <w:hideMark/>
            <w:tcPrChange w:id="12106" w:author="Tran Huan" w:date="2018-11-25T23:46:00Z">
              <w:tcPr>
                <w:tcW w:w="991" w:type="dxa"/>
                <w:noWrap/>
                <w:vAlign w:val="center"/>
                <w:hideMark/>
              </w:tcPr>
            </w:tcPrChange>
          </w:tcPr>
          <w:p w14:paraId="43A2C2E1" w14:textId="316379E0" w:rsidR="00F40B70" w:rsidRPr="009A0B4E" w:rsidRDefault="009A0B4E" w:rsidP="00376EE3">
            <w:pPr>
              <w:spacing w:line="276" w:lineRule="auto"/>
              <w:jc w:val="center"/>
              <w:rPr>
                <w:ins w:id="12107" w:author="phuong vu" w:date="2018-11-23T14:07:00Z"/>
                <w:lang w:val="en-US"/>
                <w:rPrChange w:id="12108" w:author="phuong vu" w:date="2018-11-23T14:10:00Z">
                  <w:rPr>
                    <w:ins w:id="12109" w:author="phuong vu" w:date="2018-11-23T14:07:00Z"/>
                  </w:rPr>
                </w:rPrChange>
              </w:rPr>
            </w:pPr>
            <w:ins w:id="12110" w:author="phuong vu" w:date="2018-11-23T14:10:00Z">
              <w:r>
                <w:rPr>
                  <w:lang w:val="en-US"/>
                </w:rPr>
                <w:t>X</w:t>
              </w:r>
            </w:ins>
          </w:p>
        </w:tc>
        <w:tc>
          <w:tcPr>
            <w:tcW w:w="830" w:type="dxa"/>
            <w:noWrap/>
            <w:vAlign w:val="center"/>
            <w:hideMark/>
            <w:tcPrChange w:id="12111" w:author="Tran Huan" w:date="2018-11-25T23:46:00Z">
              <w:tcPr>
                <w:tcW w:w="838" w:type="dxa"/>
                <w:noWrap/>
                <w:vAlign w:val="center"/>
                <w:hideMark/>
              </w:tcPr>
            </w:tcPrChange>
          </w:tcPr>
          <w:p w14:paraId="561B13E5" w14:textId="77777777" w:rsidR="00F40B70" w:rsidRPr="00FD2760" w:rsidRDefault="00F40B70" w:rsidP="00376EE3">
            <w:pPr>
              <w:spacing w:line="276" w:lineRule="auto"/>
              <w:jc w:val="center"/>
              <w:rPr>
                <w:ins w:id="12112" w:author="phuong vu" w:date="2018-11-23T14:07:00Z"/>
              </w:rPr>
            </w:pPr>
          </w:p>
        </w:tc>
        <w:tc>
          <w:tcPr>
            <w:tcW w:w="1399" w:type="dxa"/>
            <w:noWrap/>
            <w:vAlign w:val="center"/>
            <w:hideMark/>
            <w:tcPrChange w:id="12113" w:author="Tran Huan" w:date="2018-11-25T23:46:00Z">
              <w:tcPr>
                <w:tcW w:w="1414" w:type="dxa"/>
                <w:noWrap/>
                <w:vAlign w:val="center"/>
                <w:hideMark/>
              </w:tcPr>
            </w:tcPrChange>
          </w:tcPr>
          <w:p w14:paraId="67D71015" w14:textId="77777777" w:rsidR="00F40B70" w:rsidRPr="00FD2760" w:rsidRDefault="00F40B70" w:rsidP="00376EE3">
            <w:pPr>
              <w:spacing w:line="276" w:lineRule="auto"/>
              <w:jc w:val="center"/>
              <w:rPr>
                <w:ins w:id="12114" w:author="phuong vu" w:date="2018-11-23T14:07:00Z"/>
              </w:rPr>
            </w:pPr>
            <w:ins w:id="12115" w:author="phuong vu" w:date="2018-11-23T14:07:00Z">
              <w:r w:rsidRPr="00FD2760">
                <w:t>X</w:t>
              </w:r>
            </w:ins>
          </w:p>
        </w:tc>
        <w:tc>
          <w:tcPr>
            <w:tcW w:w="1594" w:type="dxa"/>
            <w:noWrap/>
            <w:hideMark/>
            <w:tcPrChange w:id="12116" w:author="Tran Huan" w:date="2018-11-25T23:46:00Z">
              <w:tcPr>
                <w:tcW w:w="1611" w:type="dxa"/>
                <w:noWrap/>
                <w:hideMark/>
              </w:tcPr>
            </w:tcPrChange>
          </w:tcPr>
          <w:p w14:paraId="4090D1F1" w14:textId="77777777" w:rsidR="00F40B70" w:rsidRPr="00FD2760" w:rsidRDefault="00F40B70" w:rsidP="00376EE3">
            <w:pPr>
              <w:spacing w:line="276" w:lineRule="auto"/>
              <w:rPr>
                <w:ins w:id="12117" w:author="phuong vu" w:date="2018-11-23T14:07:00Z"/>
              </w:rPr>
            </w:pPr>
            <w:ins w:id="12118" w:author="phuong vu" w:date="2018-11-23T14:07:00Z">
              <w:r w:rsidRPr="00FD2760">
                <w:t xml:space="preserve">ID chất liệu. </w:t>
              </w:r>
            </w:ins>
          </w:p>
        </w:tc>
      </w:tr>
      <w:tr w:rsidR="00DB4132" w:rsidRPr="00CF0C7E" w14:paraId="0B803DF6" w14:textId="77777777" w:rsidTr="00266AC8">
        <w:trPr>
          <w:trHeight w:val="300"/>
          <w:ins w:id="12119" w:author="phuong vu" w:date="2018-11-23T14:07:00Z"/>
          <w:trPrChange w:id="12120" w:author="Tran Huan" w:date="2018-11-25T23:46:00Z">
            <w:trPr>
              <w:trHeight w:val="300"/>
            </w:trPr>
          </w:trPrChange>
        </w:trPr>
        <w:tc>
          <w:tcPr>
            <w:tcW w:w="815" w:type="dxa"/>
            <w:noWrap/>
            <w:hideMark/>
            <w:tcPrChange w:id="12121" w:author="Tran Huan" w:date="2018-11-25T23:46:00Z">
              <w:tcPr>
                <w:tcW w:w="708" w:type="dxa"/>
                <w:noWrap/>
                <w:hideMark/>
              </w:tcPr>
            </w:tcPrChange>
          </w:tcPr>
          <w:p w14:paraId="4A4EB07C" w14:textId="77777777" w:rsidR="00F40B70" w:rsidRPr="00FD2760" w:rsidRDefault="00F40B70" w:rsidP="00376EE3">
            <w:pPr>
              <w:spacing w:line="276" w:lineRule="auto"/>
              <w:rPr>
                <w:ins w:id="12122" w:author="phuong vu" w:date="2018-11-23T14:07:00Z"/>
              </w:rPr>
            </w:pPr>
            <w:ins w:id="12123" w:author="phuong vu" w:date="2018-11-23T14:07:00Z">
              <w:r w:rsidRPr="00FD2760">
                <w:t>9</w:t>
              </w:r>
            </w:ins>
          </w:p>
        </w:tc>
        <w:tc>
          <w:tcPr>
            <w:tcW w:w="1985" w:type="dxa"/>
            <w:noWrap/>
            <w:hideMark/>
            <w:tcPrChange w:id="12124" w:author="Tran Huan" w:date="2018-11-25T23:46:00Z">
              <w:tcPr>
                <w:tcW w:w="1863" w:type="dxa"/>
                <w:noWrap/>
                <w:hideMark/>
              </w:tcPr>
            </w:tcPrChange>
          </w:tcPr>
          <w:p w14:paraId="47D55FA3" w14:textId="6D09429A" w:rsidR="00F40B70" w:rsidRPr="00FD2760" w:rsidRDefault="00DB4132" w:rsidP="00376EE3">
            <w:pPr>
              <w:spacing w:line="276" w:lineRule="auto"/>
              <w:rPr>
                <w:ins w:id="12125" w:author="phuong vu" w:date="2018-11-23T14:07:00Z"/>
              </w:rPr>
            </w:pPr>
            <w:ins w:id="12126" w:author="phuong vu" w:date="2018-11-23T14:07:00Z">
              <w:r w:rsidRPr="00FD2760">
                <w:t>amount</w:t>
              </w:r>
            </w:ins>
          </w:p>
        </w:tc>
        <w:tc>
          <w:tcPr>
            <w:tcW w:w="1286" w:type="dxa"/>
            <w:noWrap/>
            <w:hideMark/>
            <w:tcPrChange w:id="12127" w:author="Tran Huan" w:date="2018-11-25T23:46:00Z">
              <w:tcPr>
                <w:tcW w:w="1300" w:type="dxa"/>
                <w:noWrap/>
                <w:hideMark/>
              </w:tcPr>
            </w:tcPrChange>
          </w:tcPr>
          <w:p w14:paraId="5FC2BAD8" w14:textId="135E61ED" w:rsidR="00F40B70" w:rsidRPr="00F40B70" w:rsidRDefault="00F40B70" w:rsidP="00376EE3">
            <w:pPr>
              <w:spacing w:line="276" w:lineRule="auto"/>
              <w:rPr>
                <w:ins w:id="12128" w:author="phuong vu" w:date="2018-11-23T14:07:00Z"/>
                <w:lang w:val="en-US"/>
                <w:rPrChange w:id="12129" w:author="phuong vu" w:date="2018-11-23T14:09:00Z">
                  <w:rPr>
                    <w:ins w:id="12130" w:author="phuong vu" w:date="2018-11-23T14:07:00Z"/>
                  </w:rPr>
                </w:rPrChange>
              </w:rPr>
            </w:pPr>
            <w:ins w:id="12131" w:author="phuong vu" w:date="2018-11-23T14:09:00Z">
              <w:r>
                <w:rPr>
                  <w:lang w:val="en-US"/>
                </w:rPr>
                <w:t>double</w:t>
              </w:r>
            </w:ins>
          </w:p>
        </w:tc>
        <w:tc>
          <w:tcPr>
            <w:tcW w:w="981" w:type="dxa"/>
            <w:noWrap/>
            <w:vAlign w:val="center"/>
            <w:hideMark/>
            <w:tcPrChange w:id="12132" w:author="Tran Huan" w:date="2018-11-25T23:46:00Z">
              <w:tcPr>
                <w:tcW w:w="991" w:type="dxa"/>
                <w:noWrap/>
                <w:vAlign w:val="center"/>
                <w:hideMark/>
              </w:tcPr>
            </w:tcPrChange>
          </w:tcPr>
          <w:p w14:paraId="4C86C703" w14:textId="77777777" w:rsidR="00F40B70" w:rsidRPr="00FD2760" w:rsidRDefault="00F40B70" w:rsidP="00376EE3">
            <w:pPr>
              <w:spacing w:line="276" w:lineRule="auto"/>
              <w:jc w:val="center"/>
              <w:rPr>
                <w:ins w:id="12133" w:author="phuong vu" w:date="2018-11-23T14:07:00Z"/>
              </w:rPr>
            </w:pPr>
          </w:p>
        </w:tc>
        <w:tc>
          <w:tcPr>
            <w:tcW w:w="830" w:type="dxa"/>
            <w:noWrap/>
            <w:vAlign w:val="center"/>
            <w:hideMark/>
            <w:tcPrChange w:id="12134" w:author="Tran Huan" w:date="2018-11-25T23:46:00Z">
              <w:tcPr>
                <w:tcW w:w="838" w:type="dxa"/>
                <w:noWrap/>
                <w:vAlign w:val="center"/>
                <w:hideMark/>
              </w:tcPr>
            </w:tcPrChange>
          </w:tcPr>
          <w:p w14:paraId="698D900F" w14:textId="77777777" w:rsidR="00F40B70" w:rsidRPr="00FD2760" w:rsidRDefault="00F40B70" w:rsidP="00376EE3">
            <w:pPr>
              <w:spacing w:line="276" w:lineRule="auto"/>
              <w:jc w:val="center"/>
              <w:rPr>
                <w:ins w:id="12135" w:author="phuong vu" w:date="2018-11-23T14:07:00Z"/>
              </w:rPr>
            </w:pPr>
          </w:p>
        </w:tc>
        <w:tc>
          <w:tcPr>
            <w:tcW w:w="1399" w:type="dxa"/>
            <w:noWrap/>
            <w:vAlign w:val="center"/>
            <w:hideMark/>
            <w:tcPrChange w:id="12136" w:author="Tran Huan" w:date="2018-11-25T23:46:00Z">
              <w:tcPr>
                <w:tcW w:w="1414" w:type="dxa"/>
                <w:noWrap/>
                <w:vAlign w:val="center"/>
                <w:hideMark/>
              </w:tcPr>
            </w:tcPrChange>
          </w:tcPr>
          <w:p w14:paraId="76DC84B5" w14:textId="77777777" w:rsidR="00F40B70" w:rsidRPr="00FD2760" w:rsidRDefault="00F40B70" w:rsidP="00376EE3">
            <w:pPr>
              <w:spacing w:line="276" w:lineRule="auto"/>
              <w:jc w:val="center"/>
              <w:rPr>
                <w:ins w:id="12137" w:author="phuong vu" w:date="2018-11-23T14:07:00Z"/>
              </w:rPr>
            </w:pPr>
          </w:p>
        </w:tc>
        <w:tc>
          <w:tcPr>
            <w:tcW w:w="1594" w:type="dxa"/>
            <w:noWrap/>
            <w:hideMark/>
            <w:tcPrChange w:id="12138" w:author="Tran Huan" w:date="2018-11-25T23:46:00Z">
              <w:tcPr>
                <w:tcW w:w="1611" w:type="dxa"/>
                <w:noWrap/>
                <w:hideMark/>
              </w:tcPr>
            </w:tcPrChange>
          </w:tcPr>
          <w:p w14:paraId="04DC1E3A" w14:textId="68BAEE44" w:rsidR="00F40B70" w:rsidRPr="00DB4132" w:rsidRDefault="00F40B70" w:rsidP="00376EE3">
            <w:pPr>
              <w:spacing w:line="276" w:lineRule="auto"/>
              <w:rPr>
                <w:ins w:id="12139" w:author="phuong vu" w:date="2018-11-23T14:07:00Z"/>
                <w:lang w:val="en-US"/>
                <w:rPrChange w:id="12140" w:author="phuong vu" w:date="2018-11-23T14:10:00Z">
                  <w:rPr>
                    <w:ins w:id="12141" w:author="phuong vu" w:date="2018-11-23T14:07:00Z"/>
                  </w:rPr>
                </w:rPrChange>
              </w:rPr>
            </w:pPr>
            <w:ins w:id="12142" w:author="phuong vu" w:date="2018-11-23T14:07:00Z">
              <w:r w:rsidRPr="00FD2760">
                <w:t>Số lượng quần</w:t>
              </w:r>
            </w:ins>
            <w:ins w:id="12143" w:author="phuong vu" w:date="2018-11-23T14:10:00Z">
              <w:r w:rsidR="00DB4132">
                <w:rPr>
                  <w:lang w:val="en-US"/>
                </w:rPr>
                <w:t xml:space="preserve"> áo</w:t>
              </w:r>
            </w:ins>
          </w:p>
        </w:tc>
      </w:tr>
      <w:tr w:rsidR="00DB4132" w:rsidRPr="00CF0C7E" w14:paraId="4C68C083" w14:textId="77777777" w:rsidTr="00266AC8">
        <w:trPr>
          <w:trHeight w:val="300"/>
          <w:ins w:id="12144" w:author="phuong vu" w:date="2018-11-23T14:07:00Z"/>
          <w:trPrChange w:id="12145" w:author="Tran Huan" w:date="2018-11-25T23:46:00Z">
            <w:trPr>
              <w:trHeight w:val="300"/>
            </w:trPr>
          </w:trPrChange>
        </w:trPr>
        <w:tc>
          <w:tcPr>
            <w:tcW w:w="815" w:type="dxa"/>
            <w:noWrap/>
            <w:hideMark/>
            <w:tcPrChange w:id="12146" w:author="Tran Huan" w:date="2018-11-25T23:46:00Z">
              <w:tcPr>
                <w:tcW w:w="708" w:type="dxa"/>
                <w:noWrap/>
                <w:hideMark/>
              </w:tcPr>
            </w:tcPrChange>
          </w:tcPr>
          <w:p w14:paraId="51D5C442" w14:textId="77777777" w:rsidR="00F40B70" w:rsidRPr="00FD2760" w:rsidRDefault="00F40B70" w:rsidP="00376EE3">
            <w:pPr>
              <w:spacing w:line="276" w:lineRule="auto"/>
              <w:rPr>
                <w:ins w:id="12147" w:author="phuong vu" w:date="2018-11-23T14:07:00Z"/>
              </w:rPr>
            </w:pPr>
            <w:ins w:id="12148" w:author="phuong vu" w:date="2018-11-23T14:07:00Z">
              <w:r w:rsidRPr="00FD2760">
                <w:t>10</w:t>
              </w:r>
            </w:ins>
          </w:p>
        </w:tc>
        <w:tc>
          <w:tcPr>
            <w:tcW w:w="1985" w:type="dxa"/>
            <w:noWrap/>
            <w:hideMark/>
            <w:tcPrChange w:id="12149" w:author="Tran Huan" w:date="2018-11-25T23:46:00Z">
              <w:tcPr>
                <w:tcW w:w="1863" w:type="dxa"/>
                <w:noWrap/>
                <w:hideMark/>
              </w:tcPr>
            </w:tcPrChange>
          </w:tcPr>
          <w:p w14:paraId="10D6F32B" w14:textId="7BA94A99" w:rsidR="00F40B70" w:rsidRPr="00F40B70" w:rsidRDefault="00DB4132" w:rsidP="00376EE3">
            <w:pPr>
              <w:spacing w:line="276" w:lineRule="auto"/>
              <w:rPr>
                <w:ins w:id="12150" w:author="phuong vu" w:date="2018-11-23T14:07:00Z"/>
                <w:lang w:val="en-US"/>
                <w:rPrChange w:id="12151" w:author="phuong vu" w:date="2018-11-23T14:08:00Z">
                  <w:rPr>
                    <w:ins w:id="12152" w:author="phuong vu" w:date="2018-11-23T14:07:00Z"/>
                  </w:rPr>
                </w:rPrChange>
              </w:rPr>
            </w:pPr>
            <w:ins w:id="12153" w:author="phuong vu" w:date="2018-11-23T14:08:00Z">
              <w:r>
                <w:rPr>
                  <w:lang w:val="en-US"/>
                </w:rPr>
                <w:t>received_amount</w:t>
              </w:r>
            </w:ins>
          </w:p>
        </w:tc>
        <w:tc>
          <w:tcPr>
            <w:tcW w:w="1286" w:type="dxa"/>
            <w:noWrap/>
            <w:hideMark/>
            <w:tcPrChange w:id="12154" w:author="Tran Huan" w:date="2018-11-25T23:46:00Z">
              <w:tcPr>
                <w:tcW w:w="1300" w:type="dxa"/>
                <w:noWrap/>
                <w:hideMark/>
              </w:tcPr>
            </w:tcPrChange>
          </w:tcPr>
          <w:p w14:paraId="213B6E46" w14:textId="0DCDDC9C" w:rsidR="00F40B70" w:rsidRPr="00FD2760" w:rsidRDefault="00F40B70" w:rsidP="00376EE3">
            <w:pPr>
              <w:spacing w:line="276" w:lineRule="auto"/>
              <w:rPr>
                <w:ins w:id="12155" w:author="phuong vu" w:date="2018-11-23T14:07:00Z"/>
              </w:rPr>
            </w:pPr>
            <w:ins w:id="12156" w:author="phuong vu" w:date="2018-11-23T14:09:00Z">
              <w:r>
                <w:rPr>
                  <w:lang w:val="en-US"/>
                </w:rPr>
                <w:t>double</w:t>
              </w:r>
            </w:ins>
          </w:p>
        </w:tc>
        <w:tc>
          <w:tcPr>
            <w:tcW w:w="981" w:type="dxa"/>
            <w:noWrap/>
            <w:vAlign w:val="center"/>
            <w:hideMark/>
            <w:tcPrChange w:id="12157" w:author="Tran Huan" w:date="2018-11-25T23:46:00Z">
              <w:tcPr>
                <w:tcW w:w="991" w:type="dxa"/>
                <w:noWrap/>
                <w:vAlign w:val="center"/>
                <w:hideMark/>
              </w:tcPr>
            </w:tcPrChange>
          </w:tcPr>
          <w:p w14:paraId="00022902" w14:textId="77777777" w:rsidR="00F40B70" w:rsidRPr="00FD2760" w:rsidRDefault="00F40B70" w:rsidP="00376EE3">
            <w:pPr>
              <w:spacing w:line="276" w:lineRule="auto"/>
              <w:jc w:val="center"/>
              <w:rPr>
                <w:ins w:id="12158" w:author="phuong vu" w:date="2018-11-23T14:07:00Z"/>
              </w:rPr>
            </w:pPr>
            <w:ins w:id="12159" w:author="phuong vu" w:date="2018-11-23T14:07:00Z">
              <w:r w:rsidRPr="00FD2760">
                <w:t>X</w:t>
              </w:r>
            </w:ins>
          </w:p>
        </w:tc>
        <w:tc>
          <w:tcPr>
            <w:tcW w:w="830" w:type="dxa"/>
            <w:noWrap/>
            <w:vAlign w:val="center"/>
            <w:hideMark/>
            <w:tcPrChange w:id="12160" w:author="Tran Huan" w:date="2018-11-25T23:46:00Z">
              <w:tcPr>
                <w:tcW w:w="838" w:type="dxa"/>
                <w:noWrap/>
                <w:vAlign w:val="center"/>
                <w:hideMark/>
              </w:tcPr>
            </w:tcPrChange>
          </w:tcPr>
          <w:p w14:paraId="6DEBE054" w14:textId="77777777" w:rsidR="00F40B70" w:rsidRPr="00FD2760" w:rsidRDefault="00F40B70" w:rsidP="00376EE3">
            <w:pPr>
              <w:spacing w:line="276" w:lineRule="auto"/>
              <w:jc w:val="center"/>
              <w:rPr>
                <w:ins w:id="12161" w:author="phuong vu" w:date="2018-11-23T14:07:00Z"/>
              </w:rPr>
            </w:pPr>
          </w:p>
        </w:tc>
        <w:tc>
          <w:tcPr>
            <w:tcW w:w="1399" w:type="dxa"/>
            <w:noWrap/>
            <w:vAlign w:val="center"/>
            <w:hideMark/>
            <w:tcPrChange w:id="12162" w:author="Tran Huan" w:date="2018-11-25T23:46:00Z">
              <w:tcPr>
                <w:tcW w:w="1414" w:type="dxa"/>
                <w:noWrap/>
                <w:vAlign w:val="center"/>
                <w:hideMark/>
              </w:tcPr>
            </w:tcPrChange>
          </w:tcPr>
          <w:p w14:paraId="0D09F5F9" w14:textId="77777777" w:rsidR="00F40B70" w:rsidRPr="00FD2760" w:rsidRDefault="00F40B70" w:rsidP="00376EE3">
            <w:pPr>
              <w:spacing w:line="276" w:lineRule="auto"/>
              <w:jc w:val="center"/>
              <w:rPr>
                <w:ins w:id="12163" w:author="phuong vu" w:date="2018-11-23T14:07:00Z"/>
              </w:rPr>
            </w:pPr>
          </w:p>
        </w:tc>
        <w:tc>
          <w:tcPr>
            <w:tcW w:w="1594" w:type="dxa"/>
            <w:noWrap/>
            <w:hideMark/>
            <w:tcPrChange w:id="12164" w:author="Tran Huan" w:date="2018-11-25T23:46:00Z">
              <w:tcPr>
                <w:tcW w:w="1611" w:type="dxa"/>
                <w:noWrap/>
                <w:hideMark/>
              </w:tcPr>
            </w:tcPrChange>
          </w:tcPr>
          <w:p w14:paraId="522E11AB" w14:textId="597B2B68" w:rsidR="00F40B70" w:rsidRPr="00DB4132" w:rsidRDefault="00DB4132" w:rsidP="00376EE3">
            <w:pPr>
              <w:spacing w:line="276" w:lineRule="auto"/>
              <w:rPr>
                <w:ins w:id="12165" w:author="phuong vu" w:date="2018-11-23T14:07:00Z"/>
                <w:lang w:val="en-US"/>
                <w:rPrChange w:id="12166" w:author="phuong vu" w:date="2018-11-23T14:10:00Z">
                  <w:rPr>
                    <w:ins w:id="12167" w:author="phuong vu" w:date="2018-11-23T14:07:00Z"/>
                  </w:rPr>
                </w:rPrChange>
              </w:rPr>
            </w:pPr>
            <w:ins w:id="12168" w:author="phuong vu" w:date="2018-11-23T14:10:00Z">
              <w:r>
                <w:rPr>
                  <w:lang w:val="en-US"/>
                </w:rPr>
                <w:t>Số lượng đã nhận</w:t>
              </w:r>
            </w:ins>
          </w:p>
        </w:tc>
      </w:tr>
      <w:tr w:rsidR="009A0B4E" w:rsidRPr="00CF0C7E" w14:paraId="396A1DB8" w14:textId="77777777" w:rsidTr="00266AC8">
        <w:trPr>
          <w:trHeight w:val="300"/>
          <w:ins w:id="12169" w:author="phuong vu" w:date="2018-11-23T14:09:00Z"/>
          <w:trPrChange w:id="12170" w:author="Tran Huan" w:date="2018-11-25T23:46:00Z">
            <w:trPr>
              <w:trHeight w:val="300"/>
            </w:trPr>
          </w:trPrChange>
        </w:trPr>
        <w:tc>
          <w:tcPr>
            <w:tcW w:w="815" w:type="dxa"/>
            <w:noWrap/>
            <w:tcPrChange w:id="12171" w:author="Tran Huan" w:date="2018-11-25T23:46:00Z">
              <w:tcPr>
                <w:tcW w:w="708" w:type="dxa"/>
                <w:noWrap/>
              </w:tcPr>
            </w:tcPrChange>
          </w:tcPr>
          <w:p w14:paraId="16D7F3AB" w14:textId="0464E81C" w:rsidR="009A0B4E" w:rsidRPr="009A0B4E" w:rsidRDefault="009A0B4E" w:rsidP="00376EE3">
            <w:pPr>
              <w:spacing w:line="276" w:lineRule="auto"/>
              <w:rPr>
                <w:ins w:id="12172" w:author="phuong vu" w:date="2018-11-23T14:09:00Z"/>
                <w:lang w:val="en-US"/>
                <w:rPrChange w:id="12173" w:author="phuong vu" w:date="2018-11-23T14:09:00Z">
                  <w:rPr>
                    <w:ins w:id="12174" w:author="phuong vu" w:date="2018-11-23T14:09:00Z"/>
                  </w:rPr>
                </w:rPrChange>
              </w:rPr>
            </w:pPr>
            <w:ins w:id="12175" w:author="phuong vu" w:date="2018-11-23T14:09:00Z">
              <w:r>
                <w:rPr>
                  <w:lang w:val="en-US"/>
                </w:rPr>
                <w:t>11</w:t>
              </w:r>
            </w:ins>
          </w:p>
        </w:tc>
        <w:tc>
          <w:tcPr>
            <w:tcW w:w="1985" w:type="dxa"/>
            <w:noWrap/>
            <w:tcPrChange w:id="12176" w:author="Tran Huan" w:date="2018-11-25T23:46:00Z">
              <w:tcPr>
                <w:tcW w:w="1863" w:type="dxa"/>
                <w:noWrap/>
              </w:tcPr>
            </w:tcPrChange>
          </w:tcPr>
          <w:p w14:paraId="75ABA4DC" w14:textId="7C25C376" w:rsidR="009A0B4E" w:rsidRDefault="00DB4132" w:rsidP="00376EE3">
            <w:pPr>
              <w:spacing w:line="276" w:lineRule="auto"/>
              <w:rPr>
                <w:ins w:id="12177" w:author="phuong vu" w:date="2018-11-23T14:09:00Z"/>
                <w:lang w:val="en-US"/>
              </w:rPr>
            </w:pPr>
            <w:ins w:id="12178" w:author="phuong vu" w:date="2018-11-23T14:09:00Z">
              <w:r>
                <w:rPr>
                  <w:lang w:val="en-US"/>
                </w:rPr>
                <w:t>delivery_amount</w:t>
              </w:r>
            </w:ins>
          </w:p>
        </w:tc>
        <w:tc>
          <w:tcPr>
            <w:tcW w:w="1286" w:type="dxa"/>
            <w:noWrap/>
            <w:tcPrChange w:id="12179" w:author="Tran Huan" w:date="2018-11-25T23:46:00Z">
              <w:tcPr>
                <w:tcW w:w="1300" w:type="dxa"/>
                <w:noWrap/>
              </w:tcPr>
            </w:tcPrChange>
          </w:tcPr>
          <w:p w14:paraId="54E07F89" w14:textId="215DD1A2" w:rsidR="009A0B4E" w:rsidRDefault="009A0B4E" w:rsidP="00376EE3">
            <w:pPr>
              <w:spacing w:line="276" w:lineRule="auto"/>
              <w:rPr>
                <w:ins w:id="12180" w:author="phuong vu" w:date="2018-11-23T14:09:00Z"/>
                <w:lang w:val="en-US"/>
              </w:rPr>
            </w:pPr>
            <w:ins w:id="12181" w:author="phuong vu" w:date="2018-11-23T14:10:00Z">
              <w:r>
                <w:rPr>
                  <w:lang w:val="en-US"/>
                </w:rPr>
                <w:t>double</w:t>
              </w:r>
            </w:ins>
          </w:p>
        </w:tc>
        <w:tc>
          <w:tcPr>
            <w:tcW w:w="981" w:type="dxa"/>
            <w:noWrap/>
            <w:vAlign w:val="center"/>
            <w:tcPrChange w:id="12182" w:author="Tran Huan" w:date="2018-11-25T23:46:00Z">
              <w:tcPr>
                <w:tcW w:w="991" w:type="dxa"/>
                <w:noWrap/>
                <w:vAlign w:val="center"/>
              </w:tcPr>
            </w:tcPrChange>
          </w:tcPr>
          <w:p w14:paraId="43898F19" w14:textId="2740054D" w:rsidR="009A0B4E" w:rsidRPr="009A0B4E" w:rsidRDefault="009A0B4E" w:rsidP="00376EE3">
            <w:pPr>
              <w:spacing w:line="276" w:lineRule="auto"/>
              <w:jc w:val="center"/>
              <w:rPr>
                <w:ins w:id="12183" w:author="phuong vu" w:date="2018-11-23T14:09:00Z"/>
                <w:lang w:val="en-US"/>
                <w:rPrChange w:id="12184" w:author="phuong vu" w:date="2018-11-23T14:10:00Z">
                  <w:rPr>
                    <w:ins w:id="12185" w:author="phuong vu" w:date="2018-11-23T14:09:00Z"/>
                  </w:rPr>
                </w:rPrChange>
              </w:rPr>
            </w:pPr>
            <w:ins w:id="12186" w:author="phuong vu" w:date="2018-11-23T14:10:00Z">
              <w:r>
                <w:rPr>
                  <w:lang w:val="en-US"/>
                </w:rPr>
                <w:t>X</w:t>
              </w:r>
            </w:ins>
          </w:p>
        </w:tc>
        <w:tc>
          <w:tcPr>
            <w:tcW w:w="830" w:type="dxa"/>
            <w:noWrap/>
            <w:vAlign w:val="center"/>
            <w:tcPrChange w:id="12187" w:author="Tran Huan" w:date="2018-11-25T23:46:00Z">
              <w:tcPr>
                <w:tcW w:w="838" w:type="dxa"/>
                <w:noWrap/>
                <w:vAlign w:val="center"/>
              </w:tcPr>
            </w:tcPrChange>
          </w:tcPr>
          <w:p w14:paraId="0F43943E" w14:textId="77777777" w:rsidR="009A0B4E" w:rsidRPr="00FD2760" w:rsidRDefault="009A0B4E" w:rsidP="00376EE3">
            <w:pPr>
              <w:spacing w:line="276" w:lineRule="auto"/>
              <w:jc w:val="center"/>
              <w:rPr>
                <w:ins w:id="12188" w:author="phuong vu" w:date="2018-11-23T14:09:00Z"/>
              </w:rPr>
            </w:pPr>
          </w:p>
        </w:tc>
        <w:tc>
          <w:tcPr>
            <w:tcW w:w="1399" w:type="dxa"/>
            <w:noWrap/>
            <w:vAlign w:val="center"/>
            <w:tcPrChange w:id="12189" w:author="Tran Huan" w:date="2018-11-25T23:46:00Z">
              <w:tcPr>
                <w:tcW w:w="1414" w:type="dxa"/>
                <w:noWrap/>
                <w:vAlign w:val="center"/>
              </w:tcPr>
            </w:tcPrChange>
          </w:tcPr>
          <w:p w14:paraId="2E9AC00D" w14:textId="77777777" w:rsidR="009A0B4E" w:rsidRPr="00FD2760" w:rsidRDefault="009A0B4E" w:rsidP="00376EE3">
            <w:pPr>
              <w:spacing w:line="276" w:lineRule="auto"/>
              <w:jc w:val="center"/>
              <w:rPr>
                <w:ins w:id="12190" w:author="phuong vu" w:date="2018-11-23T14:09:00Z"/>
              </w:rPr>
            </w:pPr>
          </w:p>
        </w:tc>
        <w:tc>
          <w:tcPr>
            <w:tcW w:w="1594" w:type="dxa"/>
            <w:noWrap/>
            <w:tcPrChange w:id="12191" w:author="Tran Huan" w:date="2018-11-25T23:46:00Z">
              <w:tcPr>
                <w:tcW w:w="1611" w:type="dxa"/>
                <w:noWrap/>
              </w:tcPr>
            </w:tcPrChange>
          </w:tcPr>
          <w:p w14:paraId="01C68F0A" w14:textId="23B4728E" w:rsidR="009A0B4E" w:rsidRPr="00DB4132" w:rsidRDefault="00DB4132" w:rsidP="00376EE3">
            <w:pPr>
              <w:spacing w:line="276" w:lineRule="auto"/>
              <w:rPr>
                <w:ins w:id="12192" w:author="phuong vu" w:date="2018-11-23T14:09:00Z"/>
                <w:lang w:val="en-US"/>
                <w:rPrChange w:id="12193" w:author="phuong vu" w:date="2018-11-23T14:10:00Z">
                  <w:rPr>
                    <w:ins w:id="12194" w:author="phuong vu" w:date="2018-11-23T14:09:00Z"/>
                  </w:rPr>
                </w:rPrChange>
              </w:rPr>
            </w:pPr>
            <w:ins w:id="12195" w:author="phuong vu" w:date="2018-11-23T14:10:00Z">
              <w:r>
                <w:rPr>
                  <w:lang w:val="en-US"/>
                </w:rPr>
                <w:t>Số lượng đã giao</w:t>
              </w:r>
            </w:ins>
          </w:p>
        </w:tc>
      </w:tr>
      <w:tr w:rsidR="00DB4132" w:rsidRPr="00CF0C7E" w14:paraId="11FF6E33" w14:textId="77777777" w:rsidTr="00266AC8">
        <w:trPr>
          <w:trHeight w:val="300"/>
          <w:ins w:id="12196" w:author="phuong vu" w:date="2018-11-23T14:07:00Z"/>
          <w:trPrChange w:id="12197" w:author="Tran Huan" w:date="2018-11-25T23:46:00Z">
            <w:trPr>
              <w:trHeight w:val="300"/>
            </w:trPr>
          </w:trPrChange>
        </w:trPr>
        <w:tc>
          <w:tcPr>
            <w:tcW w:w="815" w:type="dxa"/>
            <w:noWrap/>
            <w:hideMark/>
            <w:tcPrChange w:id="12198" w:author="Tran Huan" w:date="2018-11-25T23:46:00Z">
              <w:tcPr>
                <w:tcW w:w="708" w:type="dxa"/>
                <w:noWrap/>
                <w:hideMark/>
              </w:tcPr>
            </w:tcPrChange>
          </w:tcPr>
          <w:p w14:paraId="69AE30F0" w14:textId="77777777" w:rsidR="00F40B70" w:rsidRPr="00FD2760" w:rsidRDefault="00F40B70" w:rsidP="00376EE3">
            <w:pPr>
              <w:spacing w:line="276" w:lineRule="auto"/>
              <w:rPr>
                <w:ins w:id="12199" w:author="phuong vu" w:date="2018-11-23T14:07:00Z"/>
                <w:lang w:val="en-US"/>
              </w:rPr>
            </w:pPr>
            <w:ins w:id="12200" w:author="phuong vu" w:date="2018-11-23T14:07:00Z">
              <w:r>
                <w:rPr>
                  <w:lang w:val="en-US"/>
                </w:rPr>
                <w:t>11</w:t>
              </w:r>
            </w:ins>
          </w:p>
        </w:tc>
        <w:tc>
          <w:tcPr>
            <w:tcW w:w="1985" w:type="dxa"/>
            <w:noWrap/>
            <w:hideMark/>
            <w:tcPrChange w:id="12201" w:author="Tran Huan" w:date="2018-11-25T23:46:00Z">
              <w:tcPr>
                <w:tcW w:w="1863" w:type="dxa"/>
                <w:noWrap/>
                <w:hideMark/>
              </w:tcPr>
            </w:tcPrChange>
          </w:tcPr>
          <w:p w14:paraId="5A984EBD" w14:textId="77777777" w:rsidR="00F40B70" w:rsidRPr="00FD2760" w:rsidRDefault="00F40B70" w:rsidP="00376EE3">
            <w:pPr>
              <w:spacing w:line="276" w:lineRule="auto"/>
              <w:rPr>
                <w:ins w:id="12202" w:author="phuong vu" w:date="2018-11-23T14:07:00Z"/>
              </w:rPr>
            </w:pPr>
            <w:ins w:id="12203" w:author="phuong vu" w:date="2018-11-23T14:07:00Z">
              <w:r w:rsidRPr="00FD2760">
                <w:t>unit_price</w:t>
              </w:r>
            </w:ins>
          </w:p>
        </w:tc>
        <w:tc>
          <w:tcPr>
            <w:tcW w:w="1286" w:type="dxa"/>
            <w:noWrap/>
            <w:hideMark/>
            <w:tcPrChange w:id="12204" w:author="Tran Huan" w:date="2018-11-25T23:46:00Z">
              <w:tcPr>
                <w:tcW w:w="1300" w:type="dxa"/>
                <w:noWrap/>
                <w:hideMark/>
              </w:tcPr>
            </w:tcPrChange>
          </w:tcPr>
          <w:p w14:paraId="2011838D" w14:textId="77777777" w:rsidR="00F40B70" w:rsidRPr="00FD2760" w:rsidRDefault="00F40B70" w:rsidP="00376EE3">
            <w:pPr>
              <w:spacing w:line="276" w:lineRule="auto"/>
              <w:rPr>
                <w:ins w:id="12205" w:author="phuong vu" w:date="2018-11-23T14:07:00Z"/>
              </w:rPr>
            </w:pPr>
            <w:ins w:id="12206" w:author="phuong vu" w:date="2018-11-23T14:07:00Z">
              <w:r w:rsidRPr="00FD2760">
                <w:t>numeric</w:t>
              </w:r>
            </w:ins>
          </w:p>
        </w:tc>
        <w:tc>
          <w:tcPr>
            <w:tcW w:w="981" w:type="dxa"/>
            <w:noWrap/>
            <w:vAlign w:val="center"/>
            <w:hideMark/>
            <w:tcPrChange w:id="12207" w:author="Tran Huan" w:date="2018-11-25T23:46:00Z">
              <w:tcPr>
                <w:tcW w:w="991" w:type="dxa"/>
                <w:noWrap/>
                <w:vAlign w:val="center"/>
                <w:hideMark/>
              </w:tcPr>
            </w:tcPrChange>
          </w:tcPr>
          <w:p w14:paraId="5AF0785C" w14:textId="77777777" w:rsidR="00F40B70" w:rsidRPr="00FD2760" w:rsidRDefault="00F40B70" w:rsidP="00376EE3">
            <w:pPr>
              <w:spacing w:line="276" w:lineRule="auto"/>
              <w:jc w:val="center"/>
              <w:rPr>
                <w:ins w:id="12208" w:author="phuong vu" w:date="2018-11-23T14:07:00Z"/>
              </w:rPr>
            </w:pPr>
          </w:p>
        </w:tc>
        <w:tc>
          <w:tcPr>
            <w:tcW w:w="830" w:type="dxa"/>
            <w:noWrap/>
            <w:vAlign w:val="center"/>
            <w:hideMark/>
            <w:tcPrChange w:id="12209" w:author="Tran Huan" w:date="2018-11-25T23:46:00Z">
              <w:tcPr>
                <w:tcW w:w="838" w:type="dxa"/>
                <w:noWrap/>
                <w:vAlign w:val="center"/>
                <w:hideMark/>
              </w:tcPr>
            </w:tcPrChange>
          </w:tcPr>
          <w:p w14:paraId="56464DD8" w14:textId="77777777" w:rsidR="00F40B70" w:rsidRPr="00FD2760" w:rsidRDefault="00F40B70" w:rsidP="00376EE3">
            <w:pPr>
              <w:spacing w:line="276" w:lineRule="auto"/>
              <w:jc w:val="center"/>
              <w:rPr>
                <w:ins w:id="12210" w:author="phuong vu" w:date="2018-11-23T14:07:00Z"/>
              </w:rPr>
            </w:pPr>
          </w:p>
        </w:tc>
        <w:tc>
          <w:tcPr>
            <w:tcW w:w="1399" w:type="dxa"/>
            <w:noWrap/>
            <w:vAlign w:val="center"/>
            <w:hideMark/>
            <w:tcPrChange w:id="12211" w:author="Tran Huan" w:date="2018-11-25T23:46:00Z">
              <w:tcPr>
                <w:tcW w:w="1414" w:type="dxa"/>
                <w:noWrap/>
                <w:vAlign w:val="center"/>
                <w:hideMark/>
              </w:tcPr>
            </w:tcPrChange>
          </w:tcPr>
          <w:p w14:paraId="62252AF0" w14:textId="77777777" w:rsidR="00F40B70" w:rsidRPr="00FD2760" w:rsidRDefault="00F40B70" w:rsidP="00376EE3">
            <w:pPr>
              <w:spacing w:line="276" w:lineRule="auto"/>
              <w:jc w:val="center"/>
              <w:rPr>
                <w:ins w:id="12212" w:author="phuong vu" w:date="2018-11-23T14:07:00Z"/>
              </w:rPr>
            </w:pPr>
            <w:ins w:id="12213" w:author="phuong vu" w:date="2018-11-23T14:07:00Z">
              <w:r w:rsidRPr="00FD2760">
                <w:t>X</w:t>
              </w:r>
            </w:ins>
          </w:p>
        </w:tc>
        <w:tc>
          <w:tcPr>
            <w:tcW w:w="1594" w:type="dxa"/>
            <w:noWrap/>
            <w:hideMark/>
            <w:tcPrChange w:id="12214" w:author="Tran Huan" w:date="2018-11-25T23:46:00Z">
              <w:tcPr>
                <w:tcW w:w="1611" w:type="dxa"/>
                <w:noWrap/>
                <w:hideMark/>
              </w:tcPr>
            </w:tcPrChange>
          </w:tcPr>
          <w:p w14:paraId="46ED205D" w14:textId="77777777" w:rsidR="00F40B70" w:rsidRPr="00FD2760" w:rsidRDefault="00F40B70" w:rsidP="00266AC8">
            <w:pPr>
              <w:keepNext/>
              <w:spacing w:line="276" w:lineRule="auto"/>
              <w:rPr>
                <w:ins w:id="12215" w:author="phuong vu" w:date="2018-11-23T14:07:00Z"/>
              </w:rPr>
              <w:pPrChange w:id="12216" w:author="Tran Huan" w:date="2018-11-25T23:42:00Z">
                <w:pPr>
                  <w:keepNext/>
                  <w:spacing w:line="276" w:lineRule="auto"/>
                </w:pPr>
              </w:pPrChange>
            </w:pPr>
            <w:ins w:id="12217" w:author="phuong vu" w:date="2018-11-23T14:07:00Z">
              <w:r w:rsidRPr="00FD2760">
                <w:t>ID đơn giá</w:t>
              </w:r>
            </w:ins>
          </w:p>
        </w:tc>
      </w:tr>
    </w:tbl>
    <w:p w14:paraId="16B11564" w14:textId="58344CC7" w:rsidR="00266AC8" w:rsidRPr="00266AC8" w:rsidRDefault="00266AC8" w:rsidP="00266AC8">
      <w:pPr>
        <w:pStyle w:val="Caption"/>
        <w:rPr>
          <w:ins w:id="12218" w:author="Tran Huan" w:date="2018-11-25T23:42:00Z"/>
          <w:b/>
          <w:rPrChange w:id="12219" w:author="Tran Huan" w:date="2018-11-25T23:42:00Z">
            <w:rPr>
              <w:ins w:id="12220" w:author="Tran Huan" w:date="2018-11-25T23:42:00Z"/>
            </w:rPr>
          </w:rPrChange>
        </w:rPr>
        <w:pPrChange w:id="12221" w:author="Tran Huan" w:date="2018-11-25T23:42:00Z">
          <w:pPr>
            <w:pStyle w:val="Caption"/>
          </w:pPr>
        </w:pPrChange>
      </w:pPr>
      <w:ins w:id="12222" w:author="Tran Huan" w:date="2018-11-25T23:42:00Z">
        <w:r>
          <w:t xml:space="preserve">Bảng </w:t>
        </w:r>
      </w:ins>
      <w:ins w:id="12223" w:author="Tran Huan" w:date="2018-11-26T01:45:00Z">
        <w:r w:rsidR="00BA6170">
          <w:fldChar w:fldCharType="begin"/>
        </w:r>
        <w:r w:rsidR="00BA6170">
          <w:instrText xml:space="preserve"> STYLEREF 1 \s </w:instrText>
        </w:r>
      </w:ins>
      <w:r w:rsidR="00BA6170">
        <w:fldChar w:fldCharType="separate"/>
      </w:r>
      <w:r w:rsidR="00BA6170">
        <w:rPr>
          <w:noProof/>
        </w:rPr>
        <w:t>3</w:t>
      </w:r>
      <w:ins w:id="12224"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225" w:author="Tran Huan" w:date="2018-11-26T01:45:00Z">
        <w:r w:rsidR="00BA6170">
          <w:rPr>
            <w:noProof/>
          </w:rPr>
          <w:t>17</w:t>
        </w:r>
        <w:r w:rsidR="00BA6170">
          <w:fldChar w:fldCharType="end"/>
        </w:r>
      </w:ins>
      <w:ins w:id="12226" w:author="Tran Huan" w:date="2018-11-25T23:42:00Z">
        <w:r w:rsidRPr="00266AC8">
          <w:rPr>
            <w:rPrChange w:id="12227" w:author="Tran Huan" w:date="2018-11-25T23:42:00Z">
              <w:rPr>
                <w:lang w:val="en-US"/>
              </w:rPr>
            </w:rPrChange>
          </w:rPr>
          <w:t xml:space="preserve"> </w:t>
        </w:r>
        <w:r w:rsidRPr="008F40CD">
          <w:rPr>
            <w:i/>
          </w:rPr>
          <w:t>Bảng dữ liệu chi tiết biên nhận</w:t>
        </w:r>
      </w:ins>
    </w:p>
    <w:p w14:paraId="026F9390" w14:textId="1F73E1B3" w:rsidR="00F40B70" w:rsidRPr="000245EB" w:rsidRDefault="00376EE3" w:rsidP="000D1FDC">
      <w:pPr>
        <w:pStyle w:val="Caption"/>
        <w:rPr>
          <w:ins w:id="12228" w:author="phuong vu" w:date="2018-11-23T14:11:00Z"/>
          <w:b/>
          <w:rPrChange w:id="12229" w:author="Tran Huan" w:date="2018-11-25T16:08:00Z">
            <w:rPr>
              <w:ins w:id="12230" w:author="phuong vu" w:date="2018-11-23T14:11:00Z"/>
              <w:b/>
              <w:i/>
              <w:iCs/>
              <w:szCs w:val="18"/>
              <w:lang w:val="en-US"/>
            </w:rPr>
          </w:rPrChange>
        </w:rPr>
        <w:pPrChange w:id="12231" w:author="Tran Huan" w:date="2018-11-25T23:36:00Z">
          <w:pPr>
            <w:spacing w:line="276" w:lineRule="auto"/>
          </w:pPr>
        </w:pPrChange>
      </w:pPr>
      <w:ins w:id="12232" w:author="phuong vu" w:date="2018-11-23T14:21:00Z">
        <w:del w:id="12233" w:author="Tran Huan" w:date="2018-11-25T23:42:00Z">
          <w:r w:rsidDel="00266AC8">
            <w:delText xml:space="preserve">Bảng </w:delText>
          </w:r>
        </w:del>
      </w:ins>
      <w:ins w:id="12234" w:author="phuong vu" w:date="2018-11-23T15:14:00Z">
        <w:del w:id="12235" w:author="Tran Huan" w:date="2018-11-25T23:42:00Z">
          <w:r w:rsidR="00E95F1B" w:rsidDel="00266AC8">
            <w:fldChar w:fldCharType="begin"/>
          </w:r>
          <w:r w:rsidR="00E95F1B" w:rsidDel="00266AC8">
            <w:delInstrText xml:space="preserve"> STYLEREF 1 \s </w:delInstrText>
          </w:r>
        </w:del>
      </w:ins>
      <w:del w:id="12236" w:author="Tran Huan" w:date="2018-11-25T23:42:00Z">
        <w:r w:rsidR="00E95F1B" w:rsidDel="00266AC8">
          <w:fldChar w:fldCharType="separate"/>
        </w:r>
        <w:r w:rsidR="00B607D9" w:rsidDel="00266AC8">
          <w:rPr>
            <w:noProof/>
          </w:rPr>
          <w:delText>3</w:delText>
        </w:r>
      </w:del>
      <w:ins w:id="12237" w:author="phuong vu" w:date="2018-11-23T15:14:00Z">
        <w:del w:id="12238"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239" w:author="Tran Huan" w:date="2018-11-25T23:42:00Z">
        <w:r w:rsidR="00E95F1B" w:rsidDel="00266AC8">
          <w:fldChar w:fldCharType="separate"/>
        </w:r>
      </w:del>
      <w:ins w:id="12240" w:author="phuong vu" w:date="2018-11-23T15:14:00Z">
        <w:del w:id="12241" w:author="Tran Huan" w:date="2018-11-25T23:42:00Z">
          <w:r w:rsidR="00E95F1B" w:rsidDel="00266AC8">
            <w:fldChar w:fldCharType="end"/>
          </w:r>
        </w:del>
      </w:ins>
      <w:ins w:id="12242" w:author="phuong vu" w:date="2018-11-23T14:21:00Z">
        <w:del w:id="12243" w:author="Tran Huan" w:date="2018-11-25T23:42:00Z">
          <w:r w:rsidRPr="000245EB" w:rsidDel="00266AC8">
            <w:rPr>
              <w:i/>
              <w:rPrChange w:id="12244" w:author="Tran Huan" w:date="2018-11-25T16:08:00Z">
                <w:rPr>
                  <w:i/>
                  <w:iCs/>
                  <w:lang w:val="en-US"/>
                </w:rPr>
              </w:rPrChange>
            </w:rPr>
            <w:delText xml:space="preserve"> Bảng dữ liệu chi tiết biên nhận</w:delText>
          </w:r>
        </w:del>
      </w:ins>
    </w:p>
    <w:p w14:paraId="53218A39" w14:textId="198A6034" w:rsidR="00DB4132" w:rsidRDefault="00DB4132" w:rsidP="00E6227B">
      <w:pPr>
        <w:spacing w:line="276" w:lineRule="auto"/>
        <w:rPr>
          <w:ins w:id="12245" w:author="phuong vu" w:date="2018-11-23T14:11:00Z"/>
          <w:b/>
          <w:lang w:val="en-US"/>
        </w:rPr>
      </w:pPr>
      <w:ins w:id="12246" w:author="phuong vu" w:date="2018-11-23T14:11:00Z">
        <w:r>
          <w:rPr>
            <w:b/>
            <w:lang w:val="en-US"/>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1856AA" w14:paraId="24D9891A" w14:textId="77777777" w:rsidTr="00376EE3">
        <w:trPr>
          <w:trHeight w:val="300"/>
          <w:ins w:id="12247" w:author="phuong vu" w:date="2018-11-23T14:11:00Z"/>
        </w:trPr>
        <w:tc>
          <w:tcPr>
            <w:tcW w:w="708" w:type="dxa"/>
            <w:noWrap/>
            <w:vAlign w:val="center"/>
            <w:hideMark/>
          </w:tcPr>
          <w:p w14:paraId="4B43E15F" w14:textId="77777777" w:rsidR="00DB4132" w:rsidRPr="001856AA" w:rsidRDefault="00DB4132" w:rsidP="00376EE3">
            <w:pPr>
              <w:spacing w:line="276" w:lineRule="auto"/>
              <w:jc w:val="center"/>
              <w:rPr>
                <w:ins w:id="12248" w:author="phuong vu" w:date="2018-11-23T14:11:00Z"/>
                <w:b/>
                <w:bCs/>
              </w:rPr>
            </w:pPr>
            <w:ins w:id="12249" w:author="phuong vu" w:date="2018-11-23T14:11:00Z">
              <w:r w:rsidRPr="001856AA">
                <w:rPr>
                  <w:b/>
                  <w:bCs/>
                  <w:lang w:val="da-DK"/>
                </w:rPr>
                <w:t>STT</w:t>
              </w:r>
            </w:ins>
          </w:p>
        </w:tc>
        <w:tc>
          <w:tcPr>
            <w:tcW w:w="1820" w:type="dxa"/>
            <w:noWrap/>
            <w:vAlign w:val="center"/>
            <w:hideMark/>
          </w:tcPr>
          <w:p w14:paraId="0629D1EE" w14:textId="77777777" w:rsidR="00DB4132" w:rsidRPr="001856AA" w:rsidRDefault="00DB4132" w:rsidP="00376EE3">
            <w:pPr>
              <w:spacing w:line="276" w:lineRule="auto"/>
              <w:jc w:val="center"/>
              <w:rPr>
                <w:ins w:id="12250" w:author="phuong vu" w:date="2018-11-23T14:11:00Z"/>
                <w:b/>
                <w:bCs/>
              </w:rPr>
            </w:pPr>
            <w:ins w:id="12251" w:author="phuong vu" w:date="2018-11-23T14:11:00Z">
              <w:r w:rsidRPr="001856AA">
                <w:rPr>
                  <w:b/>
                  <w:bCs/>
                  <w:lang w:val="da-DK"/>
                </w:rPr>
                <w:t>Tên trường</w:t>
              </w:r>
            </w:ins>
          </w:p>
        </w:tc>
        <w:tc>
          <w:tcPr>
            <w:tcW w:w="1300" w:type="dxa"/>
            <w:noWrap/>
            <w:vAlign w:val="center"/>
            <w:hideMark/>
          </w:tcPr>
          <w:p w14:paraId="0D6757D4" w14:textId="77777777" w:rsidR="00DB4132" w:rsidRPr="001856AA" w:rsidRDefault="00DB4132" w:rsidP="00376EE3">
            <w:pPr>
              <w:spacing w:line="276" w:lineRule="auto"/>
              <w:jc w:val="center"/>
              <w:rPr>
                <w:ins w:id="12252" w:author="phuong vu" w:date="2018-11-23T14:11:00Z"/>
                <w:b/>
                <w:bCs/>
              </w:rPr>
            </w:pPr>
            <w:ins w:id="12253" w:author="phuong vu" w:date="2018-11-23T14:11:00Z">
              <w:r w:rsidRPr="001856AA">
                <w:rPr>
                  <w:b/>
                  <w:bCs/>
                  <w:lang w:val="da-DK"/>
                </w:rPr>
                <w:t>Kiểu</w:t>
              </w:r>
            </w:ins>
          </w:p>
        </w:tc>
        <w:tc>
          <w:tcPr>
            <w:tcW w:w="1098" w:type="dxa"/>
            <w:noWrap/>
            <w:vAlign w:val="center"/>
            <w:hideMark/>
          </w:tcPr>
          <w:p w14:paraId="50A1149D" w14:textId="77777777" w:rsidR="00DB4132" w:rsidRPr="001856AA" w:rsidRDefault="00DB4132" w:rsidP="00376EE3">
            <w:pPr>
              <w:spacing w:line="276" w:lineRule="auto"/>
              <w:jc w:val="center"/>
              <w:rPr>
                <w:ins w:id="12254" w:author="phuong vu" w:date="2018-11-23T14:11:00Z"/>
                <w:b/>
                <w:bCs/>
              </w:rPr>
            </w:pPr>
            <w:ins w:id="12255" w:author="phuong vu" w:date="2018-11-23T14:11:00Z">
              <w:r w:rsidRPr="001856AA">
                <w:rPr>
                  <w:b/>
                  <w:bCs/>
                  <w:lang w:val="da-DK"/>
                </w:rPr>
                <w:t>Chấp nhận Null</w:t>
              </w:r>
            </w:ins>
          </w:p>
        </w:tc>
        <w:tc>
          <w:tcPr>
            <w:tcW w:w="838" w:type="dxa"/>
            <w:noWrap/>
            <w:vAlign w:val="center"/>
            <w:hideMark/>
          </w:tcPr>
          <w:p w14:paraId="4EA0B881" w14:textId="77777777" w:rsidR="00DB4132" w:rsidRPr="001856AA" w:rsidRDefault="00DB4132" w:rsidP="00376EE3">
            <w:pPr>
              <w:spacing w:line="276" w:lineRule="auto"/>
              <w:jc w:val="center"/>
              <w:rPr>
                <w:ins w:id="12256" w:author="phuong vu" w:date="2018-11-23T14:11:00Z"/>
                <w:b/>
                <w:bCs/>
              </w:rPr>
            </w:pPr>
            <w:ins w:id="12257" w:author="phuong vu" w:date="2018-11-23T14:11:00Z">
              <w:r w:rsidRPr="001856AA">
                <w:rPr>
                  <w:b/>
                  <w:bCs/>
                  <w:lang w:val="da-DK"/>
                </w:rPr>
                <w:t>Khóa chính</w:t>
              </w:r>
            </w:ins>
          </w:p>
        </w:tc>
        <w:tc>
          <w:tcPr>
            <w:tcW w:w="823" w:type="dxa"/>
            <w:noWrap/>
            <w:vAlign w:val="center"/>
            <w:hideMark/>
          </w:tcPr>
          <w:p w14:paraId="06D3152B" w14:textId="77777777" w:rsidR="00DB4132" w:rsidRPr="001856AA" w:rsidRDefault="00DB4132" w:rsidP="00376EE3">
            <w:pPr>
              <w:spacing w:line="276" w:lineRule="auto"/>
              <w:jc w:val="center"/>
              <w:rPr>
                <w:ins w:id="12258" w:author="phuong vu" w:date="2018-11-23T14:11:00Z"/>
                <w:b/>
                <w:bCs/>
              </w:rPr>
            </w:pPr>
            <w:ins w:id="12259" w:author="phuong vu" w:date="2018-11-23T14:11:00Z">
              <w:r w:rsidRPr="001856AA">
                <w:rPr>
                  <w:b/>
                  <w:bCs/>
                  <w:lang w:val="da-DK"/>
                </w:rPr>
                <w:t>Khóa ngoại</w:t>
              </w:r>
            </w:ins>
          </w:p>
        </w:tc>
        <w:tc>
          <w:tcPr>
            <w:tcW w:w="2228" w:type="dxa"/>
            <w:noWrap/>
            <w:vAlign w:val="center"/>
            <w:hideMark/>
          </w:tcPr>
          <w:p w14:paraId="6ADFC01A" w14:textId="77777777" w:rsidR="00DB4132" w:rsidRPr="001856AA" w:rsidRDefault="00DB4132" w:rsidP="00376EE3">
            <w:pPr>
              <w:spacing w:line="276" w:lineRule="auto"/>
              <w:ind w:right="226"/>
              <w:jc w:val="center"/>
              <w:rPr>
                <w:ins w:id="12260" w:author="phuong vu" w:date="2018-11-23T14:11:00Z"/>
                <w:b/>
                <w:bCs/>
              </w:rPr>
            </w:pPr>
            <w:ins w:id="12261" w:author="phuong vu" w:date="2018-11-23T14:11:00Z">
              <w:r w:rsidRPr="001856AA">
                <w:rPr>
                  <w:b/>
                  <w:bCs/>
                  <w:lang w:val="da-DK"/>
                </w:rPr>
                <w:t>Mô tả</w:t>
              </w:r>
            </w:ins>
          </w:p>
        </w:tc>
      </w:tr>
      <w:tr w:rsidR="00DB4132" w:rsidRPr="001856AA" w14:paraId="43435AB2" w14:textId="77777777" w:rsidTr="00376EE3">
        <w:trPr>
          <w:trHeight w:val="300"/>
          <w:ins w:id="12262" w:author="phuong vu" w:date="2018-11-23T14:11:00Z"/>
        </w:trPr>
        <w:tc>
          <w:tcPr>
            <w:tcW w:w="708" w:type="dxa"/>
            <w:noWrap/>
            <w:vAlign w:val="center"/>
            <w:hideMark/>
          </w:tcPr>
          <w:p w14:paraId="486D7466" w14:textId="77777777" w:rsidR="00DB4132" w:rsidRPr="00FD2760" w:rsidRDefault="00DB4132" w:rsidP="00376EE3">
            <w:pPr>
              <w:spacing w:line="276" w:lineRule="auto"/>
              <w:jc w:val="center"/>
              <w:rPr>
                <w:ins w:id="12263" w:author="phuong vu" w:date="2018-11-23T14:11:00Z"/>
              </w:rPr>
            </w:pPr>
            <w:ins w:id="12264" w:author="phuong vu" w:date="2018-11-23T14:11:00Z">
              <w:r w:rsidRPr="00FD2760">
                <w:t>1</w:t>
              </w:r>
            </w:ins>
          </w:p>
        </w:tc>
        <w:tc>
          <w:tcPr>
            <w:tcW w:w="1820" w:type="dxa"/>
            <w:noWrap/>
            <w:hideMark/>
          </w:tcPr>
          <w:p w14:paraId="2A17519C" w14:textId="77777777" w:rsidR="00DB4132" w:rsidRPr="00FD2760" w:rsidRDefault="00DB4132" w:rsidP="00376EE3">
            <w:pPr>
              <w:spacing w:line="276" w:lineRule="auto"/>
              <w:rPr>
                <w:ins w:id="12265" w:author="phuong vu" w:date="2018-11-23T14:11:00Z"/>
              </w:rPr>
            </w:pPr>
            <w:ins w:id="12266" w:author="phuong vu" w:date="2018-11-23T14:11:00Z">
              <w:r w:rsidRPr="00FD2760">
                <w:t>id</w:t>
              </w:r>
            </w:ins>
          </w:p>
        </w:tc>
        <w:tc>
          <w:tcPr>
            <w:tcW w:w="1300" w:type="dxa"/>
            <w:noWrap/>
            <w:hideMark/>
          </w:tcPr>
          <w:p w14:paraId="5BA29E5E" w14:textId="77777777" w:rsidR="00DB4132" w:rsidRPr="00FD2760" w:rsidRDefault="00DB4132" w:rsidP="00376EE3">
            <w:pPr>
              <w:spacing w:line="276" w:lineRule="auto"/>
              <w:rPr>
                <w:ins w:id="12267" w:author="phuong vu" w:date="2018-11-23T14:11:00Z"/>
              </w:rPr>
            </w:pPr>
            <w:ins w:id="12268" w:author="phuong vu" w:date="2018-11-23T14:11:00Z">
              <w:r w:rsidRPr="00FD2760">
                <w:t>numeric</w:t>
              </w:r>
            </w:ins>
          </w:p>
        </w:tc>
        <w:tc>
          <w:tcPr>
            <w:tcW w:w="1098" w:type="dxa"/>
            <w:noWrap/>
            <w:vAlign w:val="center"/>
            <w:hideMark/>
          </w:tcPr>
          <w:p w14:paraId="08A26E0B" w14:textId="77777777" w:rsidR="00DB4132" w:rsidRPr="00FD2760" w:rsidRDefault="00DB4132" w:rsidP="00376EE3">
            <w:pPr>
              <w:spacing w:line="276" w:lineRule="auto"/>
              <w:jc w:val="center"/>
              <w:rPr>
                <w:ins w:id="12269" w:author="phuong vu" w:date="2018-11-23T14:11:00Z"/>
              </w:rPr>
            </w:pPr>
          </w:p>
        </w:tc>
        <w:tc>
          <w:tcPr>
            <w:tcW w:w="838" w:type="dxa"/>
            <w:noWrap/>
            <w:vAlign w:val="center"/>
            <w:hideMark/>
          </w:tcPr>
          <w:p w14:paraId="5A645311" w14:textId="77777777" w:rsidR="00DB4132" w:rsidRPr="00FD2760" w:rsidRDefault="00DB4132" w:rsidP="00376EE3">
            <w:pPr>
              <w:spacing w:line="276" w:lineRule="auto"/>
              <w:jc w:val="center"/>
              <w:rPr>
                <w:ins w:id="12270" w:author="phuong vu" w:date="2018-11-23T14:11:00Z"/>
              </w:rPr>
            </w:pPr>
            <w:ins w:id="12271" w:author="phuong vu" w:date="2018-11-23T14:11:00Z">
              <w:r w:rsidRPr="00FD2760">
                <w:t>X</w:t>
              </w:r>
            </w:ins>
          </w:p>
        </w:tc>
        <w:tc>
          <w:tcPr>
            <w:tcW w:w="823" w:type="dxa"/>
            <w:noWrap/>
            <w:vAlign w:val="center"/>
            <w:hideMark/>
          </w:tcPr>
          <w:p w14:paraId="55D3A06C" w14:textId="77777777" w:rsidR="00DB4132" w:rsidRPr="00FD2760" w:rsidRDefault="00DB4132" w:rsidP="00376EE3">
            <w:pPr>
              <w:spacing w:line="276" w:lineRule="auto"/>
              <w:jc w:val="center"/>
              <w:rPr>
                <w:ins w:id="12272" w:author="phuong vu" w:date="2018-11-23T14:11:00Z"/>
              </w:rPr>
            </w:pPr>
          </w:p>
        </w:tc>
        <w:tc>
          <w:tcPr>
            <w:tcW w:w="2228" w:type="dxa"/>
            <w:noWrap/>
            <w:hideMark/>
          </w:tcPr>
          <w:p w14:paraId="32BE22A1" w14:textId="77777777" w:rsidR="00DB4132" w:rsidRPr="00FD2760" w:rsidRDefault="00DB4132" w:rsidP="00376EE3">
            <w:pPr>
              <w:spacing w:line="276" w:lineRule="auto"/>
              <w:rPr>
                <w:ins w:id="12273" w:author="phuong vu" w:date="2018-11-23T14:11:00Z"/>
                <w:lang w:val="en-US"/>
              </w:rPr>
            </w:pPr>
            <w:ins w:id="12274" w:author="phuong vu" w:date="2018-11-23T14:11:00Z">
              <w:r w:rsidRPr="00FD2760">
                <w:t>ID</w:t>
              </w:r>
            </w:ins>
          </w:p>
        </w:tc>
      </w:tr>
      <w:tr w:rsidR="00DB4132" w:rsidRPr="001856AA" w14:paraId="1E95FA12" w14:textId="77777777" w:rsidTr="00376EE3">
        <w:trPr>
          <w:trHeight w:val="300"/>
          <w:ins w:id="12275" w:author="phuong vu" w:date="2018-11-23T14:11:00Z"/>
        </w:trPr>
        <w:tc>
          <w:tcPr>
            <w:tcW w:w="708" w:type="dxa"/>
            <w:noWrap/>
            <w:vAlign w:val="center"/>
            <w:hideMark/>
          </w:tcPr>
          <w:p w14:paraId="09FB4133" w14:textId="77777777" w:rsidR="00DB4132" w:rsidRPr="00FD2760" w:rsidRDefault="00DB4132" w:rsidP="00376EE3">
            <w:pPr>
              <w:spacing w:line="276" w:lineRule="auto"/>
              <w:jc w:val="center"/>
              <w:rPr>
                <w:ins w:id="12276" w:author="phuong vu" w:date="2018-11-23T14:11:00Z"/>
              </w:rPr>
            </w:pPr>
            <w:ins w:id="12277" w:author="phuong vu" w:date="2018-11-23T14:11:00Z">
              <w:r w:rsidRPr="00FD2760">
                <w:t>2</w:t>
              </w:r>
            </w:ins>
          </w:p>
        </w:tc>
        <w:tc>
          <w:tcPr>
            <w:tcW w:w="1820" w:type="dxa"/>
            <w:noWrap/>
            <w:hideMark/>
          </w:tcPr>
          <w:p w14:paraId="0700EF8A" w14:textId="0031B588" w:rsidR="00DB4132" w:rsidRPr="00FD2760" w:rsidRDefault="00FD2E65" w:rsidP="00376EE3">
            <w:pPr>
              <w:spacing w:line="276" w:lineRule="auto"/>
              <w:rPr>
                <w:ins w:id="12278" w:author="phuong vu" w:date="2018-11-23T14:11:00Z"/>
                <w:lang w:val="en-US"/>
              </w:rPr>
            </w:pPr>
            <w:ins w:id="12279" w:author="phuong vu" w:date="2018-11-23T14:11:00Z">
              <w:r>
                <w:rPr>
                  <w:lang w:val="en-US"/>
                </w:rPr>
                <w:t>service</w:t>
              </w:r>
              <w:r w:rsidR="00DB4132" w:rsidRPr="00FD2760">
                <w:t>_</w:t>
              </w:r>
            </w:ins>
            <w:ins w:id="12280" w:author="phuong vu" w:date="2018-11-23T14:12:00Z">
              <w:r w:rsidR="00DB4132">
                <w:rPr>
                  <w:lang w:val="en-US"/>
                </w:rPr>
                <w:t>type_</w:t>
              </w:r>
            </w:ins>
            <w:ins w:id="12281" w:author="phuong vu" w:date="2018-11-23T14:11:00Z">
              <w:r w:rsidR="00DB4132">
                <w:rPr>
                  <w:lang w:val="en-US"/>
                </w:rPr>
                <w:t>id</w:t>
              </w:r>
            </w:ins>
          </w:p>
        </w:tc>
        <w:tc>
          <w:tcPr>
            <w:tcW w:w="1300" w:type="dxa"/>
            <w:noWrap/>
            <w:hideMark/>
          </w:tcPr>
          <w:p w14:paraId="49F2227A" w14:textId="77777777" w:rsidR="00DB4132" w:rsidRPr="00FD2760" w:rsidRDefault="00DB4132" w:rsidP="00376EE3">
            <w:pPr>
              <w:spacing w:line="276" w:lineRule="auto"/>
              <w:rPr>
                <w:ins w:id="12282" w:author="phuong vu" w:date="2018-11-23T14:11:00Z"/>
                <w:lang w:val="en-US"/>
              </w:rPr>
            </w:pPr>
            <w:ins w:id="12283" w:author="phuong vu" w:date="2018-11-23T14:11:00Z">
              <w:r>
                <w:rPr>
                  <w:lang w:val="en-US"/>
                </w:rPr>
                <w:t>numeric</w:t>
              </w:r>
            </w:ins>
          </w:p>
        </w:tc>
        <w:tc>
          <w:tcPr>
            <w:tcW w:w="1098" w:type="dxa"/>
            <w:noWrap/>
            <w:vAlign w:val="center"/>
            <w:hideMark/>
          </w:tcPr>
          <w:p w14:paraId="692175A3" w14:textId="77777777" w:rsidR="00DB4132" w:rsidRPr="00FD2760" w:rsidRDefault="00DB4132" w:rsidP="00376EE3">
            <w:pPr>
              <w:spacing w:line="276" w:lineRule="auto"/>
              <w:jc w:val="center"/>
              <w:rPr>
                <w:ins w:id="12284" w:author="phuong vu" w:date="2018-11-23T14:11:00Z"/>
              </w:rPr>
            </w:pPr>
          </w:p>
        </w:tc>
        <w:tc>
          <w:tcPr>
            <w:tcW w:w="838" w:type="dxa"/>
            <w:noWrap/>
            <w:vAlign w:val="center"/>
            <w:hideMark/>
          </w:tcPr>
          <w:p w14:paraId="43AAEDD1" w14:textId="77777777" w:rsidR="00DB4132" w:rsidRPr="00FD2760" w:rsidRDefault="00DB4132" w:rsidP="00376EE3">
            <w:pPr>
              <w:spacing w:line="276" w:lineRule="auto"/>
              <w:jc w:val="center"/>
              <w:rPr>
                <w:ins w:id="12285" w:author="phuong vu" w:date="2018-11-23T14:11:00Z"/>
              </w:rPr>
            </w:pPr>
          </w:p>
        </w:tc>
        <w:tc>
          <w:tcPr>
            <w:tcW w:w="823" w:type="dxa"/>
            <w:noWrap/>
            <w:vAlign w:val="center"/>
            <w:hideMark/>
          </w:tcPr>
          <w:p w14:paraId="0F725195" w14:textId="77777777" w:rsidR="00DB4132" w:rsidRPr="00FD2760" w:rsidRDefault="00DB4132" w:rsidP="00376EE3">
            <w:pPr>
              <w:spacing w:line="276" w:lineRule="auto"/>
              <w:jc w:val="center"/>
              <w:rPr>
                <w:ins w:id="12286" w:author="phuong vu" w:date="2018-11-23T14:11:00Z"/>
                <w:lang w:val="en-US"/>
              </w:rPr>
            </w:pPr>
            <w:ins w:id="12287" w:author="phuong vu" w:date="2018-11-23T14:11:00Z">
              <w:r>
                <w:rPr>
                  <w:lang w:val="en-US"/>
                </w:rPr>
                <w:t>X</w:t>
              </w:r>
            </w:ins>
          </w:p>
        </w:tc>
        <w:tc>
          <w:tcPr>
            <w:tcW w:w="2228" w:type="dxa"/>
            <w:noWrap/>
            <w:hideMark/>
          </w:tcPr>
          <w:p w14:paraId="2FB06EC3" w14:textId="3D02EBF2" w:rsidR="00DB4132" w:rsidRPr="00FD2760" w:rsidRDefault="00DB4132" w:rsidP="00376EE3">
            <w:pPr>
              <w:spacing w:line="276" w:lineRule="auto"/>
              <w:rPr>
                <w:ins w:id="12288" w:author="phuong vu" w:date="2018-11-23T14:11:00Z"/>
                <w:lang w:val="en-US"/>
              </w:rPr>
            </w:pPr>
            <w:ins w:id="12289" w:author="phuong vu" w:date="2018-11-23T14:11:00Z">
              <w:r>
                <w:rPr>
                  <w:lang w:val="en-US"/>
                </w:rPr>
                <w:t xml:space="preserve">ID </w:t>
              </w:r>
            </w:ins>
            <w:ins w:id="12290" w:author="phuong vu" w:date="2018-11-23T14:12:00Z">
              <w:r>
                <w:rPr>
                  <w:lang w:val="en-US"/>
                </w:rPr>
                <w:t>dịch vụ.</w:t>
              </w:r>
            </w:ins>
          </w:p>
        </w:tc>
      </w:tr>
      <w:tr w:rsidR="00DB4132" w:rsidRPr="001856AA" w14:paraId="642DACBC" w14:textId="77777777" w:rsidTr="00376EE3">
        <w:trPr>
          <w:trHeight w:val="300"/>
          <w:ins w:id="12291" w:author="phuong vu" w:date="2018-11-23T14:11:00Z"/>
        </w:trPr>
        <w:tc>
          <w:tcPr>
            <w:tcW w:w="708" w:type="dxa"/>
            <w:noWrap/>
            <w:vAlign w:val="center"/>
          </w:tcPr>
          <w:p w14:paraId="7AA74619" w14:textId="77777777" w:rsidR="00DB4132" w:rsidRPr="00FD2760" w:rsidRDefault="00DB4132" w:rsidP="00376EE3">
            <w:pPr>
              <w:spacing w:line="276" w:lineRule="auto"/>
              <w:jc w:val="center"/>
              <w:rPr>
                <w:ins w:id="12292" w:author="phuong vu" w:date="2018-11-23T14:11:00Z"/>
                <w:lang w:val="en-US"/>
              </w:rPr>
            </w:pPr>
            <w:ins w:id="12293" w:author="phuong vu" w:date="2018-11-23T14:11:00Z">
              <w:r>
                <w:rPr>
                  <w:lang w:val="en-US"/>
                </w:rPr>
                <w:t>3</w:t>
              </w:r>
            </w:ins>
          </w:p>
        </w:tc>
        <w:tc>
          <w:tcPr>
            <w:tcW w:w="1820" w:type="dxa"/>
            <w:noWrap/>
          </w:tcPr>
          <w:p w14:paraId="7E392ACF" w14:textId="492B67CB" w:rsidR="00DB4132" w:rsidRDefault="00DB4132" w:rsidP="00376EE3">
            <w:pPr>
              <w:spacing w:line="276" w:lineRule="auto"/>
              <w:rPr>
                <w:ins w:id="12294" w:author="phuong vu" w:date="2018-11-23T14:11:00Z"/>
                <w:lang w:val="en-US"/>
              </w:rPr>
            </w:pPr>
            <w:ins w:id="12295" w:author="phuong vu" w:date="2018-11-23T14:11:00Z">
              <w:r>
                <w:rPr>
                  <w:lang w:val="en-US"/>
                </w:rPr>
                <w:t>pro</w:t>
              </w:r>
            </w:ins>
            <w:ins w:id="12296" w:author="phuong vu" w:date="2018-11-23T14:12:00Z">
              <w:r w:rsidR="00FD2E65">
                <w:rPr>
                  <w:lang w:val="en-US"/>
                </w:rPr>
                <w:t>duct</w:t>
              </w:r>
            </w:ins>
            <w:ins w:id="12297" w:author="phuong vu" w:date="2018-11-23T14:11:00Z">
              <w:r>
                <w:rPr>
                  <w:lang w:val="en-US"/>
                </w:rPr>
                <w:t>_id</w:t>
              </w:r>
            </w:ins>
          </w:p>
        </w:tc>
        <w:tc>
          <w:tcPr>
            <w:tcW w:w="1300" w:type="dxa"/>
            <w:noWrap/>
          </w:tcPr>
          <w:p w14:paraId="722C3F9B" w14:textId="77777777" w:rsidR="00DB4132" w:rsidRPr="00FD2760" w:rsidRDefault="00DB4132" w:rsidP="00376EE3">
            <w:pPr>
              <w:spacing w:line="276" w:lineRule="auto"/>
              <w:rPr>
                <w:ins w:id="12298" w:author="phuong vu" w:date="2018-11-23T14:11:00Z"/>
              </w:rPr>
            </w:pPr>
            <w:ins w:id="12299" w:author="phuong vu" w:date="2018-11-23T14:11:00Z">
              <w:r>
                <w:rPr>
                  <w:lang w:val="en-US"/>
                </w:rPr>
                <w:t>numeric</w:t>
              </w:r>
            </w:ins>
          </w:p>
        </w:tc>
        <w:tc>
          <w:tcPr>
            <w:tcW w:w="1098" w:type="dxa"/>
            <w:noWrap/>
            <w:vAlign w:val="center"/>
          </w:tcPr>
          <w:p w14:paraId="2691199E" w14:textId="77777777" w:rsidR="00DB4132" w:rsidRPr="00FD2760" w:rsidRDefault="00DB4132" w:rsidP="00376EE3">
            <w:pPr>
              <w:spacing w:line="276" w:lineRule="auto"/>
              <w:jc w:val="center"/>
              <w:rPr>
                <w:ins w:id="12300" w:author="phuong vu" w:date="2018-11-23T14:11:00Z"/>
              </w:rPr>
            </w:pPr>
          </w:p>
        </w:tc>
        <w:tc>
          <w:tcPr>
            <w:tcW w:w="838" w:type="dxa"/>
            <w:noWrap/>
            <w:vAlign w:val="center"/>
          </w:tcPr>
          <w:p w14:paraId="27908310" w14:textId="77777777" w:rsidR="00DB4132" w:rsidRPr="00FD2760" w:rsidRDefault="00DB4132" w:rsidP="00376EE3">
            <w:pPr>
              <w:spacing w:line="276" w:lineRule="auto"/>
              <w:jc w:val="center"/>
              <w:rPr>
                <w:ins w:id="12301" w:author="phuong vu" w:date="2018-11-23T14:11:00Z"/>
              </w:rPr>
            </w:pPr>
          </w:p>
        </w:tc>
        <w:tc>
          <w:tcPr>
            <w:tcW w:w="823" w:type="dxa"/>
            <w:noWrap/>
            <w:vAlign w:val="center"/>
          </w:tcPr>
          <w:p w14:paraId="6E00CD48" w14:textId="77777777" w:rsidR="00DB4132" w:rsidRPr="00FD2760" w:rsidRDefault="00DB4132" w:rsidP="00376EE3">
            <w:pPr>
              <w:spacing w:line="276" w:lineRule="auto"/>
              <w:jc w:val="center"/>
              <w:rPr>
                <w:ins w:id="12302" w:author="phuong vu" w:date="2018-11-23T14:11:00Z"/>
                <w:lang w:val="en-US"/>
              </w:rPr>
            </w:pPr>
            <w:ins w:id="12303" w:author="phuong vu" w:date="2018-11-23T14:11:00Z">
              <w:r>
                <w:rPr>
                  <w:lang w:val="en-US"/>
                </w:rPr>
                <w:t>X</w:t>
              </w:r>
            </w:ins>
          </w:p>
        </w:tc>
        <w:tc>
          <w:tcPr>
            <w:tcW w:w="2228" w:type="dxa"/>
            <w:noWrap/>
          </w:tcPr>
          <w:p w14:paraId="2FD04682" w14:textId="169940DC" w:rsidR="00DB4132" w:rsidRDefault="00DB4132" w:rsidP="00376EE3">
            <w:pPr>
              <w:spacing w:line="276" w:lineRule="auto"/>
              <w:rPr>
                <w:ins w:id="12304" w:author="phuong vu" w:date="2018-11-23T14:11:00Z"/>
                <w:lang w:val="en-US"/>
              </w:rPr>
            </w:pPr>
            <w:ins w:id="12305" w:author="phuong vu" w:date="2018-11-23T14:11:00Z">
              <w:r>
                <w:rPr>
                  <w:lang w:val="en-US"/>
                </w:rPr>
                <w:t xml:space="preserve">ID </w:t>
              </w:r>
            </w:ins>
            <w:ins w:id="12306" w:author="phuong vu" w:date="2018-11-23T14:13:00Z">
              <w:r w:rsidR="00FD2E65">
                <w:rPr>
                  <w:lang w:val="en-US"/>
                </w:rPr>
                <w:t>quần áo.</w:t>
              </w:r>
            </w:ins>
            <w:ins w:id="12307" w:author="phuong vu" w:date="2018-11-23T14:11:00Z">
              <w:r>
                <w:rPr>
                  <w:lang w:val="en-US"/>
                </w:rPr>
                <w:t xml:space="preserve"> </w:t>
              </w:r>
            </w:ins>
          </w:p>
        </w:tc>
      </w:tr>
      <w:tr w:rsidR="00DB4132" w:rsidRPr="001856AA" w14:paraId="0F2E4A5E" w14:textId="77777777" w:rsidTr="00376EE3">
        <w:trPr>
          <w:trHeight w:val="300"/>
          <w:ins w:id="12308" w:author="phuong vu" w:date="2018-11-23T14:11:00Z"/>
        </w:trPr>
        <w:tc>
          <w:tcPr>
            <w:tcW w:w="708" w:type="dxa"/>
            <w:noWrap/>
            <w:vAlign w:val="center"/>
            <w:hideMark/>
          </w:tcPr>
          <w:p w14:paraId="47489B63" w14:textId="77777777" w:rsidR="00DB4132" w:rsidRPr="00FD2760" w:rsidRDefault="00DB4132" w:rsidP="00376EE3">
            <w:pPr>
              <w:spacing w:line="276" w:lineRule="auto"/>
              <w:jc w:val="center"/>
              <w:rPr>
                <w:ins w:id="12309" w:author="phuong vu" w:date="2018-11-23T14:11:00Z"/>
                <w:lang w:val="en-US"/>
              </w:rPr>
            </w:pPr>
            <w:ins w:id="12310" w:author="phuong vu" w:date="2018-11-23T14:11:00Z">
              <w:r>
                <w:rPr>
                  <w:lang w:val="en-US"/>
                </w:rPr>
                <w:t>4</w:t>
              </w:r>
            </w:ins>
          </w:p>
        </w:tc>
        <w:tc>
          <w:tcPr>
            <w:tcW w:w="1820" w:type="dxa"/>
            <w:noWrap/>
            <w:hideMark/>
          </w:tcPr>
          <w:p w14:paraId="477DFECE" w14:textId="77777777" w:rsidR="00DB4132" w:rsidRPr="00FD2760" w:rsidRDefault="00DB4132" w:rsidP="00376EE3">
            <w:pPr>
              <w:spacing w:line="276" w:lineRule="auto"/>
              <w:rPr>
                <w:ins w:id="12311" w:author="phuong vu" w:date="2018-11-23T14:11:00Z"/>
              </w:rPr>
            </w:pPr>
            <w:ins w:id="12312" w:author="phuong vu" w:date="2018-11-23T14:11:00Z">
              <w:r w:rsidRPr="00FD2760">
                <w:t>status</w:t>
              </w:r>
            </w:ins>
          </w:p>
        </w:tc>
        <w:tc>
          <w:tcPr>
            <w:tcW w:w="1300" w:type="dxa"/>
            <w:noWrap/>
            <w:hideMark/>
          </w:tcPr>
          <w:p w14:paraId="47A4F682" w14:textId="77777777" w:rsidR="00DB4132" w:rsidRPr="00FD2760" w:rsidRDefault="00DB4132" w:rsidP="00376EE3">
            <w:pPr>
              <w:spacing w:line="276" w:lineRule="auto"/>
              <w:rPr>
                <w:ins w:id="12313" w:author="phuong vu" w:date="2018-11-23T14:11:00Z"/>
              </w:rPr>
            </w:pPr>
            <w:ins w:id="12314" w:author="phuong vu" w:date="2018-11-23T14:11:00Z">
              <w:r w:rsidRPr="00FD2760">
                <w:t>character varying</w:t>
              </w:r>
            </w:ins>
          </w:p>
        </w:tc>
        <w:tc>
          <w:tcPr>
            <w:tcW w:w="1098" w:type="dxa"/>
            <w:noWrap/>
            <w:vAlign w:val="center"/>
            <w:hideMark/>
          </w:tcPr>
          <w:p w14:paraId="1E91B29E" w14:textId="77777777" w:rsidR="00DB4132" w:rsidRPr="00FD2760" w:rsidRDefault="00DB4132" w:rsidP="00376EE3">
            <w:pPr>
              <w:spacing w:line="276" w:lineRule="auto"/>
              <w:jc w:val="center"/>
              <w:rPr>
                <w:ins w:id="12315" w:author="phuong vu" w:date="2018-11-23T14:11:00Z"/>
              </w:rPr>
            </w:pPr>
            <w:ins w:id="12316" w:author="phuong vu" w:date="2018-11-23T14:11:00Z">
              <w:r w:rsidRPr="00FD2760">
                <w:t>X</w:t>
              </w:r>
            </w:ins>
          </w:p>
        </w:tc>
        <w:tc>
          <w:tcPr>
            <w:tcW w:w="838" w:type="dxa"/>
            <w:noWrap/>
            <w:vAlign w:val="center"/>
            <w:hideMark/>
          </w:tcPr>
          <w:p w14:paraId="567E259F" w14:textId="77777777" w:rsidR="00DB4132" w:rsidRPr="00FD2760" w:rsidRDefault="00DB4132" w:rsidP="00376EE3">
            <w:pPr>
              <w:spacing w:line="276" w:lineRule="auto"/>
              <w:jc w:val="center"/>
              <w:rPr>
                <w:ins w:id="12317" w:author="phuong vu" w:date="2018-11-23T14:11:00Z"/>
              </w:rPr>
            </w:pPr>
          </w:p>
        </w:tc>
        <w:tc>
          <w:tcPr>
            <w:tcW w:w="823" w:type="dxa"/>
            <w:noWrap/>
            <w:vAlign w:val="center"/>
            <w:hideMark/>
          </w:tcPr>
          <w:p w14:paraId="407636E1" w14:textId="77777777" w:rsidR="00DB4132" w:rsidRPr="00FD2760" w:rsidRDefault="00DB4132" w:rsidP="00376EE3">
            <w:pPr>
              <w:spacing w:line="276" w:lineRule="auto"/>
              <w:jc w:val="center"/>
              <w:rPr>
                <w:ins w:id="12318" w:author="phuong vu" w:date="2018-11-23T14:11:00Z"/>
              </w:rPr>
            </w:pPr>
          </w:p>
        </w:tc>
        <w:tc>
          <w:tcPr>
            <w:tcW w:w="2228" w:type="dxa"/>
            <w:noWrap/>
            <w:hideMark/>
          </w:tcPr>
          <w:p w14:paraId="122421B8" w14:textId="77777777" w:rsidR="00DB4132" w:rsidRPr="00FD2760" w:rsidRDefault="00DB4132" w:rsidP="00266AC8">
            <w:pPr>
              <w:keepNext/>
              <w:spacing w:line="276" w:lineRule="auto"/>
              <w:rPr>
                <w:ins w:id="12319" w:author="phuong vu" w:date="2018-11-23T14:11:00Z"/>
              </w:rPr>
              <w:pPrChange w:id="12320" w:author="Tran Huan" w:date="2018-11-25T23:42:00Z">
                <w:pPr>
                  <w:keepNext/>
                  <w:spacing w:line="276" w:lineRule="auto"/>
                </w:pPr>
              </w:pPrChange>
            </w:pPr>
            <w:ins w:id="12321" w:author="phuong vu" w:date="2018-11-23T14:11:00Z">
              <w:r w:rsidRPr="00FD2760">
                <w:t>Trạng thái</w:t>
              </w:r>
            </w:ins>
          </w:p>
        </w:tc>
      </w:tr>
    </w:tbl>
    <w:p w14:paraId="25988741" w14:textId="7984A721" w:rsidR="00266AC8" w:rsidRPr="00266AC8" w:rsidRDefault="00266AC8">
      <w:pPr>
        <w:pStyle w:val="Caption"/>
        <w:rPr>
          <w:ins w:id="12322" w:author="Tran Huan" w:date="2018-11-25T23:42:00Z"/>
          <w:rPrChange w:id="12323" w:author="Tran Huan" w:date="2018-11-25T23:42:00Z">
            <w:rPr>
              <w:ins w:id="12324" w:author="Tran Huan" w:date="2018-11-25T23:42:00Z"/>
            </w:rPr>
          </w:rPrChange>
        </w:rPr>
      </w:pPr>
      <w:ins w:id="12325" w:author="Tran Huan" w:date="2018-11-25T23:42:00Z">
        <w:r>
          <w:t xml:space="preserve">Bảng </w:t>
        </w:r>
      </w:ins>
      <w:ins w:id="12326" w:author="Tran Huan" w:date="2018-11-26T01:45:00Z">
        <w:r w:rsidR="00BA6170">
          <w:fldChar w:fldCharType="begin"/>
        </w:r>
        <w:r w:rsidR="00BA6170">
          <w:instrText xml:space="preserve"> STYLEREF 1 \s </w:instrText>
        </w:r>
      </w:ins>
      <w:r w:rsidR="00BA6170">
        <w:fldChar w:fldCharType="separate"/>
      </w:r>
      <w:r w:rsidR="00BA6170">
        <w:rPr>
          <w:noProof/>
        </w:rPr>
        <w:t>3</w:t>
      </w:r>
      <w:ins w:id="12327"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328" w:author="Tran Huan" w:date="2018-11-26T01:45:00Z">
        <w:r w:rsidR="00BA6170">
          <w:rPr>
            <w:noProof/>
          </w:rPr>
          <w:t>18</w:t>
        </w:r>
        <w:r w:rsidR="00BA6170">
          <w:fldChar w:fldCharType="end"/>
        </w:r>
      </w:ins>
      <w:ins w:id="12329" w:author="Tran Huan" w:date="2018-11-25T23:42:00Z">
        <w:r w:rsidRPr="00266AC8">
          <w:rPr>
            <w:rPrChange w:id="12330" w:author="Tran Huan" w:date="2018-11-25T23:42:00Z">
              <w:rPr>
                <w:lang w:val="en-US"/>
              </w:rPr>
            </w:rPrChange>
          </w:rPr>
          <w:t xml:space="preserve"> </w:t>
        </w:r>
        <w:r w:rsidRPr="008F40CD">
          <w:rPr>
            <w:i/>
          </w:rPr>
          <w:t>Bảng dữ liệu quần áo theo dịch vụ</w:t>
        </w:r>
      </w:ins>
    </w:p>
    <w:p w14:paraId="6C840020" w14:textId="45F39621" w:rsidR="00376EE3" w:rsidRPr="006D4C69" w:rsidRDefault="00376EE3" w:rsidP="000D1FDC">
      <w:pPr>
        <w:pStyle w:val="Caption"/>
        <w:rPr>
          <w:ins w:id="12331" w:author="phuong vu" w:date="2018-11-23T14:22:00Z"/>
        </w:rPr>
        <w:pPrChange w:id="12332" w:author="Tran Huan" w:date="2018-11-25T23:36:00Z">
          <w:pPr>
            <w:pStyle w:val="Caption"/>
          </w:pPr>
        </w:pPrChange>
      </w:pPr>
      <w:ins w:id="12333" w:author="phuong vu" w:date="2018-11-23T14:22:00Z">
        <w:del w:id="12334" w:author="Tran Huan" w:date="2018-11-25T23:42:00Z">
          <w:r w:rsidDel="00266AC8">
            <w:delText xml:space="preserve">Bảng </w:delText>
          </w:r>
        </w:del>
      </w:ins>
      <w:ins w:id="12335" w:author="phuong vu" w:date="2018-11-23T15:14:00Z">
        <w:del w:id="12336" w:author="Tran Huan" w:date="2018-11-25T23:42:00Z">
          <w:r w:rsidR="00E95F1B" w:rsidDel="00266AC8">
            <w:fldChar w:fldCharType="begin"/>
          </w:r>
          <w:r w:rsidR="00E95F1B" w:rsidDel="00266AC8">
            <w:delInstrText xml:space="preserve"> STYLEREF 1 \s </w:delInstrText>
          </w:r>
        </w:del>
      </w:ins>
      <w:del w:id="12337" w:author="Tran Huan" w:date="2018-11-25T23:42:00Z">
        <w:r w:rsidR="00E95F1B" w:rsidDel="00266AC8">
          <w:fldChar w:fldCharType="separate"/>
        </w:r>
        <w:r w:rsidR="00B607D9" w:rsidDel="00266AC8">
          <w:rPr>
            <w:noProof/>
          </w:rPr>
          <w:delText>3</w:delText>
        </w:r>
      </w:del>
      <w:ins w:id="12338" w:author="phuong vu" w:date="2018-11-23T15:14:00Z">
        <w:del w:id="12339"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340" w:author="Tran Huan" w:date="2018-11-25T23:42:00Z">
        <w:r w:rsidR="00E95F1B" w:rsidDel="00266AC8">
          <w:fldChar w:fldCharType="separate"/>
        </w:r>
      </w:del>
      <w:ins w:id="12341" w:author="phuong vu" w:date="2018-11-23T15:14:00Z">
        <w:del w:id="12342" w:author="Tran Huan" w:date="2018-11-25T23:42:00Z">
          <w:r w:rsidR="00E95F1B" w:rsidDel="00266AC8">
            <w:fldChar w:fldCharType="end"/>
          </w:r>
        </w:del>
      </w:ins>
      <w:ins w:id="12343" w:author="phuong vu" w:date="2018-11-23T14:22:00Z">
        <w:del w:id="12344" w:author="Tran Huan" w:date="2018-11-25T23:42:00Z">
          <w:r w:rsidRPr="000245EB" w:rsidDel="00266AC8">
            <w:rPr>
              <w:rPrChange w:id="12345" w:author="Tran Huan" w:date="2018-11-25T16:08:00Z">
                <w:rPr>
                  <w:lang w:val="en-US"/>
                </w:rPr>
              </w:rPrChange>
            </w:rPr>
            <w:delText xml:space="preserve"> </w:delText>
          </w:r>
          <w:r w:rsidRPr="00266AC8" w:rsidDel="00266AC8">
            <w:rPr>
              <w:i/>
              <w:rPrChange w:id="12346" w:author="Tran Huan" w:date="2018-11-25T23:42:00Z">
                <w:rPr>
                  <w:lang w:val="en-US"/>
                </w:rPr>
              </w:rPrChange>
            </w:rPr>
            <w:delText>Bảng d</w:delText>
          </w:r>
        </w:del>
      </w:ins>
      <w:ins w:id="12347" w:author="phuong vu" w:date="2018-11-23T14:23:00Z">
        <w:del w:id="12348" w:author="Tran Huan" w:date="2018-11-25T23:42:00Z">
          <w:r w:rsidRPr="00266AC8" w:rsidDel="00266AC8">
            <w:rPr>
              <w:i/>
              <w:rPrChange w:id="12349" w:author="Tran Huan" w:date="2018-11-25T23:42:00Z">
                <w:rPr>
                  <w:lang w:val="en-US"/>
                </w:rPr>
              </w:rPrChange>
            </w:rPr>
            <w:delText>ữ liệu quần áo theo dịch vụ</w:delText>
          </w:r>
        </w:del>
      </w:ins>
    </w:p>
    <w:p w14:paraId="6C997884" w14:textId="57A8C5A9" w:rsidR="00DB4132" w:rsidRDefault="00FD2E65" w:rsidP="00E6227B">
      <w:pPr>
        <w:spacing w:line="276" w:lineRule="auto"/>
        <w:rPr>
          <w:ins w:id="12350" w:author="phuong vu" w:date="2018-11-23T14:17:00Z"/>
          <w:b/>
          <w:lang w:val="en-US"/>
        </w:rPr>
      </w:pPr>
      <w:ins w:id="12351" w:author="phuong vu" w:date="2018-11-23T14:17:00Z">
        <w:r>
          <w:rPr>
            <w:b/>
            <w:lang w:val="en-US"/>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1856AA" w14:paraId="29BE4C0B" w14:textId="77777777" w:rsidTr="00376EE3">
        <w:trPr>
          <w:trHeight w:val="300"/>
          <w:ins w:id="12352" w:author="phuong vu" w:date="2018-11-23T14:17:00Z"/>
        </w:trPr>
        <w:tc>
          <w:tcPr>
            <w:tcW w:w="708" w:type="dxa"/>
            <w:noWrap/>
            <w:vAlign w:val="center"/>
            <w:hideMark/>
          </w:tcPr>
          <w:p w14:paraId="64351080" w14:textId="77777777" w:rsidR="00FD2E65" w:rsidRPr="001856AA" w:rsidRDefault="00FD2E65" w:rsidP="00376EE3">
            <w:pPr>
              <w:spacing w:line="276" w:lineRule="auto"/>
              <w:jc w:val="center"/>
              <w:rPr>
                <w:ins w:id="12353" w:author="phuong vu" w:date="2018-11-23T14:17:00Z"/>
                <w:b/>
                <w:bCs/>
              </w:rPr>
            </w:pPr>
            <w:ins w:id="12354" w:author="phuong vu" w:date="2018-11-23T14:17:00Z">
              <w:r w:rsidRPr="001856AA">
                <w:rPr>
                  <w:b/>
                  <w:bCs/>
                  <w:lang w:val="da-DK"/>
                </w:rPr>
                <w:t>STT</w:t>
              </w:r>
            </w:ins>
          </w:p>
        </w:tc>
        <w:tc>
          <w:tcPr>
            <w:tcW w:w="1820" w:type="dxa"/>
            <w:noWrap/>
            <w:vAlign w:val="center"/>
            <w:hideMark/>
          </w:tcPr>
          <w:p w14:paraId="62C6DEA2" w14:textId="77777777" w:rsidR="00FD2E65" w:rsidRPr="001856AA" w:rsidRDefault="00FD2E65" w:rsidP="00376EE3">
            <w:pPr>
              <w:spacing w:line="276" w:lineRule="auto"/>
              <w:jc w:val="center"/>
              <w:rPr>
                <w:ins w:id="12355" w:author="phuong vu" w:date="2018-11-23T14:17:00Z"/>
                <w:b/>
                <w:bCs/>
              </w:rPr>
            </w:pPr>
            <w:ins w:id="12356" w:author="phuong vu" w:date="2018-11-23T14:17:00Z">
              <w:r w:rsidRPr="001856AA">
                <w:rPr>
                  <w:b/>
                  <w:bCs/>
                  <w:lang w:val="da-DK"/>
                </w:rPr>
                <w:t>Tên trường</w:t>
              </w:r>
            </w:ins>
          </w:p>
        </w:tc>
        <w:tc>
          <w:tcPr>
            <w:tcW w:w="1300" w:type="dxa"/>
            <w:noWrap/>
            <w:vAlign w:val="center"/>
            <w:hideMark/>
          </w:tcPr>
          <w:p w14:paraId="0257C86B" w14:textId="77777777" w:rsidR="00FD2E65" w:rsidRPr="001856AA" w:rsidRDefault="00FD2E65" w:rsidP="00376EE3">
            <w:pPr>
              <w:spacing w:line="276" w:lineRule="auto"/>
              <w:jc w:val="center"/>
              <w:rPr>
                <w:ins w:id="12357" w:author="phuong vu" w:date="2018-11-23T14:17:00Z"/>
                <w:b/>
                <w:bCs/>
              </w:rPr>
            </w:pPr>
            <w:ins w:id="12358" w:author="phuong vu" w:date="2018-11-23T14:17:00Z">
              <w:r w:rsidRPr="001856AA">
                <w:rPr>
                  <w:b/>
                  <w:bCs/>
                  <w:lang w:val="da-DK"/>
                </w:rPr>
                <w:t>Kiểu</w:t>
              </w:r>
            </w:ins>
          </w:p>
        </w:tc>
        <w:tc>
          <w:tcPr>
            <w:tcW w:w="1098" w:type="dxa"/>
            <w:noWrap/>
            <w:vAlign w:val="center"/>
            <w:hideMark/>
          </w:tcPr>
          <w:p w14:paraId="7CB062FF" w14:textId="77777777" w:rsidR="00FD2E65" w:rsidRPr="001856AA" w:rsidRDefault="00FD2E65" w:rsidP="00376EE3">
            <w:pPr>
              <w:spacing w:line="276" w:lineRule="auto"/>
              <w:jc w:val="center"/>
              <w:rPr>
                <w:ins w:id="12359" w:author="phuong vu" w:date="2018-11-23T14:17:00Z"/>
                <w:b/>
                <w:bCs/>
              </w:rPr>
            </w:pPr>
            <w:ins w:id="12360" w:author="phuong vu" w:date="2018-11-23T14:17:00Z">
              <w:r w:rsidRPr="001856AA">
                <w:rPr>
                  <w:b/>
                  <w:bCs/>
                  <w:lang w:val="da-DK"/>
                </w:rPr>
                <w:t>Chấp nhận Null</w:t>
              </w:r>
            </w:ins>
          </w:p>
        </w:tc>
        <w:tc>
          <w:tcPr>
            <w:tcW w:w="838" w:type="dxa"/>
            <w:noWrap/>
            <w:vAlign w:val="center"/>
            <w:hideMark/>
          </w:tcPr>
          <w:p w14:paraId="15D2BE56" w14:textId="77777777" w:rsidR="00FD2E65" w:rsidRPr="001856AA" w:rsidRDefault="00FD2E65" w:rsidP="00376EE3">
            <w:pPr>
              <w:spacing w:line="276" w:lineRule="auto"/>
              <w:jc w:val="center"/>
              <w:rPr>
                <w:ins w:id="12361" w:author="phuong vu" w:date="2018-11-23T14:17:00Z"/>
                <w:b/>
                <w:bCs/>
              </w:rPr>
            </w:pPr>
            <w:ins w:id="12362" w:author="phuong vu" w:date="2018-11-23T14:17:00Z">
              <w:r w:rsidRPr="001856AA">
                <w:rPr>
                  <w:b/>
                  <w:bCs/>
                  <w:lang w:val="da-DK"/>
                </w:rPr>
                <w:t>Khóa chính</w:t>
              </w:r>
            </w:ins>
          </w:p>
        </w:tc>
        <w:tc>
          <w:tcPr>
            <w:tcW w:w="823" w:type="dxa"/>
            <w:noWrap/>
            <w:vAlign w:val="center"/>
            <w:hideMark/>
          </w:tcPr>
          <w:p w14:paraId="50DCB0CC" w14:textId="77777777" w:rsidR="00FD2E65" w:rsidRPr="001856AA" w:rsidRDefault="00FD2E65" w:rsidP="00376EE3">
            <w:pPr>
              <w:spacing w:line="276" w:lineRule="auto"/>
              <w:jc w:val="center"/>
              <w:rPr>
                <w:ins w:id="12363" w:author="phuong vu" w:date="2018-11-23T14:17:00Z"/>
                <w:b/>
                <w:bCs/>
              </w:rPr>
            </w:pPr>
            <w:ins w:id="12364" w:author="phuong vu" w:date="2018-11-23T14:17:00Z">
              <w:r w:rsidRPr="001856AA">
                <w:rPr>
                  <w:b/>
                  <w:bCs/>
                  <w:lang w:val="da-DK"/>
                </w:rPr>
                <w:t>Khóa ngoại</w:t>
              </w:r>
            </w:ins>
          </w:p>
        </w:tc>
        <w:tc>
          <w:tcPr>
            <w:tcW w:w="2228" w:type="dxa"/>
            <w:noWrap/>
            <w:vAlign w:val="center"/>
            <w:hideMark/>
          </w:tcPr>
          <w:p w14:paraId="3D776DDB" w14:textId="77777777" w:rsidR="00FD2E65" w:rsidRPr="001856AA" w:rsidRDefault="00FD2E65" w:rsidP="00376EE3">
            <w:pPr>
              <w:spacing w:line="276" w:lineRule="auto"/>
              <w:ind w:right="226"/>
              <w:jc w:val="center"/>
              <w:rPr>
                <w:ins w:id="12365" w:author="phuong vu" w:date="2018-11-23T14:17:00Z"/>
                <w:b/>
                <w:bCs/>
              </w:rPr>
            </w:pPr>
            <w:ins w:id="12366" w:author="phuong vu" w:date="2018-11-23T14:17:00Z">
              <w:r w:rsidRPr="001856AA">
                <w:rPr>
                  <w:b/>
                  <w:bCs/>
                  <w:lang w:val="da-DK"/>
                </w:rPr>
                <w:t>Mô tả</w:t>
              </w:r>
            </w:ins>
          </w:p>
        </w:tc>
      </w:tr>
      <w:tr w:rsidR="00FD2E65" w:rsidRPr="001856AA" w14:paraId="0EE647D3" w14:textId="77777777" w:rsidTr="00376EE3">
        <w:trPr>
          <w:trHeight w:val="300"/>
          <w:ins w:id="12367" w:author="phuong vu" w:date="2018-11-23T14:17:00Z"/>
        </w:trPr>
        <w:tc>
          <w:tcPr>
            <w:tcW w:w="708" w:type="dxa"/>
            <w:noWrap/>
            <w:vAlign w:val="center"/>
            <w:hideMark/>
          </w:tcPr>
          <w:p w14:paraId="0478018A" w14:textId="77777777" w:rsidR="00FD2E65" w:rsidRPr="00FD2760" w:rsidRDefault="00FD2E65" w:rsidP="00376EE3">
            <w:pPr>
              <w:spacing w:line="276" w:lineRule="auto"/>
              <w:jc w:val="center"/>
              <w:rPr>
                <w:ins w:id="12368" w:author="phuong vu" w:date="2018-11-23T14:17:00Z"/>
              </w:rPr>
            </w:pPr>
            <w:ins w:id="12369" w:author="phuong vu" w:date="2018-11-23T14:17:00Z">
              <w:r w:rsidRPr="00FD2760">
                <w:t>1</w:t>
              </w:r>
            </w:ins>
          </w:p>
        </w:tc>
        <w:tc>
          <w:tcPr>
            <w:tcW w:w="1820" w:type="dxa"/>
            <w:noWrap/>
            <w:hideMark/>
          </w:tcPr>
          <w:p w14:paraId="0ADFBFD0" w14:textId="77777777" w:rsidR="00FD2E65" w:rsidRPr="00FD2760" w:rsidRDefault="00FD2E65" w:rsidP="00376EE3">
            <w:pPr>
              <w:spacing w:line="276" w:lineRule="auto"/>
              <w:rPr>
                <w:ins w:id="12370" w:author="phuong vu" w:date="2018-11-23T14:17:00Z"/>
              </w:rPr>
            </w:pPr>
            <w:ins w:id="12371" w:author="phuong vu" w:date="2018-11-23T14:17:00Z">
              <w:r w:rsidRPr="00FD2760">
                <w:t>id</w:t>
              </w:r>
            </w:ins>
          </w:p>
        </w:tc>
        <w:tc>
          <w:tcPr>
            <w:tcW w:w="1300" w:type="dxa"/>
            <w:noWrap/>
            <w:hideMark/>
          </w:tcPr>
          <w:p w14:paraId="44CE3646" w14:textId="77777777" w:rsidR="00FD2E65" w:rsidRPr="00FD2760" w:rsidRDefault="00FD2E65" w:rsidP="00376EE3">
            <w:pPr>
              <w:spacing w:line="276" w:lineRule="auto"/>
              <w:rPr>
                <w:ins w:id="12372" w:author="phuong vu" w:date="2018-11-23T14:17:00Z"/>
              </w:rPr>
            </w:pPr>
            <w:ins w:id="12373" w:author="phuong vu" w:date="2018-11-23T14:17:00Z">
              <w:r w:rsidRPr="00FD2760">
                <w:t>numeric</w:t>
              </w:r>
            </w:ins>
          </w:p>
        </w:tc>
        <w:tc>
          <w:tcPr>
            <w:tcW w:w="1098" w:type="dxa"/>
            <w:noWrap/>
            <w:vAlign w:val="center"/>
            <w:hideMark/>
          </w:tcPr>
          <w:p w14:paraId="3604FF9C" w14:textId="77777777" w:rsidR="00FD2E65" w:rsidRPr="00FD2760" w:rsidRDefault="00FD2E65" w:rsidP="00376EE3">
            <w:pPr>
              <w:spacing w:line="276" w:lineRule="auto"/>
              <w:jc w:val="center"/>
              <w:rPr>
                <w:ins w:id="12374" w:author="phuong vu" w:date="2018-11-23T14:17:00Z"/>
              </w:rPr>
            </w:pPr>
          </w:p>
        </w:tc>
        <w:tc>
          <w:tcPr>
            <w:tcW w:w="838" w:type="dxa"/>
            <w:noWrap/>
            <w:vAlign w:val="center"/>
            <w:hideMark/>
          </w:tcPr>
          <w:p w14:paraId="78CED7E3" w14:textId="77777777" w:rsidR="00FD2E65" w:rsidRPr="00FD2760" w:rsidRDefault="00FD2E65" w:rsidP="00376EE3">
            <w:pPr>
              <w:spacing w:line="276" w:lineRule="auto"/>
              <w:jc w:val="center"/>
              <w:rPr>
                <w:ins w:id="12375" w:author="phuong vu" w:date="2018-11-23T14:17:00Z"/>
              </w:rPr>
            </w:pPr>
            <w:ins w:id="12376" w:author="phuong vu" w:date="2018-11-23T14:17:00Z">
              <w:r w:rsidRPr="00FD2760">
                <w:t>X</w:t>
              </w:r>
            </w:ins>
          </w:p>
        </w:tc>
        <w:tc>
          <w:tcPr>
            <w:tcW w:w="823" w:type="dxa"/>
            <w:noWrap/>
            <w:vAlign w:val="center"/>
            <w:hideMark/>
          </w:tcPr>
          <w:p w14:paraId="323D25F6" w14:textId="77777777" w:rsidR="00FD2E65" w:rsidRPr="00FD2760" w:rsidRDefault="00FD2E65" w:rsidP="00376EE3">
            <w:pPr>
              <w:spacing w:line="276" w:lineRule="auto"/>
              <w:jc w:val="center"/>
              <w:rPr>
                <w:ins w:id="12377" w:author="phuong vu" w:date="2018-11-23T14:17:00Z"/>
              </w:rPr>
            </w:pPr>
          </w:p>
        </w:tc>
        <w:tc>
          <w:tcPr>
            <w:tcW w:w="2228" w:type="dxa"/>
            <w:noWrap/>
            <w:hideMark/>
          </w:tcPr>
          <w:p w14:paraId="6EE62A00" w14:textId="77777777" w:rsidR="00FD2E65" w:rsidRPr="00FD2760" w:rsidRDefault="00FD2E65" w:rsidP="00376EE3">
            <w:pPr>
              <w:spacing w:line="276" w:lineRule="auto"/>
              <w:rPr>
                <w:ins w:id="12378" w:author="phuong vu" w:date="2018-11-23T14:17:00Z"/>
                <w:lang w:val="en-US"/>
              </w:rPr>
            </w:pPr>
            <w:ins w:id="12379" w:author="phuong vu" w:date="2018-11-23T14:17:00Z">
              <w:r w:rsidRPr="00FD2760">
                <w:t>ID</w:t>
              </w:r>
            </w:ins>
          </w:p>
        </w:tc>
      </w:tr>
      <w:tr w:rsidR="00FD2E65" w:rsidRPr="001856AA" w14:paraId="1E20F3D0" w14:textId="77777777" w:rsidTr="00376EE3">
        <w:trPr>
          <w:trHeight w:val="300"/>
          <w:ins w:id="12380" w:author="phuong vu" w:date="2018-11-23T14:17:00Z"/>
        </w:trPr>
        <w:tc>
          <w:tcPr>
            <w:tcW w:w="708" w:type="dxa"/>
            <w:noWrap/>
            <w:vAlign w:val="center"/>
            <w:hideMark/>
          </w:tcPr>
          <w:p w14:paraId="335E2D04" w14:textId="77777777" w:rsidR="00FD2E65" w:rsidRPr="00FD2760" w:rsidRDefault="00FD2E65" w:rsidP="00376EE3">
            <w:pPr>
              <w:spacing w:line="276" w:lineRule="auto"/>
              <w:jc w:val="center"/>
              <w:rPr>
                <w:ins w:id="12381" w:author="phuong vu" w:date="2018-11-23T14:17:00Z"/>
              </w:rPr>
            </w:pPr>
            <w:ins w:id="12382" w:author="phuong vu" w:date="2018-11-23T14:17:00Z">
              <w:r w:rsidRPr="00FD2760">
                <w:t>2</w:t>
              </w:r>
            </w:ins>
          </w:p>
        </w:tc>
        <w:tc>
          <w:tcPr>
            <w:tcW w:w="1820" w:type="dxa"/>
            <w:noWrap/>
            <w:hideMark/>
          </w:tcPr>
          <w:p w14:paraId="3EF1B13E" w14:textId="0EAAFC5E" w:rsidR="00FD2E65" w:rsidRPr="00FD2760" w:rsidRDefault="00FD2E65" w:rsidP="00376EE3">
            <w:pPr>
              <w:spacing w:line="276" w:lineRule="auto"/>
              <w:rPr>
                <w:ins w:id="12383" w:author="phuong vu" w:date="2018-11-23T14:17:00Z"/>
                <w:lang w:val="en-US"/>
              </w:rPr>
            </w:pPr>
            <w:ins w:id="12384" w:author="phuong vu" w:date="2018-11-23T14:17:00Z">
              <w:r>
                <w:rPr>
                  <w:lang w:val="en-US"/>
                </w:rPr>
                <w:t>service</w:t>
              </w:r>
              <w:r w:rsidRPr="00FD2760">
                <w:t>_</w:t>
              </w:r>
              <w:r>
                <w:rPr>
                  <w:lang w:val="en-US"/>
                </w:rPr>
                <w:t>type_name</w:t>
              </w:r>
            </w:ins>
          </w:p>
        </w:tc>
        <w:tc>
          <w:tcPr>
            <w:tcW w:w="1300" w:type="dxa"/>
            <w:noWrap/>
            <w:hideMark/>
          </w:tcPr>
          <w:p w14:paraId="5929799A" w14:textId="0B2644B7" w:rsidR="00FD2E65" w:rsidRPr="00FD2760" w:rsidRDefault="00FD2E65" w:rsidP="00376EE3">
            <w:pPr>
              <w:spacing w:line="276" w:lineRule="auto"/>
              <w:rPr>
                <w:ins w:id="12385" w:author="phuong vu" w:date="2018-11-23T14:17:00Z"/>
                <w:lang w:val="en-US"/>
              </w:rPr>
            </w:pPr>
            <w:ins w:id="12386" w:author="phuong vu" w:date="2018-11-23T14:19:00Z">
              <w:r w:rsidRPr="00FD2760">
                <w:t>character varying</w:t>
              </w:r>
            </w:ins>
          </w:p>
        </w:tc>
        <w:tc>
          <w:tcPr>
            <w:tcW w:w="1098" w:type="dxa"/>
            <w:noWrap/>
            <w:vAlign w:val="center"/>
            <w:hideMark/>
          </w:tcPr>
          <w:p w14:paraId="272B003C" w14:textId="77777777" w:rsidR="00FD2E65" w:rsidRPr="00FD2760" w:rsidRDefault="00FD2E65" w:rsidP="00376EE3">
            <w:pPr>
              <w:spacing w:line="276" w:lineRule="auto"/>
              <w:jc w:val="center"/>
              <w:rPr>
                <w:ins w:id="12387" w:author="phuong vu" w:date="2018-11-23T14:17:00Z"/>
              </w:rPr>
            </w:pPr>
          </w:p>
        </w:tc>
        <w:tc>
          <w:tcPr>
            <w:tcW w:w="838" w:type="dxa"/>
            <w:noWrap/>
            <w:vAlign w:val="center"/>
            <w:hideMark/>
          </w:tcPr>
          <w:p w14:paraId="37B4B7DE" w14:textId="77777777" w:rsidR="00FD2E65" w:rsidRPr="00FD2760" w:rsidRDefault="00FD2E65" w:rsidP="00376EE3">
            <w:pPr>
              <w:spacing w:line="276" w:lineRule="auto"/>
              <w:jc w:val="center"/>
              <w:rPr>
                <w:ins w:id="12388" w:author="phuong vu" w:date="2018-11-23T14:17:00Z"/>
              </w:rPr>
            </w:pPr>
          </w:p>
        </w:tc>
        <w:tc>
          <w:tcPr>
            <w:tcW w:w="823" w:type="dxa"/>
            <w:noWrap/>
            <w:vAlign w:val="center"/>
            <w:hideMark/>
          </w:tcPr>
          <w:p w14:paraId="2AFE90B9" w14:textId="64E9A299" w:rsidR="00FD2E65" w:rsidRPr="00FD2760" w:rsidRDefault="00FD2E65" w:rsidP="00376EE3">
            <w:pPr>
              <w:spacing w:line="276" w:lineRule="auto"/>
              <w:jc w:val="center"/>
              <w:rPr>
                <w:ins w:id="12389" w:author="phuong vu" w:date="2018-11-23T14:17:00Z"/>
                <w:lang w:val="en-US"/>
              </w:rPr>
            </w:pPr>
          </w:p>
        </w:tc>
        <w:tc>
          <w:tcPr>
            <w:tcW w:w="2228" w:type="dxa"/>
            <w:noWrap/>
            <w:hideMark/>
          </w:tcPr>
          <w:p w14:paraId="0302D138" w14:textId="2C233198" w:rsidR="00FD2E65" w:rsidRPr="00FD2760" w:rsidRDefault="00FD2E65" w:rsidP="00376EE3">
            <w:pPr>
              <w:spacing w:line="276" w:lineRule="auto"/>
              <w:rPr>
                <w:ins w:id="12390" w:author="phuong vu" w:date="2018-11-23T14:17:00Z"/>
                <w:lang w:val="en-US"/>
              </w:rPr>
            </w:pPr>
            <w:ins w:id="12391" w:author="phuong vu" w:date="2018-11-23T14:18:00Z">
              <w:r>
                <w:rPr>
                  <w:lang w:val="en-US"/>
                </w:rPr>
                <w:t>Tên dịch vụ</w:t>
              </w:r>
            </w:ins>
          </w:p>
        </w:tc>
      </w:tr>
      <w:tr w:rsidR="00FD2E65" w:rsidRPr="001856AA" w14:paraId="1FCAEAB7" w14:textId="77777777" w:rsidTr="00376EE3">
        <w:trPr>
          <w:trHeight w:val="300"/>
          <w:ins w:id="12392" w:author="phuong vu" w:date="2018-11-23T14:17:00Z"/>
        </w:trPr>
        <w:tc>
          <w:tcPr>
            <w:tcW w:w="708" w:type="dxa"/>
            <w:noWrap/>
            <w:vAlign w:val="center"/>
          </w:tcPr>
          <w:p w14:paraId="71363B51" w14:textId="77777777" w:rsidR="00FD2E65" w:rsidRPr="00FD2760" w:rsidRDefault="00FD2E65" w:rsidP="00376EE3">
            <w:pPr>
              <w:spacing w:line="276" w:lineRule="auto"/>
              <w:jc w:val="center"/>
              <w:rPr>
                <w:ins w:id="12393" w:author="phuong vu" w:date="2018-11-23T14:17:00Z"/>
                <w:lang w:val="en-US"/>
              </w:rPr>
            </w:pPr>
            <w:ins w:id="12394" w:author="phuong vu" w:date="2018-11-23T14:17:00Z">
              <w:r>
                <w:rPr>
                  <w:lang w:val="en-US"/>
                </w:rPr>
                <w:t>3</w:t>
              </w:r>
            </w:ins>
          </w:p>
        </w:tc>
        <w:tc>
          <w:tcPr>
            <w:tcW w:w="1820" w:type="dxa"/>
            <w:noWrap/>
          </w:tcPr>
          <w:p w14:paraId="488E9194" w14:textId="5F17C940" w:rsidR="00FD2E65" w:rsidRDefault="00FD2E65" w:rsidP="00376EE3">
            <w:pPr>
              <w:spacing w:line="276" w:lineRule="auto"/>
              <w:rPr>
                <w:ins w:id="12395" w:author="phuong vu" w:date="2018-11-23T14:17:00Z"/>
                <w:lang w:val="en-US"/>
              </w:rPr>
            </w:pPr>
            <w:ins w:id="12396" w:author="phuong vu" w:date="2018-11-23T14:18:00Z">
              <w:r>
                <w:rPr>
                  <w:lang w:val="en-US"/>
                </w:rPr>
                <w:t>service</w:t>
              </w:r>
              <w:r w:rsidRPr="00FD2760">
                <w:t>_</w:t>
              </w:r>
              <w:r>
                <w:rPr>
                  <w:lang w:val="en-US"/>
                </w:rPr>
                <w:t>type_desc</w:t>
              </w:r>
            </w:ins>
          </w:p>
        </w:tc>
        <w:tc>
          <w:tcPr>
            <w:tcW w:w="1300" w:type="dxa"/>
            <w:noWrap/>
          </w:tcPr>
          <w:p w14:paraId="2073BE0C" w14:textId="227F5283" w:rsidR="00FD2E65" w:rsidRPr="00FD2760" w:rsidRDefault="00FD2E65" w:rsidP="00376EE3">
            <w:pPr>
              <w:spacing w:line="276" w:lineRule="auto"/>
              <w:rPr>
                <w:ins w:id="12397" w:author="phuong vu" w:date="2018-11-23T14:17:00Z"/>
              </w:rPr>
            </w:pPr>
            <w:ins w:id="12398" w:author="phuong vu" w:date="2018-11-23T14:19:00Z">
              <w:r w:rsidRPr="00FD2760">
                <w:t>character varying</w:t>
              </w:r>
            </w:ins>
          </w:p>
        </w:tc>
        <w:tc>
          <w:tcPr>
            <w:tcW w:w="1098" w:type="dxa"/>
            <w:noWrap/>
            <w:vAlign w:val="center"/>
          </w:tcPr>
          <w:p w14:paraId="134E9FB0" w14:textId="77777777" w:rsidR="00FD2E65" w:rsidRPr="00FD2760" w:rsidRDefault="00FD2E65" w:rsidP="00376EE3">
            <w:pPr>
              <w:spacing w:line="276" w:lineRule="auto"/>
              <w:jc w:val="center"/>
              <w:rPr>
                <w:ins w:id="12399" w:author="phuong vu" w:date="2018-11-23T14:17:00Z"/>
              </w:rPr>
            </w:pPr>
          </w:p>
        </w:tc>
        <w:tc>
          <w:tcPr>
            <w:tcW w:w="838" w:type="dxa"/>
            <w:noWrap/>
            <w:vAlign w:val="center"/>
          </w:tcPr>
          <w:p w14:paraId="4A50E7CC" w14:textId="77777777" w:rsidR="00FD2E65" w:rsidRPr="00FD2760" w:rsidRDefault="00FD2E65" w:rsidP="00376EE3">
            <w:pPr>
              <w:spacing w:line="276" w:lineRule="auto"/>
              <w:jc w:val="center"/>
              <w:rPr>
                <w:ins w:id="12400" w:author="phuong vu" w:date="2018-11-23T14:17:00Z"/>
              </w:rPr>
            </w:pPr>
          </w:p>
        </w:tc>
        <w:tc>
          <w:tcPr>
            <w:tcW w:w="823" w:type="dxa"/>
            <w:noWrap/>
            <w:vAlign w:val="center"/>
          </w:tcPr>
          <w:p w14:paraId="1CD9542E" w14:textId="4BF72F97" w:rsidR="00FD2E65" w:rsidRPr="00FD2760" w:rsidRDefault="00FD2E65" w:rsidP="00376EE3">
            <w:pPr>
              <w:spacing w:line="276" w:lineRule="auto"/>
              <w:jc w:val="center"/>
              <w:rPr>
                <w:ins w:id="12401" w:author="phuong vu" w:date="2018-11-23T14:17:00Z"/>
                <w:lang w:val="en-US"/>
              </w:rPr>
            </w:pPr>
          </w:p>
        </w:tc>
        <w:tc>
          <w:tcPr>
            <w:tcW w:w="2228" w:type="dxa"/>
            <w:noWrap/>
          </w:tcPr>
          <w:p w14:paraId="587F1EBC" w14:textId="52B77418" w:rsidR="00FD2E65" w:rsidRDefault="00FD2E65" w:rsidP="00376EE3">
            <w:pPr>
              <w:spacing w:line="276" w:lineRule="auto"/>
              <w:rPr>
                <w:ins w:id="12402" w:author="phuong vu" w:date="2018-11-23T14:17:00Z"/>
                <w:lang w:val="en-US"/>
              </w:rPr>
            </w:pPr>
            <w:ins w:id="12403" w:author="phuong vu" w:date="2018-11-23T14:18:00Z">
              <w:r>
                <w:rPr>
                  <w:lang w:val="en-US"/>
                </w:rPr>
                <w:t>Mô tả dịch vụ</w:t>
              </w:r>
            </w:ins>
          </w:p>
        </w:tc>
      </w:tr>
      <w:tr w:rsidR="00FD2E65" w:rsidRPr="001856AA" w14:paraId="5A4F0674" w14:textId="77777777" w:rsidTr="00376EE3">
        <w:trPr>
          <w:trHeight w:val="300"/>
          <w:ins w:id="12404" w:author="phuong vu" w:date="2018-11-23T14:19:00Z"/>
        </w:trPr>
        <w:tc>
          <w:tcPr>
            <w:tcW w:w="708" w:type="dxa"/>
            <w:noWrap/>
            <w:vAlign w:val="center"/>
          </w:tcPr>
          <w:p w14:paraId="5806DD77" w14:textId="24B77EBD" w:rsidR="00FD2E65" w:rsidRDefault="00FD2E65" w:rsidP="00376EE3">
            <w:pPr>
              <w:spacing w:line="276" w:lineRule="auto"/>
              <w:jc w:val="center"/>
              <w:rPr>
                <w:ins w:id="12405" w:author="phuong vu" w:date="2018-11-23T14:19:00Z"/>
                <w:lang w:val="en-US"/>
              </w:rPr>
            </w:pPr>
            <w:ins w:id="12406" w:author="phuong vu" w:date="2018-11-23T14:19:00Z">
              <w:r>
                <w:rPr>
                  <w:lang w:val="en-US"/>
                </w:rPr>
                <w:t>4</w:t>
              </w:r>
            </w:ins>
          </w:p>
        </w:tc>
        <w:tc>
          <w:tcPr>
            <w:tcW w:w="1820" w:type="dxa"/>
            <w:noWrap/>
          </w:tcPr>
          <w:p w14:paraId="1A6B09C1" w14:textId="680783C5" w:rsidR="00FD2E65" w:rsidRDefault="00FD2E65" w:rsidP="00376EE3">
            <w:pPr>
              <w:spacing w:line="276" w:lineRule="auto"/>
              <w:rPr>
                <w:ins w:id="12407" w:author="phuong vu" w:date="2018-11-23T14:19:00Z"/>
                <w:lang w:val="en-US"/>
              </w:rPr>
            </w:pPr>
            <w:ins w:id="12408" w:author="phuong vu" w:date="2018-11-23T14:19:00Z">
              <w:r>
                <w:rPr>
                  <w:lang w:val="en-US"/>
                </w:rPr>
                <w:t>service</w:t>
              </w:r>
              <w:r w:rsidRPr="00FD2760">
                <w:t>_</w:t>
              </w:r>
              <w:r>
                <w:rPr>
                  <w:lang w:val="en-US"/>
                </w:rPr>
                <w:t>type_avatar</w:t>
              </w:r>
            </w:ins>
          </w:p>
        </w:tc>
        <w:tc>
          <w:tcPr>
            <w:tcW w:w="1300" w:type="dxa"/>
            <w:noWrap/>
          </w:tcPr>
          <w:p w14:paraId="1761FDB1" w14:textId="40D1B529" w:rsidR="00FD2E65" w:rsidRDefault="00FD2E65" w:rsidP="00376EE3">
            <w:pPr>
              <w:spacing w:line="276" w:lineRule="auto"/>
              <w:rPr>
                <w:ins w:id="12409" w:author="phuong vu" w:date="2018-11-23T14:19:00Z"/>
                <w:lang w:val="en-US"/>
              </w:rPr>
            </w:pPr>
            <w:ins w:id="12410" w:author="phuong vu" w:date="2018-11-23T14:19:00Z">
              <w:r w:rsidRPr="00FD2760">
                <w:t>numeric</w:t>
              </w:r>
            </w:ins>
          </w:p>
        </w:tc>
        <w:tc>
          <w:tcPr>
            <w:tcW w:w="1098" w:type="dxa"/>
            <w:noWrap/>
            <w:vAlign w:val="center"/>
          </w:tcPr>
          <w:p w14:paraId="254E3B35" w14:textId="77777777" w:rsidR="00FD2E65" w:rsidRPr="00FD2760" w:rsidRDefault="00FD2E65" w:rsidP="00376EE3">
            <w:pPr>
              <w:spacing w:line="276" w:lineRule="auto"/>
              <w:jc w:val="center"/>
              <w:rPr>
                <w:ins w:id="12411" w:author="phuong vu" w:date="2018-11-23T14:19:00Z"/>
              </w:rPr>
            </w:pPr>
          </w:p>
        </w:tc>
        <w:tc>
          <w:tcPr>
            <w:tcW w:w="838" w:type="dxa"/>
            <w:noWrap/>
            <w:vAlign w:val="center"/>
          </w:tcPr>
          <w:p w14:paraId="454213CE" w14:textId="77777777" w:rsidR="00FD2E65" w:rsidRPr="00FD2760" w:rsidRDefault="00FD2E65" w:rsidP="00376EE3">
            <w:pPr>
              <w:spacing w:line="276" w:lineRule="auto"/>
              <w:jc w:val="center"/>
              <w:rPr>
                <w:ins w:id="12412" w:author="phuong vu" w:date="2018-11-23T14:19:00Z"/>
              </w:rPr>
            </w:pPr>
          </w:p>
        </w:tc>
        <w:tc>
          <w:tcPr>
            <w:tcW w:w="823" w:type="dxa"/>
            <w:noWrap/>
            <w:vAlign w:val="center"/>
          </w:tcPr>
          <w:p w14:paraId="12FE9E7B" w14:textId="77777777" w:rsidR="00FD2E65" w:rsidRDefault="00FD2E65" w:rsidP="00376EE3">
            <w:pPr>
              <w:spacing w:line="276" w:lineRule="auto"/>
              <w:jc w:val="center"/>
              <w:rPr>
                <w:ins w:id="12413" w:author="phuong vu" w:date="2018-11-23T14:19:00Z"/>
                <w:lang w:val="en-US"/>
              </w:rPr>
            </w:pPr>
          </w:p>
        </w:tc>
        <w:tc>
          <w:tcPr>
            <w:tcW w:w="2228" w:type="dxa"/>
            <w:noWrap/>
          </w:tcPr>
          <w:p w14:paraId="4D128397" w14:textId="10540700" w:rsidR="00FD2E65" w:rsidRDefault="00FD2E65" w:rsidP="00376EE3">
            <w:pPr>
              <w:spacing w:line="276" w:lineRule="auto"/>
              <w:rPr>
                <w:ins w:id="12414" w:author="phuong vu" w:date="2018-11-23T14:19:00Z"/>
                <w:lang w:val="en-US"/>
              </w:rPr>
            </w:pPr>
            <w:ins w:id="12415" w:author="phuong vu" w:date="2018-11-23T14:19:00Z">
              <w:r>
                <w:rPr>
                  <w:lang w:val="en-US"/>
                </w:rPr>
                <w:t>ID ảnh dịch vụ</w:t>
              </w:r>
            </w:ins>
          </w:p>
        </w:tc>
      </w:tr>
      <w:tr w:rsidR="00FD2E65" w:rsidRPr="001856AA" w14:paraId="2A2CC047" w14:textId="77777777" w:rsidTr="00376EE3">
        <w:trPr>
          <w:trHeight w:val="300"/>
          <w:ins w:id="12416" w:author="phuong vu" w:date="2018-11-23T14:17:00Z"/>
        </w:trPr>
        <w:tc>
          <w:tcPr>
            <w:tcW w:w="708" w:type="dxa"/>
            <w:noWrap/>
            <w:vAlign w:val="center"/>
            <w:hideMark/>
          </w:tcPr>
          <w:p w14:paraId="469B2ED8" w14:textId="0449A85C" w:rsidR="00FD2E65" w:rsidRPr="00FD2760" w:rsidRDefault="00D515F9" w:rsidP="00376EE3">
            <w:pPr>
              <w:spacing w:line="276" w:lineRule="auto"/>
              <w:jc w:val="center"/>
              <w:rPr>
                <w:ins w:id="12417" w:author="phuong vu" w:date="2018-11-23T14:17:00Z"/>
                <w:lang w:val="en-US"/>
              </w:rPr>
            </w:pPr>
            <w:ins w:id="12418" w:author="phuong vu" w:date="2018-11-23T14:44:00Z">
              <w:r>
                <w:rPr>
                  <w:lang w:val="en-US"/>
                </w:rPr>
                <w:t>5</w:t>
              </w:r>
            </w:ins>
          </w:p>
        </w:tc>
        <w:tc>
          <w:tcPr>
            <w:tcW w:w="1820" w:type="dxa"/>
            <w:noWrap/>
            <w:hideMark/>
          </w:tcPr>
          <w:p w14:paraId="4A60EF6E" w14:textId="77777777" w:rsidR="00FD2E65" w:rsidRPr="00FD2760" w:rsidRDefault="00FD2E65" w:rsidP="00376EE3">
            <w:pPr>
              <w:spacing w:line="276" w:lineRule="auto"/>
              <w:rPr>
                <w:ins w:id="12419" w:author="phuong vu" w:date="2018-11-23T14:17:00Z"/>
              </w:rPr>
            </w:pPr>
            <w:ins w:id="12420" w:author="phuong vu" w:date="2018-11-23T14:17:00Z">
              <w:r w:rsidRPr="00FD2760">
                <w:t>status</w:t>
              </w:r>
            </w:ins>
          </w:p>
        </w:tc>
        <w:tc>
          <w:tcPr>
            <w:tcW w:w="1300" w:type="dxa"/>
            <w:noWrap/>
            <w:hideMark/>
          </w:tcPr>
          <w:p w14:paraId="03CE3C6F" w14:textId="77777777" w:rsidR="00FD2E65" w:rsidRPr="00FD2760" w:rsidRDefault="00FD2E65" w:rsidP="00376EE3">
            <w:pPr>
              <w:spacing w:line="276" w:lineRule="auto"/>
              <w:rPr>
                <w:ins w:id="12421" w:author="phuong vu" w:date="2018-11-23T14:17:00Z"/>
              </w:rPr>
            </w:pPr>
            <w:ins w:id="12422" w:author="phuong vu" w:date="2018-11-23T14:17:00Z">
              <w:r w:rsidRPr="00FD2760">
                <w:t>character varying</w:t>
              </w:r>
            </w:ins>
          </w:p>
        </w:tc>
        <w:tc>
          <w:tcPr>
            <w:tcW w:w="1098" w:type="dxa"/>
            <w:noWrap/>
            <w:vAlign w:val="center"/>
            <w:hideMark/>
          </w:tcPr>
          <w:p w14:paraId="19F13044" w14:textId="77777777" w:rsidR="00FD2E65" w:rsidRPr="00FD2760" w:rsidRDefault="00FD2E65" w:rsidP="00376EE3">
            <w:pPr>
              <w:spacing w:line="276" w:lineRule="auto"/>
              <w:jc w:val="center"/>
              <w:rPr>
                <w:ins w:id="12423" w:author="phuong vu" w:date="2018-11-23T14:17:00Z"/>
              </w:rPr>
            </w:pPr>
            <w:ins w:id="12424" w:author="phuong vu" w:date="2018-11-23T14:17:00Z">
              <w:r w:rsidRPr="00FD2760">
                <w:t>X</w:t>
              </w:r>
            </w:ins>
          </w:p>
        </w:tc>
        <w:tc>
          <w:tcPr>
            <w:tcW w:w="838" w:type="dxa"/>
            <w:noWrap/>
            <w:vAlign w:val="center"/>
            <w:hideMark/>
          </w:tcPr>
          <w:p w14:paraId="54D54E2F" w14:textId="77777777" w:rsidR="00FD2E65" w:rsidRPr="00FD2760" w:rsidRDefault="00FD2E65" w:rsidP="00376EE3">
            <w:pPr>
              <w:spacing w:line="276" w:lineRule="auto"/>
              <w:jc w:val="center"/>
              <w:rPr>
                <w:ins w:id="12425" w:author="phuong vu" w:date="2018-11-23T14:17:00Z"/>
              </w:rPr>
            </w:pPr>
          </w:p>
        </w:tc>
        <w:tc>
          <w:tcPr>
            <w:tcW w:w="823" w:type="dxa"/>
            <w:noWrap/>
            <w:vAlign w:val="center"/>
            <w:hideMark/>
          </w:tcPr>
          <w:p w14:paraId="162544BB" w14:textId="77777777" w:rsidR="00FD2E65" w:rsidRPr="00FD2760" w:rsidRDefault="00FD2E65" w:rsidP="00376EE3">
            <w:pPr>
              <w:spacing w:line="276" w:lineRule="auto"/>
              <w:jc w:val="center"/>
              <w:rPr>
                <w:ins w:id="12426" w:author="phuong vu" w:date="2018-11-23T14:17:00Z"/>
              </w:rPr>
            </w:pPr>
          </w:p>
        </w:tc>
        <w:tc>
          <w:tcPr>
            <w:tcW w:w="2228" w:type="dxa"/>
            <w:noWrap/>
            <w:hideMark/>
          </w:tcPr>
          <w:p w14:paraId="2ECA83BD" w14:textId="77777777" w:rsidR="00FD2E65" w:rsidRPr="00FD2760" w:rsidRDefault="00FD2E65" w:rsidP="00266AC8">
            <w:pPr>
              <w:keepNext/>
              <w:spacing w:line="276" w:lineRule="auto"/>
              <w:rPr>
                <w:ins w:id="12427" w:author="phuong vu" w:date="2018-11-23T14:17:00Z"/>
              </w:rPr>
              <w:pPrChange w:id="12428" w:author="Tran Huan" w:date="2018-11-25T23:42:00Z">
                <w:pPr>
                  <w:keepNext/>
                  <w:spacing w:line="276" w:lineRule="auto"/>
                </w:pPr>
              </w:pPrChange>
            </w:pPr>
            <w:ins w:id="12429" w:author="phuong vu" w:date="2018-11-23T14:17:00Z">
              <w:r w:rsidRPr="00FD2760">
                <w:t>Trạng thái</w:t>
              </w:r>
            </w:ins>
          </w:p>
        </w:tc>
      </w:tr>
    </w:tbl>
    <w:p w14:paraId="07E66B51" w14:textId="77D540DA" w:rsidR="00266AC8" w:rsidRPr="00266AC8" w:rsidRDefault="00266AC8">
      <w:pPr>
        <w:pStyle w:val="Caption"/>
        <w:rPr>
          <w:ins w:id="12430" w:author="Tran Huan" w:date="2018-11-25T23:42:00Z"/>
          <w:rPrChange w:id="12431" w:author="Tran Huan" w:date="2018-11-25T23:42:00Z">
            <w:rPr>
              <w:ins w:id="12432" w:author="Tran Huan" w:date="2018-11-25T23:42:00Z"/>
            </w:rPr>
          </w:rPrChange>
        </w:rPr>
      </w:pPr>
      <w:ins w:id="12433" w:author="Tran Huan" w:date="2018-11-25T23:42:00Z">
        <w:r>
          <w:t xml:space="preserve">Bảng </w:t>
        </w:r>
      </w:ins>
      <w:ins w:id="12434" w:author="Tran Huan" w:date="2018-11-26T01:45:00Z">
        <w:r w:rsidR="00BA6170">
          <w:fldChar w:fldCharType="begin"/>
        </w:r>
        <w:r w:rsidR="00BA6170">
          <w:instrText xml:space="preserve"> STYLEREF 1 \s </w:instrText>
        </w:r>
      </w:ins>
      <w:r w:rsidR="00BA6170">
        <w:fldChar w:fldCharType="separate"/>
      </w:r>
      <w:r w:rsidR="00BA6170">
        <w:rPr>
          <w:noProof/>
        </w:rPr>
        <w:t>3</w:t>
      </w:r>
      <w:ins w:id="12435"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436" w:author="Tran Huan" w:date="2018-11-26T01:45:00Z">
        <w:r w:rsidR="00BA6170">
          <w:rPr>
            <w:noProof/>
          </w:rPr>
          <w:t>19</w:t>
        </w:r>
        <w:r w:rsidR="00BA6170">
          <w:fldChar w:fldCharType="end"/>
        </w:r>
      </w:ins>
      <w:ins w:id="12437" w:author="Tran Huan" w:date="2018-11-25T23:42:00Z">
        <w:r w:rsidRPr="00266AC8">
          <w:rPr>
            <w:rPrChange w:id="12438" w:author="Tran Huan" w:date="2018-11-25T23:42:00Z">
              <w:rPr>
                <w:lang w:val="en-US"/>
              </w:rPr>
            </w:rPrChange>
          </w:rPr>
          <w:t xml:space="preserve"> </w:t>
        </w:r>
        <w:r w:rsidRPr="008F40CD">
          <w:rPr>
            <w:i/>
          </w:rPr>
          <w:t>Bảng dữ liệu dịch vụ</w:t>
        </w:r>
      </w:ins>
    </w:p>
    <w:p w14:paraId="00B3B8B1" w14:textId="6C4B0F43" w:rsidR="00FD2E65" w:rsidRPr="000245EB" w:rsidDel="00266AC8" w:rsidRDefault="00376EE3" w:rsidP="000D1FDC">
      <w:pPr>
        <w:pStyle w:val="Caption"/>
        <w:rPr>
          <w:ins w:id="12439" w:author="phuong vu" w:date="2018-11-23T14:20:00Z"/>
          <w:del w:id="12440" w:author="Tran Huan" w:date="2018-11-25T23:42:00Z"/>
          <w:b/>
          <w:rPrChange w:id="12441" w:author="Tran Huan" w:date="2018-11-25T16:08:00Z">
            <w:rPr>
              <w:ins w:id="12442" w:author="phuong vu" w:date="2018-11-23T14:20:00Z"/>
              <w:del w:id="12443" w:author="Tran Huan" w:date="2018-11-25T23:42:00Z"/>
              <w:b/>
              <w:i/>
              <w:iCs/>
              <w:szCs w:val="18"/>
              <w:lang w:val="en-US"/>
            </w:rPr>
          </w:rPrChange>
        </w:rPr>
        <w:pPrChange w:id="12444" w:author="Tran Huan" w:date="2018-11-25T23:36:00Z">
          <w:pPr>
            <w:spacing w:line="276" w:lineRule="auto"/>
          </w:pPr>
        </w:pPrChange>
      </w:pPr>
      <w:ins w:id="12445" w:author="phuong vu" w:date="2018-11-23T14:24:00Z">
        <w:del w:id="12446" w:author="Tran Huan" w:date="2018-11-25T23:42:00Z">
          <w:r w:rsidDel="00266AC8">
            <w:delText xml:space="preserve">Bảng </w:delText>
          </w:r>
        </w:del>
      </w:ins>
      <w:ins w:id="12447" w:author="phuong vu" w:date="2018-11-23T15:14:00Z">
        <w:del w:id="12448" w:author="Tran Huan" w:date="2018-11-25T23:42:00Z">
          <w:r w:rsidR="00E95F1B" w:rsidDel="00266AC8">
            <w:fldChar w:fldCharType="begin"/>
          </w:r>
          <w:r w:rsidR="00E95F1B" w:rsidDel="00266AC8">
            <w:delInstrText xml:space="preserve"> STYLEREF 1 \s </w:delInstrText>
          </w:r>
        </w:del>
      </w:ins>
      <w:del w:id="12449" w:author="Tran Huan" w:date="2018-11-25T23:42:00Z">
        <w:r w:rsidR="00E95F1B" w:rsidDel="00266AC8">
          <w:fldChar w:fldCharType="separate"/>
        </w:r>
        <w:r w:rsidR="00B607D9" w:rsidDel="00266AC8">
          <w:rPr>
            <w:noProof/>
          </w:rPr>
          <w:delText>3</w:delText>
        </w:r>
      </w:del>
      <w:ins w:id="12450" w:author="phuong vu" w:date="2018-11-23T15:14:00Z">
        <w:del w:id="12451"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452" w:author="Tran Huan" w:date="2018-11-25T23:42:00Z">
        <w:r w:rsidR="00E95F1B" w:rsidDel="00266AC8">
          <w:fldChar w:fldCharType="separate"/>
        </w:r>
      </w:del>
      <w:ins w:id="12453" w:author="phuong vu" w:date="2018-11-23T15:14:00Z">
        <w:del w:id="12454" w:author="Tran Huan" w:date="2018-11-25T23:42:00Z">
          <w:r w:rsidR="00E95F1B" w:rsidDel="00266AC8">
            <w:fldChar w:fldCharType="end"/>
          </w:r>
        </w:del>
      </w:ins>
      <w:ins w:id="12455" w:author="phuong vu" w:date="2018-11-23T14:24:00Z">
        <w:del w:id="12456" w:author="Tran Huan" w:date="2018-11-25T23:42:00Z">
          <w:r w:rsidRPr="000245EB" w:rsidDel="00266AC8">
            <w:rPr>
              <w:i/>
              <w:rPrChange w:id="12457" w:author="Tran Huan" w:date="2018-11-25T16:08:00Z">
                <w:rPr>
                  <w:i/>
                  <w:iCs/>
                  <w:lang w:val="en-US"/>
                </w:rPr>
              </w:rPrChange>
            </w:rPr>
            <w:delText xml:space="preserve"> Bảng dữ liệu dịch vụ</w:delText>
          </w:r>
        </w:del>
      </w:ins>
    </w:p>
    <w:p w14:paraId="3B8AF631" w14:textId="0334946E" w:rsidR="00FD2E65" w:rsidRDefault="00376EE3" w:rsidP="00E6227B">
      <w:pPr>
        <w:spacing w:line="276" w:lineRule="auto"/>
        <w:rPr>
          <w:ins w:id="12458" w:author="phuong vu" w:date="2018-11-23T14:25:00Z"/>
          <w:b/>
          <w:lang w:val="en-US"/>
        </w:rPr>
      </w:pPr>
      <w:ins w:id="12459" w:author="phuong vu" w:date="2018-11-23T14:25:00Z">
        <w:r>
          <w:rPr>
            <w:b/>
            <w:lang w:val="en-US"/>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1856AA" w14:paraId="3E410022" w14:textId="77777777" w:rsidTr="00376EE3">
        <w:trPr>
          <w:trHeight w:val="300"/>
          <w:ins w:id="12460" w:author="phuong vu" w:date="2018-11-23T14:25:00Z"/>
        </w:trPr>
        <w:tc>
          <w:tcPr>
            <w:tcW w:w="708" w:type="dxa"/>
            <w:noWrap/>
            <w:vAlign w:val="center"/>
            <w:hideMark/>
          </w:tcPr>
          <w:p w14:paraId="2CE5FB98" w14:textId="77777777" w:rsidR="00376EE3" w:rsidRPr="001856AA" w:rsidRDefault="00376EE3" w:rsidP="00376EE3">
            <w:pPr>
              <w:spacing w:line="276" w:lineRule="auto"/>
              <w:jc w:val="center"/>
              <w:rPr>
                <w:ins w:id="12461" w:author="phuong vu" w:date="2018-11-23T14:25:00Z"/>
                <w:b/>
                <w:bCs/>
              </w:rPr>
            </w:pPr>
            <w:ins w:id="12462" w:author="phuong vu" w:date="2018-11-23T14:25:00Z">
              <w:r w:rsidRPr="001856AA">
                <w:rPr>
                  <w:b/>
                  <w:bCs/>
                  <w:lang w:val="da-DK"/>
                </w:rPr>
                <w:t>STT</w:t>
              </w:r>
            </w:ins>
          </w:p>
        </w:tc>
        <w:tc>
          <w:tcPr>
            <w:tcW w:w="1820" w:type="dxa"/>
            <w:noWrap/>
            <w:vAlign w:val="center"/>
            <w:hideMark/>
          </w:tcPr>
          <w:p w14:paraId="0DF1CB6A" w14:textId="77777777" w:rsidR="00376EE3" w:rsidRPr="001856AA" w:rsidRDefault="00376EE3" w:rsidP="00376EE3">
            <w:pPr>
              <w:spacing w:line="276" w:lineRule="auto"/>
              <w:jc w:val="center"/>
              <w:rPr>
                <w:ins w:id="12463" w:author="phuong vu" w:date="2018-11-23T14:25:00Z"/>
                <w:b/>
                <w:bCs/>
              </w:rPr>
            </w:pPr>
            <w:ins w:id="12464" w:author="phuong vu" w:date="2018-11-23T14:25:00Z">
              <w:r w:rsidRPr="001856AA">
                <w:rPr>
                  <w:b/>
                  <w:bCs/>
                  <w:lang w:val="da-DK"/>
                </w:rPr>
                <w:t>Tên trường</w:t>
              </w:r>
            </w:ins>
          </w:p>
        </w:tc>
        <w:tc>
          <w:tcPr>
            <w:tcW w:w="1300" w:type="dxa"/>
            <w:noWrap/>
            <w:vAlign w:val="center"/>
            <w:hideMark/>
          </w:tcPr>
          <w:p w14:paraId="10156924" w14:textId="77777777" w:rsidR="00376EE3" w:rsidRPr="001856AA" w:rsidRDefault="00376EE3" w:rsidP="00376EE3">
            <w:pPr>
              <w:spacing w:line="276" w:lineRule="auto"/>
              <w:jc w:val="center"/>
              <w:rPr>
                <w:ins w:id="12465" w:author="phuong vu" w:date="2018-11-23T14:25:00Z"/>
                <w:b/>
                <w:bCs/>
              </w:rPr>
            </w:pPr>
            <w:ins w:id="12466" w:author="phuong vu" w:date="2018-11-23T14:25:00Z">
              <w:r w:rsidRPr="001856AA">
                <w:rPr>
                  <w:b/>
                  <w:bCs/>
                  <w:lang w:val="da-DK"/>
                </w:rPr>
                <w:t>Kiểu</w:t>
              </w:r>
            </w:ins>
          </w:p>
        </w:tc>
        <w:tc>
          <w:tcPr>
            <w:tcW w:w="1098" w:type="dxa"/>
            <w:noWrap/>
            <w:vAlign w:val="center"/>
            <w:hideMark/>
          </w:tcPr>
          <w:p w14:paraId="206F566F" w14:textId="77777777" w:rsidR="00376EE3" w:rsidRPr="001856AA" w:rsidRDefault="00376EE3" w:rsidP="00376EE3">
            <w:pPr>
              <w:spacing w:line="276" w:lineRule="auto"/>
              <w:jc w:val="center"/>
              <w:rPr>
                <w:ins w:id="12467" w:author="phuong vu" w:date="2018-11-23T14:25:00Z"/>
                <w:b/>
                <w:bCs/>
              </w:rPr>
            </w:pPr>
            <w:ins w:id="12468" w:author="phuong vu" w:date="2018-11-23T14:25:00Z">
              <w:r w:rsidRPr="001856AA">
                <w:rPr>
                  <w:b/>
                  <w:bCs/>
                  <w:lang w:val="da-DK"/>
                </w:rPr>
                <w:t>Chấp nhận Null</w:t>
              </w:r>
            </w:ins>
          </w:p>
        </w:tc>
        <w:tc>
          <w:tcPr>
            <w:tcW w:w="838" w:type="dxa"/>
            <w:noWrap/>
            <w:vAlign w:val="center"/>
            <w:hideMark/>
          </w:tcPr>
          <w:p w14:paraId="6A539752" w14:textId="77777777" w:rsidR="00376EE3" w:rsidRPr="001856AA" w:rsidRDefault="00376EE3" w:rsidP="00376EE3">
            <w:pPr>
              <w:spacing w:line="276" w:lineRule="auto"/>
              <w:jc w:val="center"/>
              <w:rPr>
                <w:ins w:id="12469" w:author="phuong vu" w:date="2018-11-23T14:25:00Z"/>
                <w:b/>
                <w:bCs/>
              </w:rPr>
            </w:pPr>
            <w:ins w:id="12470" w:author="phuong vu" w:date="2018-11-23T14:25:00Z">
              <w:r w:rsidRPr="001856AA">
                <w:rPr>
                  <w:b/>
                  <w:bCs/>
                  <w:lang w:val="da-DK"/>
                </w:rPr>
                <w:t>Khóa chính</w:t>
              </w:r>
            </w:ins>
          </w:p>
        </w:tc>
        <w:tc>
          <w:tcPr>
            <w:tcW w:w="823" w:type="dxa"/>
            <w:noWrap/>
            <w:vAlign w:val="center"/>
            <w:hideMark/>
          </w:tcPr>
          <w:p w14:paraId="23E10B11" w14:textId="77777777" w:rsidR="00376EE3" w:rsidRPr="001856AA" w:rsidRDefault="00376EE3" w:rsidP="00376EE3">
            <w:pPr>
              <w:spacing w:line="276" w:lineRule="auto"/>
              <w:jc w:val="center"/>
              <w:rPr>
                <w:ins w:id="12471" w:author="phuong vu" w:date="2018-11-23T14:25:00Z"/>
                <w:b/>
                <w:bCs/>
              </w:rPr>
            </w:pPr>
            <w:ins w:id="12472" w:author="phuong vu" w:date="2018-11-23T14:25:00Z">
              <w:r w:rsidRPr="001856AA">
                <w:rPr>
                  <w:b/>
                  <w:bCs/>
                  <w:lang w:val="da-DK"/>
                </w:rPr>
                <w:t>Khóa ngoại</w:t>
              </w:r>
            </w:ins>
          </w:p>
        </w:tc>
        <w:tc>
          <w:tcPr>
            <w:tcW w:w="2228" w:type="dxa"/>
            <w:noWrap/>
            <w:vAlign w:val="center"/>
            <w:hideMark/>
          </w:tcPr>
          <w:p w14:paraId="0B7262B2" w14:textId="77777777" w:rsidR="00376EE3" w:rsidRPr="001856AA" w:rsidRDefault="00376EE3" w:rsidP="00376EE3">
            <w:pPr>
              <w:spacing w:line="276" w:lineRule="auto"/>
              <w:ind w:right="226"/>
              <w:jc w:val="center"/>
              <w:rPr>
                <w:ins w:id="12473" w:author="phuong vu" w:date="2018-11-23T14:25:00Z"/>
                <w:b/>
                <w:bCs/>
              </w:rPr>
            </w:pPr>
            <w:ins w:id="12474" w:author="phuong vu" w:date="2018-11-23T14:25:00Z">
              <w:r w:rsidRPr="001856AA">
                <w:rPr>
                  <w:b/>
                  <w:bCs/>
                  <w:lang w:val="da-DK"/>
                </w:rPr>
                <w:t>Mô tả</w:t>
              </w:r>
            </w:ins>
          </w:p>
        </w:tc>
      </w:tr>
      <w:tr w:rsidR="00376EE3" w:rsidRPr="001856AA" w14:paraId="578524C3" w14:textId="77777777" w:rsidTr="00376EE3">
        <w:trPr>
          <w:trHeight w:val="300"/>
          <w:ins w:id="12475" w:author="phuong vu" w:date="2018-11-23T14:25:00Z"/>
        </w:trPr>
        <w:tc>
          <w:tcPr>
            <w:tcW w:w="708" w:type="dxa"/>
            <w:noWrap/>
            <w:vAlign w:val="center"/>
            <w:hideMark/>
          </w:tcPr>
          <w:p w14:paraId="5EAEFE67" w14:textId="77777777" w:rsidR="00376EE3" w:rsidRPr="00FD2760" w:rsidRDefault="00376EE3" w:rsidP="00376EE3">
            <w:pPr>
              <w:spacing w:line="276" w:lineRule="auto"/>
              <w:jc w:val="center"/>
              <w:rPr>
                <w:ins w:id="12476" w:author="phuong vu" w:date="2018-11-23T14:25:00Z"/>
              </w:rPr>
            </w:pPr>
            <w:ins w:id="12477" w:author="phuong vu" w:date="2018-11-23T14:25:00Z">
              <w:r w:rsidRPr="00FD2760">
                <w:t>1</w:t>
              </w:r>
            </w:ins>
          </w:p>
        </w:tc>
        <w:tc>
          <w:tcPr>
            <w:tcW w:w="1820" w:type="dxa"/>
            <w:noWrap/>
            <w:hideMark/>
          </w:tcPr>
          <w:p w14:paraId="7A629E64" w14:textId="77777777" w:rsidR="00376EE3" w:rsidRPr="00FD2760" w:rsidRDefault="00376EE3" w:rsidP="00376EE3">
            <w:pPr>
              <w:spacing w:line="276" w:lineRule="auto"/>
              <w:rPr>
                <w:ins w:id="12478" w:author="phuong vu" w:date="2018-11-23T14:25:00Z"/>
              </w:rPr>
            </w:pPr>
            <w:ins w:id="12479" w:author="phuong vu" w:date="2018-11-23T14:25:00Z">
              <w:r w:rsidRPr="00FD2760">
                <w:t>id</w:t>
              </w:r>
            </w:ins>
          </w:p>
        </w:tc>
        <w:tc>
          <w:tcPr>
            <w:tcW w:w="1300" w:type="dxa"/>
            <w:noWrap/>
            <w:hideMark/>
          </w:tcPr>
          <w:p w14:paraId="34634E87" w14:textId="77777777" w:rsidR="00376EE3" w:rsidRPr="00FD2760" w:rsidRDefault="00376EE3" w:rsidP="00376EE3">
            <w:pPr>
              <w:spacing w:line="276" w:lineRule="auto"/>
              <w:rPr>
                <w:ins w:id="12480" w:author="phuong vu" w:date="2018-11-23T14:25:00Z"/>
              </w:rPr>
            </w:pPr>
            <w:ins w:id="12481" w:author="phuong vu" w:date="2018-11-23T14:25:00Z">
              <w:r w:rsidRPr="00FD2760">
                <w:t>numeric</w:t>
              </w:r>
            </w:ins>
          </w:p>
        </w:tc>
        <w:tc>
          <w:tcPr>
            <w:tcW w:w="1098" w:type="dxa"/>
            <w:noWrap/>
            <w:vAlign w:val="center"/>
            <w:hideMark/>
          </w:tcPr>
          <w:p w14:paraId="60C84F9B" w14:textId="77777777" w:rsidR="00376EE3" w:rsidRPr="00FD2760" w:rsidRDefault="00376EE3" w:rsidP="00376EE3">
            <w:pPr>
              <w:spacing w:line="276" w:lineRule="auto"/>
              <w:jc w:val="center"/>
              <w:rPr>
                <w:ins w:id="12482" w:author="phuong vu" w:date="2018-11-23T14:25:00Z"/>
              </w:rPr>
            </w:pPr>
          </w:p>
        </w:tc>
        <w:tc>
          <w:tcPr>
            <w:tcW w:w="838" w:type="dxa"/>
            <w:noWrap/>
            <w:vAlign w:val="center"/>
            <w:hideMark/>
          </w:tcPr>
          <w:p w14:paraId="7FA2E0D8" w14:textId="77777777" w:rsidR="00376EE3" w:rsidRPr="00FD2760" w:rsidRDefault="00376EE3" w:rsidP="00376EE3">
            <w:pPr>
              <w:spacing w:line="276" w:lineRule="auto"/>
              <w:jc w:val="center"/>
              <w:rPr>
                <w:ins w:id="12483" w:author="phuong vu" w:date="2018-11-23T14:25:00Z"/>
              </w:rPr>
            </w:pPr>
            <w:ins w:id="12484" w:author="phuong vu" w:date="2018-11-23T14:25:00Z">
              <w:r w:rsidRPr="00FD2760">
                <w:t>X</w:t>
              </w:r>
            </w:ins>
          </w:p>
        </w:tc>
        <w:tc>
          <w:tcPr>
            <w:tcW w:w="823" w:type="dxa"/>
            <w:noWrap/>
            <w:vAlign w:val="center"/>
            <w:hideMark/>
          </w:tcPr>
          <w:p w14:paraId="2698C21F" w14:textId="77777777" w:rsidR="00376EE3" w:rsidRPr="00FD2760" w:rsidRDefault="00376EE3" w:rsidP="00376EE3">
            <w:pPr>
              <w:spacing w:line="276" w:lineRule="auto"/>
              <w:jc w:val="center"/>
              <w:rPr>
                <w:ins w:id="12485" w:author="phuong vu" w:date="2018-11-23T14:25:00Z"/>
              </w:rPr>
            </w:pPr>
          </w:p>
        </w:tc>
        <w:tc>
          <w:tcPr>
            <w:tcW w:w="2228" w:type="dxa"/>
            <w:noWrap/>
            <w:hideMark/>
          </w:tcPr>
          <w:p w14:paraId="4D5BD848" w14:textId="77777777" w:rsidR="00376EE3" w:rsidRPr="00FD2760" w:rsidRDefault="00376EE3" w:rsidP="00376EE3">
            <w:pPr>
              <w:spacing w:line="276" w:lineRule="auto"/>
              <w:rPr>
                <w:ins w:id="12486" w:author="phuong vu" w:date="2018-11-23T14:25:00Z"/>
                <w:lang w:val="en-US"/>
              </w:rPr>
            </w:pPr>
            <w:ins w:id="12487" w:author="phuong vu" w:date="2018-11-23T14:25:00Z">
              <w:r w:rsidRPr="00FD2760">
                <w:t>ID</w:t>
              </w:r>
            </w:ins>
          </w:p>
        </w:tc>
      </w:tr>
      <w:tr w:rsidR="00376EE3" w:rsidRPr="001856AA" w14:paraId="077C999C" w14:textId="77777777" w:rsidTr="00376EE3">
        <w:trPr>
          <w:trHeight w:val="300"/>
          <w:ins w:id="12488" w:author="phuong vu" w:date="2018-11-23T14:25:00Z"/>
        </w:trPr>
        <w:tc>
          <w:tcPr>
            <w:tcW w:w="708" w:type="dxa"/>
            <w:noWrap/>
            <w:vAlign w:val="center"/>
            <w:hideMark/>
          </w:tcPr>
          <w:p w14:paraId="29E0282E" w14:textId="77777777" w:rsidR="00376EE3" w:rsidRPr="00FD2760" w:rsidRDefault="00376EE3" w:rsidP="00376EE3">
            <w:pPr>
              <w:spacing w:line="276" w:lineRule="auto"/>
              <w:jc w:val="center"/>
              <w:rPr>
                <w:ins w:id="12489" w:author="phuong vu" w:date="2018-11-23T14:25:00Z"/>
              </w:rPr>
            </w:pPr>
            <w:ins w:id="12490" w:author="phuong vu" w:date="2018-11-23T14:25:00Z">
              <w:r w:rsidRPr="00FD2760">
                <w:t>2</w:t>
              </w:r>
            </w:ins>
          </w:p>
        </w:tc>
        <w:tc>
          <w:tcPr>
            <w:tcW w:w="1820" w:type="dxa"/>
            <w:noWrap/>
            <w:hideMark/>
          </w:tcPr>
          <w:p w14:paraId="1772304D" w14:textId="77777777" w:rsidR="00376EE3" w:rsidRPr="00FD2760" w:rsidRDefault="00376EE3" w:rsidP="00376EE3">
            <w:pPr>
              <w:spacing w:line="276" w:lineRule="auto"/>
              <w:rPr>
                <w:ins w:id="12491" w:author="phuong vu" w:date="2018-11-23T14:25:00Z"/>
                <w:lang w:val="en-US"/>
              </w:rPr>
            </w:pPr>
            <w:ins w:id="12492" w:author="phuong vu" w:date="2018-11-23T14:25:00Z">
              <w:r>
                <w:rPr>
                  <w:lang w:val="en-US"/>
                </w:rPr>
                <w:t>service</w:t>
              </w:r>
              <w:r w:rsidRPr="00FD2760">
                <w:t>_</w:t>
              </w:r>
              <w:r>
                <w:rPr>
                  <w:lang w:val="en-US"/>
                </w:rPr>
                <w:t>type_id</w:t>
              </w:r>
            </w:ins>
          </w:p>
        </w:tc>
        <w:tc>
          <w:tcPr>
            <w:tcW w:w="1300" w:type="dxa"/>
            <w:noWrap/>
            <w:hideMark/>
          </w:tcPr>
          <w:p w14:paraId="12B3A74F" w14:textId="77777777" w:rsidR="00376EE3" w:rsidRPr="00FD2760" w:rsidRDefault="00376EE3" w:rsidP="00376EE3">
            <w:pPr>
              <w:spacing w:line="276" w:lineRule="auto"/>
              <w:rPr>
                <w:ins w:id="12493" w:author="phuong vu" w:date="2018-11-23T14:25:00Z"/>
                <w:lang w:val="en-US"/>
              </w:rPr>
            </w:pPr>
            <w:ins w:id="12494" w:author="phuong vu" w:date="2018-11-23T14:25:00Z">
              <w:r>
                <w:rPr>
                  <w:lang w:val="en-US"/>
                </w:rPr>
                <w:t>numeric</w:t>
              </w:r>
            </w:ins>
          </w:p>
        </w:tc>
        <w:tc>
          <w:tcPr>
            <w:tcW w:w="1098" w:type="dxa"/>
            <w:noWrap/>
            <w:vAlign w:val="center"/>
            <w:hideMark/>
          </w:tcPr>
          <w:p w14:paraId="1126310F" w14:textId="77777777" w:rsidR="00376EE3" w:rsidRPr="00FD2760" w:rsidRDefault="00376EE3" w:rsidP="00376EE3">
            <w:pPr>
              <w:spacing w:line="276" w:lineRule="auto"/>
              <w:jc w:val="center"/>
              <w:rPr>
                <w:ins w:id="12495" w:author="phuong vu" w:date="2018-11-23T14:25:00Z"/>
              </w:rPr>
            </w:pPr>
          </w:p>
        </w:tc>
        <w:tc>
          <w:tcPr>
            <w:tcW w:w="838" w:type="dxa"/>
            <w:noWrap/>
            <w:vAlign w:val="center"/>
            <w:hideMark/>
          </w:tcPr>
          <w:p w14:paraId="0134B823" w14:textId="77777777" w:rsidR="00376EE3" w:rsidRPr="00FD2760" w:rsidRDefault="00376EE3" w:rsidP="00376EE3">
            <w:pPr>
              <w:spacing w:line="276" w:lineRule="auto"/>
              <w:jc w:val="center"/>
              <w:rPr>
                <w:ins w:id="12496" w:author="phuong vu" w:date="2018-11-23T14:25:00Z"/>
              </w:rPr>
            </w:pPr>
          </w:p>
        </w:tc>
        <w:tc>
          <w:tcPr>
            <w:tcW w:w="823" w:type="dxa"/>
            <w:noWrap/>
            <w:vAlign w:val="center"/>
            <w:hideMark/>
          </w:tcPr>
          <w:p w14:paraId="5E88C638" w14:textId="77777777" w:rsidR="00376EE3" w:rsidRPr="00FD2760" w:rsidRDefault="00376EE3" w:rsidP="00376EE3">
            <w:pPr>
              <w:spacing w:line="276" w:lineRule="auto"/>
              <w:jc w:val="center"/>
              <w:rPr>
                <w:ins w:id="12497" w:author="phuong vu" w:date="2018-11-23T14:25:00Z"/>
                <w:lang w:val="en-US"/>
              </w:rPr>
            </w:pPr>
            <w:ins w:id="12498" w:author="phuong vu" w:date="2018-11-23T14:25:00Z">
              <w:r>
                <w:rPr>
                  <w:lang w:val="en-US"/>
                </w:rPr>
                <w:t>X</w:t>
              </w:r>
            </w:ins>
          </w:p>
        </w:tc>
        <w:tc>
          <w:tcPr>
            <w:tcW w:w="2228" w:type="dxa"/>
            <w:noWrap/>
            <w:hideMark/>
          </w:tcPr>
          <w:p w14:paraId="40293254" w14:textId="77777777" w:rsidR="00376EE3" w:rsidRPr="00FD2760" w:rsidRDefault="00376EE3" w:rsidP="00376EE3">
            <w:pPr>
              <w:spacing w:line="276" w:lineRule="auto"/>
              <w:rPr>
                <w:ins w:id="12499" w:author="phuong vu" w:date="2018-11-23T14:25:00Z"/>
                <w:lang w:val="en-US"/>
              </w:rPr>
            </w:pPr>
            <w:ins w:id="12500" w:author="phuong vu" w:date="2018-11-23T14:25:00Z">
              <w:r>
                <w:rPr>
                  <w:lang w:val="en-US"/>
                </w:rPr>
                <w:t>ID dịch vụ.</w:t>
              </w:r>
            </w:ins>
          </w:p>
        </w:tc>
      </w:tr>
      <w:tr w:rsidR="00376EE3" w:rsidRPr="001856AA" w14:paraId="00A9858D" w14:textId="77777777" w:rsidTr="00376EE3">
        <w:trPr>
          <w:trHeight w:val="300"/>
          <w:ins w:id="12501" w:author="phuong vu" w:date="2018-11-23T14:25:00Z"/>
        </w:trPr>
        <w:tc>
          <w:tcPr>
            <w:tcW w:w="708" w:type="dxa"/>
            <w:noWrap/>
            <w:vAlign w:val="center"/>
          </w:tcPr>
          <w:p w14:paraId="521DA806" w14:textId="77777777" w:rsidR="00376EE3" w:rsidRPr="00FD2760" w:rsidRDefault="00376EE3" w:rsidP="00376EE3">
            <w:pPr>
              <w:spacing w:line="276" w:lineRule="auto"/>
              <w:jc w:val="center"/>
              <w:rPr>
                <w:ins w:id="12502" w:author="phuong vu" w:date="2018-11-23T14:25:00Z"/>
                <w:lang w:val="en-US"/>
              </w:rPr>
            </w:pPr>
            <w:ins w:id="12503" w:author="phuong vu" w:date="2018-11-23T14:25:00Z">
              <w:r>
                <w:rPr>
                  <w:lang w:val="en-US"/>
                </w:rPr>
                <w:t>3</w:t>
              </w:r>
            </w:ins>
          </w:p>
        </w:tc>
        <w:tc>
          <w:tcPr>
            <w:tcW w:w="1820" w:type="dxa"/>
            <w:noWrap/>
          </w:tcPr>
          <w:p w14:paraId="56C3CA6A" w14:textId="11CFB2E1" w:rsidR="00376EE3" w:rsidRDefault="00376EE3" w:rsidP="00376EE3">
            <w:pPr>
              <w:spacing w:line="276" w:lineRule="auto"/>
              <w:rPr>
                <w:ins w:id="12504" w:author="phuong vu" w:date="2018-11-23T14:25:00Z"/>
                <w:lang w:val="en-US"/>
              </w:rPr>
            </w:pPr>
            <w:ins w:id="12505" w:author="phuong vu" w:date="2018-11-23T14:26:00Z">
              <w:r>
                <w:rPr>
                  <w:lang w:val="en-US"/>
                </w:rPr>
                <w:t>branch</w:t>
              </w:r>
            </w:ins>
            <w:ins w:id="12506" w:author="phuong vu" w:date="2018-11-23T14:25:00Z">
              <w:r>
                <w:rPr>
                  <w:lang w:val="en-US"/>
                </w:rPr>
                <w:t>_id</w:t>
              </w:r>
            </w:ins>
          </w:p>
        </w:tc>
        <w:tc>
          <w:tcPr>
            <w:tcW w:w="1300" w:type="dxa"/>
            <w:noWrap/>
          </w:tcPr>
          <w:p w14:paraId="3039355A" w14:textId="77777777" w:rsidR="00376EE3" w:rsidRPr="00FD2760" w:rsidRDefault="00376EE3" w:rsidP="00376EE3">
            <w:pPr>
              <w:spacing w:line="276" w:lineRule="auto"/>
              <w:rPr>
                <w:ins w:id="12507" w:author="phuong vu" w:date="2018-11-23T14:25:00Z"/>
              </w:rPr>
            </w:pPr>
            <w:ins w:id="12508" w:author="phuong vu" w:date="2018-11-23T14:25:00Z">
              <w:r>
                <w:rPr>
                  <w:lang w:val="en-US"/>
                </w:rPr>
                <w:t>numeric</w:t>
              </w:r>
            </w:ins>
          </w:p>
        </w:tc>
        <w:tc>
          <w:tcPr>
            <w:tcW w:w="1098" w:type="dxa"/>
            <w:noWrap/>
            <w:vAlign w:val="center"/>
          </w:tcPr>
          <w:p w14:paraId="1DC0864E" w14:textId="77777777" w:rsidR="00376EE3" w:rsidRPr="00FD2760" w:rsidRDefault="00376EE3" w:rsidP="00376EE3">
            <w:pPr>
              <w:spacing w:line="276" w:lineRule="auto"/>
              <w:jc w:val="center"/>
              <w:rPr>
                <w:ins w:id="12509" w:author="phuong vu" w:date="2018-11-23T14:25:00Z"/>
              </w:rPr>
            </w:pPr>
          </w:p>
        </w:tc>
        <w:tc>
          <w:tcPr>
            <w:tcW w:w="838" w:type="dxa"/>
            <w:noWrap/>
            <w:vAlign w:val="center"/>
          </w:tcPr>
          <w:p w14:paraId="7DED122F" w14:textId="77777777" w:rsidR="00376EE3" w:rsidRPr="00FD2760" w:rsidRDefault="00376EE3" w:rsidP="00376EE3">
            <w:pPr>
              <w:spacing w:line="276" w:lineRule="auto"/>
              <w:jc w:val="center"/>
              <w:rPr>
                <w:ins w:id="12510" w:author="phuong vu" w:date="2018-11-23T14:25:00Z"/>
              </w:rPr>
            </w:pPr>
          </w:p>
        </w:tc>
        <w:tc>
          <w:tcPr>
            <w:tcW w:w="823" w:type="dxa"/>
            <w:noWrap/>
            <w:vAlign w:val="center"/>
          </w:tcPr>
          <w:p w14:paraId="0ADF8997" w14:textId="77777777" w:rsidR="00376EE3" w:rsidRPr="00FD2760" w:rsidRDefault="00376EE3" w:rsidP="00376EE3">
            <w:pPr>
              <w:spacing w:line="276" w:lineRule="auto"/>
              <w:jc w:val="center"/>
              <w:rPr>
                <w:ins w:id="12511" w:author="phuong vu" w:date="2018-11-23T14:25:00Z"/>
                <w:lang w:val="en-US"/>
              </w:rPr>
            </w:pPr>
            <w:ins w:id="12512" w:author="phuong vu" w:date="2018-11-23T14:25:00Z">
              <w:r>
                <w:rPr>
                  <w:lang w:val="en-US"/>
                </w:rPr>
                <w:t>X</w:t>
              </w:r>
            </w:ins>
          </w:p>
        </w:tc>
        <w:tc>
          <w:tcPr>
            <w:tcW w:w="2228" w:type="dxa"/>
            <w:noWrap/>
          </w:tcPr>
          <w:p w14:paraId="3CAE2AB7" w14:textId="2F07C796" w:rsidR="00376EE3" w:rsidRDefault="00376EE3" w:rsidP="00376EE3">
            <w:pPr>
              <w:spacing w:line="276" w:lineRule="auto"/>
              <w:rPr>
                <w:ins w:id="12513" w:author="phuong vu" w:date="2018-11-23T14:25:00Z"/>
                <w:lang w:val="en-US"/>
              </w:rPr>
            </w:pPr>
            <w:ins w:id="12514" w:author="phuong vu" w:date="2018-11-23T14:25:00Z">
              <w:r>
                <w:rPr>
                  <w:lang w:val="en-US"/>
                </w:rPr>
                <w:t xml:space="preserve">ID </w:t>
              </w:r>
            </w:ins>
            <w:ins w:id="12515" w:author="phuong vu" w:date="2018-11-23T14:26:00Z">
              <w:r>
                <w:rPr>
                  <w:lang w:val="en-US"/>
                </w:rPr>
                <w:t>chi nhánh</w:t>
              </w:r>
            </w:ins>
            <w:ins w:id="12516" w:author="phuong vu" w:date="2018-11-23T14:25:00Z">
              <w:r>
                <w:rPr>
                  <w:lang w:val="en-US"/>
                </w:rPr>
                <w:t xml:space="preserve">. </w:t>
              </w:r>
            </w:ins>
          </w:p>
        </w:tc>
      </w:tr>
      <w:tr w:rsidR="00376EE3" w:rsidRPr="001856AA" w14:paraId="2A82BD05" w14:textId="77777777" w:rsidTr="00376EE3">
        <w:trPr>
          <w:trHeight w:val="300"/>
          <w:ins w:id="12517" w:author="phuong vu" w:date="2018-11-23T14:25:00Z"/>
        </w:trPr>
        <w:tc>
          <w:tcPr>
            <w:tcW w:w="708" w:type="dxa"/>
            <w:noWrap/>
            <w:vAlign w:val="center"/>
            <w:hideMark/>
          </w:tcPr>
          <w:p w14:paraId="02752840" w14:textId="77777777" w:rsidR="00376EE3" w:rsidRPr="00FD2760" w:rsidRDefault="00376EE3" w:rsidP="00376EE3">
            <w:pPr>
              <w:spacing w:line="276" w:lineRule="auto"/>
              <w:jc w:val="center"/>
              <w:rPr>
                <w:ins w:id="12518" w:author="phuong vu" w:date="2018-11-23T14:25:00Z"/>
                <w:lang w:val="en-US"/>
              </w:rPr>
            </w:pPr>
            <w:ins w:id="12519" w:author="phuong vu" w:date="2018-11-23T14:25:00Z">
              <w:r>
                <w:rPr>
                  <w:lang w:val="en-US"/>
                </w:rPr>
                <w:t>4</w:t>
              </w:r>
            </w:ins>
          </w:p>
        </w:tc>
        <w:tc>
          <w:tcPr>
            <w:tcW w:w="1820" w:type="dxa"/>
            <w:noWrap/>
            <w:hideMark/>
          </w:tcPr>
          <w:p w14:paraId="6395D14D" w14:textId="77777777" w:rsidR="00376EE3" w:rsidRPr="00FD2760" w:rsidRDefault="00376EE3" w:rsidP="00376EE3">
            <w:pPr>
              <w:spacing w:line="276" w:lineRule="auto"/>
              <w:rPr>
                <w:ins w:id="12520" w:author="phuong vu" w:date="2018-11-23T14:25:00Z"/>
              </w:rPr>
            </w:pPr>
            <w:ins w:id="12521" w:author="phuong vu" w:date="2018-11-23T14:25:00Z">
              <w:r w:rsidRPr="00FD2760">
                <w:t>status</w:t>
              </w:r>
            </w:ins>
          </w:p>
        </w:tc>
        <w:tc>
          <w:tcPr>
            <w:tcW w:w="1300" w:type="dxa"/>
            <w:noWrap/>
            <w:hideMark/>
          </w:tcPr>
          <w:p w14:paraId="058B6934" w14:textId="77777777" w:rsidR="00376EE3" w:rsidRPr="00FD2760" w:rsidRDefault="00376EE3" w:rsidP="00376EE3">
            <w:pPr>
              <w:spacing w:line="276" w:lineRule="auto"/>
              <w:rPr>
                <w:ins w:id="12522" w:author="phuong vu" w:date="2018-11-23T14:25:00Z"/>
              </w:rPr>
            </w:pPr>
            <w:ins w:id="12523" w:author="phuong vu" w:date="2018-11-23T14:25:00Z">
              <w:r w:rsidRPr="00FD2760">
                <w:t>character varying</w:t>
              </w:r>
            </w:ins>
          </w:p>
        </w:tc>
        <w:tc>
          <w:tcPr>
            <w:tcW w:w="1098" w:type="dxa"/>
            <w:noWrap/>
            <w:vAlign w:val="center"/>
            <w:hideMark/>
          </w:tcPr>
          <w:p w14:paraId="504F9C2C" w14:textId="77777777" w:rsidR="00376EE3" w:rsidRPr="00FD2760" w:rsidRDefault="00376EE3" w:rsidP="00376EE3">
            <w:pPr>
              <w:spacing w:line="276" w:lineRule="auto"/>
              <w:jc w:val="center"/>
              <w:rPr>
                <w:ins w:id="12524" w:author="phuong vu" w:date="2018-11-23T14:25:00Z"/>
              </w:rPr>
            </w:pPr>
            <w:ins w:id="12525" w:author="phuong vu" w:date="2018-11-23T14:25:00Z">
              <w:r w:rsidRPr="00FD2760">
                <w:t>X</w:t>
              </w:r>
            </w:ins>
          </w:p>
        </w:tc>
        <w:tc>
          <w:tcPr>
            <w:tcW w:w="838" w:type="dxa"/>
            <w:noWrap/>
            <w:vAlign w:val="center"/>
            <w:hideMark/>
          </w:tcPr>
          <w:p w14:paraId="19272B3D" w14:textId="77777777" w:rsidR="00376EE3" w:rsidRPr="00FD2760" w:rsidRDefault="00376EE3" w:rsidP="00376EE3">
            <w:pPr>
              <w:spacing w:line="276" w:lineRule="auto"/>
              <w:jc w:val="center"/>
              <w:rPr>
                <w:ins w:id="12526" w:author="phuong vu" w:date="2018-11-23T14:25:00Z"/>
              </w:rPr>
            </w:pPr>
          </w:p>
        </w:tc>
        <w:tc>
          <w:tcPr>
            <w:tcW w:w="823" w:type="dxa"/>
            <w:noWrap/>
            <w:vAlign w:val="center"/>
            <w:hideMark/>
          </w:tcPr>
          <w:p w14:paraId="0EB2822E" w14:textId="77777777" w:rsidR="00376EE3" w:rsidRPr="00FD2760" w:rsidRDefault="00376EE3" w:rsidP="00376EE3">
            <w:pPr>
              <w:spacing w:line="276" w:lineRule="auto"/>
              <w:jc w:val="center"/>
              <w:rPr>
                <w:ins w:id="12527" w:author="phuong vu" w:date="2018-11-23T14:25:00Z"/>
              </w:rPr>
            </w:pPr>
          </w:p>
        </w:tc>
        <w:tc>
          <w:tcPr>
            <w:tcW w:w="2228" w:type="dxa"/>
            <w:noWrap/>
            <w:hideMark/>
          </w:tcPr>
          <w:p w14:paraId="7138C8F8" w14:textId="77777777" w:rsidR="00376EE3" w:rsidRPr="00FD2760" w:rsidRDefault="00376EE3" w:rsidP="00266AC8">
            <w:pPr>
              <w:keepNext/>
              <w:spacing w:line="276" w:lineRule="auto"/>
              <w:rPr>
                <w:ins w:id="12528" w:author="phuong vu" w:date="2018-11-23T14:25:00Z"/>
              </w:rPr>
              <w:pPrChange w:id="12529" w:author="Tran Huan" w:date="2018-11-25T23:42:00Z">
                <w:pPr>
                  <w:keepNext/>
                  <w:spacing w:line="276" w:lineRule="auto"/>
                </w:pPr>
              </w:pPrChange>
            </w:pPr>
            <w:ins w:id="12530" w:author="phuong vu" w:date="2018-11-23T14:25:00Z">
              <w:r w:rsidRPr="00FD2760">
                <w:t>Trạng thái</w:t>
              </w:r>
            </w:ins>
          </w:p>
        </w:tc>
      </w:tr>
    </w:tbl>
    <w:p w14:paraId="3BD43B8E" w14:textId="47B839C0" w:rsidR="00266AC8" w:rsidRPr="00266AC8" w:rsidRDefault="00266AC8">
      <w:pPr>
        <w:pStyle w:val="Caption"/>
        <w:rPr>
          <w:ins w:id="12531" w:author="Tran Huan" w:date="2018-11-25T23:42:00Z"/>
          <w:rPrChange w:id="12532" w:author="Tran Huan" w:date="2018-11-25T23:43:00Z">
            <w:rPr>
              <w:ins w:id="12533" w:author="Tran Huan" w:date="2018-11-25T23:42:00Z"/>
            </w:rPr>
          </w:rPrChange>
        </w:rPr>
      </w:pPr>
      <w:ins w:id="12534" w:author="Tran Huan" w:date="2018-11-25T23:42:00Z">
        <w:r>
          <w:t xml:space="preserve">Bảng </w:t>
        </w:r>
      </w:ins>
      <w:ins w:id="12535" w:author="Tran Huan" w:date="2018-11-26T01:45:00Z">
        <w:r w:rsidR="00BA6170">
          <w:fldChar w:fldCharType="begin"/>
        </w:r>
        <w:r w:rsidR="00BA6170">
          <w:instrText xml:space="preserve"> STYLEREF 1 \s </w:instrText>
        </w:r>
      </w:ins>
      <w:r w:rsidR="00BA6170">
        <w:fldChar w:fldCharType="separate"/>
      </w:r>
      <w:r w:rsidR="00BA6170">
        <w:rPr>
          <w:noProof/>
        </w:rPr>
        <w:t>3</w:t>
      </w:r>
      <w:ins w:id="12536"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537" w:author="Tran Huan" w:date="2018-11-26T01:45:00Z">
        <w:r w:rsidR="00BA6170">
          <w:rPr>
            <w:noProof/>
          </w:rPr>
          <w:t>20</w:t>
        </w:r>
        <w:r w:rsidR="00BA6170">
          <w:fldChar w:fldCharType="end"/>
        </w:r>
      </w:ins>
      <w:ins w:id="12538" w:author="Tran Huan" w:date="2018-11-25T23:43:00Z">
        <w:r w:rsidRPr="00266AC8">
          <w:rPr>
            <w:rPrChange w:id="12539" w:author="Tran Huan" w:date="2018-11-25T23:43:00Z">
              <w:rPr>
                <w:lang w:val="en-US"/>
              </w:rPr>
            </w:rPrChange>
          </w:rPr>
          <w:t xml:space="preserve"> </w:t>
        </w:r>
        <w:r w:rsidRPr="008F40CD">
          <w:rPr>
            <w:i/>
          </w:rPr>
          <w:t>Bảng dữ liệu dịch vụ theo chi nhánh</w:t>
        </w:r>
      </w:ins>
    </w:p>
    <w:p w14:paraId="132EF7EF" w14:textId="1080DB97" w:rsidR="00376EE3" w:rsidRPr="000245EB" w:rsidDel="00266AC8" w:rsidRDefault="00376EE3" w:rsidP="000D1FDC">
      <w:pPr>
        <w:pStyle w:val="Caption"/>
        <w:rPr>
          <w:ins w:id="12540" w:author="phuong vu" w:date="2018-11-23T14:29:00Z"/>
          <w:del w:id="12541" w:author="Tran Huan" w:date="2018-11-25T23:42:00Z"/>
          <w:rPrChange w:id="12542" w:author="Tran Huan" w:date="2018-11-25T16:08:00Z">
            <w:rPr>
              <w:ins w:id="12543" w:author="phuong vu" w:date="2018-11-23T14:29:00Z"/>
              <w:del w:id="12544" w:author="Tran Huan" w:date="2018-11-25T23:42:00Z"/>
              <w:lang w:val="en-US"/>
            </w:rPr>
          </w:rPrChange>
        </w:rPr>
        <w:pPrChange w:id="12545" w:author="Tran Huan" w:date="2018-11-25T23:36:00Z">
          <w:pPr>
            <w:pStyle w:val="Caption"/>
          </w:pPr>
        </w:pPrChange>
      </w:pPr>
      <w:ins w:id="12546" w:author="phuong vu" w:date="2018-11-23T14:27:00Z">
        <w:del w:id="12547" w:author="Tran Huan" w:date="2018-11-25T23:42:00Z">
          <w:r w:rsidDel="00266AC8">
            <w:delText xml:space="preserve">Bảng </w:delText>
          </w:r>
        </w:del>
      </w:ins>
      <w:ins w:id="12548" w:author="phuong vu" w:date="2018-11-23T15:14:00Z">
        <w:del w:id="12549" w:author="Tran Huan" w:date="2018-11-25T23:42:00Z">
          <w:r w:rsidR="00E95F1B" w:rsidDel="00266AC8">
            <w:fldChar w:fldCharType="begin"/>
          </w:r>
          <w:r w:rsidR="00E95F1B" w:rsidDel="00266AC8">
            <w:delInstrText xml:space="preserve"> STYLEREF 1 \s </w:delInstrText>
          </w:r>
        </w:del>
      </w:ins>
      <w:del w:id="12550" w:author="Tran Huan" w:date="2018-11-25T23:42:00Z">
        <w:r w:rsidR="00E95F1B" w:rsidDel="00266AC8">
          <w:fldChar w:fldCharType="separate"/>
        </w:r>
        <w:r w:rsidR="00B607D9" w:rsidDel="00266AC8">
          <w:rPr>
            <w:noProof/>
          </w:rPr>
          <w:delText>3</w:delText>
        </w:r>
      </w:del>
      <w:ins w:id="12551" w:author="phuong vu" w:date="2018-11-23T15:14:00Z">
        <w:del w:id="12552"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553" w:author="Tran Huan" w:date="2018-11-25T23:42:00Z">
        <w:r w:rsidR="00E95F1B" w:rsidDel="00266AC8">
          <w:fldChar w:fldCharType="separate"/>
        </w:r>
      </w:del>
      <w:ins w:id="12554" w:author="phuong vu" w:date="2018-11-23T15:14:00Z">
        <w:del w:id="12555" w:author="Tran Huan" w:date="2018-11-25T23:42:00Z">
          <w:r w:rsidR="00E95F1B" w:rsidDel="00266AC8">
            <w:fldChar w:fldCharType="end"/>
          </w:r>
        </w:del>
      </w:ins>
      <w:ins w:id="12556" w:author="phuong vu" w:date="2018-11-23T14:27:00Z">
        <w:del w:id="12557" w:author="Tran Huan" w:date="2018-11-25T23:42:00Z">
          <w:r w:rsidRPr="000245EB" w:rsidDel="00266AC8">
            <w:rPr>
              <w:rPrChange w:id="12558" w:author="Tran Huan" w:date="2018-11-25T16:08:00Z">
                <w:rPr>
                  <w:lang w:val="en-US"/>
                </w:rPr>
              </w:rPrChange>
            </w:rPr>
            <w:delText xml:space="preserve"> </w:delText>
          </w:r>
          <w:r w:rsidRPr="00266AC8" w:rsidDel="00266AC8">
            <w:rPr>
              <w:i/>
              <w:rPrChange w:id="12559" w:author="Tran Huan" w:date="2018-11-25T23:42:00Z">
                <w:rPr>
                  <w:lang w:val="en-US"/>
                </w:rPr>
              </w:rPrChange>
            </w:rPr>
            <w:delText>Bảng dữ liệu dịch vụ theo chi nhánh</w:delText>
          </w:r>
        </w:del>
      </w:ins>
    </w:p>
    <w:p w14:paraId="4FD743B8" w14:textId="45655960" w:rsidR="00376EE3" w:rsidRDefault="00376EE3" w:rsidP="00376EE3">
      <w:pPr>
        <w:rPr>
          <w:ins w:id="12560" w:author="phuong vu" w:date="2018-11-23T14:29:00Z"/>
          <w:b/>
          <w:lang w:val="en-US"/>
        </w:rPr>
      </w:pPr>
      <w:ins w:id="12561" w:author="phuong vu" w:date="2018-11-23T14:29:00Z">
        <w:r>
          <w:rPr>
            <w:b/>
            <w:lang w:val="en-US"/>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1856AA" w14:paraId="546BF50E" w14:textId="77777777" w:rsidTr="00376EE3">
        <w:trPr>
          <w:trHeight w:val="300"/>
          <w:ins w:id="12562" w:author="phuong vu" w:date="2018-11-23T14:30:00Z"/>
        </w:trPr>
        <w:tc>
          <w:tcPr>
            <w:tcW w:w="708" w:type="dxa"/>
            <w:noWrap/>
            <w:vAlign w:val="center"/>
            <w:hideMark/>
          </w:tcPr>
          <w:p w14:paraId="087D3586" w14:textId="77777777" w:rsidR="00376EE3" w:rsidRPr="001856AA" w:rsidRDefault="00376EE3" w:rsidP="00376EE3">
            <w:pPr>
              <w:spacing w:line="276" w:lineRule="auto"/>
              <w:jc w:val="center"/>
              <w:rPr>
                <w:ins w:id="12563" w:author="phuong vu" w:date="2018-11-23T14:30:00Z"/>
                <w:b/>
                <w:bCs/>
              </w:rPr>
            </w:pPr>
            <w:ins w:id="12564" w:author="phuong vu" w:date="2018-11-23T14:30:00Z">
              <w:r w:rsidRPr="001856AA">
                <w:rPr>
                  <w:b/>
                  <w:bCs/>
                  <w:lang w:val="da-DK"/>
                </w:rPr>
                <w:t>STT</w:t>
              </w:r>
            </w:ins>
          </w:p>
        </w:tc>
        <w:tc>
          <w:tcPr>
            <w:tcW w:w="1820" w:type="dxa"/>
            <w:noWrap/>
            <w:vAlign w:val="center"/>
            <w:hideMark/>
          </w:tcPr>
          <w:p w14:paraId="467AF899" w14:textId="77777777" w:rsidR="00376EE3" w:rsidRPr="001856AA" w:rsidRDefault="00376EE3" w:rsidP="00376EE3">
            <w:pPr>
              <w:spacing w:line="276" w:lineRule="auto"/>
              <w:jc w:val="center"/>
              <w:rPr>
                <w:ins w:id="12565" w:author="phuong vu" w:date="2018-11-23T14:30:00Z"/>
                <w:b/>
                <w:bCs/>
              </w:rPr>
            </w:pPr>
            <w:ins w:id="12566" w:author="phuong vu" w:date="2018-11-23T14:30:00Z">
              <w:r w:rsidRPr="001856AA">
                <w:rPr>
                  <w:b/>
                  <w:bCs/>
                  <w:lang w:val="da-DK"/>
                </w:rPr>
                <w:t>Tên trường</w:t>
              </w:r>
            </w:ins>
          </w:p>
        </w:tc>
        <w:tc>
          <w:tcPr>
            <w:tcW w:w="1300" w:type="dxa"/>
            <w:noWrap/>
            <w:vAlign w:val="center"/>
            <w:hideMark/>
          </w:tcPr>
          <w:p w14:paraId="769FD1C8" w14:textId="77777777" w:rsidR="00376EE3" w:rsidRPr="001856AA" w:rsidRDefault="00376EE3" w:rsidP="00376EE3">
            <w:pPr>
              <w:spacing w:line="276" w:lineRule="auto"/>
              <w:jc w:val="center"/>
              <w:rPr>
                <w:ins w:id="12567" w:author="phuong vu" w:date="2018-11-23T14:30:00Z"/>
                <w:b/>
                <w:bCs/>
              </w:rPr>
            </w:pPr>
            <w:ins w:id="12568" w:author="phuong vu" w:date="2018-11-23T14:30:00Z">
              <w:r w:rsidRPr="001856AA">
                <w:rPr>
                  <w:b/>
                  <w:bCs/>
                  <w:lang w:val="da-DK"/>
                </w:rPr>
                <w:t>Kiểu</w:t>
              </w:r>
            </w:ins>
          </w:p>
        </w:tc>
        <w:tc>
          <w:tcPr>
            <w:tcW w:w="1098" w:type="dxa"/>
            <w:noWrap/>
            <w:vAlign w:val="center"/>
            <w:hideMark/>
          </w:tcPr>
          <w:p w14:paraId="6C3FDB71" w14:textId="77777777" w:rsidR="00376EE3" w:rsidRPr="001856AA" w:rsidRDefault="00376EE3" w:rsidP="00376EE3">
            <w:pPr>
              <w:spacing w:line="276" w:lineRule="auto"/>
              <w:jc w:val="center"/>
              <w:rPr>
                <w:ins w:id="12569" w:author="phuong vu" w:date="2018-11-23T14:30:00Z"/>
                <w:b/>
                <w:bCs/>
              </w:rPr>
            </w:pPr>
            <w:ins w:id="12570" w:author="phuong vu" w:date="2018-11-23T14:30:00Z">
              <w:r w:rsidRPr="001856AA">
                <w:rPr>
                  <w:b/>
                  <w:bCs/>
                  <w:lang w:val="da-DK"/>
                </w:rPr>
                <w:t>Chấp nhận Null</w:t>
              </w:r>
            </w:ins>
          </w:p>
        </w:tc>
        <w:tc>
          <w:tcPr>
            <w:tcW w:w="838" w:type="dxa"/>
            <w:noWrap/>
            <w:vAlign w:val="center"/>
            <w:hideMark/>
          </w:tcPr>
          <w:p w14:paraId="68D26C91" w14:textId="77777777" w:rsidR="00376EE3" w:rsidRPr="001856AA" w:rsidRDefault="00376EE3" w:rsidP="00376EE3">
            <w:pPr>
              <w:spacing w:line="276" w:lineRule="auto"/>
              <w:jc w:val="center"/>
              <w:rPr>
                <w:ins w:id="12571" w:author="phuong vu" w:date="2018-11-23T14:30:00Z"/>
                <w:b/>
                <w:bCs/>
              </w:rPr>
            </w:pPr>
            <w:ins w:id="12572" w:author="phuong vu" w:date="2018-11-23T14:30:00Z">
              <w:r w:rsidRPr="001856AA">
                <w:rPr>
                  <w:b/>
                  <w:bCs/>
                  <w:lang w:val="da-DK"/>
                </w:rPr>
                <w:t>Khóa chính</w:t>
              </w:r>
            </w:ins>
          </w:p>
        </w:tc>
        <w:tc>
          <w:tcPr>
            <w:tcW w:w="823" w:type="dxa"/>
            <w:noWrap/>
            <w:vAlign w:val="center"/>
            <w:hideMark/>
          </w:tcPr>
          <w:p w14:paraId="6B9BF3E1" w14:textId="77777777" w:rsidR="00376EE3" w:rsidRPr="001856AA" w:rsidRDefault="00376EE3" w:rsidP="00376EE3">
            <w:pPr>
              <w:spacing w:line="276" w:lineRule="auto"/>
              <w:jc w:val="center"/>
              <w:rPr>
                <w:ins w:id="12573" w:author="phuong vu" w:date="2018-11-23T14:30:00Z"/>
                <w:b/>
                <w:bCs/>
              </w:rPr>
            </w:pPr>
            <w:ins w:id="12574" w:author="phuong vu" w:date="2018-11-23T14:30:00Z">
              <w:r w:rsidRPr="001856AA">
                <w:rPr>
                  <w:b/>
                  <w:bCs/>
                  <w:lang w:val="da-DK"/>
                </w:rPr>
                <w:t>Khóa ngoại</w:t>
              </w:r>
            </w:ins>
          </w:p>
        </w:tc>
        <w:tc>
          <w:tcPr>
            <w:tcW w:w="2138" w:type="dxa"/>
            <w:noWrap/>
            <w:vAlign w:val="center"/>
            <w:hideMark/>
          </w:tcPr>
          <w:p w14:paraId="58E7EC95" w14:textId="77777777" w:rsidR="00376EE3" w:rsidRPr="001856AA" w:rsidRDefault="00376EE3" w:rsidP="00376EE3">
            <w:pPr>
              <w:spacing w:line="276" w:lineRule="auto"/>
              <w:ind w:right="226"/>
              <w:jc w:val="center"/>
              <w:rPr>
                <w:ins w:id="12575" w:author="phuong vu" w:date="2018-11-23T14:30:00Z"/>
                <w:b/>
                <w:bCs/>
              </w:rPr>
            </w:pPr>
            <w:ins w:id="12576" w:author="phuong vu" w:date="2018-11-23T14:30:00Z">
              <w:r w:rsidRPr="001856AA">
                <w:rPr>
                  <w:b/>
                  <w:bCs/>
                  <w:lang w:val="da-DK"/>
                </w:rPr>
                <w:t>Mô tả</w:t>
              </w:r>
            </w:ins>
          </w:p>
        </w:tc>
      </w:tr>
      <w:tr w:rsidR="00376EE3" w:rsidRPr="001856AA" w14:paraId="083F037A" w14:textId="77777777" w:rsidTr="00376EE3">
        <w:trPr>
          <w:trHeight w:val="300"/>
          <w:ins w:id="12577" w:author="phuong vu" w:date="2018-11-23T14:30:00Z"/>
        </w:trPr>
        <w:tc>
          <w:tcPr>
            <w:tcW w:w="708" w:type="dxa"/>
            <w:noWrap/>
            <w:vAlign w:val="center"/>
            <w:hideMark/>
          </w:tcPr>
          <w:p w14:paraId="4CA50DA0" w14:textId="77777777" w:rsidR="00376EE3" w:rsidRPr="00FD2760" w:rsidRDefault="00376EE3" w:rsidP="00376EE3">
            <w:pPr>
              <w:spacing w:line="276" w:lineRule="auto"/>
              <w:jc w:val="center"/>
              <w:rPr>
                <w:ins w:id="12578" w:author="phuong vu" w:date="2018-11-23T14:30:00Z"/>
              </w:rPr>
            </w:pPr>
            <w:ins w:id="12579" w:author="phuong vu" w:date="2018-11-23T14:30:00Z">
              <w:r w:rsidRPr="00FD2760">
                <w:t>1</w:t>
              </w:r>
            </w:ins>
          </w:p>
        </w:tc>
        <w:tc>
          <w:tcPr>
            <w:tcW w:w="1820" w:type="dxa"/>
            <w:noWrap/>
            <w:hideMark/>
          </w:tcPr>
          <w:p w14:paraId="73089068" w14:textId="77777777" w:rsidR="00376EE3" w:rsidRPr="00FD2760" w:rsidRDefault="00376EE3" w:rsidP="00376EE3">
            <w:pPr>
              <w:spacing w:line="276" w:lineRule="auto"/>
              <w:rPr>
                <w:ins w:id="12580" w:author="phuong vu" w:date="2018-11-23T14:30:00Z"/>
              </w:rPr>
            </w:pPr>
            <w:ins w:id="12581" w:author="phuong vu" w:date="2018-11-23T14:30:00Z">
              <w:r w:rsidRPr="00FD2760">
                <w:t>id</w:t>
              </w:r>
            </w:ins>
          </w:p>
        </w:tc>
        <w:tc>
          <w:tcPr>
            <w:tcW w:w="1300" w:type="dxa"/>
            <w:noWrap/>
            <w:hideMark/>
          </w:tcPr>
          <w:p w14:paraId="2A98EB74" w14:textId="77777777" w:rsidR="00376EE3" w:rsidRPr="00FD2760" w:rsidRDefault="00376EE3" w:rsidP="00376EE3">
            <w:pPr>
              <w:spacing w:line="276" w:lineRule="auto"/>
              <w:rPr>
                <w:ins w:id="12582" w:author="phuong vu" w:date="2018-11-23T14:30:00Z"/>
              </w:rPr>
            </w:pPr>
            <w:ins w:id="12583" w:author="phuong vu" w:date="2018-11-23T14:30:00Z">
              <w:r w:rsidRPr="00FD2760">
                <w:t>numeric</w:t>
              </w:r>
            </w:ins>
          </w:p>
        </w:tc>
        <w:tc>
          <w:tcPr>
            <w:tcW w:w="1098" w:type="dxa"/>
            <w:noWrap/>
            <w:vAlign w:val="center"/>
            <w:hideMark/>
          </w:tcPr>
          <w:p w14:paraId="478D9CC7" w14:textId="77777777" w:rsidR="00376EE3" w:rsidRPr="00FD2760" w:rsidRDefault="00376EE3" w:rsidP="00376EE3">
            <w:pPr>
              <w:spacing w:line="276" w:lineRule="auto"/>
              <w:jc w:val="center"/>
              <w:rPr>
                <w:ins w:id="12584" w:author="phuong vu" w:date="2018-11-23T14:30:00Z"/>
              </w:rPr>
            </w:pPr>
          </w:p>
        </w:tc>
        <w:tc>
          <w:tcPr>
            <w:tcW w:w="838" w:type="dxa"/>
            <w:noWrap/>
            <w:vAlign w:val="center"/>
            <w:hideMark/>
          </w:tcPr>
          <w:p w14:paraId="1EC45DC1" w14:textId="77777777" w:rsidR="00376EE3" w:rsidRPr="00FD2760" w:rsidRDefault="00376EE3" w:rsidP="00376EE3">
            <w:pPr>
              <w:spacing w:line="276" w:lineRule="auto"/>
              <w:jc w:val="center"/>
              <w:rPr>
                <w:ins w:id="12585" w:author="phuong vu" w:date="2018-11-23T14:30:00Z"/>
              </w:rPr>
            </w:pPr>
            <w:ins w:id="12586" w:author="phuong vu" w:date="2018-11-23T14:30:00Z">
              <w:r w:rsidRPr="00FD2760">
                <w:t>X</w:t>
              </w:r>
            </w:ins>
          </w:p>
        </w:tc>
        <w:tc>
          <w:tcPr>
            <w:tcW w:w="823" w:type="dxa"/>
            <w:noWrap/>
            <w:vAlign w:val="center"/>
            <w:hideMark/>
          </w:tcPr>
          <w:p w14:paraId="6E4D7852" w14:textId="77777777" w:rsidR="00376EE3" w:rsidRPr="00FD2760" w:rsidRDefault="00376EE3" w:rsidP="00376EE3">
            <w:pPr>
              <w:spacing w:line="276" w:lineRule="auto"/>
              <w:jc w:val="center"/>
              <w:rPr>
                <w:ins w:id="12587" w:author="phuong vu" w:date="2018-11-23T14:30:00Z"/>
              </w:rPr>
            </w:pPr>
          </w:p>
        </w:tc>
        <w:tc>
          <w:tcPr>
            <w:tcW w:w="2138" w:type="dxa"/>
            <w:noWrap/>
            <w:hideMark/>
          </w:tcPr>
          <w:p w14:paraId="2D0DDF5F" w14:textId="4F0B24F0" w:rsidR="00376EE3" w:rsidRPr="00376EE3" w:rsidRDefault="00376EE3" w:rsidP="00376EE3">
            <w:pPr>
              <w:spacing w:line="276" w:lineRule="auto"/>
              <w:rPr>
                <w:ins w:id="12588" w:author="phuong vu" w:date="2018-11-23T14:30:00Z"/>
                <w:lang w:val="en-US"/>
              </w:rPr>
            </w:pPr>
            <w:ins w:id="12589" w:author="phuong vu" w:date="2018-11-23T14:30:00Z">
              <w:r w:rsidRPr="00FD2760">
                <w:t xml:space="preserve">ID </w:t>
              </w:r>
            </w:ins>
            <w:ins w:id="12590" w:author="phuong vu" w:date="2018-11-23T14:31:00Z">
              <w:r>
                <w:rPr>
                  <w:lang w:val="en-US"/>
                </w:rPr>
                <w:t>nhân viên</w:t>
              </w:r>
            </w:ins>
          </w:p>
        </w:tc>
      </w:tr>
      <w:tr w:rsidR="00376EE3" w:rsidRPr="001856AA" w14:paraId="7E1E35DB" w14:textId="77777777" w:rsidTr="00376EE3">
        <w:trPr>
          <w:trHeight w:val="300"/>
          <w:ins w:id="12591" w:author="phuong vu" w:date="2018-11-23T14:30:00Z"/>
        </w:trPr>
        <w:tc>
          <w:tcPr>
            <w:tcW w:w="708" w:type="dxa"/>
            <w:noWrap/>
            <w:vAlign w:val="center"/>
            <w:hideMark/>
          </w:tcPr>
          <w:p w14:paraId="74750921" w14:textId="77777777" w:rsidR="00376EE3" w:rsidRPr="00FD2760" w:rsidRDefault="00376EE3" w:rsidP="00376EE3">
            <w:pPr>
              <w:spacing w:line="276" w:lineRule="auto"/>
              <w:jc w:val="center"/>
              <w:rPr>
                <w:ins w:id="12592" w:author="phuong vu" w:date="2018-11-23T14:30:00Z"/>
              </w:rPr>
            </w:pPr>
            <w:ins w:id="12593" w:author="phuong vu" w:date="2018-11-23T14:30:00Z">
              <w:r w:rsidRPr="00FD2760">
                <w:t>2</w:t>
              </w:r>
            </w:ins>
          </w:p>
        </w:tc>
        <w:tc>
          <w:tcPr>
            <w:tcW w:w="1820" w:type="dxa"/>
            <w:noWrap/>
            <w:hideMark/>
          </w:tcPr>
          <w:p w14:paraId="48EC1E77" w14:textId="77777777" w:rsidR="00376EE3" w:rsidRPr="00FD2760" w:rsidRDefault="00376EE3" w:rsidP="00376EE3">
            <w:pPr>
              <w:spacing w:line="276" w:lineRule="auto"/>
              <w:rPr>
                <w:ins w:id="12594" w:author="phuong vu" w:date="2018-11-23T14:30:00Z"/>
              </w:rPr>
            </w:pPr>
            <w:ins w:id="12595" w:author="phuong vu" w:date="2018-11-23T14:30:00Z">
              <w:r>
                <w:rPr>
                  <w:lang w:val="en-US"/>
                </w:rPr>
                <w:t>full_name</w:t>
              </w:r>
            </w:ins>
          </w:p>
        </w:tc>
        <w:tc>
          <w:tcPr>
            <w:tcW w:w="1300" w:type="dxa"/>
            <w:noWrap/>
            <w:hideMark/>
          </w:tcPr>
          <w:p w14:paraId="25598F3A" w14:textId="77777777" w:rsidR="00376EE3" w:rsidRPr="00FD2760" w:rsidRDefault="00376EE3" w:rsidP="00376EE3">
            <w:pPr>
              <w:spacing w:line="276" w:lineRule="auto"/>
              <w:rPr>
                <w:ins w:id="12596" w:author="phuong vu" w:date="2018-11-23T14:30:00Z"/>
              </w:rPr>
            </w:pPr>
            <w:ins w:id="12597" w:author="phuong vu" w:date="2018-11-23T14:30:00Z">
              <w:r w:rsidRPr="00FD2760">
                <w:t>character varying</w:t>
              </w:r>
            </w:ins>
          </w:p>
        </w:tc>
        <w:tc>
          <w:tcPr>
            <w:tcW w:w="1098" w:type="dxa"/>
            <w:noWrap/>
            <w:vAlign w:val="center"/>
            <w:hideMark/>
          </w:tcPr>
          <w:p w14:paraId="77D86F4C" w14:textId="77777777" w:rsidR="00376EE3" w:rsidRPr="00FD2760" w:rsidRDefault="00376EE3" w:rsidP="00376EE3">
            <w:pPr>
              <w:spacing w:line="276" w:lineRule="auto"/>
              <w:jc w:val="center"/>
              <w:rPr>
                <w:ins w:id="12598" w:author="phuong vu" w:date="2018-11-23T14:30:00Z"/>
              </w:rPr>
            </w:pPr>
          </w:p>
        </w:tc>
        <w:tc>
          <w:tcPr>
            <w:tcW w:w="838" w:type="dxa"/>
            <w:noWrap/>
            <w:vAlign w:val="center"/>
            <w:hideMark/>
          </w:tcPr>
          <w:p w14:paraId="45329E89" w14:textId="77777777" w:rsidR="00376EE3" w:rsidRPr="00FD2760" w:rsidRDefault="00376EE3" w:rsidP="00376EE3">
            <w:pPr>
              <w:spacing w:line="276" w:lineRule="auto"/>
              <w:jc w:val="center"/>
              <w:rPr>
                <w:ins w:id="12599" w:author="phuong vu" w:date="2018-11-23T14:30:00Z"/>
              </w:rPr>
            </w:pPr>
          </w:p>
        </w:tc>
        <w:tc>
          <w:tcPr>
            <w:tcW w:w="823" w:type="dxa"/>
            <w:noWrap/>
            <w:vAlign w:val="center"/>
            <w:hideMark/>
          </w:tcPr>
          <w:p w14:paraId="41F8C536" w14:textId="77777777" w:rsidR="00376EE3" w:rsidRPr="00FD2760" w:rsidRDefault="00376EE3" w:rsidP="00376EE3">
            <w:pPr>
              <w:spacing w:line="276" w:lineRule="auto"/>
              <w:jc w:val="center"/>
              <w:rPr>
                <w:ins w:id="12600" w:author="phuong vu" w:date="2018-11-23T14:30:00Z"/>
              </w:rPr>
            </w:pPr>
          </w:p>
        </w:tc>
        <w:tc>
          <w:tcPr>
            <w:tcW w:w="2138" w:type="dxa"/>
            <w:noWrap/>
            <w:hideMark/>
          </w:tcPr>
          <w:p w14:paraId="7FB2817B" w14:textId="40AA5CE7" w:rsidR="00376EE3" w:rsidRPr="00FD2760" w:rsidRDefault="00376EE3" w:rsidP="00376EE3">
            <w:pPr>
              <w:spacing w:line="276" w:lineRule="auto"/>
              <w:rPr>
                <w:ins w:id="12601" w:author="phuong vu" w:date="2018-11-23T14:30:00Z"/>
                <w:lang w:val="en-US"/>
              </w:rPr>
            </w:pPr>
            <w:ins w:id="12602" w:author="phuong vu" w:date="2018-11-23T14:30:00Z">
              <w:r>
                <w:rPr>
                  <w:lang w:val="en-US"/>
                </w:rPr>
                <w:t xml:space="preserve">Họ tên </w:t>
              </w:r>
            </w:ins>
            <w:ins w:id="12603" w:author="phuong vu" w:date="2018-11-23T14:31:00Z">
              <w:r>
                <w:rPr>
                  <w:lang w:val="en-US"/>
                </w:rPr>
                <w:t>nhân viên</w:t>
              </w:r>
            </w:ins>
          </w:p>
        </w:tc>
      </w:tr>
      <w:tr w:rsidR="00376EE3" w:rsidRPr="001856AA" w14:paraId="79826A92" w14:textId="77777777" w:rsidTr="00376EE3">
        <w:trPr>
          <w:trHeight w:val="300"/>
          <w:ins w:id="12604" w:author="phuong vu" w:date="2018-11-23T14:30:00Z"/>
        </w:trPr>
        <w:tc>
          <w:tcPr>
            <w:tcW w:w="708" w:type="dxa"/>
            <w:noWrap/>
            <w:vAlign w:val="center"/>
          </w:tcPr>
          <w:p w14:paraId="6804FB3B" w14:textId="77777777" w:rsidR="00376EE3" w:rsidRPr="00FD2760" w:rsidRDefault="00376EE3" w:rsidP="00376EE3">
            <w:pPr>
              <w:spacing w:line="276" w:lineRule="auto"/>
              <w:jc w:val="center"/>
              <w:rPr>
                <w:ins w:id="12605" w:author="phuong vu" w:date="2018-11-23T14:30:00Z"/>
                <w:lang w:val="en-US"/>
              </w:rPr>
            </w:pPr>
            <w:ins w:id="12606" w:author="phuong vu" w:date="2018-11-23T14:30:00Z">
              <w:r>
                <w:rPr>
                  <w:lang w:val="en-US"/>
                </w:rPr>
                <w:t>3</w:t>
              </w:r>
            </w:ins>
          </w:p>
        </w:tc>
        <w:tc>
          <w:tcPr>
            <w:tcW w:w="1820" w:type="dxa"/>
            <w:noWrap/>
          </w:tcPr>
          <w:p w14:paraId="2226FD32" w14:textId="77777777" w:rsidR="00376EE3" w:rsidRDefault="00376EE3" w:rsidP="00376EE3">
            <w:pPr>
              <w:spacing w:line="276" w:lineRule="auto"/>
              <w:rPr>
                <w:ins w:id="12607" w:author="phuong vu" w:date="2018-11-23T14:30:00Z"/>
                <w:lang w:val="en-US"/>
              </w:rPr>
            </w:pPr>
            <w:ins w:id="12608" w:author="phuong vu" w:date="2018-11-23T14:30:00Z">
              <w:r>
                <w:rPr>
                  <w:lang w:val="en-US"/>
                </w:rPr>
                <w:t>email</w:t>
              </w:r>
            </w:ins>
          </w:p>
        </w:tc>
        <w:tc>
          <w:tcPr>
            <w:tcW w:w="1300" w:type="dxa"/>
            <w:noWrap/>
          </w:tcPr>
          <w:p w14:paraId="4CCC3D2E" w14:textId="77777777" w:rsidR="00376EE3" w:rsidRPr="00FD2760" w:rsidRDefault="00376EE3" w:rsidP="00376EE3">
            <w:pPr>
              <w:spacing w:line="276" w:lineRule="auto"/>
              <w:rPr>
                <w:ins w:id="12609" w:author="phuong vu" w:date="2018-11-23T14:30:00Z"/>
              </w:rPr>
            </w:pPr>
            <w:ins w:id="12610" w:author="phuong vu" w:date="2018-11-23T14:30:00Z">
              <w:r w:rsidRPr="00FD2760">
                <w:t>character varying</w:t>
              </w:r>
            </w:ins>
          </w:p>
        </w:tc>
        <w:tc>
          <w:tcPr>
            <w:tcW w:w="1098" w:type="dxa"/>
            <w:noWrap/>
            <w:vAlign w:val="center"/>
          </w:tcPr>
          <w:p w14:paraId="5253FBA1" w14:textId="77777777" w:rsidR="00376EE3" w:rsidRPr="00FD2760" w:rsidRDefault="00376EE3" w:rsidP="00376EE3">
            <w:pPr>
              <w:spacing w:line="276" w:lineRule="auto"/>
              <w:jc w:val="center"/>
              <w:rPr>
                <w:ins w:id="12611" w:author="phuong vu" w:date="2018-11-23T14:30:00Z"/>
              </w:rPr>
            </w:pPr>
          </w:p>
        </w:tc>
        <w:tc>
          <w:tcPr>
            <w:tcW w:w="838" w:type="dxa"/>
            <w:noWrap/>
            <w:vAlign w:val="center"/>
          </w:tcPr>
          <w:p w14:paraId="7AE93B3B" w14:textId="77777777" w:rsidR="00376EE3" w:rsidRPr="00FD2760" w:rsidRDefault="00376EE3" w:rsidP="00376EE3">
            <w:pPr>
              <w:spacing w:line="276" w:lineRule="auto"/>
              <w:jc w:val="center"/>
              <w:rPr>
                <w:ins w:id="12612" w:author="phuong vu" w:date="2018-11-23T14:30:00Z"/>
              </w:rPr>
            </w:pPr>
          </w:p>
        </w:tc>
        <w:tc>
          <w:tcPr>
            <w:tcW w:w="823" w:type="dxa"/>
            <w:noWrap/>
            <w:vAlign w:val="center"/>
          </w:tcPr>
          <w:p w14:paraId="60924E47" w14:textId="77777777" w:rsidR="00376EE3" w:rsidRPr="00FD2760" w:rsidRDefault="00376EE3" w:rsidP="00376EE3">
            <w:pPr>
              <w:spacing w:line="276" w:lineRule="auto"/>
              <w:jc w:val="center"/>
              <w:rPr>
                <w:ins w:id="12613" w:author="phuong vu" w:date="2018-11-23T14:30:00Z"/>
              </w:rPr>
            </w:pPr>
          </w:p>
        </w:tc>
        <w:tc>
          <w:tcPr>
            <w:tcW w:w="2138" w:type="dxa"/>
            <w:noWrap/>
          </w:tcPr>
          <w:p w14:paraId="67D1DFC5" w14:textId="5B24F6AD" w:rsidR="00376EE3" w:rsidRDefault="00376EE3" w:rsidP="00376EE3">
            <w:pPr>
              <w:spacing w:line="276" w:lineRule="auto"/>
              <w:rPr>
                <w:ins w:id="12614" w:author="phuong vu" w:date="2018-11-23T14:30:00Z"/>
                <w:lang w:val="en-US"/>
              </w:rPr>
            </w:pPr>
            <w:ins w:id="12615" w:author="phuong vu" w:date="2018-11-23T14:30:00Z">
              <w:r>
                <w:rPr>
                  <w:lang w:val="en-US"/>
                </w:rPr>
                <w:t xml:space="preserve">Email </w:t>
              </w:r>
            </w:ins>
            <w:ins w:id="12616" w:author="phuong vu" w:date="2018-11-23T14:31:00Z">
              <w:r>
                <w:rPr>
                  <w:lang w:val="en-US"/>
                </w:rPr>
                <w:t>nhân viên</w:t>
              </w:r>
            </w:ins>
          </w:p>
        </w:tc>
      </w:tr>
      <w:tr w:rsidR="00376EE3" w:rsidRPr="001856AA" w14:paraId="08295028" w14:textId="77777777" w:rsidTr="00376EE3">
        <w:trPr>
          <w:trHeight w:val="300"/>
          <w:ins w:id="12617" w:author="phuong vu" w:date="2018-11-23T14:30:00Z"/>
        </w:trPr>
        <w:tc>
          <w:tcPr>
            <w:tcW w:w="708" w:type="dxa"/>
            <w:noWrap/>
            <w:vAlign w:val="center"/>
          </w:tcPr>
          <w:p w14:paraId="1B3F535C" w14:textId="77777777" w:rsidR="00376EE3" w:rsidRDefault="00376EE3" w:rsidP="00376EE3">
            <w:pPr>
              <w:spacing w:line="276" w:lineRule="auto"/>
              <w:jc w:val="center"/>
              <w:rPr>
                <w:ins w:id="12618" w:author="phuong vu" w:date="2018-11-23T14:30:00Z"/>
                <w:lang w:val="en-US"/>
              </w:rPr>
            </w:pPr>
            <w:ins w:id="12619" w:author="phuong vu" w:date="2018-11-23T14:30:00Z">
              <w:r>
                <w:rPr>
                  <w:lang w:val="en-US"/>
                </w:rPr>
                <w:t>4</w:t>
              </w:r>
            </w:ins>
          </w:p>
        </w:tc>
        <w:tc>
          <w:tcPr>
            <w:tcW w:w="1820" w:type="dxa"/>
            <w:noWrap/>
          </w:tcPr>
          <w:p w14:paraId="676DAEAF" w14:textId="77777777" w:rsidR="00376EE3" w:rsidRDefault="00376EE3" w:rsidP="00376EE3">
            <w:pPr>
              <w:spacing w:line="276" w:lineRule="auto"/>
              <w:rPr>
                <w:ins w:id="12620" w:author="phuong vu" w:date="2018-11-23T14:30:00Z"/>
                <w:lang w:val="en-US"/>
              </w:rPr>
            </w:pPr>
            <w:ins w:id="12621" w:author="phuong vu" w:date="2018-11-23T14:30:00Z">
              <w:r>
                <w:rPr>
                  <w:lang w:val="en-US"/>
                </w:rPr>
                <w:t>phone</w:t>
              </w:r>
            </w:ins>
          </w:p>
        </w:tc>
        <w:tc>
          <w:tcPr>
            <w:tcW w:w="1300" w:type="dxa"/>
            <w:noWrap/>
          </w:tcPr>
          <w:p w14:paraId="75D36D9A" w14:textId="77777777" w:rsidR="00376EE3" w:rsidRPr="00FD2760" w:rsidRDefault="00376EE3" w:rsidP="00376EE3">
            <w:pPr>
              <w:spacing w:line="276" w:lineRule="auto"/>
              <w:rPr>
                <w:ins w:id="12622" w:author="phuong vu" w:date="2018-11-23T14:30:00Z"/>
              </w:rPr>
            </w:pPr>
            <w:ins w:id="12623" w:author="phuong vu" w:date="2018-11-23T14:30:00Z">
              <w:r w:rsidRPr="00FD2760">
                <w:t>character varying</w:t>
              </w:r>
            </w:ins>
          </w:p>
        </w:tc>
        <w:tc>
          <w:tcPr>
            <w:tcW w:w="1098" w:type="dxa"/>
            <w:noWrap/>
            <w:vAlign w:val="center"/>
          </w:tcPr>
          <w:p w14:paraId="4B209AB7" w14:textId="77777777" w:rsidR="00376EE3" w:rsidRPr="00FD2760" w:rsidRDefault="00376EE3" w:rsidP="00376EE3">
            <w:pPr>
              <w:spacing w:line="276" w:lineRule="auto"/>
              <w:jc w:val="center"/>
              <w:rPr>
                <w:ins w:id="12624" w:author="phuong vu" w:date="2018-11-23T14:30:00Z"/>
              </w:rPr>
            </w:pPr>
          </w:p>
        </w:tc>
        <w:tc>
          <w:tcPr>
            <w:tcW w:w="838" w:type="dxa"/>
            <w:noWrap/>
            <w:vAlign w:val="center"/>
          </w:tcPr>
          <w:p w14:paraId="3CDC3C5E" w14:textId="77777777" w:rsidR="00376EE3" w:rsidRPr="00FD2760" w:rsidRDefault="00376EE3" w:rsidP="00376EE3">
            <w:pPr>
              <w:spacing w:line="276" w:lineRule="auto"/>
              <w:jc w:val="center"/>
              <w:rPr>
                <w:ins w:id="12625" w:author="phuong vu" w:date="2018-11-23T14:30:00Z"/>
              </w:rPr>
            </w:pPr>
          </w:p>
        </w:tc>
        <w:tc>
          <w:tcPr>
            <w:tcW w:w="823" w:type="dxa"/>
            <w:noWrap/>
            <w:vAlign w:val="center"/>
          </w:tcPr>
          <w:p w14:paraId="6804AC7A" w14:textId="77777777" w:rsidR="00376EE3" w:rsidRPr="00FD2760" w:rsidRDefault="00376EE3" w:rsidP="00376EE3">
            <w:pPr>
              <w:spacing w:line="276" w:lineRule="auto"/>
              <w:jc w:val="center"/>
              <w:rPr>
                <w:ins w:id="12626" w:author="phuong vu" w:date="2018-11-23T14:30:00Z"/>
              </w:rPr>
            </w:pPr>
          </w:p>
        </w:tc>
        <w:tc>
          <w:tcPr>
            <w:tcW w:w="2138" w:type="dxa"/>
            <w:noWrap/>
          </w:tcPr>
          <w:p w14:paraId="1659A55B" w14:textId="75192296" w:rsidR="00376EE3" w:rsidRPr="000245EB" w:rsidRDefault="00376EE3" w:rsidP="00376EE3">
            <w:pPr>
              <w:spacing w:line="276" w:lineRule="auto"/>
              <w:rPr>
                <w:ins w:id="12627" w:author="phuong vu" w:date="2018-11-23T14:30:00Z"/>
                <w:rPrChange w:id="12628" w:author="Tran Huan" w:date="2018-11-25T16:08:00Z">
                  <w:rPr>
                    <w:ins w:id="12629" w:author="phuong vu" w:date="2018-11-23T14:30:00Z"/>
                    <w:lang w:val="en-US"/>
                  </w:rPr>
                </w:rPrChange>
              </w:rPr>
            </w:pPr>
            <w:ins w:id="12630" w:author="phuong vu" w:date="2018-11-23T14:30:00Z">
              <w:r w:rsidRPr="000245EB">
                <w:rPr>
                  <w:rPrChange w:id="12631" w:author="Tran Huan" w:date="2018-11-25T16:08:00Z">
                    <w:rPr>
                      <w:lang w:val="en-US"/>
                    </w:rPr>
                  </w:rPrChange>
                </w:rPr>
                <w:t xml:space="preserve">Số điện thoại </w:t>
              </w:r>
            </w:ins>
            <w:ins w:id="12632" w:author="phuong vu" w:date="2018-11-23T14:31:00Z">
              <w:r w:rsidR="0024035B" w:rsidRPr="000245EB">
                <w:rPr>
                  <w:rPrChange w:id="12633" w:author="Tran Huan" w:date="2018-11-25T16:08:00Z">
                    <w:rPr>
                      <w:lang w:val="en-US"/>
                    </w:rPr>
                  </w:rPrChange>
                </w:rPr>
                <w:t>nhân viên</w:t>
              </w:r>
            </w:ins>
          </w:p>
        </w:tc>
      </w:tr>
      <w:tr w:rsidR="00376EE3" w:rsidRPr="001856AA" w14:paraId="39FEFE3A" w14:textId="77777777" w:rsidTr="00376EE3">
        <w:trPr>
          <w:trHeight w:val="300"/>
          <w:ins w:id="12634" w:author="phuong vu" w:date="2018-11-23T14:30:00Z"/>
        </w:trPr>
        <w:tc>
          <w:tcPr>
            <w:tcW w:w="708" w:type="dxa"/>
            <w:noWrap/>
            <w:vAlign w:val="center"/>
          </w:tcPr>
          <w:p w14:paraId="33F4B592" w14:textId="77777777" w:rsidR="00376EE3" w:rsidRDefault="00376EE3" w:rsidP="00376EE3">
            <w:pPr>
              <w:spacing w:line="276" w:lineRule="auto"/>
              <w:jc w:val="center"/>
              <w:rPr>
                <w:ins w:id="12635" w:author="phuong vu" w:date="2018-11-23T14:30:00Z"/>
                <w:lang w:val="en-US"/>
              </w:rPr>
            </w:pPr>
            <w:ins w:id="12636" w:author="phuong vu" w:date="2018-11-23T14:30:00Z">
              <w:r>
                <w:rPr>
                  <w:lang w:val="en-US"/>
                </w:rPr>
                <w:t>5</w:t>
              </w:r>
            </w:ins>
          </w:p>
        </w:tc>
        <w:tc>
          <w:tcPr>
            <w:tcW w:w="1820" w:type="dxa"/>
            <w:noWrap/>
          </w:tcPr>
          <w:p w14:paraId="4DE66DDE" w14:textId="77777777" w:rsidR="00376EE3" w:rsidRDefault="00376EE3" w:rsidP="00376EE3">
            <w:pPr>
              <w:spacing w:line="276" w:lineRule="auto"/>
              <w:rPr>
                <w:ins w:id="12637" w:author="phuong vu" w:date="2018-11-23T14:30:00Z"/>
                <w:lang w:val="en-US"/>
              </w:rPr>
            </w:pPr>
            <w:ins w:id="12638" w:author="phuong vu" w:date="2018-11-23T14:30:00Z">
              <w:r>
                <w:rPr>
                  <w:lang w:val="en-US"/>
                </w:rPr>
                <w:t>password</w:t>
              </w:r>
            </w:ins>
          </w:p>
        </w:tc>
        <w:tc>
          <w:tcPr>
            <w:tcW w:w="1300" w:type="dxa"/>
            <w:noWrap/>
          </w:tcPr>
          <w:p w14:paraId="1C11B099" w14:textId="77777777" w:rsidR="00376EE3" w:rsidRPr="00FD2760" w:rsidRDefault="00376EE3" w:rsidP="00376EE3">
            <w:pPr>
              <w:spacing w:line="276" w:lineRule="auto"/>
              <w:rPr>
                <w:ins w:id="12639" w:author="phuong vu" w:date="2018-11-23T14:30:00Z"/>
              </w:rPr>
            </w:pPr>
            <w:ins w:id="12640" w:author="phuong vu" w:date="2018-11-23T14:30:00Z">
              <w:r w:rsidRPr="00FD2760">
                <w:t>character varying</w:t>
              </w:r>
            </w:ins>
          </w:p>
        </w:tc>
        <w:tc>
          <w:tcPr>
            <w:tcW w:w="1098" w:type="dxa"/>
            <w:noWrap/>
            <w:vAlign w:val="center"/>
          </w:tcPr>
          <w:p w14:paraId="6DB093FA" w14:textId="77777777" w:rsidR="00376EE3" w:rsidRPr="00FD2760" w:rsidRDefault="00376EE3" w:rsidP="00376EE3">
            <w:pPr>
              <w:spacing w:line="276" w:lineRule="auto"/>
              <w:jc w:val="center"/>
              <w:rPr>
                <w:ins w:id="12641" w:author="phuong vu" w:date="2018-11-23T14:30:00Z"/>
              </w:rPr>
            </w:pPr>
          </w:p>
        </w:tc>
        <w:tc>
          <w:tcPr>
            <w:tcW w:w="838" w:type="dxa"/>
            <w:noWrap/>
            <w:vAlign w:val="center"/>
          </w:tcPr>
          <w:p w14:paraId="2A29D914" w14:textId="77777777" w:rsidR="00376EE3" w:rsidRPr="00FD2760" w:rsidRDefault="00376EE3" w:rsidP="00376EE3">
            <w:pPr>
              <w:spacing w:line="276" w:lineRule="auto"/>
              <w:jc w:val="center"/>
              <w:rPr>
                <w:ins w:id="12642" w:author="phuong vu" w:date="2018-11-23T14:30:00Z"/>
              </w:rPr>
            </w:pPr>
          </w:p>
        </w:tc>
        <w:tc>
          <w:tcPr>
            <w:tcW w:w="823" w:type="dxa"/>
            <w:noWrap/>
            <w:vAlign w:val="center"/>
          </w:tcPr>
          <w:p w14:paraId="2279A677" w14:textId="77777777" w:rsidR="00376EE3" w:rsidRPr="00FD2760" w:rsidRDefault="00376EE3" w:rsidP="00376EE3">
            <w:pPr>
              <w:spacing w:line="276" w:lineRule="auto"/>
              <w:jc w:val="center"/>
              <w:rPr>
                <w:ins w:id="12643" w:author="phuong vu" w:date="2018-11-23T14:30:00Z"/>
              </w:rPr>
            </w:pPr>
          </w:p>
        </w:tc>
        <w:tc>
          <w:tcPr>
            <w:tcW w:w="2138" w:type="dxa"/>
            <w:noWrap/>
          </w:tcPr>
          <w:p w14:paraId="2FF3E0AC" w14:textId="77777777" w:rsidR="00376EE3" w:rsidRDefault="00376EE3" w:rsidP="00376EE3">
            <w:pPr>
              <w:spacing w:line="276" w:lineRule="auto"/>
              <w:rPr>
                <w:ins w:id="12644" w:author="phuong vu" w:date="2018-11-23T14:30:00Z"/>
                <w:lang w:val="en-US"/>
              </w:rPr>
            </w:pPr>
            <w:ins w:id="12645" w:author="phuong vu" w:date="2018-11-23T14:30:00Z">
              <w:r>
                <w:rPr>
                  <w:lang w:val="en-US"/>
                </w:rPr>
                <w:t>Mật khẩu tài khoản</w:t>
              </w:r>
            </w:ins>
          </w:p>
        </w:tc>
      </w:tr>
      <w:tr w:rsidR="00376EE3" w:rsidRPr="001856AA" w14:paraId="12AE2E7D" w14:textId="77777777" w:rsidTr="00376EE3">
        <w:trPr>
          <w:trHeight w:val="300"/>
          <w:ins w:id="12646" w:author="phuong vu" w:date="2018-11-23T14:30:00Z"/>
        </w:trPr>
        <w:tc>
          <w:tcPr>
            <w:tcW w:w="708" w:type="dxa"/>
            <w:noWrap/>
            <w:vAlign w:val="center"/>
          </w:tcPr>
          <w:p w14:paraId="066BC573" w14:textId="77777777" w:rsidR="00376EE3" w:rsidRDefault="00376EE3" w:rsidP="00376EE3">
            <w:pPr>
              <w:spacing w:line="276" w:lineRule="auto"/>
              <w:jc w:val="center"/>
              <w:rPr>
                <w:ins w:id="12647" w:author="phuong vu" w:date="2018-11-23T14:30:00Z"/>
                <w:lang w:val="en-US"/>
              </w:rPr>
            </w:pPr>
            <w:ins w:id="12648" w:author="phuong vu" w:date="2018-11-23T14:30:00Z">
              <w:r>
                <w:rPr>
                  <w:lang w:val="en-US"/>
                </w:rPr>
                <w:t>6</w:t>
              </w:r>
            </w:ins>
          </w:p>
        </w:tc>
        <w:tc>
          <w:tcPr>
            <w:tcW w:w="1820" w:type="dxa"/>
            <w:noWrap/>
          </w:tcPr>
          <w:p w14:paraId="6F82801A" w14:textId="77777777" w:rsidR="00376EE3" w:rsidRDefault="00376EE3" w:rsidP="00376EE3">
            <w:pPr>
              <w:spacing w:line="276" w:lineRule="auto"/>
              <w:rPr>
                <w:ins w:id="12649" w:author="phuong vu" w:date="2018-11-23T14:30:00Z"/>
                <w:lang w:val="en-US"/>
              </w:rPr>
            </w:pPr>
            <w:ins w:id="12650" w:author="phuong vu" w:date="2018-11-23T14:30:00Z">
              <w:r>
                <w:rPr>
                  <w:lang w:val="en-US"/>
                </w:rPr>
                <w:t>gender</w:t>
              </w:r>
            </w:ins>
          </w:p>
        </w:tc>
        <w:tc>
          <w:tcPr>
            <w:tcW w:w="1300" w:type="dxa"/>
            <w:noWrap/>
          </w:tcPr>
          <w:p w14:paraId="7C794F8A" w14:textId="77777777" w:rsidR="00376EE3" w:rsidRPr="00FD2760" w:rsidRDefault="00376EE3" w:rsidP="00376EE3">
            <w:pPr>
              <w:spacing w:line="276" w:lineRule="auto"/>
              <w:rPr>
                <w:ins w:id="12651" w:author="phuong vu" w:date="2018-11-23T14:30:00Z"/>
                <w:lang w:val="en-US"/>
              </w:rPr>
            </w:pPr>
            <w:ins w:id="12652" w:author="phuong vu" w:date="2018-11-23T14:30:00Z">
              <w:r>
                <w:rPr>
                  <w:lang w:val="en-US"/>
                </w:rPr>
                <w:t>Boolean</w:t>
              </w:r>
            </w:ins>
          </w:p>
        </w:tc>
        <w:tc>
          <w:tcPr>
            <w:tcW w:w="1098" w:type="dxa"/>
            <w:noWrap/>
            <w:vAlign w:val="center"/>
          </w:tcPr>
          <w:p w14:paraId="54ED6920" w14:textId="77777777" w:rsidR="00376EE3" w:rsidRPr="00FD2760" w:rsidRDefault="00376EE3" w:rsidP="00376EE3">
            <w:pPr>
              <w:spacing w:line="276" w:lineRule="auto"/>
              <w:jc w:val="center"/>
              <w:rPr>
                <w:ins w:id="12653" w:author="phuong vu" w:date="2018-11-23T14:30:00Z"/>
              </w:rPr>
            </w:pPr>
          </w:p>
        </w:tc>
        <w:tc>
          <w:tcPr>
            <w:tcW w:w="838" w:type="dxa"/>
            <w:noWrap/>
            <w:vAlign w:val="center"/>
          </w:tcPr>
          <w:p w14:paraId="32E6E48A" w14:textId="77777777" w:rsidR="00376EE3" w:rsidRPr="00FD2760" w:rsidRDefault="00376EE3" w:rsidP="00376EE3">
            <w:pPr>
              <w:spacing w:line="276" w:lineRule="auto"/>
              <w:jc w:val="center"/>
              <w:rPr>
                <w:ins w:id="12654" w:author="phuong vu" w:date="2018-11-23T14:30:00Z"/>
              </w:rPr>
            </w:pPr>
          </w:p>
        </w:tc>
        <w:tc>
          <w:tcPr>
            <w:tcW w:w="823" w:type="dxa"/>
            <w:noWrap/>
            <w:vAlign w:val="center"/>
          </w:tcPr>
          <w:p w14:paraId="5EDA5BE5" w14:textId="77777777" w:rsidR="00376EE3" w:rsidRPr="00FD2760" w:rsidRDefault="00376EE3" w:rsidP="00376EE3">
            <w:pPr>
              <w:spacing w:line="276" w:lineRule="auto"/>
              <w:jc w:val="center"/>
              <w:rPr>
                <w:ins w:id="12655" w:author="phuong vu" w:date="2018-11-23T14:30:00Z"/>
              </w:rPr>
            </w:pPr>
          </w:p>
        </w:tc>
        <w:tc>
          <w:tcPr>
            <w:tcW w:w="2138" w:type="dxa"/>
            <w:noWrap/>
          </w:tcPr>
          <w:p w14:paraId="7A045141" w14:textId="77777777" w:rsidR="00376EE3" w:rsidRDefault="00376EE3" w:rsidP="00376EE3">
            <w:pPr>
              <w:spacing w:line="276" w:lineRule="auto"/>
              <w:rPr>
                <w:ins w:id="12656" w:author="phuong vu" w:date="2018-11-23T14:30:00Z"/>
                <w:lang w:val="en-US"/>
              </w:rPr>
            </w:pPr>
            <w:ins w:id="12657" w:author="phuong vu" w:date="2018-11-23T14:30:00Z">
              <w:r>
                <w:rPr>
                  <w:lang w:val="en-US"/>
                </w:rPr>
                <w:t>Giới tính</w:t>
              </w:r>
            </w:ins>
          </w:p>
        </w:tc>
      </w:tr>
      <w:tr w:rsidR="00376EE3" w:rsidRPr="001856AA" w14:paraId="7D2505F5" w14:textId="77777777" w:rsidTr="00376EE3">
        <w:trPr>
          <w:trHeight w:val="300"/>
          <w:ins w:id="12658" w:author="phuong vu" w:date="2018-11-23T14:30:00Z"/>
        </w:trPr>
        <w:tc>
          <w:tcPr>
            <w:tcW w:w="708" w:type="dxa"/>
            <w:noWrap/>
            <w:vAlign w:val="center"/>
          </w:tcPr>
          <w:p w14:paraId="3F3A3F43" w14:textId="77777777" w:rsidR="00376EE3" w:rsidRDefault="00376EE3" w:rsidP="00376EE3">
            <w:pPr>
              <w:spacing w:line="276" w:lineRule="auto"/>
              <w:jc w:val="center"/>
              <w:rPr>
                <w:ins w:id="12659" w:author="phuong vu" w:date="2018-11-23T14:30:00Z"/>
                <w:lang w:val="en-US"/>
              </w:rPr>
            </w:pPr>
            <w:ins w:id="12660" w:author="phuong vu" w:date="2018-11-23T14:30:00Z">
              <w:r>
                <w:rPr>
                  <w:lang w:val="en-US"/>
                </w:rPr>
                <w:t>7</w:t>
              </w:r>
            </w:ins>
          </w:p>
        </w:tc>
        <w:tc>
          <w:tcPr>
            <w:tcW w:w="1820" w:type="dxa"/>
            <w:noWrap/>
          </w:tcPr>
          <w:p w14:paraId="3899BC9D" w14:textId="77777777" w:rsidR="00376EE3" w:rsidRDefault="00376EE3" w:rsidP="00376EE3">
            <w:pPr>
              <w:spacing w:line="276" w:lineRule="auto"/>
              <w:rPr>
                <w:ins w:id="12661" w:author="phuong vu" w:date="2018-11-23T14:30:00Z"/>
                <w:lang w:val="en-US"/>
              </w:rPr>
            </w:pPr>
            <w:ins w:id="12662" w:author="phuong vu" w:date="2018-11-23T14:30:00Z">
              <w:r>
                <w:rPr>
                  <w:lang w:val="en-US"/>
                </w:rPr>
                <w:t>address</w:t>
              </w:r>
            </w:ins>
          </w:p>
        </w:tc>
        <w:tc>
          <w:tcPr>
            <w:tcW w:w="1300" w:type="dxa"/>
            <w:noWrap/>
          </w:tcPr>
          <w:p w14:paraId="7CE5B39D" w14:textId="77777777" w:rsidR="00376EE3" w:rsidRDefault="00376EE3" w:rsidP="00376EE3">
            <w:pPr>
              <w:spacing w:line="276" w:lineRule="auto"/>
              <w:rPr>
                <w:ins w:id="12663" w:author="phuong vu" w:date="2018-11-23T14:30:00Z"/>
                <w:lang w:val="en-US"/>
              </w:rPr>
            </w:pPr>
            <w:ins w:id="12664" w:author="phuong vu" w:date="2018-11-23T14:30:00Z">
              <w:r w:rsidRPr="00FD2760">
                <w:t>character varying</w:t>
              </w:r>
            </w:ins>
          </w:p>
        </w:tc>
        <w:tc>
          <w:tcPr>
            <w:tcW w:w="1098" w:type="dxa"/>
            <w:noWrap/>
            <w:vAlign w:val="center"/>
          </w:tcPr>
          <w:p w14:paraId="13289369" w14:textId="77777777" w:rsidR="00376EE3" w:rsidRPr="00FD2760" w:rsidRDefault="00376EE3" w:rsidP="00376EE3">
            <w:pPr>
              <w:spacing w:line="276" w:lineRule="auto"/>
              <w:jc w:val="center"/>
              <w:rPr>
                <w:ins w:id="12665" w:author="phuong vu" w:date="2018-11-23T14:30:00Z"/>
              </w:rPr>
            </w:pPr>
          </w:p>
        </w:tc>
        <w:tc>
          <w:tcPr>
            <w:tcW w:w="838" w:type="dxa"/>
            <w:noWrap/>
            <w:vAlign w:val="center"/>
          </w:tcPr>
          <w:p w14:paraId="16ABE2E9" w14:textId="77777777" w:rsidR="00376EE3" w:rsidRPr="00FD2760" w:rsidRDefault="00376EE3" w:rsidP="00376EE3">
            <w:pPr>
              <w:spacing w:line="276" w:lineRule="auto"/>
              <w:jc w:val="center"/>
              <w:rPr>
                <w:ins w:id="12666" w:author="phuong vu" w:date="2018-11-23T14:30:00Z"/>
              </w:rPr>
            </w:pPr>
          </w:p>
        </w:tc>
        <w:tc>
          <w:tcPr>
            <w:tcW w:w="823" w:type="dxa"/>
            <w:noWrap/>
            <w:vAlign w:val="center"/>
          </w:tcPr>
          <w:p w14:paraId="5B2CCE39" w14:textId="77777777" w:rsidR="00376EE3" w:rsidRPr="00FD2760" w:rsidRDefault="00376EE3" w:rsidP="00376EE3">
            <w:pPr>
              <w:spacing w:line="276" w:lineRule="auto"/>
              <w:jc w:val="center"/>
              <w:rPr>
                <w:ins w:id="12667" w:author="phuong vu" w:date="2018-11-23T14:30:00Z"/>
              </w:rPr>
            </w:pPr>
          </w:p>
        </w:tc>
        <w:tc>
          <w:tcPr>
            <w:tcW w:w="2138" w:type="dxa"/>
            <w:noWrap/>
          </w:tcPr>
          <w:p w14:paraId="60F048C8" w14:textId="134966C9" w:rsidR="00376EE3" w:rsidRDefault="00376EE3" w:rsidP="00376EE3">
            <w:pPr>
              <w:spacing w:line="276" w:lineRule="auto"/>
              <w:rPr>
                <w:ins w:id="12668" w:author="phuong vu" w:date="2018-11-23T14:30:00Z"/>
                <w:lang w:val="en-US"/>
              </w:rPr>
            </w:pPr>
            <w:ins w:id="12669" w:author="phuong vu" w:date="2018-11-23T14:30:00Z">
              <w:r>
                <w:rPr>
                  <w:lang w:val="en-US"/>
                </w:rPr>
                <w:t xml:space="preserve">Địa chỉ </w:t>
              </w:r>
            </w:ins>
            <w:ins w:id="12670" w:author="phuong vu" w:date="2018-11-23T14:34:00Z">
              <w:r w:rsidR="0024035B">
                <w:rPr>
                  <w:lang w:val="en-US"/>
                </w:rPr>
                <w:t>nhân viên</w:t>
              </w:r>
            </w:ins>
          </w:p>
        </w:tc>
      </w:tr>
      <w:tr w:rsidR="0024035B" w:rsidRPr="001856AA" w14:paraId="7604B768" w14:textId="77777777" w:rsidTr="00376EE3">
        <w:trPr>
          <w:trHeight w:val="300"/>
          <w:ins w:id="12671" w:author="phuong vu" w:date="2018-11-23T14:34:00Z"/>
        </w:trPr>
        <w:tc>
          <w:tcPr>
            <w:tcW w:w="708" w:type="dxa"/>
            <w:noWrap/>
            <w:vAlign w:val="center"/>
          </w:tcPr>
          <w:p w14:paraId="40CA5A2E" w14:textId="2DFD1568" w:rsidR="0024035B" w:rsidRDefault="0024035B" w:rsidP="00376EE3">
            <w:pPr>
              <w:spacing w:line="276" w:lineRule="auto"/>
              <w:jc w:val="center"/>
              <w:rPr>
                <w:ins w:id="12672" w:author="phuong vu" w:date="2018-11-23T14:34:00Z"/>
                <w:lang w:val="en-US"/>
              </w:rPr>
            </w:pPr>
            <w:ins w:id="12673" w:author="phuong vu" w:date="2018-11-23T14:34:00Z">
              <w:r>
                <w:rPr>
                  <w:lang w:val="en-US"/>
                </w:rPr>
                <w:t>8</w:t>
              </w:r>
            </w:ins>
          </w:p>
        </w:tc>
        <w:tc>
          <w:tcPr>
            <w:tcW w:w="1820" w:type="dxa"/>
            <w:noWrap/>
          </w:tcPr>
          <w:p w14:paraId="2DF26C6E" w14:textId="4E6F0BC0" w:rsidR="0024035B" w:rsidRDefault="0024035B" w:rsidP="00376EE3">
            <w:pPr>
              <w:spacing w:line="276" w:lineRule="auto"/>
              <w:rPr>
                <w:ins w:id="12674" w:author="phuong vu" w:date="2018-11-23T14:34:00Z"/>
                <w:lang w:val="en-US"/>
              </w:rPr>
            </w:pPr>
            <w:ins w:id="12675" w:author="phuong vu" w:date="2018-11-23T14:34:00Z">
              <w:r>
                <w:rPr>
                  <w:lang w:val="en-US"/>
                </w:rPr>
                <w:t>staff_type_id</w:t>
              </w:r>
            </w:ins>
          </w:p>
        </w:tc>
        <w:tc>
          <w:tcPr>
            <w:tcW w:w="1300" w:type="dxa"/>
            <w:noWrap/>
          </w:tcPr>
          <w:p w14:paraId="48368A02" w14:textId="4BF63F15" w:rsidR="0024035B" w:rsidRPr="0024035B" w:rsidRDefault="0024035B" w:rsidP="00376EE3">
            <w:pPr>
              <w:spacing w:line="276" w:lineRule="auto"/>
              <w:rPr>
                <w:ins w:id="12676" w:author="phuong vu" w:date="2018-11-23T14:34:00Z"/>
                <w:lang w:val="en-US"/>
                <w:rPrChange w:id="12677" w:author="phuong vu" w:date="2018-11-23T14:35:00Z">
                  <w:rPr>
                    <w:ins w:id="12678" w:author="phuong vu" w:date="2018-11-23T14:34:00Z"/>
                  </w:rPr>
                </w:rPrChange>
              </w:rPr>
            </w:pPr>
            <w:ins w:id="12679" w:author="phuong vu" w:date="2018-11-23T14:35:00Z">
              <w:r>
                <w:rPr>
                  <w:lang w:val="en-US"/>
                </w:rPr>
                <w:t>numeric</w:t>
              </w:r>
            </w:ins>
          </w:p>
        </w:tc>
        <w:tc>
          <w:tcPr>
            <w:tcW w:w="1098" w:type="dxa"/>
            <w:noWrap/>
            <w:vAlign w:val="center"/>
          </w:tcPr>
          <w:p w14:paraId="6F594498" w14:textId="77777777" w:rsidR="0024035B" w:rsidRPr="00FD2760" w:rsidRDefault="0024035B" w:rsidP="00376EE3">
            <w:pPr>
              <w:spacing w:line="276" w:lineRule="auto"/>
              <w:jc w:val="center"/>
              <w:rPr>
                <w:ins w:id="12680" w:author="phuong vu" w:date="2018-11-23T14:34:00Z"/>
              </w:rPr>
            </w:pPr>
          </w:p>
        </w:tc>
        <w:tc>
          <w:tcPr>
            <w:tcW w:w="838" w:type="dxa"/>
            <w:noWrap/>
            <w:vAlign w:val="center"/>
          </w:tcPr>
          <w:p w14:paraId="4EA95B34" w14:textId="77777777" w:rsidR="0024035B" w:rsidRPr="00FD2760" w:rsidRDefault="0024035B" w:rsidP="00376EE3">
            <w:pPr>
              <w:spacing w:line="276" w:lineRule="auto"/>
              <w:jc w:val="center"/>
              <w:rPr>
                <w:ins w:id="12681" w:author="phuong vu" w:date="2018-11-23T14:34:00Z"/>
              </w:rPr>
            </w:pPr>
          </w:p>
        </w:tc>
        <w:tc>
          <w:tcPr>
            <w:tcW w:w="823" w:type="dxa"/>
            <w:noWrap/>
            <w:vAlign w:val="center"/>
          </w:tcPr>
          <w:p w14:paraId="521CA797" w14:textId="77777777" w:rsidR="0024035B" w:rsidRPr="00FD2760" w:rsidRDefault="0024035B" w:rsidP="00376EE3">
            <w:pPr>
              <w:spacing w:line="276" w:lineRule="auto"/>
              <w:jc w:val="center"/>
              <w:rPr>
                <w:ins w:id="12682" w:author="phuong vu" w:date="2018-11-23T14:34:00Z"/>
              </w:rPr>
            </w:pPr>
          </w:p>
        </w:tc>
        <w:tc>
          <w:tcPr>
            <w:tcW w:w="2138" w:type="dxa"/>
            <w:noWrap/>
          </w:tcPr>
          <w:p w14:paraId="3056338F" w14:textId="3B6384B0" w:rsidR="0024035B" w:rsidRDefault="0024035B" w:rsidP="00376EE3">
            <w:pPr>
              <w:spacing w:line="276" w:lineRule="auto"/>
              <w:rPr>
                <w:ins w:id="12683" w:author="phuong vu" w:date="2018-11-23T14:34:00Z"/>
                <w:lang w:val="en-US"/>
              </w:rPr>
            </w:pPr>
            <w:ins w:id="12684" w:author="phuong vu" w:date="2018-11-23T14:35:00Z">
              <w:r>
                <w:rPr>
                  <w:lang w:val="en-US"/>
                </w:rPr>
                <w:t>ID loại nhân viên</w:t>
              </w:r>
            </w:ins>
          </w:p>
        </w:tc>
      </w:tr>
      <w:tr w:rsidR="0024035B" w:rsidRPr="001856AA" w14:paraId="7DB1AB39" w14:textId="77777777" w:rsidTr="00376EE3">
        <w:trPr>
          <w:trHeight w:val="300"/>
          <w:ins w:id="12685" w:author="phuong vu" w:date="2018-11-23T14:36:00Z"/>
        </w:trPr>
        <w:tc>
          <w:tcPr>
            <w:tcW w:w="708" w:type="dxa"/>
            <w:noWrap/>
            <w:vAlign w:val="center"/>
          </w:tcPr>
          <w:p w14:paraId="1D0EB409" w14:textId="2402B59A" w:rsidR="0024035B" w:rsidRDefault="0024035B" w:rsidP="00376EE3">
            <w:pPr>
              <w:spacing w:line="276" w:lineRule="auto"/>
              <w:jc w:val="center"/>
              <w:rPr>
                <w:ins w:id="12686" w:author="phuong vu" w:date="2018-11-23T14:36:00Z"/>
                <w:lang w:val="en-US"/>
              </w:rPr>
            </w:pPr>
            <w:ins w:id="12687" w:author="phuong vu" w:date="2018-11-23T14:36:00Z">
              <w:r>
                <w:rPr>
                  <w:lang w:val="en-US"/>
                </w:rPr>
                <w:t>9</w:t>
              </w:r>
            </w:ins>
          </w:p>
        </w:tc>
        <w:tc>
          <w:tcPr>
            <w:tcW w:w="1820" w:type="dxa"/>
            <w:noWrap/>
          </w:tcPr>
          <w:p w14:paraId="581D8054" w14:textId="572F0723" w:rsidR="0024035B" w:rsidRDefault="0024035B" w:rsidP="00376EE3">
            <w:pPr>
              <w:spacing w:line="276" w:lineRule="auto"/>
              <w:rPr>
                <w:ins w:id="12688" w:author="phuong vu" w:date="2018-11-23T14:36:00Z"/>
                <w:lang w:val="en-US"/>
              </w:rPr>
            </w:pPr>
            <w:ins w:id="12689" w:author="phuong vu" w:date="2018-11-23T14:36:00Z">
              <w:r>
                <w:rPr>
                  <w:lang w:val="en-US"/>
                </w:rPr>
                <w:t>branch_id</w:t>
              </w:r>
            </w:ins>
          </w:p>
        </w:tc>
        <w:tc>
          <w:tcPr>
            <w:tcW w:w="1300" w:type="dxa"/>
            <w:noWrap/>
          </w:tcPr>
          <w:p w14:paraId="7ED10628" w14:textId="1A2FA00F" w:rsidR="0024035B" w:rsidRDefault="0024035B" w:rsidP="00376EE3">
            <w:pPr>
              <w:spacing w:line="276" w:lineRule="auto"/>
              <w:rPr>
                <w:ins w:id="12690" w:author="phuong vu" w:date="2018-11-23T14:36:00Z"/>
                <w:lang w:val="en-US"/>
              </w:rPr>
            </w:pPr>
            <w:ins w:id="12691" w:author="phuong vu" w:date="2018-11-23T14:36:00Z">
              <w:r>
                <w:rPr>
                  <w:lang w:val="en-US"/>
                </w:rPr>
                <w:t>numeric</w:t>
              </w:r>
            </w:ins>
          </w:p>
        </w:tc>
        <w:tc>
          <w:tcPr>
            <w:tcW w:w="1098" w:type="dxa"/>
            <w:noWrap/>
            <w:vAlign w:val="center"/>
          </w:tcPr>
          <w:p w14:paraId="33E61F19" w14:textId="77777777" w:rsidR="0024035B" w:rsidRPr="00FD2760" w:rsidRDefault="0024035B" w:rsidP="00376EE3">
            <w:pPr>
              <w:spacing w:line="276" w:lineRule="auto"/>
              <w:jc w:val="center"/>
              <w:rPr>
                <w:ins w:id="12692" w:author="phuong vu" w:date="2018-11-23T14:36:00Z"/>
              </w:rPr>
            </w:pPr>
          </w:p>
        </w:tc>
        <w:tc>
          <w:tcPr>
            <w:tcW w:w="838" w:type="dxa"/>
            <w:noWrap/>
            <w:vAlign w:val="center"/>
          </w:tcPr>
          <w:p w14:paraId="1E43D195" w14:textId="77777777" w:rsidR="0024035B" w:rsidRPr="00FD2760" w:rsidRDefault="0024035B" w:rsidP="00376EE3">
            <w:pPr>
              <w:spacing w:line="276" w:lineRule="auto"/>
              <w:jc w:val="center"/>
              <w:rPr>
                <w:ins w:id="12693" w:author="phuong vu" w:date="2018-11-23T14:36:00Z"/>
              </w:rPr>
            </w:pPr>
          </w:p>
        </w:tc>
        <w:tc>
          <w:tcPr>
            <w:tcW w:w="823" w:type="dxa"/>
            <w:noWrap/>
            <w:vAlign w:val="center"/>
          </w:tcPr>
          <w:p w14:paraId="2ACC1041" w14:textId="77777777" w:rsidR="0024035B" w:rsidRPr="00FD2760" w:rsidRDefault="0024035B" w:rsidP="00376EE3">
            <w:pPr>
              <w:spacing w:line="276" w:lineRule="auto"/>
              <w:jc w:val="center"/>
              <w:rPr>
                <w:ins w:id="12694" w:author="phuong vu" w:date="2018-11-23T14:36:00Z"/>
              </w:rPr>
            </w:pPr>
          </w:p>
        </w:tc>
        <w:tc>
          <w:tcPr>
            <w:tcW w:w="2138" w:type="dxa"/>
            <w:noWrap/>
          </w:tcPr>
          <w:p w14:paraId="71986042" w14:textId="3612FC75" w:rsidR="0024035B" w:rsidRDefault="0024035B" w:rsidP="00376EE3">
            <w:pPr>
              <w:spacing w:line="276" w:lineRule="auto"/>
              <w:rPr>
                <w:ins w:id="12695" w:author="phuong vu" w:date="2018-11-23T14:36:00Z"/>
                <w:lang w:val="en-US"/>
              </w:rPr>
            </w:pPr>
            <w:ins w:id="12696" w:author="phuong vu" w:date="2018-11-23T14:37:00Z">
              <w:r>
                <w:rPr>
                  <w:lang w:val="en-US"/>
                </w:rPr>
                <w:t>ID chi nhánh</w:t>
              </w:r>
            </w:ins>
          </w:p>
        </w:tc>
      </w:tr>
      <w:tr w:rsidR="0024035B" w:rsidRPr="001856AA" w14:paraId="442E5EA7" w14:textId="77777777" w:rsidTr="00376EE3">
        <w:trPr>
          <w:trHeight w:val="300"/>
          <w:ins w:id="12697" w:author="phuong vu" w:date="2018-11-23T14:37:00Z"/>
        </w:trPr>
        <w:tc>
          <w:tcPr>
            <w:tcW w:w="708" w:type="dxa"/>
            <w:noWrap/>
            <w:vAlign w:val="center"/>
          </w:tcPr>
          <w:p w14:paraId="6F2FEB18" w14:textId="7A94D60E" w:rsidR="0024035B" w:rsidRDefault="0024035B" w:rsidP="00376EE3">
            <w:pPr>
              <w:spacing w:line="276" w:lineRule="auto"/>
              <w:jc w:val="center"/>
              <w:rPr>
                <w:ins w:id="12698" w:author="phuong vu" w:date="2018-11-23T14:37:00Z"/>
                <w:lang w:val="en-US"/>
              </w:rPr>
            </w:pPr>
            <w:ins w:id="12699" w:author="phuong vu" w:date="2018-11-23T14:37:00Z">
              <w:r>
                <w:rPr>
                  <w:lang w:val="en-US"/>
                </w:rPr>
                <w:t>10</w:t>
              </w:r>
            </w:ins>
          </w:p>
        </w:tc>
        <w:tc>
          <w:tcPr>
            <w:tcW w:w="1820" w:type="dxa"/>
            <w:noWrap/>
          </w:tcPr>
          <w:p w14:paraId="1C5AE74A" w14:textId="5EB90478" w:rsidR="0024035B" w:rsidRDefault="0024035B" w:rsidP="00376EE3">
            <w:pPr>
              <w:spacing w:line="276" w:lineRule="auto"/>
              <w:rPr>
                <w:ins w:id="12700" w:author="phuong vu" w:date="2018-11-23T14:37:00Z"/>
                <w:lang w:val="en-US"/>
              </w:rPr>
            </w:pPr>
            <w:ins w:id="12701" w:author="phuong vu" w:date="2018-11-23T14:37:00Z">
              <w:r>
                <w:rPr>
                  <w:lang w:val="en-US"/>
                </w:rPr>
                <w:t>staff_avatar</w:t>
              </w:r>
            </w:ins>
          </w:p>
        </w:tc>
        <w:tc>
          <w:tcPr>
            <w:tcW w:w="1300" w:type="dxa"/>
            <w:noWrap/>
          </w:tcPr>
          <w:p w14:paraId="6667C731" w14:textId="31077551" w:rsidR="0024035B" w:rsidRDefault="0024035B" w:rsidP="00376EE3">
            <w:pPr>
              <w:spacing w:line="276" w:lineRule="auto"/>
              <w:rPr>
                <w:ins w:id="12702" w:author="phuong vu" w:date="2018-11-23T14:37:00Z"/>
                <w:lang w:val="en-US"/>
              </w:rPr>
            </w:pPr>
            <w:ins w:id="12703" w:author="phuong vu" w:date="2018-11-23T14:37:00Z">
              <w:r>
                <w:rPr>
                  <w:lang w:val="en-US"/>
                </w:rPr>
                <w:t>numeric</w:t>
              </w:r>
            </w:ins>
          </w:p>
        </w:tc>
        <w:tc>
          <w:tcPr>
            <w:tcW w:w="1098" w:type="dxa"/>
            <w:noWrap/>
            <w:vAlign w:val="center"/>
          </w:tcPr>
          <w:p w14:paraId="36517D51" w14:textId="77777777" w:rsidR="0024035B" w:rsidRPr="00FD2760" w:rsidRDefault="0024035B" w:rsidP="00376EE3">
            <w:pPr>
              <w:spacing w:line="276" w:lineRule="auto"/>
              <w:jc w:val="center"/>
              <w:rPr>
                <w:ins w:id="12704" w:author="phuong vu" w:date="2018-11-23T14:37:00Z"/>
              </w:rPr>
            </w:pPr>
          </w:p>
        </w:tc>
        <w:tc>
          <w:tcPr>
            <w:tcW w:w="838" w:type="dxa"/>
            <w:noWrap/>
            <w:vAlign w:val="center"/>
          </w:tcPr>
          <w:p w14:paraId="6F415015" w14:textId="77777777" w:rsidR="0024035B" w:rsidRPr="00FD2760" w:rsidRDefault="0024035B" w:rsidP="00376EE3">
            <w:pPr>
              <w:spacing w:line="276" w:lineRule="auto"/>
              <w:jc w:val="center"/>
              <w:rPr>
                <w:ins w:id="12705" w:author="phuong vu" w:date="2018-11-23T14:37:00Z"/>
              </w:rPr>
            </w:pPr>
          </w:p>
        </w:tc>
        <w:tc>
          <w:tcPr>
            <w:tcW w:w="823" w:type="dxa"/>
            <w:noWrap/>
            <w:vAlign w:val="center"/>
          </w:tcPr>
          <w:p w14:paraId="37AA36A8" w14:textId="77777777" w:rsidR="0024035B" w:rsidRPr="00FD2760" w:rsidRDefault="0024035B" w:rsidP="00376EE3">
            <w:pPr>
              <w:spacing w:line="276" w:lineRule="auto"/>
              <w:jc w:val="center"/>
              <w:rPr>
                <w:ins w:id="12706" w:author="phuong vu" w:date="2018-11-23T14:37:00Z"/>
              </w:rPr>
            </w:pPr>
          </w:p>
        </w:tc>
        <w:tc>
          <w:tcPr>
            <w:tcW w:w="2138" w:type="dxa"/>
            <w:noWrap/>
          </w:tcPr>
          <w:p w14:paraId="17FF9CC8" w14:textId="4F0B3F48" w:rsidR="0024035B" w:rsidRDefault="0024035B" w:rsidP="00376EE3">
            <w:pPr>
              <w:spacing w:line="276" w:lineRule="auto"/>
              <w:rPr>
                <w:ins w:id="12707" w:author="phuong vu" w:date="2018-11-23T14:37:00Z"/>
                <w:lang w:val="en-US"/>
              </w:rPr>
            </w:pPr>
            <w:ins w:id="12708" w:author="phuong vu" w:date="2018-11-23T14:37:00Z">
              <w:r>
                <w:rPr>
                  <w:lang w:val="en-US"/>
                </w:rPr>
                <w:t>ID ảnh nhân viên</w:t>
              </w:r>
            </w:ins>
          </w:p>
        </w:tc>
      </w:tr>
      <w:tr w:rsidR="00376EE3" w:rsidRPr="001856AA" w14:paraId="57688D84" w14:textId="77777777" w:rsidTr="00376EE3">
        <w:trPr>
          <w:trHeight w:val="300"/>
          <w:ins w:id="12709" w:author="phuong vu" w:date="2018-11-23T14:30:00Z"/>
        </w:trPr>
        <w:tc>
          <w:tcPr>
            <w:tcW w:w="708" w:type="dxa"/>
            <w:noWrap/>
            <w:vAlign w:val="center"/>
            <w:hideMark/>
          </w:tcPr>
          <w:p w14:paraId="10627806" w14:textId="49551606" w:rsidR="00376EE3" w:rsidRPr="0024035B" w:rsidRDefault="0024035B" w:rsidP="00376EE3">
            <w:pPr>
              <w:spacing w:line="276" w:lineRule="auto"/>
              <w:jc w:val="center"/>
              <w:rPr>
                <w:ins w:id="12710" w:author="phuong vu" w:date="2018-11-23T14:30:00Z"/>
                <w:lang w:val="en-US"/>
                <w:rPrChange w:id="12711" w:author="phuong vu" w:date="2018-11-23T14:34:00Z">
                  <w:rPr>
                    <w:ins w:id="12712" w:author="phuong vu" w:date="2018-11-23T14:30:00Z"/>
                  </w:rPr>
                </w:rPrChange>
              </w:rPr>
            </w:pPr>
            <w:ins w:id="12713" w:author="phuong vu" w:date="2018-11-23T14:34:00Z">
              <w:r>
                <w:rPr>
                  <w:lang w:val="en-US"/>
                </w:rPr>
                <w:t>9</w:t>
              </w:r>
            </w:ins>
          </w:p>
        </w:tc>
        <w:tc>
          <w:tcPr>
            <w:tcW w:w="1820" w:type="dxa"/>
            <w:noWrap/>
            <w:hideMark/>
          </w:tcPr>
          <w:p w14:paraId="2CA346F0" w14:textId="77777777" w:rsidR="00376EE3" w:rsidRPr="00FD2760" w:rsidRDefault="00376EE3" w:rsidP="00376EE3">
            <w:pPr>
              <w:spacing w:line="276" w:lineRule="auto"/>
              <w:rPr>
                <w:ins w:id="12714" w:author="phuong vu" w:date="2018-11-23T14:30:00Z"/>
              </w:rPr>
            </w:pPr>
            <w:ins w:id="12715" w:author="phuong vu" w:date="2018-11-23T14:30:00Z">
              <w:r w:rsidRPr="00FD2760">
                <w:t>status</w:t>
              </w:r>
            </w:ins>
          </w:p>
        </w:tc>
        <w:tc>
          <w:tcPr>
            <w:tcW w:w="1300" w:type="dxa"/>
            <w:noWrap/>
            <w:hideMark/>
          </w:tcPr>
          <w:p w14:paraId="0EE526FA" w14:textId="77777777" w:rsidR="00376EE3" w:rsidRPr="00FD2760" w:rsidRDefault="00376EE3" w:rsidP="00376EE3">
            <w:pPr>
              <w:spacing w:line="276" w:lineRule="auto"/>
              <w:rPr>
                <w:ins w:id="12716" w:author="phuong vu" w:date="2018-11-23T14:30:00Z"/>
              </w:rPr>
            </w:pPr>
            <w:ins w:id="12717" w:author="phuong vu" w:date="2018-11-23T14:30:00Z">
              <w:r w:rsidRPr="00FD2760">
                <w:t>character varying</w:t>
              </w:r>
            </w:ins>
          </w:p>
        </w:tc>
        <w:tc>
          <w:tcPr>
            <w:tcW w:w="1098" w:type="dxa"/>
            <w:noWrap/>
            <w:vAlign w:val="center"/>
            <w:hideMark/>
          </w:tcPr>
          <w:p w14:paraId="08150ABB" w14:textId="77777777" w:rsidR="00376EE3" w:rsidRPr="00FD2760" w:rsidRDefault="00376EE3" w:rsidP="00376EE3">
            <w:pPr>
              <w:spacing w:line="276" w:lineRule="auto"/>
              <w:jc w:val="center"/>
              <w:rPr>
                <w:ins w:id="12718" w:author="phuong vu" w:date="2018-11-23T14:30:00Z"/>
              </w:rPr>
            </w:pPr>
            <w:ins w:id="12719" w:author="phuong vu" w:date="2018-11-23T14:30:00Z">
              <w:r w:rsidRPr="00FD2760">
                <w:t>X</w:t>
              </w:r>
            </w:ins>
          </w:p>
        </w:tc>
        <w:tc>
          <w:tcPr>
            <w:tcW w:w="838" w:type="dxa"/>
            <w:noWrap/>
            <w:vAlign w:val="center"/>
            <w:hideMark/>
          </w:tcPr>
          <w:p w14:paraId="2A496D78" w14:textId="77777777" w:rsidR="00376EE3" w:rsidRPr="00FD2760" w:rsidRDefault="00376EE3" w:rsidP="00376EE3">
            <w:pPr>
              <w:spacing w:line="276" w:lineRule="auto"/>
              <w:jc w:val="center"/>
              <w:rPr>
                <w:ins w:id="12720" w:author="phuong vu" w:date="2018-11-23T14:30:00Z"/>
              </w:rPr>
            </w:pPr>
          </w:p>
        </w:tc>
        <w:tc>
          <w:tcPr>
            <w:tcW w:w="823" w:type="dxa"/>
            <w:noWrap/>
            <w:vAlign w:val="center"/>
            <w:hideMark/>
          </w:tcPr>
          <w:p w14:paraId="5DF95DA6" w14:textId="77777777" w:rsidR="00376EE3" w:rsidRPr="00FD2760" w:rsidRDefault="00376EE3" w:rsidP="00376EE3">
            <w:pPr>
              <w:spacing w:line="276" w:lineRule="auto"/>
              <w:jc w:val="center"/>
              <w:rPr>
                <w:ins w:id="12721" w:author="phuong vu" w:date="2018-11-23T14:30:00Z"/>
              </w:rPr>
            </w:pPr>
          </w:p>
        </w:tc>
        <w:tc>
          <w:tcPr>
            <w:tcW w:w="2138" w:type="dxa"/>
            <w:noWrap/>
            <w:hideMark/>
          </w:tcPr>
          <w:p w14:paraId="428A86F7" w14:textId="77777777" w:rsidR="00376EE3" w:rsidRPr="00FD2760" w:rsidRDefault="00376EE3" w:rsidP="00266AC8">
            <w:pPr>
              <w:keepNext/>
              <w:spacing w:line="276" w:lineRule="auto"/>
              <w:rPr>
                <w:ins w:id="12722" w:author="phuong vu" w:date="2018-11-23T14:30:00Z"/>
              </w:rPr>
              <w:pPrChange w:id="12723" w:author="Tran Huan" w:date="2018-11-25T23:43:00Z">
                <w:pPr>
                  <w:keepNext/>
                  <w:spacing w:line="276" w:lineRule="auto"/>
                </w:pPr>
              </w:pPrChange>
            </w:pPr>
            <w:ins w:id="12724" w:author="phuong vu" w:date="2018-11-23T14:30:00Z">
              <w:r w:rsidRPr="00FD2760">
                <w:t>Trạng thái</w:t>
              </w:r>
            </w:ins>
          </w:p>
        </w:tc>
      </w:tr>
    </w:tbl>
    <w:p w14:paraId="77E425DE" w14:textId="68F9EF0B" w:rsidR="00266AC8" w:rsidRPr="00266AC8" w:rsidRDefault="00266AC8">
      <w:pPr>
        <w:pStyle w:val="Caption"/>
        <w:rPr>
          <w:ins w:id="12725" w:author="Tran Huan" w:date="2018-11-25T23:43:00Z"/>
          <w:rPrChange w:id="12726" w:author="Tran Huan" w:date="2018-11-25T23:43:00Z">
            <w:rPr>
              <w:ins w:id="12727" w:author="Tran Huan" w:date="2018-11-25T23:43:00Z"/>
            </w:rPr>
          </w:rPrChange>
        </w:rPr>
      </w:pPr>
      <w:ins w:id="12728" w:author="Tran Huan" w:date="2018-11-25T23:43:00Z">
        <w:r>
          <w:t xml:space="preserve">Bảng </w:t>
        </w:r>
      </w:ins>
      <w:ins w:id="12729" w:author="Tran Huan" w:date="2018-11-26T01:45:00Z">
        <w:r w:rsidR="00BA6170">
          <w:fldChar w:fldCharType="begin"/>
        </w:r>
        <w:r w:rsidR="00BA6170">
          <w:instrText xml:space="preserve"> STYLEREF 1 \s </w:instrText>
        </w:r>
      </w:ins>
      <w:r w:rsidR="00BA6170">
        <w:fldChar w:fldCharType="separate"/>
      </w:r>
      <w:r w:rsidR="00BA6170">
        <w:rPr>
          <w:noProof/>
        </w:rPr>
        <w:t>3</w:t>
      </w:r>
      <w:ins w:id="12730"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731" w:author="Tran Huan" w:date="2018-11-26T01:45:00Z">
        <w:r w:rsidR="00BA6170">
          <w:rPr>
            <w:noProof/>
          </w:rPr>
          <w:t>21</w:t>
        </w:r>
        <w:r w:rsidR="00BA6170">
          <w:fldChar w:fldCharType="end"/>
        </w:r>
      </w:ins>
      <w:ins w:id="12732" w:author="Tran Huan" w:date="2018-11-25T23:43:00Z">
        <w:r w:rsidRPr="00266AC8">
          <w:rPr>
            <w:rPrChange w:id="12733" w:author="Tran Huan" w:date="2018-11-25T23:43:00Z">
              <w:rPr>
                <w:lang w:val="en-US"/>
              </w:rPr>
            </w:rPrChange>
          </w:rPr>
          <w:t xml:space="preserve"> </w:t>
        </w:r>
        <w:r w:rsidRPr="008F40CD">
          <w:rPr>
            <w:i/>
          </w:rPr>
          <w:t>Bảng dữ liệu nhân viên</w:t>
        </w:r>
      </w:ins>
    </w:p>
    <w:p w14:paraId="5C228CEB" w14:textId="35F95726" w:rsidR="00376EE3" w:rsidRPr="000245EB" w:rsidRDefault="00D515F9" w:rsidP="000D1FDC">
      <w:pPr>
        <w:pStyle w:val="Caption"/>
        <w:rPr>
          <w:ins w:id="12734" w:author="phuong vu" w:date="2018-11-23T14:29:00Z"/>
          <w:b/>
          <w:rPrChange w:id="12735" w:author="Tran Huan" w:date="2018-11-25T16:08:00Z">
            <w:rPr>
              <w:ins w:id="12736" w:author="phuong vu" w:date="2018-11-23T14:29:00Z"/>
              <w:lang w:val="en-US"/>
            </w:rPr>
          </w:rPrChange>
        </w:rPr>
        <w:pPrChange w:id="12737" w:author="Tran Huan" w:date="2018-11-25T23:36:00Z">
          <w:pPr/>
        </w:pPrChange>
      </w:pPr>
      <w:ins w:id="12738" w:author="phuong vu" w:date="2018-11-23T14:47:00Z">
        <w:del w:id="12739" w:author="Tran Huan" w:date="2018-11-25T23:43:00Z">
          <w:r w:rsidDel="00266AC8">
            <w:delText xml:space="preserve">Bảng </w:delText>
          </w:r>
        </w:del>
      </w:ins>
      <w:ins w:id="12740" w:author="phuong vu" w:date="2018-11-23T15:14:00Z">
        <w:del w:id="12741" w:author="Tran Huan" w:date="2018-11-25T23:43:00Z">
          <w:r w:rsidR="00E95F1B" w:rsidDel="00266AC8">
            <w:fldChar w:fldCharType="begin"/>
          </w:r>
          <w:r w:rsidR="00E95F1B" w:rsidDel="00266AC8">
            <w:delInstrText xml:space="preserve"> STYLEREF 1 \s </w:delInstrText>
          </w:r>
        </w:del>
      </w:ins>
      <w:del w:id="12742" w:author="Tran Huan" w:date="2018-11-25T23:43:00Z">
        <w:r w:rsidR="00E95F1B" w:rsidDel="00266AC8">
          <w:fldChar w:fldCharType="separate"/>
        </w:r>
        <w:r w:rsidR="00B607D9" w:rsidDel="00266AC8">
          <w:rPr>
            <w:noProof/>
          </w:rPr>
          <w:delText>3</w:delText>
        </w:r>
      </w:del>
      <w:ins w:id="12743" w:author="phuong vu" w:date="2018-11-23T15:14:00Z">
        <w:del w:id="12744"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745" w:author="Tran Huan" w:date="2018-11-25T23:43:00Z">
        <w:r w:rsidR="00E95F1B" w:rsidDel="00266AC8">
          <w:fldChar w:fldCharType="separate"/>
        </w:r>
      </w:del>
      <w:ins w:id="12746" w:author="phuong vu" w:date="2018-11-23T15:14:00Z">
        <w:del w:id="12747" w:author="Tran Huan" w:date="2018-11-25T23:43:00Z">
          <w:r w:rsidR="00E95F1B" w:rsidDel="00266AC8">
            <w:fldChar w:fldCharType="end"/>
          </w:r>
        </w:del>
      </w:ins>
      <w:ins w:id="12748" w:author="phuong vu" w:date="2018-11-23T14:47:00Z">
        <w:del w:id="12749" w:author="Tran Huan" w:date="2018-11-25T23:43:00Z">
          <w:r w:rsidRPr="000245EB" w:rsidDel="00266AC8">
            <w:rPr>
              <w:i/>
              <w:rPrChange w:id="12750" w:author="Tran Huan" w:date="2018-11-25T16:08:00Z">
                <w:rPr>
                  <w:i/>
                  <w:iCs/>
                  <w:lang w:val="en-US"/>
                </w:rPr>
              </w:rPrChange>
            </w:rPr>
            <w:delText xml:space="preserve"> Bảng dữ liệu nhân viên</w:delText>
          </w:r>
        </w:del>
      </w:ins>
    </w:p>
    <w:p w14:paraId="1073181B" w14:textId="1994C4CE" w:rsidR="00376EE3" w:rsidRDefault="0024035B" w:rsidP="00376EE3">
      <w:pPr>
        <w:rPr>
          <w:ins w:id="12751" w:author="phuong vu" w:date="2018-11-23T14:40:00Z"/>
          <w:b/>
          <w:lang w:val="en-US"/>
        </w:rPr>
      </w:pPr>
      <w:ins w:id="12752" w:author="phuong vu" w:date="2018-11-23T14:40:00Z">
        <w:r>
          <w:rPr>
            <w:b/>
            <w:lang w:val="en-US"/>
          </w:rPr>
          <w:t>BẢNG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1856AA" w14:paraId="6575DD5A" w14:textId="77777777" w:rsidTr="00D515F9">
        <w:trPr>
          <w:trHeight w:val="300"/>
          <w:ins w:id="12753" w:author="phuong vu" w:date="2018-11-23T14:41:00Z"/>
        </w:trPr>
        <w:tc>
          <w:tcPr>
            <w:tcW w:w="708" w:type="dxa"/>
            <w:noWrap/>
            <w:vAlign w:val="center"/>
            <w:hideMark/>
          </w:tcPr>
          <w:p w14:paraId="301C1DCA" w14:textId="77777777" w:rsidR="0024035B" w:rsidRPr="001856AA" w:rsidRDefault="0024035B" w:rsidP="009613AB">
            <w:pPr>
              <w:spacing w:line="276" w:lineRule="auto"/>
              <w:jc w:val="center"/>
              <w:rPr>
                <w:ins w:id="12754" w:author="phuong vu" w:date="2018-11-23T14:41:00Z"/>
                <w:b/>
                <w:bCs/>
              </w:rPr>
            </w:pPr>
            <w:ins w:id="12755" w:author="phuong vu" w:date="2018-11-23T14:41:00Z">
              <w:r w:rsidRPr="001856AA">
                <w:rPr>
                  <w:b/>
                  <w:bCs/>
                  <w:lang w:val="da-DK"/>
                </w:rPr>
                <w:t>STT</w:t>
              </w:r>
            </w:ins>
          </w:p>
        </w:tc>
        <w:tc>
          <w:tcPr>
            <w:tcW w:w="2295" w:type="dxa"/>
            <w:noWrap/>
            <w:vAlign w:val="center"/>
            <w:hideMark/>
          </w:tcPr>
          <w:p w14:paraId="41AFAD04" w14:textId="77777777" w:rsidR="0024035B" w:rsidRPr="001856AA" w:rsidRDefault="0024035B" w:rsidP="009613AB">
            <w:pPr>
              <w:spacing w:line="276" w:lineRule="auto"/>
              <w:jc w:val="center"/>
              <w:rPr>
                <w:ins w:id="12756" w:author="phuong vu" w:date="2018-11-23T14:41:00Z"/>
                <w:b/>
                <w:bCs/>
              </w:rPr>
            </w:pPr>
            <w:ins w:id="12757" w:author="phuong vu" w:date="2018-11-23T14:41:00Z">
              <w:r w:rsidRPr="001856AA">
                <w:rPr>
                  <w:b/>
                  <w:bCs/>
                  <w:lang w:val="da-DK"/>
                </w:rPr>
                <w:t>Tên trường</w:t>
              </w:r>
            </w:ins>
          </w:p>
        </w:tc>
        <w:tc>
          <w:tcPr>
            <w:tcW w:w="1300" w:type="dxa"/>
            <w:noWrap/>
            <w:vAlign w:val="center"/>
            <w:hideMark/>
          </w:tcPr>
          <w:p w14:paraId="0B8D5C1B" w14:textId="77777777" w:rsidR="0024035B" w:rsidRPr="001856AA" w:rsidRDefault="0024035B" w:rsidP="009613AB">
            <w:pPr>
              <w:spacing w:line="276" w:lineRule="auto"/>
              <w:jc w:val="center"/>
              <w:rPr>
                <w:ins w:id="12758" w:author="phuong vu" w:date="2018-11-23T14:41:00Z"/>
                <w:b/>
                <w:bCs/>
              </w:rPr>
            </w:pPr>
            <w:ins w:id="12759" w:author="phuong vu" w:date="2018-11-23T14:41:00Z">
              <w:r w:rsidRPr="001856AA">
                <w:rPr>
                  <w:b/>
                  <w:bCs/>
                  <w:lang w:val="da-DK"/>
                </w:rPr>
                <w:t>Kiểu</w:t>
              </w:r>
            </w:ins>
          </w:p>
        </w:tc>
        <w:tc>
          <w:tcPr>
            <w:tcW w:w="1098" w:type="dxa"/>
            <w:noWrap/>
            <w:vAlign w:val="center"/>
            <w:hideMark/>
          </w:tcPr>
          <w:p w14:paraId="49132FA1" w14:textId="77777777" w:rsidR="0024035B" w:rsidRPr="001856AA" w:rsidRDefault="0024035B" w:rsidP="009613AB">
            <w:pPr>
              <w:spacing w:line="276" w:lineRule="auto"/>
              <w:jc w:val="center"/>
              <w:rPr>
                <w:ins w:id="12760" w:author="phuong vu" w:date="2018-11-23T14:41:00Z"/>
                <w:b/>
                <w:bCs/>
              </w:rPr>
            </w:pPr>
            <w:ins w:id="12761" w:author="phuong vu" w:date="2018-11-23T14:41:00Z">
              <w:r w:rsidRPr="001856AA">
                <w:rPr>
                  <w:b/>
                  <w:bCs/>
                  <w:lang w:val="da-DK"/>
                </w:rPr>
                <w:t>Chấp nhận Null</w:t>
              </w:r>
            </w:ins>
          </w:p>
        </w:tc>
        <w:tc>
          <w:tcPr>
            <w:tcW w:w="838" w:type="dxa"/>
            <w:noWrap/>
            <w:vAlign w:val="center"/>
            <w:hideMark/>
          </w:tcPr>
          <w:p w14:paraId="001719B2" w14:textId="77777777" w:rsidR="0024035B" w:rsidRPr="001856AA" w:rsidRDefault="0024035B" w:rsidP="009613AB">
            <w:pPr>
              <w:spacing w:line="276" w:lineRule="auto"/>
              <w:jc w:val="center"/>
              <w:rPr>
                <w:ins w:id="12762" w:author="phuong vu" w:date="2018-11-23T14:41:00Z"/>
                <w:b/>
                <w:bCs/>
              </w:rPr>
            </w:pPr>
            <w:ins w:id="12763" w:author="phuong vu" w:date="2018-11-23T14:41:00Z">
              <w:r w:rsidRPr="001856AA">
                <w:rPr>
                  <w:b/>
                  <w:bCs/>
                  <w:lang w:val="da-DK"/>
                </w:rPr>
                <w:t>Khóa chính</w:t>
              </w:r>
            </w:ins>
          </w:p>
        </w:tc>
        <w:tc>
          <w:tcPr>
            <w:tcW w:w="823" w:type="dxa"/>
            <w:noWrap/>
            <w:vAlign w:val="center"/>
            <w:hideMark/>
          </w:tcPr>
          <w:p w14:paraId="11416BDA" w14:textId="77777777" w:rsidR="0024035B" w:rsidRPr="001856AA" w:rsidRDefault="0024035B" w:rsidP="009613AB">
            <w:pPr>
              <w:spacing w:line="276" w:lineRule="auto"/>
              <w:jc w:val="center"/>
              <w:rPr>
                <w:ins w:id="12764" w:author="phuong vu" w:date="2018-11-23T14:41:00Z"/>
                <w:b/>
                <w:bCs/>
              </w:rPr>
            </w:pPr>
            <w:ins w:id="12765" w:author="phuong vu" w:date="2018-11-23T14:41:00Z">
              <w:r w:rsidRPr="001856AA">
                <w:rPr>
                  <w:b/>
                  <w:bCs/>
                  <w:lang w:val="da-DK"/>
                </w:rPr>
                <w:t>Khóa ngoại</w:t>
              </w:r>
            </w:ins>
          </w:p>
        </w:tc>
        <w:tc>
          <w:tcPr>
            <w:tcW w:w="2228" w:type="dxa"/>
            <w:noWrap/>
            <w:vAlign w:val="center"/>
            <w:hideMark/>
          </w:tcPr>
          <w:p w14:paraId="15D347CA" w14:textId="77777777" w:rsidR="0024035B" w:rsidRPr="001856AA" w:rsidRDefault="0024035B" w:rsidP="009613AB">
            <w:pPr>
              <w:spacing w:line="276" w:lineRule="auto"/>
              <w:ind w:right="226"/>
              <w:jc w:val="center"/>
              <w:rPr>
                <w:ins w:id="12766" w:author="phuong vu" w:date="2018-11-23T14:41:00Z"/>
                <w:b/>
                <w:bCs/>
              </w:rPr>
            </w:pPr>
            <w:ins w:id="12767" w:author="phuong vu" w:date="2018-11-23T14:41:00Z">
              <w:r w:rsidRPr="001856AA">
                <w:rPr>
                  <w:b/>
                  <w:bCs/>
                  <w:lang w:val="da-DK"/>
                </w:rPr>
                <w:t>Mô tả</w:t>
              </w:r>
            </w:ins>
          </w:p>
        </w:tc>
      </w:tr>
      <w:tr w:rsidR="0024035B" w:rsidRPr="001856AA" w14:paraId="2792E8BC" w14:textId="77777777" w:rsidTr="00D515F9">
        <w:trPr>
          <w:trHeight w:val="300"/>
          <w:ins w:id="12768" w:author="phuong vu" w:date="2018-11-23T14:41:00Z"/>
        </w:trPr>
        <w:tc>
          <w:tcPr>
            <w:tcW w:w="708" w:type="dxa"/>
            <w:noWrap/>
            <w:vAlign w:val="center"/>
            <w:hideMark/>
          </w:tcPr>
          <w:p w14:paraId="75B9AC96" w14:textId="77777777" w:rsidR="0024035B" w:rsidRPr="00FD2760" w:rsidRDefault="0024035B" w:rsidP="009613AB">
            <w:pPr>
              <w:spacing w:line="276" w:lineRule="auto"/>
              <w:jc w:val="center"/>
              <w:rPr>
                <w:ins w:id="12769" w:author="phuong vu" w:date="2018-11-23T14:41:00Z"/>
              </w:rPr>
            </w:pPr>
            <w:ins w:id="12770" w:author="phuong vu" w:date="2018-11-23T14:41:00Z">
              <w:r w:rsidRPr="00FD2760">
                <w:t>1</w:t>
              </w:r>
            </w:ins>
          </w:p>
        </w:tc>
        <w:tc>
          <w:tcPr>
            <w:tcW w:w="2295" w:type="dxa"/>
            <w:noWrap/>
            <w:hideMark/>
          </w:tcPr>
          <w:p w14:paraId="6F1EFDE3" w14:textId="77777777" w:rsidR="0024035B" w:rsidRPr="00FD2760" w:rsidRDefault="0024035B" w:rsidP="009613AB">
            <w:pPr>
              <w:spacing w:line="276" w:lineRule="auto"/>
              <w:rPr>
                <w:ins w:id="12771" w:author="phuong vu" w:date="2018-11-23T14:41:00Z"/>
              </w:rPr>
            </w:pPr>
            <w:ins w:id="12772" w:author="phuong vu" w:date="2018-11-23T14:41:00Z">
              <w:r w:rsidRPr="00FD2760">
                <w:t>id</w:t>
              </w:r>
            </w:ins>
          </w:p>
        </w:tc>
        <w:tc>
          <w:tcPr>
            <w:tcW w:w="1300" w:type="dxa"/>
            <w:noWrap/>
            <w:hideMark/>
          </w:tcPr>
          <w:p w14:paraId="12FED000" w14:textId="77777777" w:rsidR="0024035B" w:rsidRPr="00FD2760" w:rsidRDefault="0024035B" w:rsidP="009613AB">
            <w:pPr>
              <w:spacing w:line="276" w:lineRule="auto"/>
              <w:rPr>
                <w:ins w:id="12773" w:author="phuong vu" w:date="2018-11-23T14:41:00Z"/>
              </w:rPr>
            </w:pPr>
            <w:ins w:id="12774" w:author="phuong vu" w:date="2018-11-23T14:41:00Z">
              <w:r w:rsidRPr="00FD2760">
                <w:t>numeric</w:t>
              </w:r>
            </w:ins>
          </w:p>
        </w:tc>
        <w:tc>
          <w:tcPr>
            <w:tcW w:w="1098" w:type="dxa"/>
            <w:noWrap/>
            <w:vAlign w:val="center"/>
            <w:hideMark/>
          </w:tcPr>
          <w:p w14:paraId="547E3E14" w14:textId="77777777" w:rsidR="0024035B" w:rsidRPr="00FD2760" w:rsidRDefault="0024035B" w:rsidP="009613AB">
            <w:pPr>
              <w:spacing w:line="276" w:lineRule="auto"/>
              <w:jc w:val="center"/>
              <w:rPr>
                <w:ins w:id="12775" w:author="phuong vu" w:date="2018-11-23T14:41:00Z"/>
              </w:rPr>
            </w:pPr>
          </w:p>
        </w:tc>
        <w:tc>
          <w:tcPr>
            <w:tcW w:w="838" w:type="dxa"/>
            <w:noWrap/>
            <w:vAlign w:val="center"/>
            <w:hideMark/>
          </w:tcPr>
          <w:p w14:paraId="0A207A4F" w14:textId="77777777" w:rsidR="0024035B" w:rsidRPr="00FD2760" w:rsidRDefault="0024035B" w:rsidP="009613AB">
            <w:pPr>
              <w:spacing w:line="276" w:lineRule="auto"/>
              <w:jc w:val="center"/>
              <w:rPr>
                <w:ins w:id="12776" w:author="phuong vu" w:date="2018-11-23T14:41:00Z"/>
              </w:rPr>
            </w:pPr>
            <w:ins w:id="12777" w:author="phuong vu" w:date="2018-11-23T14:41:00Z">
              <w:r w:rsidRPr="00FD2760">
                <w:t>X</w:t>
              </w:r>
            </w:ins>
          </w:p>
        </w:tc>
        <w:tc>
          <w:tcPr>
            <w:tcW w:w="823" w:type="dxa"/>
            <w:noWrap/>
            <w:vAlign w:val="center"/>
            <w:hideMark/>
          </w:tcPr>
          <w:p w14:paraId="1B00D18A" w14:textId="77777777" w:rsidR="0024035B" w:rsidRPr="00FD2760" w:rsidRDefault="0024035B" w:rsidP="009613AB">
            <w:pPr>
              <w:spacing w:line="276" w:lineRule="auto"/>
              <w:jc w:val="center"/>
              <w:rPr>
                <w:ins w:id="12778" w:author="phuong vu" w:date="2018-11-23T14:41:00Z"/>
              </w:rPr>
            </w:pPr>
          </w:p>
        </w:tc>
        <w:tc>
          <w:tcPr>
            <w:tcW w:w="2228" w:type="dxa"/>
            <w:noWrap/>
            <w:hideMark/>
          </w:tcPr>
          <w:p w14:paraId="09734E63" w14:textId="77777777" w:rsidR="0024035B" w:rsidRPr="00FD2760" w:rsidRDefault="0024035B" w:rsidP="009613AB">
            <w:pPr>
              <w:spacing w:line="276" w:lineRule="auto"/>
              <w:rPr>
                <w:ins w:id="12779" w:author="phuong vu" w:date="2018-11-23T14:41:00Z"/>
                <w:lang w:val="en-US"/>
              </w:rPr>
            </w:pPr>
            <w:ins w:id="12780" w:author="phuong vu" w:date="2018-11-23T14:41:00Z">
              <w:r w:rsidRPr="00FD2760">
                <w:t>ID</w:t>
              </w:r>
            </w:ins>
          </w:p>
        </w:tc>
      </w:tr>
      <w:tr w:rsidR="0024035B" w:rsidRPr="001856AA" w14:paraId="44C8A513" w14:textId="77777777" w:rsidTr="00D515F9">
        <w:trPr>
          <w:trHeight w:val="300"/>
          <w:ins w:id="12781" w:author="phuong vu" w:date="2018-11-23T14:41:00Z"/>
        </w:trPr>
        <w:tc>
          <w:tcPr>
            <w:tcW w:w="708" w:type="dxa"/>
            <w:noWrap/>
            <w:vAlign w:val="center"/>
            <w:hideMark/>
          </w:tcPr>
          <w:p w14:paraId="49F733B0" w14:textId="77777777" w:rsidR="0024035B" w:rsidRPr="00FD2760" w:rsidRDefault="0024035B" w:rsidP="009613AB">
            <w:pPr>
              <w:spacing w:line="276" w:lineRule="auto"/>
              <w:jc w:val="center"/>
              <w:rPr>
                <w:ins w:id="12782" w:author="phuong vu" w:date="2018-11-23T14:41:00Z"/>
              </w:rPr>
            </w:pPr>
            <w:ins w:id="12783" w:author="phuong vu" w:date="2018-11-23T14:41:00Z">
              <w:r w:rsidRPr="00FD2760">
                <w:t>2</w:t>
              </w:r>
            </w:ins>
          </w:p>
        </w:tc>
        <w:tc>
          <w:tcPr>
            <w:tcW w:w="2295" w:type="dxa"/>
            <w:noWrap/>
            <w:hideMark/>
          </w:tcPr>
          <w:p w14:paraId="2B86B40A" w14:textId="7BC97FC0" w:rsidR="0024035B" w:rsidRPr="00FD2760" w:rsidRDefault="00D515F9" w:rsidP="009613AB">
            <w:pPr>
              <w:spacing w:line="276" w:lineRule="auto"/>
              <w:rPr>
                <w:ins w:id="12784" w:author="phuong vu" w:date="2018-11-23T14:41:00Z"/>
                <w:lang w:val="en-US"/>
              </w:rPr>
            </w:pPr>
            <w:ins w:id="12785" w:author="phuong vu" w:date="2018-11-23T14:43:00Z">
              <w:r>
                <w:rPr>
                  <w:lang w:val="en-US"/>
                </w:rPr>
                <w:t>staff</w:t>
              </w:r>
            </w:ins>
            <w:ins w:id="12786" w:author="phuong vu" w:date="2018-11-23T14:41:00Z">
              <w:r w:rsidR="0024035B" w:rsidRPr="00FD2760">
                <w:t>_</w:t>
              </w:r>
              <w:r w:rsidR="0024035B">
                <w:rPr>
                  <w:lang w:val="en-US"/>
                </w:rPr>
                <w:t>type_name</w:t>
              </w:r>
            </w:ins>
          </w:p>
        </w:tc>
        <w:tc>
          <w:tcPr>
            <w:tcW w:w="1300" w:type="dxa"/>
            <w:noWrap/>
            <w:hideMark/>
          </w:tcPr>
          <w:p w14:paraId="69B5B9F3" w14:textId="77777777" w:rsidR="0024035B" w:rsidRPr="00FD2760" w:rsidRDefault="0024035B" w:rsidP="009613AB">
            <w:pPr>
              <w:spacing w:line="276" w:lineRule="auto"/>
              <w:rPr>
                <w:ins w:id="12787" w:author="phuong vu" w:date="2018-11-23T14:41:00Z"/>
                <w:lang w:val="en-US"/>
              </w:rPr>
            </w:pPr>
            <w:ins w:id="12788" w:author="phuong vu" w:date="2018-11-23T14:41:00Z">
              <w:r w:rsidRPr="00FD2760">
                <w:t>character varying</w:t>
              </w:r>
            </w:ins>
          </w:p>
        </w:tc>
        <w:tc>
          <w:tcPr>
            <w:tcW w:w="1098" w:type="dxa"/>
            <w:noWrap/>
            <w:vAlign w:val="center"/>
            <w:hideMark/>
          </w:tcPr>
          <w:p w14:paraId="7BAB82B4" w14:textId="77777777" w:rsidR="0024035B" w:rsidRPr="00FD2760" w:rsidRDefault="0024035B" w:rsidP="009613AB">
            <w:pPr>
              <w:spacing w:line="276" w:lineRule="auto"/>
              <w:jc w:val="center"/>
              <w:rPr>
                <w:ins w:id="12789" w:author="phuong vu" w:date="2018-11-23T14:41:00Z"/>
              </w:rPr>
            </w:pPr>
          </w:p>
        </w:tc>
        <w:tc>
          <w:tcPr>
            <w:tcW w:w="838" w:type="dxa"/>
            <w:noWrap/>
            <w:vAlign w:val="center"/>
            <w:hideMark/>
          </w:tcPr>
          <w:p w14:paraId="7DC23503" w14:textId="77777777" w:rsidR="0024035B" w:rsidRPr="00FD2760" w:rsidRDefault="0024035B" w:rsidP="009613AB">
            <w:pPr>
              <w:spacing w:line="276" w:lineRule="auto"/>
              <w:jc w:val="center"/>
              <w:rPr>
                <w:ins w:id="12790" w:author="phuong vu" w:date="2018-11-23T14:41:00Z"/>
              </w:rPr>
            </w:pPr>
          </w:p>
        </w:tc>
        <w:tc>
          <w:tcPr>
            <w:tcW w:w="823" w:type="dxa"/>
            <w:noWrap/>
            <w:vAlign w:val="center"/>
            <w:hideMark/>
          </w:tcPr>
          <w:p w14:paraId="1E78BD96" w14:textId="64BB6EF1" w:rsidR="0024035B" w:rsidRPr="00FD2760" w:rsidRDefault="0024035B" w:rsidP="009613AB">
            <w:pPr>
              <w:spacing w:line="276" w:lineRule="auto"/>
              <w:jc w:val="center"/>
              <w:rPr>
                <w:ins w:id="12791" w:author="phuong vu" w:date="2018-11-23T14:41:00Z"/>
                <w:lang w:val="en-US"/>
              </w:rPr>
            </w:pPr>
          </w:p>
        </w:tc>
        <w:tc>
          <w:tcPr>
            <w:tcW w:w="2228" w:type="dxa"/>
            <w:noWrap/>
            <w:hideMark/>
          </w:tcPr>
          <w:p w14:paraId="190DE2F6" w14:textId="1CD482CE" w:rsidR="0024035B" w:rsidRPr="00FD2760" w:rsidRDefault="0024035B" w:rsidP="009613AB">
            <w:pPr>
              <w:spacing w:line="276" w:lineRule="auto"/>
              <w:rPr>
                <w:ins w:id="12792" w:author="phuong vu" w:date="2018-11-23T14:41:00Z"/>
                <w:lang w:val="en-US"/>
              </w:rPr>
            </w:pPr>
            <w:ins w:id="12793" w:author="phuong vu" w:date="2018-11-23T14:41:00Z">
              <w:r>
                <w:rPr>
                  <w:lang w:val="en-US"/>
                </w:rPr>
                <w:t xml:space="preserve">Tên </w:t>
              </w:r>
            </w:ins>
            <w:ins w:id="12794" w:author="phuong vu" w:date="2018-11-23T14:43:00Z">
              <w:r w:rsidR="00D515F9">
                <w:rPr>
                  <w:lang w:val="en-US"/>
                </w:rPr>
                <w:t>loại nhân viên</w:t>
              </w:r>
            </w:ins>
          </w:p>
        </w:tc>
      </w:tr>
      <w:tr w:rsidR="0024035B" w:rsidRPr="001856AA" w14:paraId="322746DC" w14:textId="77777777" w:rsidTr="00D515F9">
        <w:trPr>
          <w:trHeight w:val="300"/>
          <w:ins w:id="12795" w:author="phuong vu" w:date="2018-11-23T14:41:00Z"/>
        </w:trPr>
        <w:tc>
          <w:tcPr>
            <w:tcW w:w="708" w:type="dxa"/>
            <w:noWrap/>
            <w:vAlign w:val="center"/>
          </w:tcPr>
          <w:p w14:paraId="60719C19" w14:textId="77777777" w:rsidR="0024035B" w:rsidRPr="00FD2760" w:rsidRDefault="0024035B" w:rsidP="009613AB">
            <w:pPr>
              <w:spacing w:line="276" w:lineRule="auto"/>
              <w:jc w:val="center"/>
              <w:rPr>
                <w:ins w:id="12796" w:author="phuong vu" w:date="2018-11-23T14:41:00Z"/>
                <w:lang w:val="en-US"/>
              </w:rPr>
            </w:pPr>
            <w:ins w:id="12797" w:author="phuong vu" w:date="2018-11-23T14:41:00Z">
              <w:r>
                <w:rPr>
                  <w:lang w:val="en-US"/>
                </w:rPr>
                <w:t>3</w:t>
              </w:r>
            </w:ins>
          </w:p>
        </w:tc>
        <w:tc>
          <w:tcPr>
            <w:tcW w:w="2295" w:type="dxa"/>
            <w:noWrap/>
          </w:tcPr>
          <w:p w14:paraId="017E4EE4" w14:textId="132C3301" w:rsidR="0024035B" w:rsidRDefault="00D515F9" w:rsidP="009613AB">
            <w:pPr>
              <w:spacing w:line="276" w:lineRule="auto"/>
              <w:rPr>
                <w:ins w:id="12798" w:author="phuong vu" w:date="2018-11-23T14:41:00Z"/>
                <w:lang w:val="en-US"/>
              </w:rPr>
            </w:pPr>
            <w:ins w:id="12799" w:author="phuong vu" w:date="2018-11-23T14:43:00Z">
              <w:r>
                <w:rPr>
                  <w:lang w:val="en-US"/>
                </w:rPr>
                <w:t>Staff_type_code</w:t>
              </w:r>
            </w:ins>
          </w:p>
        </w:tc>
        <w:tc>
          <w:tcPr>
            <w:tcW w:w="1300" w:type="dxa"/>
            <w:noWrap/>
          </w:tcPr>
          <w:p w14:paraId="65A53234" w14:textId="77777777" w:rsidR="0024035B" w:rsidRPr="00FD2760" w:rsidRDefault="0024035B" w:rsidP="009613AB">
            <w:pPr>
              <w:spacing w:line="276" w:lineRule="auto"/>
              <w:rPr>
                <w:ins w:id="12800" w:author="phuong vu" w:date="2018-11-23T14:41:00Z"/>
              </w:rPr>
            </w:pPr>
            <w:ins w:id="12801" w:author="phuong vu" w:date="2018-11-23T14:41:00Z">
              <w:r w:rsidRPr="00FD2760">
                <w:t>character varying</w:t>
              </w:r>
            </w:ins>
          </w:p>
        </w:tc>
        <w:tc>
          <w:tcPr>
            <w:tcW w:w="1098" w:type="dxa"/>
            <w:noWrap/>
            <w:vAlign w:val="center"/>
          </w:tcPr>
          <w:p w14:paraId="0D83E9A2" w14:textId="77777777" w:rsidR="0024035B" w:rsidRPr="00FD2760" w:rsidRDefault="0024035B" w:rsidP="009613AB">
            <w:pPr>
              <w:spacing w:line="276" w:lineRule="auto"/>
              <w:jc w:val="center"/>
              <w:rPr>
                <w:ins w:id="12802" w:author="phuong vu" w:date="2018-11-23T14:41:00Z"/>
              </w:rPr>
            </w:pPr>
          </w:p>
        </w:tc>
        <w:tc>
          <w:tcPr>
            <w:tcW w:w="838" w:type="dxa"/>
            <w:noWrap/>
            <w:vAlign w:val="center"/>
          </w:tcPr>
          <w:p w14:paraId="18A6AAA5" w14:textId="77777777" w:rsidR="0024035B" w:rsidRPr="00FD2760" w:rsidRDefault="0024035B" w:rsidP="009613AB">
            <w:pPr>
              <w:spacing w:line="276" w:lineRule="auto"/>
              <w:jc w:val="center"/>
              <w:rPr>
                <w:ins w:id="12803" w:author="phuong vu" w:date="2018-11-23T14:41:00Z"/>
              </w:rPr>
            </w:pPr>
          </w:p>
        </w:tc>
        <w:tc>
          <w:tcPr>
            <w:tcW w:w="823" w:type="dxa"/>
            <w:noWrap/>
            <w:vAlign w:val="center"/>
          </w:tcPr>
          <w:p w14:paraId="4CED37A9" w14:textId="059BFAF5" w:rsidR="0024035B" w:rsidRPr="00FD2760" w:rsidRDefault="0024035B" w:rsidP="009613AB">
            <w:pPr>
              <w:spacing w:line="276" w:lineRule="auto"/>
              <w:jc w:val="center"/>
              <w:rPr>
                <w:ins w:id="12804" w:author="phuong vu" w:date="2018-11-23T14:41:00Z"/>
                <w:lang w:val="en-US"/>
              </w:rPr>
            </w:pPr>
          </w:p>
        </w:tc>
        <w:tc>
          <w:tcPr>
            <w:tcW w:w="2228" w:type="dxa"/>
            <w:noWrap/>
          </w:tcPr>
          <w:p w14:paraId="437D1F51" w14:textId="0A2CF3A6" w:rsidR="0024035B" w:rsidRDefault="00D515F9" w:rsidP="009613AB">
            <w:pPr>
              <w:spacing w:line="276" w:lineRule="auto"/>
              <w:rPr>
                <w:ins w:id="12805" w:author="phuong vu" w:date="2018-11-23T14:41:00Z"/>
                <w:lang w:val="en-US"/>
              </w:rPr>
            </w:pPr>
            <w:ins w:id="12806" w:author="phuong vu" w:date="2018-11-23T14:44:00Z">
              <w:r>
                <w:rPr>
                  <w:lang w:val="en-US"/>
                </w:rPr>
                <w:t>Mã loại nhân viên</w:t>
              </w:r>
            </w:ins>
          </w:p>
        </w:tc>
      </w:tr>
      <w:tr w:rsidR="0024035B" w:rsidRPr="001856AA" w14:paraId="2E02C951" w14:textId="77777777" w:rsidTr="00D515F9">
        <w:trPr>
          <w:trHeight w:val="300"/>
          <w:ins w:id="12807" w:author="phuong vu" w:date="2018-11-23T14:41:00Z"/>
        </w:trPr>
        <w:tc>
          <w:tcPr>
            <w:tcW w:w="708" w:type="dxa"/>
            <w:noWrap/>
            <w:vAlign w:val="center"/>
            <w:hideMark/>
          </w:tcPr>
          <w:p w14:paraId="5531C99B" w14:textId="77777777" w:rsidR="0024035B" w:rsidRPr="00FD2760" w:rsidRDefault="0024035B" w:rsidP="009613AB">
            <w:pPr>
              <w:spacing w:line="276" w:lineRule="auto"/>
              <w:jc w:val="center"/>
              <w:rPr>
                <w:ins w:id="12808" w:author="phuong vu" w:date="2018-11-23T14:41:00Z"/>
                <w:lang w:val="en-US"/>
              </w:rPr>
            </w:pPr>
            <w:ins w:id="12809" w:author="phuong vu" w:date="2018-11-23T14:41:00Z">
              <w:r>
                <w:rPr>
                  <w:lang w:val="en-US"/>
                </w:rPr>
                <w:t>4</w:t>
              </w:r>
            </w:ins>
          </w:p>
        </w:tc>
        <w:tc>
          <w:tcPr>
            <w:tcW w:w="2295" w:type="dxa"/>
            <w:noWrap/>
            <w:hideMark/>
          </w:tcPr>
          <w:p w14:paraId="72101B78" w14:textId="77777777" w:rsidR="0024035B" w:rsidRPr="00FD2760" w:rsidRDefault="0024035B" w:rsidP="009613AB">
            <w:pPr>
              <w:spacing w:line="276" w:lineRule="auto"/>
              <w:rPr>
                <w:ins w:id="12810" w:author="phuong vu" w:date="2018-11-23T14:41:00Z"/>
              </w:rPr>
            </w:pPr>
            <w:ins w:id="12811" w:author="phuong vu" w:date="2018-11-23T14:41:00Z">
              <w:r w:rsidRPr="00FD2760">
                <w:t>status</w:t>
              </w:r>
            </w:ins>
          </w:p>
        </w:tc>
        <w:tc>
          <w:tcPr>
            <w:tcW w:w="1300" w:type="dxa"/>
            <w:noWrap/>
            <w:hideMark/>
          </w:tcPr>
          <w:p w14:paraId="6EFAB477" w14:textId="77777777" w:rsidR="0024035B" w:rsidRPr="00FD2760" w:rsidRDefault="0024035B" w:rsidP="009613AB">
            <w:pPr>
              <w:spacing w:line="276" w:lineRule="auto"/>
              <w:rPr>
                <w:ins w:id="12812" w:author="phuong vu" w:date="2018-11-23T14:41:00Z"/>
              </w:rPr>
            </w:pPr>
            <w:ins w:id="12813" w:author="phuong vu" w:date="2018-11-23T14:41:00Z">
              <w:r w:rsidRPr="00FD2760">
                <w:t>character varying</w:t>
              </w:r>
            </w:ins>
          </w:p>
        </w:tc>
        <w:tc>
          <w:tcPr>
            <w:tcW w:w="1098" w:type="dxa"/>
            <w:noWrap/>
            <w:vAlign w:val="center"/>
            <w:hideMark/>
          </w:tcPr>
          <w:p w14:paraId="22EA2C66" w14:textId="77777777" w:rsidR="0024035B" w:rsidRPr="00FD2760" w:rsidRDefault="0024035B" w:rsidP="009613AB">
            <w:pPr>
              <w:spacing w:line="276" w:lineRule="auto"/>
              <w:jc w:val="center"/>
              <w:rPr>
                <w:ins w:id="12814" w:author="phuong vu" w:date="2018-11-23T14:41:00Z"/>
              </w:rPr>
            </w:pPr>
            <w:ins w:id="12815" w:author="phuong vu" w:date="2018-11-23T14:41:00Z">
              <w:r w:rsidRPr="00FD2760">
                <w:t>X</w:t>
              </w:r>
            </w:ins>
          </w:p>
        </w:tc>
        <w:tc>
          <w:tcPr>
            <w:tcW w:w="838" w:type="dxa"/>
            <w:noWrap/>
            <w:vAlign w:val="center"/>
            <w:hideMark/>
          </w:tcPr>
          <w:p w14:paraId="0CB5FF94" w14:textId="77777777" w:rsidR="0024035B" w:rsidRPr="00FD2760" w:rsidRDefault="0024035B" w:rsidP="009613AB">
            <w:pPr>
              <w:spacing w:line="276" w:lineRule="auto"/>
              <w:jc w:val="center"/>
              <w:rPr>
                <w:ins w:id="12816" w:author="phuong vu" w:date="2018-11-23T14:41:00Z"/>
              </w:rPr>
            </w:pPr>
          </w:p>
        </w:tc>
        <w:tc>
          <w:tcPr>
            <w:tcW w:w="823" w:type="dxa"/>
            <w:noWrap/>
            <w:vAlign w:val="center"/>
            <w:hideMark/>
          </w:tcPr>
          <w:p w14:paraId="3D1A7EEC" w14:textId="77777777" w:rsidR="0024035B" w:rsidRPr="00FD2760" w:rsidRDefault="0024035B" w:rsidP="009613AB">
            <w:pPr>
              <w:spacing w:line="276" w:lineRule="auto"/>
              <w:jc w:val="center"/>
              <w:rPr>
                <w:ins w:id="12817" w:author="phuong vu" w:date="2018-11-23T14:41:00Z"/>
              </w:rPr>
            </w:pPr>
          </w:p>
        </w:tc>
        <w:tc>
          <w:tcPr>
            <w:tcW w:w="2228" w:type="dxa"/>
            <w:noWrap/>
            <w:hideMark/>
          </w:tcPr>
          <w:p w14:paraId="3C83F961" w14:textId="77777777" w:rsidR="0024035B" w:rsidRPr="00FD2760" w:rsidRDefault="0024035B" w:rsidP="00266AC8">
            <w:pPr>
              <w:keepNext/>
              <w:spacing w:line="276" w:lineRule="auto"/>
              <w:rPr>
                <w:ins w:id="12818" w:author="phuong vu" w:date="2018-11-23T14:41:00Z"/>
              </w:rPr>
              <w:pPrChange w:id="12819" w:author="Tran Huan" w:date="2018-11-25T23:43:00Z">
                <w:pPr>
                  <w:keepNext/>
                  <w:spacing w:line="276" w:lineRule="auto"/>
                </w:pPr>
              </w:pPrChange>
            </w:pPr>
            <w:ins w:id="12820" w:author="phuong vu" w:date="2018-11-23T14:41:00Z">
              <w:r w:rsidRPr="00FD2760">
                <w:t>Trạng thái</w:t>
              </w:r>
            </w:ins>
          </w:p>
        </w:tc>
      </w:tr>
    </w:tbl>
    <w:p w14:paraId="00E89231" w14:textId="7B609F75" w:rsidR="00266AC8" w:rsidRPr="00266AC8" w:rsidRDefault="00266AC8">
      <w:pPr>
        <w:pStyle w:val="Caption"/>
        <w:rPr>
          <w:ins w:id="12821" w:author="Tran Huan" w:date="2018-11-25T23:43:00Z"/>
          <w:rPrChange w:id="12822" w:author="Tran Huan" w:date="2018-11-25T23:43:00Z">
            <w:rPr>
              <w:ins w:id="12823" w:author="Tran Huan" w:date="2018-11-25T23:43:00Z"/>
            </w:rPr>
          </w:rPrChange>
        </w:rPr>
      </w:pPr>
      <w:ins w:id="12824" w:author="Tran Huan" w:date="2018-11-25T23:43:00Z">
        <w:r>
          <w:t xml:space="preserve">Bảng </w:t>
        </w:r>
      </w:ins>
      <w:ins w:id="12825" w:author="Tran Huan" w:date="2018-11-26T01:45:00Z">
        <w:r w:rsidR="00BA6170">
          <w:fldChar w:fldCharType="begin"/>
        </w:r>
        <w:r w:rsidR="00BA6170">
          <w:instrText xml:space="preserve"> STYLEREF 1 \s </w:instrText>
        </w:r>
      </w:ins>
      <w:r w:rsidR="00BA6170">
        <w:fldChar w:fldCharType="separate"/>
      </w:r>
      <w:r w:rsidR="00BA6170">
        <w:rPr>
          <w:noProof/>
        </w:rPr>
        <w:t>3</w:t>
      </w:r>
      <w:ins w:id="12826"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2827" w:author="Tran Huan" w:date="2018-11-26T01:45:00Z">
        <w:r w:rsidR="00BA6170">
          <w:rPr>
            <w:noProof/>
          </w:rPr>
          <w:t>22</w:t>
        </w:r>
        <w:r w:rsidR="00BA6170">
          <w:fldChar w:fldCharType="end"/>
        </w:r>
      </w:ins>
      <w:ins w:id="12828" w:author="Tran Huan" w:date="2018-11-25T23:43:00Z">
        <w:r w:rsidRPr="00266AC8">
          <w:rPr>
            <w:rPrChange w:id="12829" w:author="Tran Huan" w:date="2018-11-25T23:43:00Z">
              <w:rPr>
                <w:lang w:val="en-US"/>
              </w:rPr>
            </w:rPrChange>
          </w:rPr>
          <w:t xml:space="preserve"> </w:t>
        </w:r>
        <w:r w:rsidRPr="008F40CD">
          <w:rPr>
            <w:i/>
          </w:rPr>
          <w:t>Bảng dữ liệu loại nhân viên</w:t>
        </w:r>
      </w:ins>
    </w:p>
    <w:p w14:paraId="7B4ED8AA" w14:textId="60F47661" w:rsidR="0024035B" w:rsidRPr="000245EB" w:rsidRDefault="00D515F9" w:rsidP="000D1FDC">
      <w:pPr>
        <w:pStyle w:val="Caption"/>
        <w:rPr>
          <w:ins w:id="12830" w:author="phuong vu" w:date="2018-11-23T14:42:00Z"/>
          <w:b/>
          <w:rPrChange w:id="12831" w:author="Tran Huan" w:date="2018-11-25T16:08:00Z">
            <w:rPr>
              <w:ins w:id="12832" w:author="phuong vu" w:date="2018-11-23T14:42:00Z"/>
              <w:b/>
              <w:i/>
              <w:iCs/>
              <w:szCs w:val="18"/>
              <w:lang w:val="en-US"/>
            </w:rPr>
          </w:rPrChange>
        </w:rPr>
        <w:pPrChange w:id="12833" w:author="Tran Huan" w:date="2018-11-25T23:36:00Z">
          <w:pPr/>
        </w:pPrChange>
      </w:pPr>
      <w:ins w:id="12834" w:author="phuong vu" w:date="2018-11-23T14:47:00Z">
        <w:del w:id="12835" w:author="Tran Huan" w:date="2018-11-25T23:43:00Z">
          <w:r w:rsidDel="00266AC8">
            <w:delText xml:space="preserve">Bảng </w:delText>
          </w:r>
        </w:del>
      </w:ins>
      <w:ins w:id="12836" w:author="phuong vu" w:date="2018-11-23T15:14:00Z">
        <w:del w:id="12837" w:author="Tran Huan" w:date="2018-11-25T23:43:00Z">
          <w:r w:rsidR="00E95F1B" w:rsidDel="00266AC8">
            <w:fldChar w:fldCharType="begin"/>
          </w:r>
          <w:r w:rsidR="00E95F1B" w:rsidDel="00266AC8">
            <w:delInstrText xml:space="preserve"> STYLEREF 1 \s </w:delInstrText>
          </w:r>
        </w:del>
      </w:ins>
      <w:del w:id="12838" w:author="Tran Huan" w:date="2018-11-25T23:43:00Z">
        <w:r w:rsidR="00E95F1B" w:rsidDel="00266AC8">
          <w:fldChar w:fldCharType="separate"/>
        </w:r>
        <w:r w:rsidR="00B607D9" w:rsidDel="00266AC8">
          <w:rPr>
            <w:noProof/>
          </w:rPr>
          <w:delText>3</w:delText>
        </w:r>
      </w:del>
      <w:ins w:id="12839" w:author="phuong vu" w:date="2018-11-23T15:14:00Z">
        <w:del w:id="12840"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2841" w:author="Tran Huan" w:date="2018-11-25T23:43:00Z">
        <w:r w:rsidR="00E95F1B" w:rsidDel="00266AC8">
          <w:fldChar w:fldCharType="separate"/>
        </w:r>
      </w:del>
      <w:ins w:id="12842" w:author="phuong vu" w:date="2018-11-23T15:14:00Z">
        <w:del w:id="12843" w:author="Tran Huan" w:date="2018-11-25T23:43:00Z">
          <w:r w:rsidR="00E95F1B" w:rsidDel="00266AC8">
            <w:fldChar w:fldCharType="end"/>
          </w:r>
        </w:del>
      </w:ins>
      <w:ins w:id="12844" w:author="phuong vu" w:date="2018-11-23T14:47:00Z">
        <w:del w:id="12845" w:author="Tran Huan" w:date="2018-11-25T23:43:00Z">
          <w:r w:rsidRPr="000245EB" w:rsidDel="00266AC8">
            <w:rPr>
              <w:i/>
              <w:rPrChange w:id="12846" w:author="Tran Huan" w:date="2018-11-25T16:08:00Z">
                <w:rPr>
                  <w:i/>
                  <w:iCs/>
                  <w:lang w:val="en-US"/>
                </w:rPr>
              </w:rPrChange>
            </w:rPr>
            <w:delText xml:space="preserve"> Bảng dữ li</w:delText>
          </w:r>
        </w:del>
      </w:ins>
      <w:ins w:id="12847" w:author="phuong vu" w:date="2018-11-23T14:48:00Z">
        <w:del w:id="12848" w:author="Tran Huan" w:date="2018-11-25T23:43:00Z">
          <w:r w:rsidRPr="000245EB" w:rsidDel="00266AC8">
            <w:rPr>
              <w:i/>
              <w:rPrChange w:id="12849" w:author="Tran Huan" w:date="2018-11-25T16:08:00Z">
                <w:rPr>
                  <w:i/>
                  <w:iCs/>
                  <w:lang w:val="en-US"/>
                </w:rPr>
              </w:rPrChange>
            </w:rPr>
            <w:delText>ệu loại nhân viên</w:delText>
          </w:r>
        </w:del>
      </w:ins>
    </w:p>
    <w:p w14:paraId="68CFBC78" w14:textId="4A966224" w:rsidR="00D515F9" w:rsidRDefault="00D515F9" w:rsidP="00376EE3">
      <w:pPr>
        <w:rPr>
          <w:ins w:id="12850" w:author="phuong vu" w:date="2018-11-23T14:45:00Z"/>
          <w:b/>
          <w:lang w:val="en-US"/>
        </w:rPr>
      </w:pPr>
      <w:ins w:id="12851" w:author="phuong vu" w:date="2018-11-23T14:42:00Z">
        <w:r>
          <w:rPr>
            <w:b/>
            <w:lang w:val="en-US"/>
          </w:rPr>
          <w:t>BẢNG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1856AA" w14:paraId="5DAC7CD7" w14:textId="77777777" w:rsidTr="009613AB">
        <w:trPr>
          <w:trHeight w:val="300"/>
          <w:ins w:id="12852" w:author="phuong vu" w:date="2018-11-23T14:45:00Z"/>
        </w:trPr>
        <w:tc>
          <w:tcPr>
            <w:tcW w:w="708" w:type="dxa"/>
            <w:noWrap/>
            <w:vAlign w:val="center"/>
            <w:hideMark/>
          </w:tcPr>
          <w:p w14:paraId="530FC7DB" w14:textId="77777777" w:rsidR="00D515F9" w:rsidRPr="001856AA" w:rsidRDefault="00D515F9" w:rsidP="009613AB">
            <w:pPr>
              <w:spacing w:line="276" w:lineRule="auto"/>
              <w:jc w:val="center"/>
              <w:rPr>
                <w:ins w:id="12853" w:author="phuong vu" w:date="2018-11-23T14:45:00Z"/>
                <w:b/>
                <w:bCs/>
              </w:rPr>
            </w:pPr>
            <w:ins w:id="12854" w:author="phuong vu" w:date="2018-11-23T14:45:00Z">
              <w:r w:rsidRPr="001856AA">
                <w:rPr>
                  <w:b/>
                  <w:bCs/>
                  <w:lang w:val="da-DK"/>
                </w:rPr>
                <w:t>STT</w:t>
              </w:r>
            </w:ins>
          </w:p>
        </w:tc>
        <w:tc>
          <w:tcPr>
            <w:tcW w:w="2295" w:type="dxa"/>
            <w:noWrap/>
            <w:vAlign w:val="center"/>
            <w:hideMark/>
          </w:tcPr>
          <w:p w14:paraId="1F72F8A6" w14:textId="77777777" w:rsidR="00D515F9" w:rsidRPr="001856AA" w:rsidRDefault="00D515F9" w:rsidP="009613AB">
            <w:pPr>
              <w:spacing w:line="276" w:lineRule="auto"/>
              <w:jc w:val="center"/>
              <w:rPr>
                <w:ins w:id="12855" w:author="phuong vu" w:date="2018-11-23T14:45:00Z"/>
                <w:b/>
                <w:bCs/>
              </w:rPr>
            </w:pPr>
            <w:ins w:id="12856" w:author="phuong vu" w:date="2018-11-23T14:45:00Z">
              <w:r w:rsidRPr="001856AA">
                <w:rPr>
                  <w:b/>
                  <w:bCs/>
                  <w:lang w:val="da-DK"/>
                </w:rPr>
                <w:t>Tên trường</w:t>
              </w:r>
            </w:ins>
          </w:p>
        </w:tc>
        <w:tc>
          <w:tcPr>
            <w:tcW w:w="1300" w:type="dxa"/>
            <w:noWrap/>
            <w:vAlign w:val="center"/>
            <w:hideMark/>
          </w:tcPr>
          <w:p w14:paraId="18B9B4D9" w14:textId="77777777" w:rsidR="00D515F9" w:rsidRPr="001856AA" w:rsidRDefault="00D515F9" w:rsidP="009613AB">
            <w:pPr>
              <w:spacing w:line="276" w:lineRule="auto"/>
              <w:jc w:val="center"/>
              <w:rPr>
                <w:ins w:id="12857" w:author="phuong vu" w:date="2018-11-23T14:45:00Z"/>
                <w:b/>
                <w:bCs/>
              </w:rPr>
            </w:pPr>
            <w:ins w:id="12858" w:author="phuong vu" w:date="2018-11-23T14:45:00Z">
              <w:r w:rsidRPr="001856AA">
                <w:rPr>
                  <w:b/>
                  <w:bCs/>
                  <w:lang w:val="da-DK"/>
                </w:rPr>
                <w:t>Kiểu</w:t>
              </w:r>
            </w:ins>
          </w:p>
        </w:tc>
        <w:tc>
          <w:tcPr>
            <w:tcW w:w="1098" w:type="dxa"/>
            <w:noWrap/>
            <w:vAlign w:val="center"/>
            <w:hideMark/>
          </w:tcPr>
          <w:p w14:paraId="275BB9AE" w14:textId="77777777" w:rsidR="00D515F9" w:rsidRPr="001856AA" w:rsidRDefault="00D515F9" w:rsidP="009613AB">
            <w:pPr>
              <w:spacing w:line="276" w:lineRule="auto"/>
              <w:jc w:val="center"/>
              <w:rPr>
                <w:ins w:id="12859" w:author="phuong vu" w:date="2018-11-23T14:45:00Z"/>
                <w:b/>
                <w:bCs/>
              </w:rPr>
            </w:pPr>
            <w:ins w:id="12860" w:author="phuong vu" w:date="2018-11-23T14:45:00Z">
              <w:r w:rsidRPr="001856AA">
                <w:rPr>
                  <w:b/>
                  <w:bCs/>
                  <w:lang w:val="da-DK"/>
                </w:rPr>
                <w:t>Chấp nhận Null</w:t>
              </w:r>
            </w:ins>
          </w:p>
        </w:tc>
        <w:tc>
          <w:tcPr>
            <w:tcW w:w="838" w:type="dxa"/>
            <w:noWrap/>
            <w:vAlign w:val="center"/>
            <w:hideMark/>
          </w:tcPr>
          <w:p w14:paraId="04EF21AE" w14:textId="77777777" w:rsidR="00D515F9" w:rsidRPr="001856AA" w:rsidRDefault="00D515F9" w:rsidP="009613AB">
            <w:pPr>
              <w:spacing w:line="276" w:lineRule="auto"/>
              <w:jc w:val="center"/>
              <w:rPr>
                <w:ins w:id="12861" w:author="phuong vu" w:date="2018-11-23T14:45:00Z"/>
                <w:b/>
                <w:bCs/>
              </w:rPr>
            </w:pPr>
            <w:ins w:id="12862" w:author="phuong vu" w:date="2018-11-23T14:45:00Z">
              <w:r w:rsidRPr="001856AA">
                <w:rPr>
                  <w:b/>
                  <w:bCs/>
                  <w:lang w:val="da-DK"/>
                </w:rPr>
                <w:t>Khóa chính</w:t>
              </w:r>
            </w:ins>
          </w:p>
        </w:tc>
        <w:tc>
          <w:tcPr>
            <w:tcW w:w="823" w:type="dxa"/>
            <w:noWrap/>
            <w:vAlign w:val="center"/>
            <w:hideMark/>
          </w:tcPr>
          <w:p w14:paraId="64EBBF0A" w14:textId="77777777" w:rsidR="00D515F9" w:rsidRPr="001856AA" w:rsidRDefault="00D515F9" w:rsidP="009613AB">
            <w:pPr>
              <w:spacing w:line="276" w:lineRule="auto"/>
              <w:jc w:val="center"/>
              <w:rPr>
                <w:ins w:id="12863" w:author="phuong vu" w:date="2018-11-23T14:45:00Z"/>
                <w:b/>
                <w:bCs/>
              </w:rPr>
            </w:pPr>
            <w:ins w:id="12864" w:author="phuong vu" w:date="2018-11-23T14:45:00Z">
              <w:r w:rsidRPr="001856AA">
                <w:rPr>
                  <w:b/>
                  <w:bCs/>
                  <w:lang w:val="da-DK"/>
                </w:rPr>
                <w:t>Khóa ngoại</w:t>
              </w:r>
            </w:ins>
          </w:p>
        </w:tc>
        <w:tc>
          <w:tcPr>
            <w:tcW w:w="2228" w:type="dxa"/>
            <w:noWrap/>
            <w:vAlign w:val="center"/>
            <w:hideMark/>
          </w:tcPr>
          <w:p w14:paraId="430CD0A1" w14:textId="77777777" w:rsidR="00D515F9" w:rsidRPr="001856AA" w:rsidRDefault="00D515F9" w:rsidP="009613AB">
            <w:pPr>
              <w:spacing w:line="276" w:lineRule="auto"/>
              <w:ind w:right="226"/>
              <w:jc w:val="center"/>
              <w:rPr>
                <w:ins w:id="12865" w:author="phuong vu" w:date="2018-11-23T14:45:00Z"/>
                <w:b/>
                <w:bCs/>
              </w:rPr>
            </w:pPr>
            <w:ins w:id="12866" w:author="phuong vu" w:date="2018-11-23T14:45:00Z">
              <w:r w:rsidRPr="001856AA">
                <w:rPr>
                  <w:b/>
                  <w:bCs/>
                  <w:lang w:val="da-DK"/>
                </w:rPr>
                <w:t>Mô tả</w:t>
              </w:r>
            </w:ins>
          </w:p>
        </w:tc>
      </w:tr>
      <w:tr w:rsidR="00D515F9" w:rsidRPr="001856AA" w14:paraId="0E270FA6" w14:textId="77777777" w:rsidTr="009613AB">
        <w:trPr>
          <w:trHeight w:val="300"/>
          <w:ins w:id="12867" w:author="phuong vu" w:date="2018-11-23T14:45:00Z"/>
        </w:trPr>
        <w:tc>
          <w:tcPr>
            <w:tcW w:w="708" w:type="dxa"/>
            <w:noWrap/>
            <w:vAlign w:val="center"/>
            <w:hideMark/>
          </w:tcPr>
          <w:p w14:paraId="3D3E2177" w14:textId="77777777" w:rsidR="00D515F9" w:rsidRPr="00FD2760" w:rsidRDefault="00D515F9" w:rsidP="009613AB">
            <w:pPr>
              <w:spacing w:line="276" w:lineRule="auto"/>
              <w:jc w:val="center"/>
              <w:rPr>
                <w:ins w:id="12868" w:author="phuong vu" w:date="2018-11-23T14:45:00Z"/>
              </w:rPr>
            </w:pPr>
            <w:ins w:id="12869" w:author="phuong vu" w:date="2018-11-23T14:45:00Z">
              <w:r w:rsidRPr="00FD2760">
                <w:t>1</w:t>
              </w:r>
            </w:ins>
          </w:p>
        </w:tc>
        <w:tc>
          <w:tcPr>
            <w:tcW w:w="2295" w:type="dxa"/>
            <w:noWrap/>
            <w:hideMark/>
          </w:tcPr>
          <w:p w14:paraId="1396B883" w14:textId="77777777" w:rsidR="00D515F9" w:rsidRPr="00FD2760" w:rsidRDefault="00D515F9" w:rsidP="009613AB">
            <w:pPr>
              <w:spacing w:line="276" w:lineRule="auto"/>
              <w:rPr>
                <w:ins w:id="12870" w:author="phuong vu" w:date="2018-11-23T14:45:00Z"/>
              </w:rPr>
            </w:pPr>
            <w:ins w:id="12871" w:author="phuong vu" w:date="2018-11-23T14:45:00Z">
              <w:r w:rsidRPr="00FD2760">
                <w:t>id</w:t>
              </w:r>
            </w:ins>
          </w:p>
        </w:tc>
        <w:tc>
          <w:tcPr>
            <w:tcW w:w="1300" w:type="dxa"/>
            <w:noWrap/>
            <w:hideMark/>
          </w:tcPr>
          <w:p w14:paraId="18312ABF" w14:textId="77777777" w:rsidR="00D515F9" w:rsidRPr="00FD2760" w:rsidRDefault="00D515F9" w:rsidP="009613AB">
            <w:pPr>
              <w:spacing w:line="276" w:lineRule="auto"/>
              <w:rPr>
                <w:ins w:id="12872" w:author="phuong vu" w:date="2018-11-23T14:45:00Z"/>
              </w:rPr>
            </w:pPr>
            <w:ins w:id="12873" w:author="phuong vu" w:date="2018-11-23T14:45:00Z">
              <w:r w:rsidRPr="00FD2760">
                <w:t>numeric</w:t>
              </w:r>
            </w:ins>
          </w:p>
        </w:tc>
        <w:tc>
          <w:tcPr>
            <w:tcW w:w="1098" w:type="dxa"/>
            <w:noWrap/>
            <w:vAlign w:val="center"/>
            <w:hideMark/>
          </w:tcPr>
          <w:p w14:paraId="31419ADC" w14:textId="77777777" w:rsidR="00D515F9" w:rsidRPr="00FD2760" w:rsidRDefault="00D515F9" w:rsidP="009613AB">
            <w:pPr>
              <w:spacing w:line="276" w:lineRule="auto"/>
              <w:jc w:val="center"/>
              <w:rPr>
                <w:ins w:id="12874" w:author="phuong vu" w:date="2018-11-23T14:45:00Z"/>
              </w:rPr>
            </w:pPr>
          </w:p>
        </w:tc>
        <w:tc>
          <w:tcPr>
            <w:tcW w:w="838" w:type="dxa"/>
            <w:noWrap/>
            <w:vAlign w:val="center"/>
            <w:hideMark/>
          </w:tcPr>
          <w:p w14:paraId="3CDEA99D" w14:textId="77777777" w:rsidR="00D515F9" w:rsidRPr="00FD2760" w:rsidRDefault="00D515F9" w:rsidP="009613AB">
            <w:pPr>
              <w:spacing w:line="276" w:lineRule="auto"/>
              <w:jc w:val="center"/>
              <w:rPr>
                <w:ins w:id="12875" w:author="phuong vu" w:date="2018-11-23T14:45:00Z"/>
              </w:rPr>
            </w:pPr>
            <w:ins w:id="12876" w:author="phuong vu" w:date="2018-11-23T14:45:00Z">
              <w:r w:rsidRPr="00FD2760">
                <w:t>X</w:t>
              </w:r>
            </w:ins>
          </w:p>
        </w:tc>
        <w:tc>
          <w:tcPr>
            <w:tcW w:w="823" w:type="dxa"/>
            <w:noWrap/>
            <w:vAlign w:val="center"/>
            <w:hideMark/>
          </w:tcPr>
          <w:p w14:paraId="451DAEA5" w14:textId="77777777" w:rsidR="00D515F9" w:rsidRPr="00FD2760" w:rsidRDefault="00D515F9" w:rsidP="009613AB">
            <w:pPr>
              <w:spacing w:line="276" w:lineRule="auto"/>
              <w:jc w:val="center"/>
              <w:rPr>
                <w:ins w:id="12877" w:author="phuong vu" w:date="2018-11-23T14:45:00Z"/>
              </w:rPr>
            </w:pPr>
          </w:p>
        </w:tc>
        <w:tc>
          <w:tcPr>
            <w:tcW w:w="2228" w:type="dxa"/>
            <w:noWrap/>
            <w:hideMark/>
          </w:tcPr>
          <w:p w14:paraId="1EC1DC24" w14:textId="77777777" w:rsidR="00D515F9" w:rsidRPr="00FD2760" w:rsidRDefault="00D515F9" w:rsidP="009613AB">
            <w:pPr>
              <w:spacing w:line="276" w:lineRule="auto"/>
              <w:rPr>
                <w:ins w:id="12878" w:author="phuong vu" w:date="2018-11-23T14:45:00Z"/>
                <w:lang w:val="en-US"/>
              </w:rPr>
            </w:pPr>
            <w:ins w:id="12879" w:author="phuong vu" w:date="2018-11-23T14:45:00Z">
              <w:r w:rsidRPr="00FD2760">
                <w:t>ID</w:t>
              </w:r>
            </w:ins>
          </w:p>
        </w:tc>
      </w:tr>
      <w:tr w:rsidR="00D515F9" w:rsidRPr="001856AA" w14:paraId="1D7F4BCF" w14:textId="77777777" w:rsidTr="009613AB">
        <w:trPr>
          <w:trHeight w:val="300"/>
          <w:ins w:id="12880" w:author="phuong vu" w:date="2018-11-23T14:45:00Z"/>
        </w:trPr>
        <w:tc>
          <w:tcPr>
            <w:tcW w:w="708" w:type="dxa"/>
            <w:noWrap/>
            <w:vAlign w:val="center"/>
            <w:hideMark/>
          </w:tcPr>
          <w:p w14:paraId="0B8FFA1F" w14:textId="77777777" w:rsidR="00D515F9" w:rsidRPr="00FD2760" w:rsidRDefault="00D515F9" w:rsidP="009613AB">
            <w:pPr>
              <w:spacing w:line="276" w:lineRule="auto"/>
              <w:jc w:val="center"/>
              <w:rPr>
                <w:ins w:id="12881" w:author="phuong vu" w:date="2018-11-23T14:45:00Z"/>
              </w:rPr>
            </w:pPr>
            <w:ins w:id="12882" w:author="phuong vu" w:date="2018-11-23T14:45:00Z">
              <w:r w:rsidRPr="00FD2760">
                <w:t>2</w:t>
              </w:r>
            </w:ins>
          </w:p>
        </w:tc>
        <w:tc>
          <w:tcPr>
            <w:tcW w:w="2295" w:type="dxa"/>
            <w:noWrap/>
            <w:hideMark/>
          </w:tcPr>
          <w:p w14:paraId="2D7B2E30" w14:textId="5534D817" w:rsidR="00D515F9" w:rsidRPr="00FD2760" w:rsidRDefault="00D515F9" w:rsidP="009613AB">
            <w:pPr>
              <w:spacing w:line="276" w:lineRule="auto"/>
              <w:rPr>
                <w:ins w:id="12883" w:author="phuong vu" w:date="2018-11-23T14:45:00Z"/>
                <w:lang w:val="en-US"/>
              </w:rPr>
            </w:pPr>
            <w:ins w:id="12884" w:author="phuong vu" w:date="2018-11-23T14:45:00Z">
              <w:r>
                <w:rPr>
                  <w:lang w:val="en-US"/>
                </w:rPr>
                <w:t>task_type</w:t>
              </w:r>
            </w:ins>
          </w:p>
        </w:tc>
        <w:tc>
          <w:tcPr>
            <w:tcW w:w="1300" w:type="dxa"/>
            <w:noWrap/>
            <w:hideMark/>
          </w:tcPr>
          <w:p w14:paraId="69A7A061" w14:textId="77777777" w:rsidR="00D515F9" w:rsidRPr="00FD2760" w:rsidRDefault="00D515F9" w:rsidP="009613AB">
            <w:pPr>
              <w:spacing w:line="276" w:lineRule="auto"/>
              <w:rPr>
                <w:ins w:id="12885" w:author="phuong vu" w:date="2018-11-23T14:45:00Z"/>
                <w:lang w:val="en-US"/>
              </w:rPr>
            </w:pPr>
            <w:ins w:id="12886" w:author="phuong vu" w:date="2018-11-23T14:45:00Z">
              <w:r w:rsidRPr="00FD2760">
                <w:t>character varying</w:t>
              </w:r>
            </w:ins>
          </w:p>
        </w:tc>
        <w:tc>
          <w:tcPr>
            <w:tcW w:w="1098" w:type="dxa"/>
            <w:noWrap/>
            <w:vAlign w:val="center"/>
            <w:hideMark/>
          </w:tcPr>
          <w:p w14:paraId="5EC0AB3D" w14:textId="77777777" w:rsidR="00D515F9" w:rsidRPr="00FD2760" w:rsidRDefault="00D515F9" w:rsidP="009613AB">
            <w:pPr>
              <w:spacing w:line="276" w:lineRule="auto"/>
              <w:jc w:val="center"/>
              <w:rPr>
                <w:ins w:id="12887" w:author="phuong vu" w:date="2018-11-23T14:45:00Z"/>
              </w:rPr>
            </w:pPr>
          </w:p>
        </w:tc>
        <w:tc>
          <w:tcPr>
            <w:tcW w:w="838" w:type="dxa"/>
            <w:noWrap/>
            <w:vAlign w:val="center"/>
            <w:hideMark/>
          </w:tcPr>
          <w:p w14:paraId="2076229F" w14:textId="77777777" w:rsidR="00D515F9" w:rsidRPr="00FD2760" w:rsidRDefault="00D515F9" w:rsidP="009613AB">
            <w:pPr>
              <w:spacing w:line="276" w:lineRule="auto"/>
              <w:jc w:val="center"/>
              <w:rPr>
                <w:ins w:id="12888" w:author="phuong vu" w:date="2018-11-23T14:45:00Z"/>
              </w:rPr>
            </w:pPr>
          </w:p>
        </w:tc>
        <w:tc>
          <w:tcPr>
            <w:tcW w:w="823" w:type="dxa"/>
            <w:noWrap/>
            <w:vAlign w:val="center"/>
            <w:hideMark/>
          </w:tcPr>
          <w:p w14:paraId="6F1AF0F8" w14:textId="12EC3139" w:rsidR="00D515F9" w:rsidRPr="00FD2760" w:rsidRDefault="00D515F9" w:rsidP="009613AB">
            <w:pPr>
              <w:spacing w:line="276" w:lineRule="auto"/>
              <w:jc w:val="center"/>
              <w:rPr>
                <w:ins w:id="12889" w:author="phuong vu" w:date="2018-11-23T14:45:00Z"/>
                <w:lang w:val="en-US"/>
              </w:rPr>
            </w:pPr>
          </w:p>
        </w:tc>
        <w:tc>
          <w:tcPr>
            <w:tcW w:w="2228" w:type="dxa"/>
            <w:noWrap/>
            <w:hideMark/>
          </w:tcPr>
          <w:p w14:paraId="779B57AC" w14:textId="4C9635F8" w:rsidR="00D515F9" w:rsidRPr="00FD2760" w:rsidRDefault="00D515F9" w:rsidP="009613AB">
            <w:pPr>
              <w:spacing w:line="276" w:lineRule="auto"/>
              <w:rPr>
                <w:ins w:id="12890" w:author="phuong vu" w:date="2018-11-23T14:45:00Z"/>
                <w:lang w:val="en-US"/>
              </w:rPr>
            </w:pPr>
            <w:ins w:id="12891" w:author="phuong vu" w:date="2018-11-23T14:45:00Z">
              <w:r>
                <w:rPr>
                  <w:lang w:val="en-US"/>
                </w:rPr>
                <w:t>Tên loại công việc</w:t>
              </w:r>
            </w:ins>
          </w:p>
        </w:tc>
      </w:tr>
      <w:tr w:rsidR="00D515F9" w:rsidRPr="001856AA" w14:paraId="2B23AE1C" w14:textId="77777777" w:rsidTr="009613AB">
        <w:trPr>
          <w:trHeight w:val="300"/>
          <w:ins w:id="12892" w:author="phuong vu" w:date="2018-11-23T14:45:00Z"/>
        </w:trPr>
        <w:tc>
          <w:tcPr>
            <w:tcW w:w="708" w:type="dxa"/>
            <w:noWrap/>
            <w:vAlign w:val="center"/>
          </w:tcPr>
          <w:p w14:paraId="378C1473" w14:textId="77777777" w:rsidR="00D515F9" w:rsidRPr="00FD2760" w:rsidRDefault="00D515F9" w:rsidP="009613AB">
            <w:pPr>
              <w:spacing w:line="276" w:lineRule="auto"/>
              <w:jc w:val="center"/>
              <w:rPr>
                <w:ins w:id="12893" w:author="phuong vu" w:date="2018-11-23T14:45:00Z"/>
                <w:lang w:val="en-US"/>
              </w:rPr>
            </w:pPr>
            <w:ins w:id="12894" w:author="phuong vu" w:date="2018-11-23T14:45:00Z">
              <w:r>
                <w:rPr>
                  <w:lang w:val="en-US"/>
                </w:rPr>
                <w:t>3</w:t>
              </w:r>
            </w:ins>
          </w:p>
        </w:tc>
        <w:tc>
          <w:tcPr>
            <w:tcW w:w="2295" w:type="dxa"/>
            <w:noWrap/>
          </w:tcPr>
          <w:p w14:paraId="13F947DD" w14:textId="6EB33305" w:rsidR="00D515F9" w:rsidRDefault="00D515F9" w:rsidP="009613AB">
            <w:pPr>
              <w:spacing w:line="276" w:lineRule="auto"/>
              <w:rPr>
                <w:ins w:id="12895" w:author="phuong vu" w:date="2018-11-23T14:45:00Z"/>
                <w:lang w:val="en-US"/>
              </w:rPr>
            </w:pPr>
            <w:ins w:id="12896" w:author="phuong vu" w:date="2018-11-23T14:45:00Z">
              <w:r>
                <w:rPr>
                  <w:lang w:val="en-US"/>
                </w:rPr>
                <w:t>current_staff</w:t>
              </w:r>
            </w:ins>
          </w:p>
        </w:tc>
        <w:tc>
          <w:tcPr>
            <w:tcW w:w="1300" w:type="dxa"/>
            <w:noWrap/>
          </w:tcPr>
          <w:p w14:paraId="5D4692B8" w14:textId="1C8852E5" w:rsidR="00D515F9" w:rsidRPr="00D515F9" w:rsidRDefault="00D515F9" w:rsidP="009613AB">
            <w:pPr>
              <w:spacing w:line="276" w:lineRule="auto"/>
              <w:rPr>
                <w:ins w:id="12897" w:author="phuong vu" w:date="2018-11-23T14:45:00Z"/>
                <w:lang w:val="en-US"/>
                <w:rPrChange w:id="12898" w:author="phuong vu" w:date="2018-11-23T14:45:00Z">
                  <w:rPr>
                    <w:ins w:id="12899" w:author="phuong vu" w:date="2018-11-23T14:45:00Z"/>
                  </w:rPr>
                </w:rPrChange>
              </w:rPr>
            </w:pPr>
            <w:ins w:id="12900" w:author="phuong vu" w:date="2018-11-23T14:45:00Z">
              <w:r>
                <w:rPr>
                  <w:lang w:val="en-US"/>
                </w:rPr>
                <w:t>numeric</w:t>
              </w:r>
            </w:ins>
          </w:p>
        </w:tc>
        <w:tc>
          <w:tcPr>
            <w:tcW w:w="1098" w:type="dxa"/>
            <w:noWrap/>
            <w:vAlign w:val="center"/>
          </w:tcPr>
          <w:p w14:paraId="777787D7" w14:textId="77777777" w:rsidR="00D515F9" w:rsidRPr="00FD2760" w:rsidRDefault="00D515F9" w:rsidP="009613AB">
            <w:pPr>
              <w:spacing w:line="276" w:lineRule="auto"/>
              <w:jc w:val="center"/>
              <w:rPr>
                <w:ins w:id="12901" w:author="phuong vu" w:date="2018-11-23T14:45:00Z"/>
              </w:rPr>
            </w:pPr>
          </w:p>
        </w:tc>
        <w:tc>
          <w:tcPr>
            <w:tcW w:w="838" w:type="dxa"/>
            <w:noWrap/>
            <w:vAlign w:val="center"/>
          </w:tcPr>
          <w:p w14:paraId="3FA32BA1" w14:textId="77777777" w:rsidR="00D515F9" w:rsidRPr="00FD2760" w:rsidRDefault="00D515F9" w:rsidP="009613AB">
            <w:pPr>
              <w:spacing w:line="276" w:lineRule="auto"/>
              <w:jc w:val="center"/>
              <w:rPr>
                <w:ins w:id="12902" w:author="phuong vu" w:date="2018-11-23T14:45:00Z"/>
              </w:rPr>
            </w:pPr>
          </w:p>
        </w:tc>
        <w:tc>
          <w:tcPr>
            <w:tcW w:w="823" w:type="dxa"/>
            <w:noWrap/>
            <w:vAlign w:val="center"/>
          </w:tcPr>
          <w:p w14:paraId="71CDA84F" w14:textId="77777777" w:rsidR="00D515F9" w:rsidRPr="00FD2760" w:rsidRDefault="00D515F9" w:rsidP="009613AB">
            <w:pPr>
              <w:spacing w:line="276" w:lineRule="auto"/>
              <w:jc w:val="center"/>
              <w:rPr>
                <w:ins w:id="12903" w:author="phuong vu" w:date="2018-11-23T14:45:00Z"/>
                <w:lang w:val="en-US"/>
              </w:rPr>
            </w:pPr>
            <w:ins w:id="12904" w:author="phuong vu" w:date="2018-11-23T14:45:00Z">
              <w:r>
                <w:rPr>
                  <w:lang w:val="en-US"/>
                </w:rPr>
                <w:t>X</w:t>
              </w:r>
            </w:ins>
          </w:p>
        </w:tc>
        <w:tc>
          <w:tcPr>
            <w:tcW w:w="2228" w:type="dxa"/>
            <w:noWrap/>
          </w:tcPr>
          <w:p w14:paraId="79BEE352" w14:textId="029721B8" w:rsidR="00D515F9" w:rsidRDefault="00D515F9" w:rsidP="009613AB">
            <w:pPr>
              <w:spacing w:line="276" w:lineRule="auto"/>
              <w:rPr>
                <w:ins w:id="12905" w:author="phuong vu" w:date="2018-11-23T14:45:00Z"/>
                <w:lang w:val="en-US"/>
              </w:rPr>
            </w:pPr>
            <w:ins w:id="12906" w:author="phuong vu" w:date="2018-11-23T14:49:00Z">
              <w:r>
                <w:rPr>
                  <w:lang w:val="en-US"/>
                </w:rPr>
                <w:t>Nhân viên hiện tại</w:t>
              </w:r>
            </w:ins>
          </w:p>
        </w:tc>
      </w:tr>
      <w:tr w:rsidR="00D515F9" w:rsidRPr="001856AA" w14:paraId="5CE7BAEE" w14:textId="77777777" w:rsidTr="009613AB">
        <w:trPr>
          <w:trHeight w:val="300"/>
          <w:ins w:id="12907" w:author="phuong vu" w:date="2018-11-23T14:45:00Z"/>
        </w:trPr>
        <w:tc>
          <w:tcPr>
            <w:tcW w:w="708" w:type="dxa"/>
            <w:noWrap/>
            <w:vAlign w:val="center"/>
            <w:hideMark/>
          </w:tcPr>
          <w:p w14:paraId="12DB429D" w14:textId="77777777" w:rsidR="00D515F9" w:rsidRPr="00FD2760" w:rsidRDefault="00D515F9" w:rsidP="009613AB">
            <w:pPr>
              <w:spacing w:line="276" w:lineRule="auto"/>
              <w:jc w:val="center"/>
              <w:rPr>
                <w:ins w:id="12908" w:author="phuong vu" w:date="2018-11-23T14:45:00Z"/>
                <w:lang w:val="en-US"/>
              </w:rPr>
            </w:pPr>
            <w:ins w:id="12909" w:author="phuong vu" w:date="2018-11-23T14:45:00Z">
              <w:r>
                <w:rPr>
                  <w:lang w:val="en-US"/>
                </w:rPr>
                <w:t>4</w:t>
              </w:r>
            </w:ins>
          </w:p>
        </w:tc>
        <w:tc>
          <w:tcPr>
            <w:tcW w:w="2295" w:type="dxa"/>
            <w:noWrap/>
            <w:hideMark/>
          </w:tcPr>
          <w:p w14:paraId="00973DBB" w14:textId="7B5D4A5B" w:rsidR="00D515F9" w:rsidRPr="00D515F9" w:rsidRDefault="00D515F9" w:rsidP="009613AB">
            <w:pPr>
              <w:spacing w:line="276" w:lineRule="auto"/>
              <w:rPr>
                <w:ins w:id="12910" w:author="phuong vu" w:date="2018-11-23T14:45:00Z"/>
                <w:lang w:val="en-US"/>
                <w:rPrChange w:id="12911" w:author="phuong vu" w:date="2018-11-23T14:46:00Z">
                  <w:rPr>
                    <w:ins w:id="12912" w:author="phuong vu" w:date="2018-11-23T14:45:00Z"/>
                  </w:rPr>
                </w:rPrChange>
              </w:rPr>
            </w:pPr>
            <w:ins w:id="12913" w:author="phuong vu" w:date="2018-11-23T14:46:00Z">
              <w:r>
                <w:rPr>
                  <w:lang w:val="en-US"/>
                </w:rPr>
                <w:t>previous_staff</w:t>
              </w:r>
            </w:ins>
          </w:p>
        </w:tc>
        <w:tc>
          <w:tcPr>
            <w:tcW w:w="1300" w:type="dxa"/>
            <w:noWrap/>
            <w:hideMark/>
          </w:tcPr>
          <w:p w14:paraId="4527E75B" w14:textId="55C134F5" w:rsidR="00D515F9" w:rsidRPr="00FD2760" w:rsidRDefault="00D515F9" w:rsidP="009613AB">
            <w:pPr>
              <w:spacing w:line="276" w:lineRule="auto"/>
              <w:rPr>
                <w:ins w:id="12914" w:author="phuong vu" w:date="2018-11-23T14:45:00Z"/>
              </w:rPr>
            </w:pPr>
            <w:ins w:id="12915" w:author="phuong vu" w:date="2018-11-23T14:46:00Z">
              <w:r>
                <w:rPr>
                  <w:lang w:val="en-US"/>
                </w:rPr>
                <w:t>numeric</w:t>
              </w:r>
            </w:ins>
          </w:p>
        </w:tc>
        <w:tc>
          <w:tcPr>
            <w:tcW w:w="1098" w:type="dxa"/>
            <w:noWrap/>
            <w:vAlign w:val="center"/>
            <w:hideMark/>
          </w:tcPr>
          <w:p w14:paraId="26E35F49" w14:textId="653819F7" w:rsidR="00D515F9" w:rsidRPr="00FD2760" w:rsidRDefault="00D515F9" w:rsidP="009613AB">
            <w:pPr>
              <w:spacing w:line="276" w:lineRule="auto"/>
              <w:jc w:val="center"/>
              <w:rPr>
                <w:ins w:id="12916" w:author="phuong vu" w:date="2018-11-23T14:45:00Z"/>
              </w:rPr>
            </w:pPr>
          </w:p>
        </w:tc>
        <w:tc>
          <w:tcPr>
            <w:tcW w:w="838" w:type="dxa"/>
            <w:noWrap/>
            <w:vAlign w:val="center"/>
            <w:hideMark/>
          </w:tcPr>
          <w:p w14:paraId="7BCB2E8F" w14:textId="77777777" w:rsidR="00D515F9" w:rsidRPr="00FD2760" w:rsidRDefault="00D515F9" w:rsidP="009613AB">
            <w:pPr>
              <w:spacing w:line="276" w:lineRule="auto"/>
              <w:jc w:val="center"/>
              <w:rPr>
                <w:ins w:id="12917" w:author="phuong vu" w:date="2018-11-23T14:45:00Z"/>
              </w:rPr>
            </w:pPr>
          </w:p>
        </w:tc>
        <w:tc>
          <w:tcPr>
            <w:tcW w:w="823" w:type="dxa"/>
            <w:noWrap/>
            <w:vAlign w:val="center"/>
            <w:hideMark/>
          </w:tcPr>
          <w:p w14:paraId="3CC6293F" w14:textId="0A29129B" w:rsidR="00D515F9" w:rsidRPr="009613AB" w:rsidRDefault="009613AB" w:rsidP="009613AB">
            <w:pPr>
              <w:spacing w:line="276" w:lineRule="auto"/>
              <w:jc w:val="center"/>
              <w:rPr>
                <w:ins w:id="12918" w:author="phuong vu" w:date="2018-11-23T14:45:00Z"/>
                <w:lang w:val="en-US"/>
                <w:rPrChange w:id="12919" w:author="phuong vu" w:date="2018-11-23T14:52:00Z">
                  <w:rPr>
                    <w:ins w:id="12920" w:author="phuong vu" w:date="2018-11-23T14:45:00Z"/>
                  </w:rPr>
                </w:rPrChange>
              </w:rPr>
            </w:pPr>
            <w:ins w:id="12921" w:author="phuong vu" w:date="2018-11-23T14:52:00Z">
              <w:r>
                <w:rPr>
                  <w:lang w:val="en-US"/>
                </w:rPr>
                <w:t>X</w:t>
              </w:r>
            </w:ins>
          </w:p>
        </w:tc>
        <w:tc>
          <w:tcPr>
            <w:tcW w:w="2228" w:type="dxa"/>
            <w:noWrap/>
            <w:hideMark/>
          </w:tcPr>
          <w:p w14:paraId="19293520" w14:textId="42D7A094" w:rsidR="00D515F9" w:rsidRPr="00D515F9" w:rsidRDefault="00D515F9" w:rsidP="009613AB">
            <w:pPr>
              <w:keepNext/>
              <w:spacing w:line="276" w:lineRule="auto"/>
              <w:rPr>
                <w:ins w:id="12922" w:author="phuong vu" w:date="2018-11-23T14:45:00Z"/>
                <w:lang w:val="en-US"/>
                <w:rPrChange w:id="12923" w:author="phuong vu" w:date="2018-11-23T14:49:00Z">
                  <w:rPr>
                    <w:ins w:id="12924" w:author="phuong vu" w:date="2018-11-23T14:45:00Z"/>
                  </w:rPr>
                </w:rPrChange>
              </w:rPr>
            </w:pPr>
            <w:ins w:id="12925" w:author="phuong vu" w:date="2018-11-23T14:49:00Z">
              <w:r>
                <w:rPr>
                  <w:lang w:val="en-US"/>
                </w:rPr>
                <w:t>Nhân viên trước</w:t>
              </w:r>
            </w:ins>
          </w:p>
        </w:tc>
      </w:tr>
      <w:tr w:rsidR="00D515F9" w:rsidRPr="001856AA" w14:paraId="703B1EEF" w14:textId="77777777" w:rsidTr="009613AB">
        <w:trPr>
          <w:trHeight w:val="300"/>
          <w:ins w:id="12926" w:author="phuong vu" w:date="2018-11-23T14:46:00Z"/>
        </w:trPr>
        <w:tc>
          <w:tcPr>
            <w:tcW w:w="708" w:type="dxa"/>
            <w:noWrap/>
            <w:vAlign w:val="center"/>
          </w:tcPr>
          <w:p w14:paraId="328BF259" w14:textId="271EA4BF" w:rsidR="00D515F9" w:rsidRDefault="00D515F9" w:rsidP="009613AB">
            <w:pPr>
              <w:spacing w:line="276" w:lineRule="auto"/>
              <w:jc w:val="center"/>
              <w:rPr>
                <w:ins w:id="12927" w:author="phuong vu" w:date="2018-11-23T14:46:00Z"/>
                <w:lang w:val="en-US"/>
              </w:rPr>
            </w:pPr>
            <w:ins w:id="12928" w:author="phuong vu" w:date="2018-11-23T14:46:00Z">
              <w:r>
                <w:rPr>
                  <w:lang w:val="en-US"/>
                </w:rPr>
                <w:t>5</w:t>
              </w:r>
            </w:ins>
          </w:p>
        </w:tc>
        <w:tc>
          <w:tcPr>
            <w:tcW w:w="2295" w:type="dxa"/>
            <w:noWrap/>
          </w:tcPr>
          <w:p w14:paraId="3DDD0EC8" w14:textId="3765DA70" w:rsidR="00D515F9" w:rsidRDefault="00D515F9" w:rsidP="009613AB">
            <w:pPr>
              <w:spacing w:line="276" w:lineRule="auto"/>
              <w:rPr>
                <w:ins w:id="12929" w:author="phuong vu" w:date="2018-11-23T14:46:00Z"/>
                <w:lang w:val="en-US"/>
              </w:rPr>
            </w:pPr>
            <w:ins w:id="12930" w:author="phuong vu" w:date="2018-11-23T14:46:00Z">
              <w:r>
                <w:rPr>
                  <w:lang w:val="en-US"/>
                </w:rPr>
                <w:t>customer_order</w:t>
              </w:r>
            </w:ins>
          </w:p>
        </w:tc>
        <w:tc>
          <w:tcPr>
            <w:tcW w:w="1300" w:type="dxa"/>
            <w:noWrap/>
          </w:tcPr>
          <w:p w14:paraId="648CEF50" w14:textId="427AD59C" w:rsidR="00D515F9" w:rsidRDefault="00D515F9" w:rsidP="009613AB">
            <w:pPr>
              <w:spacing w:line="276" w:lineRule="auto"/>
              <w:rPr>
                <w:ins w:id="12931" w:author="phuong vu" w:date="2018-11-23T14:46:00Z"/>
                <w:lang w:val="en-US"/>
              </w:rPr>
            </w:pPr>
            <w:ins w:id="12932" w:author="phuong vu" w:date="2018-11-23T14:46:00Z">
              <w:r>
                <w:rPr>
                  <w:lang w:val="en-US"/>
                </w:rPr>
                <w:t>numeric</w:t>
              </w:r>
            </w:ins>
          </w:p>
        </w:tc>
        <w:tc>
          <w:tcPr>
            <w:tcW w:w="1098" w:type="dxa"/>
            <w:noWrap/>
            <w:vAlign w:val="center"/>
          </w:tcPr>
          <w:p w14:paraId="0DC5B60B" w14:textId="34490E85" w:rsidR="00D515F9" w:rsidRPr="00D515F9" w:rsidRDefault="00D515F9" w:rsidP="009613AB">
            <w:pPr>
              <w:spacing w:line="276" w:lineRule="auto"/>
              <w:jc w:val="center"/>
              <w:rPr>
                <w:ins w:id="12933" w:author="phuong vu" w:date="2018-11-23T14:46:00Z"/>
                <w:lang w:val="en-US"/>
                <w:rPrChange w:id="12934" w:author="phuong vu" w:date="2018-11-23T14:49:00Z">
                  <w:rPr>
                    <w:ins w:id="12935" w:author="phuong vu" w:date="2018-11-23T14:46:00Z"/>
                  </w:rPr>
                </w:rPrChange>
              </w:rPr>
            </w:pPr>
            <w:ins w:id="12936" w:author="phuong vu" w:date="2018-11-23T14:49:00Z">
              <w:r>
                <w:rPr>
                  <w:lang w:val="en-US"/>
                </w:rPr>
                <w:t>X</w:t>
              </w:r>
            </w:ins>
          </w:p>
        </w:tc>
        <w:tc>
          <w:tcPr>
            <w:tcW w:w="838" w:type="dxa"/>
            <w:noWrap/>
            <w:vAlign w:val="center"/>
          </w:tcPr>
          <w:p w14:paraId="74E57FA3" w14:textId="77777777" w:rsidR="00D515F9" w:rsidRPr="00FD2760" w:rsidRDefault="00D515F9" w:rsidP="009613AB">
            <w:pPr>
              <w:spacing w:line="276" w:lineRule="auto"/>
              <w:jc w:val="center"/>
              <w:rPr>
                <w:ins w:id="12937" w:author="phuong vu" w:date="2018-11-23T14:46:00Z"/>
              </w:rPr>
            </w:pPr>
          </w:p>
        </w:tc>
        <w:tc>
          <w:tcPr>
            <w:tcW w:w="823" w:type="dxa"/>
            <w:noWrap/>
            <w:vAlign w:val="center"/>
          </w:tcPr>
          <w:p w14:paraId="235E8089" w14:textId="77777777" w:rsidR="00D515F9" w:rsidRPr="00FD2760" w:rsidRDefault="00D515F9" w:rsidP="009613AB">
            <w:pPr>
              <w:spacing w:line="276" w:lineRule="auto"/>
              <w:jc w:val="center"/>
              <w:rPr>
                <w:ins w:id="12938" w:author="phuong vu" w:date="2018-11-23T14:46:00Z"/>
              </w:rPr>
            </w:pPr>
          </w:p>
        </w:tc>
        <w:tc>
          <w:tcPr>
            <w:tcW w:w="2228" w:type="dxa"/>
            <w:noWrap/>
          </w:tcPr>
          <w:p w14:paraId="7B75C608" w14:textId="55765BAD" w:rsidR="00D515F9" w:rsidRPr="00D515F9" w:rsidRDefault="00D515F9" w:rsidP="009613AB">
            <w:pPr>
              <w:keepNext/>
              <w:spacing w:line="276" w:lineRule="auto"/>
              <w:rPr>
                <w:ins w:id="12939" w:author="phuong vu" w:date="2018-11-23T14:46:00Z"/>
                <w:lang w:val="en-US"/>
                <w:rPrChange w:id="12940" w:author="phuong vu" w:date="2018-11-23T14:49:00Z">
                  <w:rPr>
                    <w:ins w:id="12941" w:author="phuong vu" w:date="2018-11-23T14:46:00Z"/>
                  </w:rPr>
                </w:rPrChange>
              </w:rPr>
            </w:pPr>
            <w:ins w:id="12942" w:author="phuong vu" w:date="2018-11-23T14:49:00Z">
              <w:r>
                <w:rPr>
                  <w:lang w:val="en-US"/>
                </w:rPr>
                <w:t>ID đơn hàng</w:t>
              </w:r>
            </w:ins>
          </w:p>
        </w:tc>
      </w:tr>
      <w:tr w:rsidR="00D515F9" w:rsidRPr="001856AA" w14:paraId="4184B7F6" w14:textId="77777777" w:rsidTr="009613AB">
        <w:trPr>
          <w:trHeight w:val="300"/>
          <w:ins w:id="12943" w:author="phuong vu" w:date="2018-11-23T14:46:00Z"/>
        </w:trPr>
        <w:tc>
          <w:tcPr>
            <w:tcW w:w="708" w:type="dxa"/>
            <w:noWrap/>
            <w:vAlign w:val="center"/>
          </w:tcPr>
          <w:p w14:paraId="32025F94" w14:textId="1B922CD0" w:rsidR="00D515F9" w:rsidRDefault="00D515F9" w:rsidP="009613AB">
            <w:pPr>
              <w:spacing w:line="276" w:lineRule="auto"/>
              <w:jc w:val="center"/>
              <w:rPr>
                <w:ins w:id="12944" w:author="phuong vu" w:date="2018-11-23T14:46:00Z"/>
                <w:lang w:val="en-US"/>
              </w:rPr>
            </w:pPr>
            <w:ins w:id="12945" w:author="phuong vu" w:date="2018-11-23T14:46:00Z">
              <w:r>
                <w:rPr>
                  <w:lang w:val="en-US"/>
                </w:rPr>
                <w:t>6</w:t>
              </w:r>
            </w:ins>
          </w:p>
        </w:tc>
        <w:tc>
          <w:tcPr>
            <w:tcW w:w="2295" w:type="dxa"/>
            <w:noWrap/>
          </w:tcPr>
          <w:p w14:paraId="20198609" w14:textId="05735634" w:rsidR="00D515F9" w:rsidRDefault="00D515F9" w:rsidP="009613AB">
            <w:pPr>
              <w:spacing w:line="276" w:lineRule="auto"/>
              <w:rPr>
                <w:ins w:id="12946" w:author="phuong vu" w:date="2018-11-23T14:46:00Z"/>
                <w:lang w:val="en-US"/>
              </w:rPr>
            </w:pPr>
            <w:ins w:id="12947" w:author="phuong vu" w:date="2018-11-23T14:46:00Z">
              <w:r>
                <w:rPr>
                  <w:lang w:val="en-US"/>
                </w:rPr>
                <w:t>receipt</w:t>
              </w:r>
            </w:ins>
          </w:p>
        </w:tc>
        <w:tc>
          <w:tcPr>
            <w:tcW w:w="1300" w:type="dxa"/>
            <w:noWrap/>
          </w:tcPr>
          <w:p w14:paraId="0E37D5DF" w14:textId="4070A99F" w:rsidR="00D515F9" w:rsidRDefault="00D515F9" w:rsidP="009613AB">
            <w:pPr>
              <w:spacing w:line="276" w:lineRule="auto"/>
              <w:rPr>
                <w:ins w:id="12948" w:author="phuong vu" w:date="2018-11-23T14:46:00Z"/>
                <w:lang w:val="en-US"/>
              </w:rPr>
            </w:pPr>
            <w:ins w:id="12949" w:author="phuong vu" w:date="2018-11-23T14:46:00Z">
              <w:r>
                <w:rPr>
                  <w:lang w:val="en-US"/>
                </w:rPr>
                <w:t>numeric</w:t>
              </w:r>
            </w:ins>
          </w:p>
        </w:tc>
        <w:tc>
          <w:tcPr>
            <w:tcW w:w="1098" w:type="dxa"/>
            <w:noWrap/>
            <w:vAlign w:val="center"/>
          </w:tcPr>
          <w:p w14:paraId="0F14943F" w14:textId="71BECC78" w:rsidR="00D515F9" w:rsidRPr="00D515F9" w:rsidRDefault="00D515F9" w:rsidP="009613AB">
            <w:pPr>
              <w:spacing w:line="276" w:lineRule="auto"/>
              <w:jc w:val="center"/>
              <w:rPr>
                <w:ins w:id="12950" w:author="phuong vu" w:date="2018-11-23T14:46:00Z"/>
                <w:lang w:val="en-US"/>
                <w:rPrChange w:id="12951" w:author="phuong vu" w:date="2018-11-23T14:49:00Z">
                  <w:rPr>
                    <w:ins w:id="12952" w:author="phuong vu" w:date="2018-11-23T14:46:00Z"/>
                  </w:rPr>
                </w:rPrChange>
              </w:rPr>
            </w:pPr>
            <w:ins w:id="12953" w:author="phuong vu" w:date="2018-11-23T14:49:00Z">
              <w:r>
                <w:rPr>
                  <w:lang w:val="en-US"/>
                </w:rPr>
                <w:t>X</w:t>
              </w:r>
            </w:ins>
          </w:p>
        </w:tc>
        <w:tc>
          <w:tcPr>
            <w:tcW w:w="838" w:type="dxa"/>
            <w:noWrap/>
            <w:vAlign w:val="center"/>
          </w:tcPr>
          <w:p w14:paraId="2387EC43" w14:textId="77777777" w:rsidR="00D515F9" w:rsidRPr="00FD2760" w:rsidRDefault="00D515F9" w:rsidP="009613AB">
            <w:pPr>
              <w:spacing w:line="276" w:lineRule="auto"/>
              <w:jc w:val="center"/>
              <w:rPr>
                <w:ins w:id="12954" w:author="phuong vu" w:date="2018-11-23T14:46:00Z"/>
              </w:rPr>
            </w:pPr>
          </w:p>
        </w:tc>
        <w:tc>
          <w:tcPr>
            <w:tcW w:w="823" w:type="dxa"/>
            <w:noWrap/>
            <w:vAlign w:val="center"/>
          </w:tcPr>
          <w:p w14:paraId="307F82BC" w14:textId="77777777" w:rsidR="00D515F9" w:rsidRPr="00FD2760" w:rsidRDefault="00D515F9" w:rsidP="009613AB">
            <w:pPr>
              <w:spacing w:line="276" w:lineRule="auto"/>
              <w:jc w:val="center"/>
              <w:rPr>
                <w:ins w:id="12955" w:author="phuong vu" w:date="2018-11-23T14:46:00Z"/>
              </w:rPr>
            </w:pPr>
          </w:p>
        </w:tc>
        <w:tc>
          <w:tcPr>
            <w:tcW w:w="2228" w:type="dxa"/>
            <w:noWrap/>
          </w:tcPr>
          <w:p w14:paraId="26C72936" w14:textId="604BA08D" w:rsidR="00D515F9" w:rsidRPr="00D515F9" w:rsidRDefault="00D515F9" w:rsidP="009613AB">
            <w:pPr>
              <w:keepNext/>
              <w:spacing w:line="276" w:lineRule="auto"/>
              <w:rPr>
                <w:ins w:id="12956" w:author="phuong vu" w:date="2018-11-23T14:46:00Z"/>
                <w:lang w:val="en-US"/>
                <w:rPrChange w:id="12957" w:author="phuong vu" w:date="2018-11-23T14:49:00Z">
                  <w:rPr>
                    <w:ins w:id="12958" w:author="phuong vu" w:date="2018-11-23T14:46:00Z"/>
                  </w:rPr>
                </w:rPrChange>
              </w:rPr>
            </w:pPr>
            <w:ins w:id="12959" w:author="phuong vu" w:date="2018-11-23T14:49:00Z">
              <w:r>
                <w:rPr>
                  <w:lang w:val="en-US"/>
                </w:rPr>
                <w:t>ID biên nhận</w:t>
              </w:r>
            </w:ins>
          </w:p>
        </w:tc>
      </w:tr>
      <w:tr w:rsidR="00D515F9" w:rsidRPr="001856AA" w14:paraId="040C17BD" w14:textId="77777777" w:rsidTr="009613AB">
        <w:trPr>
          <w:trHeight w:val="300"/>
          <w:ins w:id="12960" w:author="phuong vu" w:date="2018-11-23T14:47:00Z"/>
        </w:trPr>
        <w:tc>
          <w:tcPr>
            <w:tcW w:w="708" w:type="dxa"/>
            <w:noWrap/>
            <w:vAlign w:val="center"/>
          </w:tcPr>
          <w:p w14:paraId="03B181EF" w14:textId="36F8BD17" w:rsidR="00D515F9" w:rsidRDefault="00D515F9" w:rsidP="009613AB">
            <w:pPr>
              <w:spacing w:line="276" w:lineRule="auto"/>
              <w:jc w:val="center"/>
              <w:rPr>
                <w:ins w:id="12961" w:author="phuong vu" w:date="2018-11-23T14:47:00Z"/>
                <w:lang w:val="en-US"/>
              </w:rPr>
            </w:pPr>
            <w:ins w:id="12962" w:author="phuong vu" w:date="2018-11-23T14:50:00Z">
              <w:r>
                <w:rPr>
                  <w:lang w:val="en-US"/>
                </w:rPr>
                <w:t>7</w:t>
              </w:r>
            </w:ins>
          </w:p>
        </w:tc>
        <w:tc>
          <w:tcPr>
            <w:tcW w:w="2295" w:type="dxa"/>
            <w:noWrap/>
          </w:tcPr>
          <w:p w14:paraId="4BD260ED" w14:textId="158C4578" w:rsidR="00D515F9" w:rsidRDefault="00D515F9" w:rsidP="009613AB">
            <w:pPr>
              <w:spacing w:line="276" w:lineRule="auto"/>
              <w:rPr>
                <w:ins w:id="12963" w:author="phuong vu" w:date="2018-11-23T14:47:00Z"/>
                <w:lang w:val="en-US"/>
              </w:rPr>
            </w:pPr>
            <w:ins w:id="12964" w:author="phuong vu" w:date="2018-11-23T14:47:00Z">
              <w:r>
                <w:rPr>
                  <w:lang w:val="en-US"/>
                </w:rPr>
                <w:t>current_status</w:t>
              </w:r>
            </w:ins>
          </w:p>
        </w:tc>
        <w:tc>
          <w:tcPr>
            <w:tcW w:w="1300" w:type="dxa"/>
            <w:noWrap/>
          </w:tcPr>
          <w:p w14:paraId="60DD394A" w14:textId="0DAF853D" w:rsidR="00D515F9" w:rsidRPr="00FD2760" w:rsidRDefault="00D515F9" w:rsidP="009613AB">
            <w:pPr>
              <w:spacing w:line="276" w:lineRule="auto"/>
              <w:rPr>
                <w:ins w:id="12965" w:author="phuong vu" w:date="2018-11-23T14:47:00Z"/>
              </w:rPr>
            </w:pPr>
            <w:ins w:id="12966" w:author="phuong vu" w:date="2018-11-23T14:47:00Z">
              <w:r w:rsidRPr="00FD2760">
                <w:t>character varying</w:t>
              </w:r>
            </w:ins>
          </w:p>
        </w:tc>
        <w:tc>
          <w:tcPr>
            <w:tcW w:w="1098" w:type="dxa"/>
            <w:noWrap/>
            <w:vAlign w:val="center"/>
          </w:tcPr>
          <w:p w14:paraId="21EBB9E1" w14:textId="77777777" w:rsidR="00D515F9" w:rsidRPr="00FD2760" w:rsidRDefault="00D515F9" w:rsidP="009613AB">
            <w:pPr>
              <w:spacing w:line="276" w:lineRule="auto"/>
              <w:jc w:val="center"/>
              <w:rPr>
                <w:ins w:id="12967" w:author="phuong vu" w:date="2018-11-23T14:47:00Z"/>
              </w:rPr>
            </w:pPr>
          </w:p>
        </w:tc>
        <w:tc>
          <w:tcPr>
            <w:tcW w:w="838" w:type="dxa"/>
            <w:noWrap/>
            <w:vAlign w:val="center"/>
          </w:tcPr>
          <w:p w14:paraId="6B46B917" w14:textId="77777777" w:rsidR="00D515F9" w:rsidRPr="00FD2760" w:rsidRDefault="00D515F9" w:rsidP="009613AB">
            <w:pPr>
              <w:spacing w:line="276" w:lineRule="auto"/>
              <w:jc w:val="center"/>
              <w:rPr>
                <w:ins w:id="12968" w:author="phuong vu" w:date="2018-11-23T14:47:00Z"/>
              </w:rPr>
            </w:pPr>
          </w:p>
        </w:tc>
        <w:tc>
          <w:tcPr>
            <w:tcW w:w="823" w:type="dxa"/>
            <w:noWrap/>
            <w:vAlign w:val="center"/>
          </w:tcPr>
          <w:p w14:paraId="133784B8" w14:textId="77777777" w:rsidR="00D515F9" w:rsidRPr="00FD2760" w:rsidRDefault="00D515F9" w:rsidP="009613AB">
            <w:pPr>
              <w:spacing w:line="276" w:lineRule="auto"/>
              <w:jc w:val="center"/>
              <w:rPr>
                <w:ins w:id="12969" w:author="phuong vu" w:date="2018-11-23T14:47:00Z"/>
              </w:rPr>
            </w:pPr>
          </w:p>
        </w:tc>
        <w:tc>
          <w:tcPr>
            <w:tcW w:w="2228" w:type="dxa"/>
            <w:noWrap/>
          </w:tcPr>
          <w:p w14:paraId="53EB46E8" w14:textId="3C007B9E" w:rsidR="00D515F9" w:rsidRPr="00D515F9" w:rsidRDefault="00D515F9">
            <w:pPr>
              <w:keepNext/>
              <w:spacing w:line="276" w:lineRule="auto"/>
              <w:rPr>
                <w:ins w:id="12970" w:author="phuong vu" w:date="2018-11-23T14:47:00Z"/>
                <w:lang w:val="en-US"/>
                <w:rPrChange w:id="12971" w:author="phuong vu" w:date="2018-11-23T14:50:00Z">
                  <w:rPr>
                    <w:ins w:id="12972" w:author="phuong vu" w:date="2018-11-23T14:47:00Z"/>
                  </w:rPr>
                </w:rPrChange>
              </w:rPr>
            </w:pPr>
            <w:ins w:id="12973" w:author="phuong vu" w:date="2018-11-23T14:50:00Z">
              <w:r>
                <w:rPr>
                  <w:lang w:val="en-US"/>
                </w:rPr>
                <w:t>Trạng thái hiện tại</w:t>
              </w:r>
            </w:ins>
          </w:p>
        </w:tc>
      </w:tr>
      <w:tr w:rsidR="00D515F9" w:rsidRPr="001856AA" w14:paraId="1703D908" w14:textId="77777777" w:rsidTr="009613AB">
        <w:trPr>
          <w:trHeight w:val="300"/>
          <w:ins w:id="12974" w:author="phuong vu" w:date="2018-11-23T14:48:00Z"/>
        </w:trPr>
        <w:tc>
          <w:tcPr>
            <w:tcW w:w="708" w:type="dxa"/>
            <w:noWrap/>
            <w:vAlign w:val="center"/>
          </w:tcPr>
          <w:p w14:paraId="7B6D55EF" w14:textId="2A1D7C59" w:rsidR="00D515F9" w:rsidRDefault="00D515F9" w:rsidP="009613AB">
            <w:pPr>
              <w:spacing w:line="276" w:lineRule="auto"/>
              <w:jc w:val="center"/>
              <w:rPr>
                <w:ins w:id="12975" w:author="phuong vu" w:date="2018-11-23T14:48:00Z"/>
                <w:lang w:val="en-US"/>
              </w:rPr>
            </w:pPr>
            <w:ins w:id="12976" w:author="phuong vu" w:date="2018-11-23T14:50:00Z">
              <w:r>
                <w:rPr>
                  <w:lang w:val="en-US"/>
                </w:rPr>
                <w:t>8</w:t>
              </w:r>
            </w:ins>
          </w:p>
        </w:tc>
        <w:tc>
          <w:tcPr>
            <w:tcW w:w="2295" w:type="dxa"/>
            <w:noWrap/>
          </w:tcPr>
          <w:p w14:paraId="2C86BA6C" w14:textId="2F0F715D" w:rsidR="00D515F9" w:rsidRDefault="00D515F9" w:rsidP="009613AB">
            <w:pPr>
              <w:spacing w:line="276" w:lineRule="auto"/>
              <w:rPr>
                <w:ins w:id="12977" w:author="phuong vu" w:date="2018-11-23T14:48:00Z"/>
                <w:lang w:val="en-US"/>
              </w:rPr>
            </w:pPr>
            <w:ins w:id="12978" w:author="phuong vu" w:date="2018-11-23T14:48:00Z">
              <w:r>
                <w:rPr>
                  <w:lang w:val="en-US"/>
                </w:rPr>
                <w:t>previous_status</w:t>
              </w:r>
            </w:ins>
          </w:p>
        </w:tc>
        <w:tc>
          <w:tcPr>
            <w:tcW w:w="1300" w:type="dxa"/>
            <w:noWrap/>
          </w:tcPr>
          <w:p w14:paraId="47AA79CE" w14:textId="0A01C619" w:rsidR="00D515F9" w:rsidRPr="00FD2760" w:rsidRDefault="00D515F9" w:rsidP="009613AB">
            <w:pPr>
              <w:spacing w:line="276" w:lineRule="auto"/>
              <w:rPr>
                <w:ins w:id="12979" w:author="phuong vu" w:date="2018-11-23T14:48:00Z"/>
              </w:rPr>
            </w:pPr>
            <w:ins w:id="12980" w:author="phuong vu" w:date="2018-11-23T14:48:00Z">
              <w:r w:rsidRPr="00FD2760">
                <w:t>character varying</w:t>
              </w:r>
            </w:ins>
          </w:p>
        </w:tc>
        <w:tc>
          <w:tcPr>
            <w:tcW w:w="1098" w:type="dxa"/>
            <w:noWrap/>
            <w:vAlign w:val="center"/>
          </w:tcPr>
          <w:p w14:paraId="720FB2FE" w14:textId="77777777" w:rsidR="00D515F9" w:rsidRPr="00FD2760" w:rsidRDefault="00D515F9" w:rsidP="009613AB">
            <w:pPr>
              <w:spacing w:line="276" w:lineRule="auto"/>
              <w:jc w:val="center"/>
              <w:rPr>
                <w:ins w:id="12981" w:author="phuong vu" w:date="2018-11-23T14:48:00Z"/>
              </w:rPr>
            </w:pPr>
          </w:p>
        </w:tc>
        <w:tc>
          <w:tcPr>
            <w:tcW w:w="838" w:type="dxa"/>
            <w:noWrap/>
            <w:vAlign w:val="center"/>
          </w:tcPr>
          <w:p w14:paraId="5F52AE56" w14:textId="77777777" w:rsidR="00D515F9" w:rsidRPr="00FD2760" w:rsidRDefault="00D515F9" w:rsidP="009613AB">
            <w:pPr>
              <w:spacing w:line="276" w:lineRule="auto"/>
              <w:jc w:val="center"/>
              <w:rPr>
                <w:ins w:id="12982" w:author="phuong vu" w:date="2018-11-23T14:48:00Z"/>
              </w:rPr>
            </w:pPr>
          </w:p>
        </w:tc>
        <w:tc>
          <w:tcPr>
            <w:tcW w:w="823" w:type="dxa"/>
            <w:noWrap/>
            <w:vAlign w:val="center"/>
          </w:tcPr>
          <w:p w14:paraId="01F70106" w14:textId="77777777" w:rsidR="00D515F9" w:rsidRPr="00FD2760" w:rsidRDefault="00D515F9" w:rsidP="009613AB">
            <w:pPr>
              <w:spacing w:line="276" w:lineRule="auto"/>
              <w:jc w:val="center"/>
              <w:rPr>
                <w:ins w:id="12983" w:author="phuong vu" w:date="2018-11-23T14:48:00Z"/>
              </w:rPr>
            </w:pPr>
          </w:p>
        </w:tc>
        <w:tc>
          <w:tcPr>
            <w:tcW w:w="2228" w:type="dxa"/>
            <w:noWrap/>
          </w:tcPr>
          <w:p w14:paraId="7BEEE63E" w14:textId="707A149C" w:rsidR="00D515F9" w:rsidRPr="00FD2760" w:rsidRDefault="00D515F9" w:rsidP="00D515F9">
            <w:pPr>
              <w:keepNext/>
              <w:spacing w:line="276" w:lineRule="auto"/>
              <w:rPr>
                <w:ins w:id="12984" w:author="phuong vu" w:date="2018-11-23T14:48:00Z"/>
              </w:rPr>
            </w:pPr>
            <w:ins w:id="12985" w:author="phuong vu" w:date="2018-11-23T14:50:00Z">
              <w:r>
                <w:rPr>
                  <w:lang w:val="en-US"/>
                </w:rPr>
                <w:t>Trạng thái trước</w:t>
              </w:r>
            </w:ins>
          </w:p>
        </w:tc>
      </w:tr>
      <w:tr w:rsidR="00D515F9" w:rsidRPr="001856AA" w14:paraId="739A5D84" w14:textId="77777777" w:rsidTr="009613AB">
        <w:trPr>
          <w:trHeight w:val="300"/>
          <w:ins w:id="12986" w:author="phuong vu" w:date="2018-11-23T14:48:00Z"/>
        </w:trPr>
        <w:tc>
          <w:tcPr>
            <w:tcW w:w="708" w:type="dxa"/>
            <w:noWrap/>
            <w:vAlign w:val="center"/>
          </w:tcPr>
          <w:p w14:paraId="01E72FFE" w14:textId="3BF92492" w:rsidR="00D515F9" w:rsidRDefault="00D515F9" w:rsidP="009613AB">
            <w:pPr>
              <w:spacing w:line="276" w:lineRule="auto"/>
              <w:jc w:val="center"/>
              <w:rPr>
                <w:ins w:id="12987" w:author="phuong vu" w:date="2018-11-23T14:48:00Z"/>
                <w:lang w:val="en-US"/>
              </w:rPr>
            </w:pPr>
            <w:ins w:id="12988" w:author="phuong vu" w:date="2018-11-23T14:50:00Z">
              <w:r>
                <w:rPr>
                  <w:lang w:val="en-US"/>
                </w:rPr>
                <w:t>9</w:t>
              </w:r>
            </w:ins>
          </w:p>
        </w:tc>
        <w:tc>
          <w:tcPr>
            <w:tcW w:w="2295" w:type="dxa"/>
            <w:noWrap/>
          </w:tcPr>
          <w:p w14:paraId="1D28E18B" w14:textId="20A7A9C3" w:rsidR="00D515F9" w:rsidRDefault="00D515F9" w:rsidP="009613AB">
            <w:pPr>
              <w:spacing w:line="276" w:lineRule="auto"/>
              <w:rPr>
                <w:ins w:id="12989" w:author="phuong vu" w:date="2018-11-23T14:48:00Z"/>
                <w:lang w:val="en-US"/>
              </w:rPr>
            </w:pPr>
            <w:ins w:id="12990" w:author="phuong vu" w:date="2018-11-23T14:48:00Z">
              <w:r>
                <w:rPr>
                  <w:lang w:val="en-US"/>
                </w:rPr>
                <w:t>previous_task</w:t>
              </w:r>
            </w:ins>
          </w:p>
        </w:tc>
        <w:tc>
          <w:tcPr>
            <w:tcW w:w="1300" w:type="dxa"/>
            <w:noWrap/>
          </w:tcPr>
          <w:p w14:paraId="446142CD" w14:textId="011973BE" w:rsidR="00D515F9" w:rsidRPr="00FD2760" w:rsidRDefault="00D515F9" w:rsidP="009613AB">
            <w:pPr>
              <w:spacing w:line="276" w:lineRule="auto"/>
              <w:rPr>
                <w:ins w:id="12991" w:author="phuong vu" w:date="2018-11-23T14:48:00Z"/>
              </w:rPr>
            </w:pPr>
            <w:ins w:id="12992" w:author="phuong vu" w:date="2018-11-23T14:48:00Z">
              <w:r w:rsidRPr="00FD2760">
                <w:t>character varying</w:t>
              </w:r>
            </w:ins>
          </w:p>
        </w:tc>
        <w:tc>
          <w:tcPr>
            <w:tcW w:w="1098" w:type="dxa"/>
            <w:noWrap/>
            <w:vAlign w:val="center"/>
          </w:tcPr>
          <w:p w14:paraId="624C90E1" w14:textId="77777777" w:rsidR="00D515F9" w:rsidRPr="00FD2760" w:rsidRDefault="00D515F9" w:rsidP="009613AB">
            <w:pPr>
              <w:spacing w:line="276" w:lineRule="auto"/>
              <w:jc w:val="center"/>
              <w:rPr>
                <w:ins w:id="12993" w:author="phuong vu" w:date="2018-11-23T14:48:00Z"/>
              </w:rPr>
            </w:pPr>
          </w:p>
        </w:tc>
        <w:tc>
          <w:tcPr>
            <w:tcW w:w="838" w:type="dxa"/>
            <w:noWrap/>
            <w:vAlign w:val="center"/>
          </w:tcPr>
          <w:p w14:paraId="2E5F02D9" w14:textId="77777777" w:rsidR="00D515F9" w:rsidRPr="00FD2760" w:rsidRDefault="00D515F9" w:rsidP="009613AB">
            <w:pPr>
              <w:spacing w:line="276" w:lineRule="auto"/>
              <w:jc w:val="center"/>
              <w:rPr>
                <w:ins w:id="12994" w:author="phuong vu" w:date="2018-11-23T14:48:00Z"/>
              </w:rPr>
            </w:pPr>
          </w:p>
        </w:tc>
        <w:tc>
          <w:tcPr>
            <w:tcW w:w="823" w:type="dxa"/>
            <w:noWrap/>
            <w:vAlign w:val="center"/>
          </w:tcPr>
          <w:p w14:paraId="0DFD0305" w14:textId="77777777" w:rsidR="00D515F9" w:rsidRPr="00FD2760" w:rsidRDefault="00D515F9" w:rsidP="009613AB">
            <w:pPr>
              <w:spacing w:line="276" w:lineRule="auto"/>
              <w:jc w:val="center"/>
              <w:rPr>
                <w:ins w:id="12995" w:author="phuong vu" w:date="2018-11-23T14:48:00Z"/>
              </w:rPr>
            </w:pPr>
          </w:p>
        </w:tc>
        <w:tc>
          <w:tcPr>
            <w:tcW w:w="2228" w:type="dxa"/>
            <w:noWrap/>
          </w:tcPr>
          <w:p w14:paraId="3E699588" w14:textId="07651483" w:rsidR="00D515F9" w:rsidRPr="006D4C69" w:rsidRDefault="00D515F9" w:rsidP="00D515F9">
            <w:pPr>
              <w:keepNext/>
              <w:spacing w:line="276" w:lineRule="auto"/>
              <w:rPr>
                <w:ins w:id="12996" w:author="phuong vu" w:date="2018-11-23T14:48:00Z"/>
              </w:rPr>
            </w:pPr>
            <w:ins w:id="12997" w:author="phuong vu" w:date="2018-11-23T14:50:00Z">
              <w:r w:rsidRPr="000245EB">
                <w:rPr>
                  <w:rPrChange w:id="12998" w:author="Tran Huan" w:date="2018-11-25T16:08:00Z">
                    <w:rPr>
                      <w:lang w:val="en-US"/>
                    </w:rPr>
                  </w:rPrChange>
                </w:rPr>
                <w:t>Đánh d</w:t>
              </w:r>
            </w:ins>
            <w:ins w:id="12999" w:author="phuong vu" w:date="2018-11-23T14:51:00Z">
              <w:r w:rsidRPr="000245EB">
                <w:rPr>
                  <w:rPrChange w:id="13000" w:author="Tran Huan" w:date="2018-11-25T16:08:00Z">
                    <w:rPr>
                      <w:lang w:val="en-US"/>
                    </w:rPr>
                  </w:rPrChange>
                </w:rPr>
                <w:t>ấu công việc cũ hay hiện tại</w:t>
              </w:r>
            </w:ins>
          </w:p>
        </w:tc>
      </w:tr>
      <w:tr w:rsidR="00D515F9" w:rsidRPr="001856AA" w14:paraId="6FB43483" w14:textId="77777777" w:rsidTr="009613AB">
        <w:trPr>
          <w:trHeight w:val="300"/>
          <w:ins w:id="13001" w:author="phuong vu" w:date="2018-11-23T14:48:00Z"/>
        </w:trPr>
        <w:tc>
          <w:tcPr>
            <w:tcW w:w="708" w:type="dxa"/>
            <w:noWrap/>
            <w:vAlign w:val="center"/>
          </w:tcPr>
          <w:p w14:paraId="0D33EF4A" w14:textId="7D71A3BF" w:rsidR="00D515F9" w:rsidRDefault="00D515F9" w:rsidP="009613AB">
            <w:pPr>
              <w:spacing w:line="276" w:lineRule="auto"/>
              <w:jc w:val="center"/>
              <w:rPr>
                <w:ins w:id="13002" w:author="phuong vu" w:date="2018-11-23T14:48:00Z"/>
                <w:lang w:val="en-US"/>
              </w:rPr>
            </w:pPr>
            <w:ins w:id="13003" w:author="phuong vu" w:date="2018-11-23T14:49:00Z">
              <w:r>
                <w:rPr>
                  <w:lang w:val="en-US"/>
                </w:rPr>
                <w:t>1</w:t>
              </w:r>
            </w:ins>
            <w:ins w:id="13004" w:author="phuong vu" w:date="2018-11-23T14:50:00Z">
              <w:r>
                <w:rPr>
                  <w:lang w:val="en-US"/>
                </w:rPr>
                <w:t>0</w:t>
              </w:r>
            </w:ins>
          </w:p>
        </w:tc>
        <w:tc>
          <w:tcPr>
            <w:tcW w:w="2295" w:type="dxa"/>
            <w:noWrap/>
          </w:tcPr>
          <w:p w14:paraId="1C6FB3D7" w14:textId="475D2716" w:rsidR="00D515F9" w:rsidRDefault="00D515F9" w:rsidP="009613AB">
            <w:pPr>
              <w:spacing w:line="276" w:lineRule="auto"/>
              <w:rPr>
                <w:ins w:id="13005" w:author="phuong vu" w:date="2018-11-23T14:48:00Z"/>
                <w:lang w:val="en-US"/>
              </w:rPr>
            </w:pPr>
            <w:ins w:id="13006" w:author="phuong vu" w:date="2018-11-23T14:49:00Z">
              <w:r>
                <w:rPr>
                  <w:lang w:val="en-US"/>
                </w:rPr>
                <w:t>branch_id</w:t>
              </w:r>
            </w:ins>
          </w:p>
        </w:tc>
        <w:tc>
          <w:tcPr>
            <w:tcW w:w="1300" w:type="dxa"/>
            <w:noWrap/>
          </w:tcPr>
          <w:p w14:paraId="0452FD4D" w14:textId="6C73956F" w:rsidR="00D515F9" w:rsidRPr="00D515F9" w:rsidRDefault="00D515F9" w:rsidP="009613AB">
            <w:pPr>
              <w:spacing w:line="276" w:lineRule="auto"/>
              <w:rPr>
                <w:ins w:id="13007" w:author="phuong vu" w:date="2018-11-23T14:48:00Z"/>
                <w:lang w:val="en-US"/>
                <w:rPrChange w:id="13008" w:author="phuong vu" w:date="2018-11-23T14:49:00Z">
                  <w:rPr>
                    <w:ins w:id="13009" w:author="phuong vu" w:date="2018-11-23T14:48:00Z"/>
                  </w:rPr>
                </w:rPrChange>
              </w:rPr>
            </w:pPr>
            <w:ins w:id="13010" w:author="phuong vu" w:date="2018-11-23T14:49:00Z">
              <w:r>
                <w:rPr>
                  <w:lang w:val="en-US"/>
                </w:rPr>
                <w:t>numeric</w:t>
              </w:r>
            </w:ins>
          </w:p>
        </w:tc>
        <w:tc>
          <w:tcPr>
            <w:tcW w:w="1098" w:type="dxa"/>
            <w:noWrap/>
            <w:vAlign w:val="center"/>
          </w:tcPr>
          <w:p w14:paraId="7ECC1D4E" w14:textId="77777777" w:rsidR="00D515F9" w:rsidRPr="00FD2760" w:rsidRDefault="00D515F9" w:rsidP="009613AB">
            <w:pPr>
              <w:spacing w:line="276" w:lineRule="auto"/>
              <w:jc w:val="center"/>
              <w:rPr>
                <w:ins w:id="13011" w:author="phuong vu" w:date="2018-11-23T14:48:00Z"/>
              </w:rPr>
            </w:pPr>
          </w:p>
        </w:tc>
        <w:tc>
          <w:tcPr>
            <w:tcW w:w="838" w:type="dxa"/>
            <w:noWrap/>
            <w:vAlign w:val="center"/>
          </w:tcPr>
          <w:p w14:paraId="778D2B39" w14:textId="77777777" w:rsidR="00D515F9" w:rsidRPr="00FD2760" w:rsidRDefault="00D515F9" w:rsidP="009613AB">
            <w:pPr>
              <w:spacing w:line="276" w:lineRule="auto"/>
              <w:jc w:val="center"/>
              <w:rPr>
                <w:ins w:id="13012" w:author="phuong vu" w:date="2018-11-23T14:48:00Z"/>
              </w:rPr>
            </w:pPr>
          </w:p>
        </w:tc>
        <w:tc>
          <w:tcPr>
            <w:tcW w:w="823" w:type="dxa"/>
            <w:noWrap/>
            <w:vAlign w:val="center"/>
          </w:tcPr>
          <w:p w14:paraId="7DC02D81" w14:textId="77777777" w:rsidR="00D515F9" w:rsidRPr="00FD2760" w:rsidRDefault="00D515F9" w:rsidP="009613AB">
            <w:pPr>
              <w:spacing w:line="276" w:lineRule="auto"/>
              <w:jc w:val="center"/>
              <w:rPr>
                <w:ins w:id="13013" w:author="phuong vu" w:date="2018-11-23T14:48:00Z"/>
              </w:rPr>
            </w:pPr>
          </w:p>
        </w:tc>
        <w:tc>
          <w:tcPr>
            <w:tcW w:w="2228" w:type="dxa"/>
            <w:noWrap/>
          </w:tcPr>
          <w:p w14:paraId="509E9B2F" w14:textId="2178C013" w:rsidR="00D515F9" w:rsidRPr="00D515F9" w:rsidRDefault="00D515F9" w:rsidP="00266AC8">
            <w:pPr>
              <w:keepNext/>
              <w:spacing w:line="276" w:lineRule="auto"/>
              <w:rPr>
                <w:ins w:id="13014" w:author="phuong vu" w:date="2018-11-23T14:48:00Z"/>
                <w:lang w:val="en-US"/>
                <w:rPrChange w:id="13015" w:author="phuong vu" w:date="2018-11-23T14:51:00Z">
                  <w:rPr>
                    <w:ins w:id="13016" w:author="phuong vu" w:date="2018-11-23T14:48:00Z"/>
                  </w:rPr>
                </w:rPrChange>
              </w:rPr>
              <w:pPrChange w:id="13017" w:author="Tran Huan" w:date="2018-11-25T23:43:00Z">
                <w:pPr>
                  <w:keepNext/>
                  <w:spacing w:line="276" w:lineRule="auto"/>
                </w:pPr>
              </w:pPrChange>
            </w:pPr>
            <w:ins w:id="13018" w:author="phuong vu" w:date="2018-11-23T14:51:00Z">
              <w:r>
                <w:rPr>
                  <w:lang w:val="en-US"/>
                </w:rPr>
                <w:t>ID chi nhánh</w:t>
              </w:r>
            </w:ins>
          </w:p>
        </w:tc>
      </w:tr>
    </w:tbl>
    <w:p w14:paraId="42B31D03" w14:textId="2F178972" w:rsidR="00266AC8" w:rsidRPr="00266AC8" w:rsidRDefault="00266AC8">
      <w:pPr>
        <w:pStyle w:val="Caption"/>
        <w:rPr>
          <w:ins w:id="13019" w:author="Tran Huan" w:date="2018-11-25T23:43:00Z"/>
          <w:rPrChange w:id="13020" w:author="Tran Huan" w:date="2018-11-25T23:44:00Z">
            <w:rPr>
              <w:ins w:id="13021" w:author="Tran Huan" w:date="2018-11-25T23:43:00Z"/>
            </w:rPr>
          </w:rPrChange>
        </w:rPr>
      </w:pPr>
      <w:ins w:id="13022" w:author="Tran Huan" w:date="2018-11-25T23:43:00Z">
        <w:r>
          <w:t xml:space="preserve">Bảng </w:t>
        </w:r>
      </w:ins>
      <w:ins w:id="13023" w:author="Tran Huan" w:date="2018-11-26T01:45:00Z">
        <w:r w:rsidR="00BA6170">
          <w:fldChar w:fldCharType="begin"/>
        </w:r>
        <w:r w:rsidR="00BA6170">
          <w:instrText xml:space="preserve"> STYLEREF 1 \s </w:instrText>
        </w:r>
      </w:ins>
      <w:r w:rsidR="00BA6170">
        <w:fldChar w:fldCharType="separate"/>
      </w:r>
      <w:r w:rsidR="00BA6170">
        <w:rPr>
          <w:noProof/>
        </w:rPr>
        <w:t>3</w:t>
      </w:r>
      <w:ins w:id="13024"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025" w:author="Tran Huan" w:date="2018-11-26T01:45:00Z">
        <w:r w:rsidR="00BA6170">
          <w:rPr>
            <w:noProof/>
          </w:rPr>
          <w:t>23</w:t>
        </w:r>
        <w:r w:rsidR="00BA6170">
          <w:fldChar w:fldCharType="end"/>
        </w:r>
      </w:ins>
      <w:ins w:id="13026" w:author="Tran Huan" w:date="2018-11-25T23:44:00Z">
        <w:r w:rsidRPr="00266AC8">
          <w:rPr>
            <w:rPrChange w:id="13027" w:author="Tran Huan" w:date="2018-11-25T23:44:00Z">
              <w:rPr>
                <w:lang w:val="en-US"/>
              </w:rPr>
            </w:rPrChange>
          </w:rPr>
          <w:t xml:space="preserve"> </w:t>
        </w:r>
        <w:r w:rsidRPr="008F40CD">
          <w:rPr>
            <w:i/>
          </w:rPr>
          <w:t>Bảng dữ liệu công việc</w:t>
        </w:r>
      </w:ins>
    </w:p>
    <w:p w14:paraId="3F3FACFA" w14:textId="6806B032" w:rsidR="00D515F9" w:rsidRPr="000245EB" w:rsidDel="00266AC8" w:rsidRDefault="00D515F9" w:rsidP="000D1FDC">
      <w:pPr>
        <w:pStyle w:val="Caption"/>
        <w:rPr>
          <w:ins w:id="13028" w:author="phuong vu" w:date="2018-11-23T14:51:00Z"/>
          <w:del w:id="13029" w:author="Tran Huan" w:date="2018-11-25T23:43:00Z"/>
          <w:rPrChange w:id="13030" w:author="Tran Huan" w:date="2018-11-25T16:08:00Z">
            <w:rPr>
              <w:ins w:id="13031" w:author="phuong vu" w:date="2018-11-23T14:51:00Z"/>
              <w:del w:id="13032" w:author="Tran Huan" w:date="2018-11-25T23:43:00Z"/>
              <w:lang w:val="en-US"/>
            </w:rPr>
          </w:rPrChange>
        </w:rPr>
        <w:pPrChange w:id="13033" w:author="Tran Huan" w:date="2018-11-25T23:36:00Z">
          <w:pPr>
            <w:pStyle w:val="Caption"/>
          </w:pPr>
        </w:pPrChange>
      </w:pPr>
      <w:ins w:id="13034" w:author="phuong vu" w:date="2018-11-23T14:48:00Z">
        <w:del w:id="13035" w:author="Tran Huan" w:date="2018-11-25T23:43:00Z">
          <w:r w:rsidDel="00266AC8">
            <w:delText xml:space="preserve">Bảng </w:delText>
          </w:r>
        </w:del>
      </w:ins>
      <w:ins w:id="13036" w:author="phuong vu" w:date="2018-11-23T15:14:00Z">
        <w:del w:id="13037" w:author="Tran Huan" w:date="2018-11-25T23:43:00Z">
          <w:r w:rsidR="00E95F1B" w:rsidDel="00266AC8">
            <w:fldChar w:fldCharType="begin"/>
          </w:r>
          <w:r w:rsidR="00E95F1B" w:rsidDel="00266AC8">
            <w:delInstrText xml:space="preserve"> STYLEREF 1 \s </w:delInstrText>
          </w:r>
        </w:del>
      </w:ins>
      <w:del w:id="13038" w:author="Tran Huan" w:date="2018-11-25T23:43:00Z">
        <w:r w:rsidR="00E95F1B" w:rsidDel="00266AC8">
          <w:fldChar w:fldCharType="separate"/>
        </w:r>
        <w:r w:rsidR="00B607D9" w:rsidDel="00266AC8">
          <w:rPr>
            <w:noProof/>
          </w:rPr>
          <w:delText>3</w:delText>
        </w:r>
      </w:del>
      <w:ins w:id="13039" w:author="phuong vu" w:date="2018-11-23T15:14:00Z">
        <w:del w:id="13040"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041" w:author="Tran Huan" w:date="2018-11-25T23:43:00Z">
        <w:r w:rsidR="00E95F1B" w:rsidDel="00266AC8">
          <w:fldChar w:fldCharType="separate"/>
        </w:r>
      </w:del>
      <w:ins w:id="13042" w:author="phuong vu" w:date="2018-11-23T15:14:00Z">
        <w:del w:id="13043" w:author="Tran Huan" w:date="2018-11-25T23:43:00Z">
          <w:r w:rsidR="00E95F1B" w:rsidDel="00266AC8">
            <w:fldChar w:fldCharType="end"/>
          </w:r>
        </w:del>
      </w:ins>
      <w:ins w:id="13044" w:author="phuong vu" w:date="2018-11-23T14:48:00Z">
        <w:del w:id="13045" w:author="Tran Huan" w:date="2018-11-25T23:43:00Z">
          <w:r w:rsidRPr="000245EB" w:rsidDel="00266AC8">
            <w:rPr>
              <w:rPrChange w:id="13046" w:author="Tran Huan" w:date="2018-11-25T16:08:00Z">
                <w:rPr>
                  <w:lang w:val="en-US"/>
                </w:rPr>
              </w:rPrChange>
            </w:rPr>
            <w:delText xml:space="preserve"> </w:delText>
          </w:r>
          <w:r w:rsidRPr="00266AC8" w:rsidDel="00266AC8">
            <w:rPr>
              <w:i/>
              <w:rPrChange w:id="13047" w:author="Tran Huan" w:date="2018-11-25T23:43:00Z">
                <w:rPr>
                  <w:lang w:val="en-US"/>
                </w:rPr>
              </w:rPrChange>
            </w:rPr>
            <w:delText>Bảng dữ liệu công việc</w:delText>
          </w:r>
        </w:del>
      </w:ins>
    </w:p>
    <w:p w14:paraId="3C8DA31B" w14:textId="6D89BF97" w:rsidR="00D515F9" w:rsidRDefault="00D515F9" w:rsidP="00D515F9">
      <w:pPr>
        <w:rPr>
          <w:ins w:id="13048" w:author="phuong vu" w:date="2018-11-23T14:51:00Z"/>
          <w:b/>
          <w:lang w:val="en-US"/>
        </w:rPr>
      </w:pPr>
      <w:ins w:id="13049" w:author="phuong vu" w:date="2018-11-23T14:51:00Z">
        <w:r>
          <w:rPr>
            <w:b/>
            <w:lang w:val="en-US"/>
          </w:rPr>
          <w:t>BẢNG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1FF88803" w14:textId="77777777" w:rsidTr="009613AB">
        <w:trPr>
          <w:trHeight w:val="300"/>
          <w:ins w:id="13050" w:author="phuong vu" w:date="2018-11-23T14:51:00Z"/>
        </w:trPr>
        <w:tc>
          <w:tcPr>
            <w:tcW w:w="708" w:type="dxa"/>
            <w:noWrap/>
            <w:vAlign w:val="center"/>
            <w:hideMark/>
          </w:tcPr>
          <w:p w14:paraId="007469F1" w14:textId="77777777" w:rsidR="009613AB" w:rsidRPr="001856AA" w:rsidRDefault="009613AB" w:rsidP="009613AB">
            <w:pPr>
              <w:spacing w:line="276" w:lineRule="auto"/>
              <w:jc w:val="center"/>
              <w:rPr>
                <w:ins w:id="13051" w:author="phuong vu" w:date="2018-11-23T14:51:00Z"/>
                <w:b/>
                <w:bCs/>
              </w:rPr>
            </w:pPr>
            <w:ins w:id="13052" w:author="phuong vu" w:date="2018-11-23T14:51:00Z">
              <w:r w:rsidRPr="001856AA">
                <w:rPr>
                  <w:b/>
                  <w:bCs/>
                  <w:lang w:val="da-DK"/>
                </w:rPr>
                <w:t>STT</w:t>
              </w:r>
            </w:ins>
          </w:p>
        </w:tc>
        <w:tc>
          <w:tcPr>
            <w:tcW w:w="2295" w:type="dxa"/>
            <w:noWrap/>
            <w:vAlign w:val="center"/>
            <w:hideMark/>
          </w:tcPr>
          <w:p w14:paraId="0D10F4FB" w14:textId="77777777" w:rsidR="009613AB" w:rsidRPr="001856AA" w:rsidRDefault="009613AB" w:rsidP="009613AB">
            <w:pPr>
              <w:spacing w:line="276" w:lineRule="auto"/>
              <w:jc w:val="center"/>
              <w:rPr>
                <w:ins w:id="13053" w:author="phuong vu" w:date="2018-11-23T14:51:00Z"/>
                <w:b/>
                <w:bCs/>
              </w:rPr>
            </w:pPr>
            <w:ins w:id="13054" w:author="phuong vu" w:date="2018-11-23T14:51:00Z">
              <w:r w:rsidRPr="001856AA">
                <w:rPr>
                  <w:b/>
                  <w:bCs/>
                  <w:lang w:val="da-DK"/>
                </w:rPr>
                <w:t>Tên trường</w:t>
              </w:r>
            </w:ins>
          </w:p>
        </w:tc>
        <w:tc>
          <w:tcPr>
            <w:tcW w:w="1300" w:type="dxa"/>
            <w:noWrap/>
            <w:vAlign w:val="center"/>
            <w:hideMark/>
          </w:tcPr>
          <w:p w14:paraId="5E92FE06" w14:textId="77777777" w:rsidR="009613AB" w:rsidRPr="001856AA" w:rsidRDefault="009613AB" w:rsidP="009613AB">
            <w:pPr>
              <w:spacing w:line="276" w:lineRule="auto"/>
              <w:jc w:val="center"/>
              <w:rPr>
                <w:ins w:id="13055" w:author="phuong vu" w:date="2018-11-23T14:51:00Z"/>
                <w:b/>
                <w:bCs/>
              </w:rPr>
            </w:pPr>
            <w:ins w:id="13056" w:author="phuong vu" w:date="2018-11-23T14:51:00Z">
              <w:r w:rsidRPr="001856AA">
                <w:rPr>
                  <w:b/>
                  <w:bCs/>
                  <w:lang w:val="da-DK"/>
                </w:rPr>
                <w:t>Kiểu</w:t>
              </w:r>
            </w:ins>
          </w:p>
        </w:tc>
        <w:tc>
          <w:tcPr>
            <w:tcW w:w="1098" w:type="dxa"/>
            <w:noWrap/>
            <w:vAlign w:val="center"/>
            <w:hideMark/>
          </w:tcPr>
          <w:p w14:paraId="48282467" w14:textId="77777777" w:rsidR="009613AB" w:rsidRPr="001856AA" w:rsidRDefault="009613AB" w:rsidP="009613AB">
            <w:pPr>
              <w:spacing w:line="276" w:lineRule="auto"/>
              <w:jc w:val="center"/>
              <w:rPr>
                <w:ins w:id="13057" w:author="phuong vu" w:date="2018-11-23T14:51:00Z"/>
                <w:b/>
                <w:bCs/>
              </w:rPr>
            </w:pPr>
            <w:ins w:id="13058" w:author="phuong vu" w:date="2018-11-23T14:51:00Z">
              <w:r w:rsidRPr="001856AA">
                <w:rPr>
                  <w:b/>
                  <w:bCs/>
                  <w:lang w:val="da-DK"/>
                </w:rPr>
                <w:t>Chấp nhận Null</w:t>
              </w:r>
            </w:ins>
          </w:p>
        </w:tc>
        <w:tc>
          <w:tcPr>
            <w:tcW w:w="838" w:type="dxa"/>
            <w:noWrap/>
            <w:vAlign w:val="center"/>
            <w:hideMark/>
          </w:tcPr>
          <w:p w14:paraId="47095B15" w14:textId="77777777" w:rsidR="009613AB" w:rsidRPr="001856AA" w:rsidRDefault="009613AB" w:rsidP="009613AB">
            <w:pPr>
              <w:spacing w:line="276" w:lineRule="auto"/>
              <w:jc w:val="center"/>
              <w:rPr>
                <w:ins w:id="13059" w:author="phuong vu" w:date="2018-11-23T14:51:00Z"/>
                <w:b/>
                <w:bCs/>
              </w:rPr>
            </w:pPr>
            <w:ins w:id="13060" w:author="phuong vu" w:date="2018-11-23T14:51:00Z">
              <w:r w:rsidRPr="001856AA">
                <w:rPr>
                  <w:b/>
                  <w:bCs/>
                  <w:lang w:val="da-DK"/>
                </w:rPr>
                <w:t>Khóa chính</w:t>
              </w:r>
            </w:ins>
          </w:p>
        </w:tc>
        <w:tc>
          <w:tcPr>
            <w:tcW w:w="823" w:type="dxa"/>
            <w:noWrap/>
            <w:vAlign w:val="center"/>
            <w:hideMark/>
          </w:tcPr>
          <w:p w14:paraId="4CF82266" w14:textId="77777777" w:rsidR="009613AB" w:rsidRPr="001856AA" w:rsidRDefault="009613AB" w:rsidP="009613AB">
            <w:pPr>
              <w:spacing w:line="276" w:lineRule="auto"/>
              <w:jc w:val="center"/>
              <w:rPr>
                <w:ins w:id="13061" w:author="phuong vu" w:date="2018-11-23T14:51:00Z"/>
                <w:b/>
                <w:bCs/>
              </w:rPr>
            </w:pPr>
            <w:ins w:id="13062" w:author="phuong vu" w:date="2018-11-23T14:51:00Z">
              <w:r w:rsidRPr="001856AA">
                <w:rPr>
                  <w:b/>
                  <w:bCs/>
                  <w:lang w:val="da-DK"/>
                </w:rPr>
                <w:t>Khóa ngoại</w:t>
              </w:r>
            </w:ins>
          </w:p>
        </w:tc>
        <w:tc>
          <w:tcPr>
            <w:tcW w:w="2228" w:type="dxa"/>
            <w:noWrap/>
            <w:vAlign w:val="center"/>
            <w:hideMark/>
          </w:tcPr>
          <w:p w14:paraId="664C80DD" w14:textId="77777777" w:rsidR="009613AB" w:rsidRPr="001856AA" w:rsidRDefault="009613AB" w:rsidP="009613AB">
            <w:pPr>
              <w:spacing w:line="276" w:lineRule="auto"/>
              <w:ind w:right="226"/>
              <w:jc w:val="center"/>
              <w:rPr>
                <w:ins w:id="13063" w:author="phuong vu" w:date="2018-11-23T14:51:00Z"/>
                <w:b/>
                <w:bCs/>
              </w:rPr>
            </w:pPr>
            <w:ins w:id="13064" w:author="phuong vu" w:date="2018-11-23T14:51:00Z">
              <w:r w:rsidRPr="001856AA">
                <w:rPr>
                  <w:b/>
                  <w:bCs/>
                  <w:lang w:val="da-DK"/>
                </w:rPr>
                <w:t>Mô tả</w:t>
              </w:r>
            </w:ins>
          </w:p>
        </w:tc>
      </w:tr>
      <w:tr w:rsidR="009613AB" w:rsidRPr="001856AA" w14:paraId="7EB79DB0" w14:textId="77777777" w:rsidTr="009613AB">
        <w:trPr>
          <w:trHeight w:val="300"/>
          <w:ins w:id="13065" w:author="phuong vu" w:date="2018-11-23T14:51:00Z"/>
        </w:trPr>
        <w:tc>
          <w:tcPr>
            <w:tcW w:w="708" w:type="dxa"/>
            <w:noWrap/>
            <w:vAlign w:val="center"/>
            <w:hideMark/>
          </w:tcPr>
          <w:p w14:paraId="1C8699E2" w14:textId="77777777" w:rsidR="009613AB" w:rsidRPr="00FD2760" w:rsidRDefault="009613AB" w:rsidP="009613AB">
            <w:pPr>
              <w:spacing w:line="276" w:lineRule="auto"/>
              <w:jc w:val="center"/>
              <w:rPr>
                <w:ins w:id="13066" w:author="phuong vu" w:date="2018-11-23T14:51:00Z"/>
              </w:rPr>
            </w:pPr>
            <w:ins w:id="13067" w:author="phuong vu" w:date="2018-11-23T14:51:00Z">
              <w:r w:rsidRPr="00FD2760">
                <w:t>1</w:t>
              </w:r>
            </w:ins>
          </w:p>
        </w:tc>
        <w:tc>
          <w:tcPr>
            <w:tcW w:w="2295" w:type="dxa"/>
            <w:noWrap/>
            <w:hideMark/>
          </w:tcPr>
          <w:p w14:paraId="72CA2ED1" w14:textId="2AAD6267" w:rsidR="009613AB" w:rsidRPr="00FD2760" w:rsidRDefault="009613AB" w:rsidP="009613AB">
            <w:pPr>
              <w:spacing w:line="276" w:lineRule="auto"/>
              <w:rPr>
                <w:ins w:id="13068" w:author="phuong vu" w:date="2018-11-23T14:51:00Z"/>
              </w:rPr>
            </w:pPr>
            <w:ins w:id="13069" w:author="phuong vu" w:date="2018-11-23T14:51:00Z">
              <w:r w:rsidRPr="00FD2760">
                <w:t>id</w:t>
              </w:r>
            </w:ins>
          </w:p>
        </w:tc>
        <w:tc>
          <w:tcPr>
            <w:tcW w:w="1300" w:type="dxa"/>
            <w:noWrap/>
            <w:hideMark/>
          </w:tcPr>
          <w:p w14:paraId="5172FF36" w14:textId="77777777" w:rsidR="009613AB" w:rsidRPr="00FD2760" w:rsidRDefault="009613AB" w:rsidP="009613AB">
            <w:pPr>
              <w:spacing w:line="276" w:lineRule="auto"/>
              <w:rPr>
                <w:ins w:id="13070" w:author="phuong vu" w:date="2018-11-23T14:51:00Z"/>
              </w:rPr>
            </w:pPr>
            <w:ins w:id="13071" w:author="phuong vu" w:date="2018-11-23T14:51:00Z">
              <w:r w:rsidRPr="00FD2760">
                <w:t>numeric</w:t>
              </w:r>
            </w:ins>
          </w:p>
        </w:tc>
        <w:tc>
          <w:tcPr>
            <w:tcW w:w="1098" w:type="dxa"/>
            <w:noWrap/>
            <w:vAlign w:val="center"/>
            <w:hideMark/>
          </w:tcPr>
          <w:p w14:paraId="43B59B0D" w14:textId="77777777" w:rsidR="009613AB" w:rsidRPr="00FD2760" w:rsidRDefault="009613AB" w:rsidP="009613AB">
            <w:pPr>
              <w:spacing w:line="276" w:lineRule="auto"/>
              <w:jc w:val="center"/>
              <w:rPr>
                <w:ins w:id="13072" w:author="phuong vu" w:date="2018-11-23T14:51:00Z"/>
              </w:rPr>
            </w:pPr>
          </w:p>
        </w:tc>
        <w:tc>
          <w:tcPr>
            <w:tcW w:w="838" w:type="dxa"/>
            <w:noWrap/>
            <w:vAlign w:val="center"/>
            <w:hideMark/>
          </w:tcPr>
          <w:p w14:paraId="290A12CC" w14:textId="77777777" w:rsidR="009613AB" w:rsidRPr="00FD2760" w:rsidRDefault="009613AB" w:rsidP="009613AB">
            <w:pPr>
              <w:spacing w:line="276" w:lineRule="auto"/>
              <w:jc w:val="center"/>
              <w:rPr>
                <w:ins w:id="13073" w:author="phuong vu" w:date="2018-11-23T14:51:00Z"/>
              </w:rPr>
            </w:pPr>
            <w:ins w:id="13074" w:author="phuong vu" w:date="2018-11-23T14:51:00Z">
              <w:r w:rsidRPr="00FD2760">
                <w:t>X</w:t>
              </w:r>
            </w:ins>
          </w:p>
        </w:tc>
        <w:tc>
          <w:tcPr>
            <w:tcW w:w="823" w:type="dxa"/>
            <w:noWrap/>
            <w:vAlign w:val="center"/>
            <w:hideMark/>
          </w:tcPr>
          <w:p w14:paraId="027FE41F" w14:textId="77777777" w:rsidR="009613AB" w:rsidRPr="00FD2760" w:rsidRDefault="009613AB" w:rsidP="009613AB">
            <w:pPr>
              <w:spacing w:line="276" w:lineRule="auto"/>
              <w:jc w:val="center"/>
              <w:rPr>
                <w:ins w:id="13075" w:author="phuong vu" w:date="2018-11-23T14:51:00Z"/>
              </w:rPr>
            </w:pPr>
          </w:p>
        </w:tc>
        <w:tc>
          <w:tcPr>
            <w:tcW w:w="2228" w:type="dxa"/>
            <w:noWrap/>
            <w:hideMark/>
          </w:tcPr>
          <w:p w14:paraId="7F5F1BBA" w14:textId="77777777" w:rsidR="009613AB" w:rsidRPr="00FD2760" w:rsidRDefault="009613AB" w:rsidP="009613AB">
            <w:pPr>
              <w:spacing w:line="276" w:lineRule="auto"/>
              <w:rPr>
                <w:ins w:id="13076" w:author="phuong vu" w:date="2018-11-23T14:51:00Z"/>
                <w:lang w:val="en-US"/>
              </w:rPr>
            </w:pPr>
            <w:ins w:id="13077" w:author="phuong vu" w:date="2018-11-23T14:51:00Z">
              <w:r w:rsidRPr="00FD2760">
                <w:t>ID</w:t>
              </w:r>
            </w:ins>
          </w:p>
        </w:tc>
      </w:tr>
      <w:tr w:rsidR="009613AB" w:rsidRPr="001856AA" w14:paraId="2335C405" w14:textId="77777777" w:rsidTr="009613AB">
        <w:trPr>
          <w:trHeight w:val="300"/>
          <w:ins w:id="13078" w:author="phuong vu" w:date="2018-11-23T14:51:00Z"/>
        </w:trPr>
        <w:tc>
          <w:tcPr>
            <w:tcW w:w="708" w:type="dxa"/>
            <w:noWrap/>
            <w:vAlign w:val="center"/>
            <w:hideMark/>
          </w:tcPr>
          <w:p w14:paraId="65296817" w14:textId="77777777" w:rsidR="009613AB" w:rsidRPr="00FD2760" w:rsidRDefault="009613AB" w:rsidP="009613AB">
            <w:pPr>
              <w:spacing w:line="276" w:lineRule="auto"/>
              <w:jc w:val="center"/>
              <w:rPr>
                <w:ins w:id="13079" w:author="phuong vu" w:date="2018-11-23T14:51:00Z"/>
              </w:rPr>
            </w:pPr>
            <w:ins w:id="13080" w:author="phuong vu" w:date="2018-11-23T14:51:00Z">
              <w:r w:rsidRPr="00FD2760">
                <w:t>2</w:t>
              </w:r>
            </w:ins>
          </w:p>
        </w:tc>
        <w:tc>
          <w:tcPr>
            <w:tcW w:w="2295" w:type="dxa"/>
            <w:noWrap/>
            <w:hideMark/>
          </w:tcPr>
          <w:p w14:paraId="008B1DA4" w14:textId="291E806D" w:rsidR="009613AB" w:rsidRPr="00FD2760" w:rsidRDefault="009613AB" w:rsidP="009613AB">
            <w:pPr>
              <w:spacing w:line="276" w:lineRule="auto"/>
              <w:rPr>
                <w:ins w:id="13081" w:author="phuong vu" w:date="2018-11-23T14:51:00Z"/>
                <w:lang w:val="en-US"/>
              </w:rPr>
            </w:pPr>
            <w:ins w:id="13082" w:author="phuong vu" w:date="2018-11-23T14:52:00Z">
              <w:r>
                <w:rPr>
                  <w:lang w:val="en-US"/>
                </w:rPr>
                <w:t>time_schedule_no</w:t>
              </w:r>
            </w:ins>
          </w:p>
        </w:tc>
        <w:tc>
          <w:tcPr>
            <w:tcW w:w="1300" w:type="dxa"/>
            <w:noWrap/>
            <w:hideMark/>
          </w:tcPr>
          <w:p w14:paraId="73FCC38A" w14:textId="77777777" w:rsidR="009613AB" w:rsidRPr="00FD2760" w:rsidRDefault="009613AB" w:rsidP="009613AB">
            <w:pPr>
              <w:spacing w:line="276" w:lineRule="auto"/>
              <w:rPr>
                <w:ins w:id="13083" w:author="phuong vu" w:date="2018-11-23T14:51:00Z"/>
                <w:lang w:val="en-US"/>
              </w:rPr>
            </w:pPr>
            <w:ins w:id="13084" w:author="phuong vu" w:date="2018-11-23T14:51:00Z">
              <w:r w:rsidRPr="00FD2760">
                <w:t>character varying</w:t>
              </w:r>
            </w:ins>
          </w:p>
        </w:tc>
        <w:tc>
          <w:tcPr>
            <w:tcW w:w="1098" w:type="dxa"/>
            <w:noWrap/>
            <w:vAlign w:val="center"/>
            <w:hideMark/>
          </w:tcPr>
          <w:p w14:paraId="42E6705B" w14:textId="77777777" w:rsidR="009613AB" w:rsidRPr="00FD2760" w:rsidRDefault="009613AB" w:rsidP="009613AB">
            <w:pPr>
              <w:spacing w:line="276" w:lineRule="auto"/>
              <w:jc w:val="center"/>
              <w:rPr>
                <w:ins w:id="13085" w:author="phuong vu" w:date="2018-11-23T14:51:00Z"/>
              </w:rPr>
            </w:pPr>
          </w:p>
        </w:tc>
        <w:tc>
          <w:tcPr>
            <w:tcW w:w="838" w:type="dxa"/>
            <w:noWrap/>
            <w:vAlign w:val="center"/>
            <w:hideMark/>
          </w:tcPr>
          <w:p w14:paraId="1D7135BE" w14:textId="77777777" w:rsidR="009613AB" w:rsidRPr="00FD2760" w:rsidRDefault="009613AB" w:rsidP="009613AB">
            <w:pPr>
              <w:spacing w:line="276" w:lineRule="auto"/>
              <w:jc w:val="center"/>
              <w:rPr>
                <w:ins w:id="13086" w:author="phuong vu" w:date="2018-11-23T14:51:00Z"/>
              </w:rPr>
            </w:pPr>
          </w:p>
        </w:tc>
        <w:tc>
          <w:tcPr>
            <w:tcW w:w="823" w:type="dxa"/>
            <w:noWrap/>
            <w:vAlign w:val="center"/>
            <w:hideMark/>
          </w:tcPr>
          <w:p w14:paraId="1B2775F8" w14:textId="720FB340" w:rsidR="009613AB" w:rsidRPr="00FD2760" w:rsidRDefault="009613AB" w:rsidP="009613AB">
            <w:pPr>
              <w:spacing w:line="276" w:lineRule="auto"/>
              <w:jc w:val="center"/>
              <w:rPr>
                <w:ins w:id="13087" w:author="phuong vu" w:date="2018-11-23T14:51:00Z"/>
                <w:lang w:val="en-US"/>
              </w:rPr>
            </w:pPr>
          </w:p>
        </w:tc>
        <w:tc>
          <w:tcPr>
            <w:tcW w:w="2228" w:type="dxa"/>
            <w:noWrap/>
            <w:hideMark/>
          </w:tcPr>
          <w:p w14:paraId="53E56A8F" w14:textId="4EEEDEC4" w:rsidR="009613AB" w:rsidRPr="00FD2760" w:rsidRDefault="009613AB" w:rsidP="009613AB">
            <w:pPr>
              <w:spacing w:line="276" w:lineRule="auto"/>
              <w:rPr>
                <w:ins w:id="13088" w:author="phuong vu" w:date="2018-11-23T14:51:00Z"/>
                <w:lang w:val="en-US"/>
              </w:rPr>
            </w:pPr>
            <w:ins w:id="13089" w:author="phuong vu" w:date="2018-11-23T14:53:00Z">
              <w:r>
                <w:rPr>
                  <w:lang w:val="en-US"/>
                </w:rPr>
                <w:t>Mã khung giờ</w:t>
              </w:r>
            </w:ins>
          </w:p>
        </w:tc>
      </w:tr>
      <w:tr w:rsidR="009613AB" w:rsidRPr="001856AA" w14:paraId="3E69FE08" w14:textId="77777777" w:rsidTr="009613AB">
        <w:trPr>
          <w:trHeight w:val="300"/>
          <w:ins w:id="13090" w:author="phuong vu" w:date="2018-11-23T14:51:00Z"/>
        </w:trPr>
        <w:tc>
          <w:tcPr>
            <w:tcW w:w="708" w:type="dxa"/>
            <w:noWrap/>
            <w:vAlign w:val="center"/>
          </w:tcPr>
          <w:p w14:paraId="60ADC603" w14:textId="77777777" w:rsidR="009613AB" w:rsidRPr="00FD2760" w:rsidRDefault="009613AB" w:rsidP="009613AB">
            <w:pPr>
              <w:spacing w:line="276" w:lineRule="auto"/>
              <w:jc w:val="center"/>
              <w:rPr>
                <w:ins w:id="13091" w:author="phuong vu" w:date="2018-11-23T14:51:00Z"/>
                <w:lang w:val="en-US"/>
              </w:rPr>
            </w:pPr>
            <w:ins w:id="13092" w:author="phuong vu" w:date="2018-11-23T14:51:00Z">
              <w:r>
                <w:rPr>
                  <w:lang w:val="en-US"/>
                </w:rPr>
                <w:t>3</w:t>
              </w:r>
            </w:ins>
          </w:p>
        </w:tc>
        <w:tc>
          <w:tcPr>
            <w:tcW w:w="2295" w:type="dxa"/>
            <w:noWrap/>
          </w:tcPr>
          <w:p w14:paraId="059244E6" w14:textId="19C53819" w:rsidR="009613AB" w:rsidRDefault="009613AB" w:rsidP="009613AB">
            <w:pPr>
              <w:spacing w:line="276" w:lineRule="auto"/>
              <w:rPr>
                <w:ins w:id="13093" w:author="phuong vu" w:date="2018-11-23T14:51:00Z"/>
                <w:lang w:val="en-US"/>
              </w:rPr>
            </w:pPr>
            <w:ins w:id="13094" w:author="phuong vu" w:date="2018-11-23T14:52:00Z">
              <w:r>
                <w:rPr>
                  <w:lang w:val="en-US"/>
                </w:rPr>
                <w:t>time_start</w:t>
              </w:r>
            </w:ins>
          </w:p>
        </w:tc>
        <w:tc>
          <w:tcPr>
            <w:tcW w:w="1300" w:type="dxa"/>
            <w:noWrap/>
          </w:tcPr>
          <w:p w14:paraId="5769DCEE" w14:textId="3C09B7A2" w:rsidR="009613AB" w:rsidRPr="009613AB" w:rsidRDefault="009613AB" w:rsidP="009613AB">
            <w:pPr>
              <w:spacing w:line="276" w:lineRule="auto"/>
              <w:rPr>
                <w:ins w:id="13095" w:author="phuong vu" w:date="2018-11-23T14:51:00Z"/>
                <w:lang w:val="en-US"/>
                <w:rPrChange w:id="13096" w:author="phuong vu" w:date="2018-11-23T14:53:00Z">
                  <w:rPr>
                    <w:ins w:id="13097" w:author="phuong vu" w:date="2018-11-23T14:51:00Z"/>
                  </w:rPr>
                </w:rPrChange>
              </w:rPr>
            </w:pPr>
            <w:ins w:id="13098" w:author="phuong vu" w:date="2018-11-23T14:53:00Z">
              <w:r>
                <w:rPr>
                  <w:lang w:val="en-US"/>
                </w:rPr>
                <w:t>time</w:t>
              </w:r>
            </w:ins>
          </w:p>
        </w:tc>
        <w:tc>
          <w:tcPr>
            <w:tcW w:w="1098" w:type="dxa"/>
            <w:noWrap/>
            <w:vAlign w:val="center"/>
          </w:tcPr>
          <w:p w14:paraId="134D8B34" w14:textId="77777777" w:rsidR="009613AB" w:rsidRPr="00FD2760" w:rsidRDefault="009613AB" w:rsidP="009613AB">
            <w:pPr>
              <w:spacing w:line="276" w:lineRule="auto"/>
              <w:jc w:val="center"/>
              <w:rPr>
                <w:ins w:id="13099" w:author="phuong vu" w:date="2018-11-23T14:51:00Z"/>
              </w:rPr>
            </w:pPr>
          </w:p>
        </w:tc>
        <w:tc>
          <w:tcPr>
            <w:tcW w:w="838" w:type="dxa"/>
            <w:noWrap/>
            <w:vAlign w:val="center"/>
          </w:tcPr>
          <w:p w14:paraId="20E1FD38" w14:textId="77777777" w:rsidR="009613AB" w:rsidRPr="00FD2760" w:rsidRDefault="009613AB" w:rsidP="009613AB">
            <w:pPr>
              <w:spacing w:line="276" w:lineRule="auto"/>
              <w:jc w:val="center"/>
              <w:rPr>
                <w:ins w:id="13100" w:author="phuong vu" w:date="2018-11-23T14:51:00Z"/>
              </w:rPr>
            </w:pPr>
          </w:p>
        </w:tc>
        <w:tc>
          <w:tcPr>
            <w:tcW w:w="823" w:type="dxa"/>
            <w:noWrap/>
            <w:vAlign w:val="center"/>
          </w:tcPr>
          <w:p w14:paraId="18BC1115" w14:textId="5F5C9F20" w:rsidR="009613AB" w:rsidRPr="00FD2760" w:rsidRDefault="009613AB" w:rsidP="009613AB">
            <w:pPr>
              <w:spacing w:line="276" w:lineRule="auto"/>
              <w:jc w:val="center"/>
              <w:rPr>
                <w:ins w:id="13101" w:author="phuong vu" w:date="2018-11-23T14:51:00Z"/>
                <w:lang w:val="en-US"/>
              </w:rPr>
            </w:pPr>
          </w:p>
        </w:tc>
        <w:tc>
          <w:tcPr>
            <w:tcW w:w="2228" w:type="dxa"/>
            <w:noWrap/>
          </w:tcPr>
          <w:p w14:paraId="01E80DE7" w14:textId="7A13B860" w:rsidR="009613AB" w:rsidRDefault="009613AB" w:rsidP="009613AB">
            <w:pPr>
              <w:spacing w:line="276" w:lineRule="auto"/>
              <w:rPr>
                <w:ins w:id="13102" w:author="phuong vu" w:date="2018-11-23T14:51:00Z"/>
                <w:lang w:val="en-US"/>
              </w:rPr>
            </w:pPr>
            <w:ins w:id="13103" w:author="phuong vu" w:date="2018-11-23T14:53:00Z">
              <w:r>
                <w:rPr>
                  <w:lang w:val="en-US"/>
                </w:rPr>
                <w:t>Giờ bắt đầu</w:t>
              </w:r>
            </w:ins>
          </w:p>
        </w:tc>
      </w:tr>
      <w:tr w:rsidR="009613AB" w:rsidRPr="001856AA" w14:paraId="73F3014F" w14:textId="77777777" w:rsidTr="009613AB">
        <w:trPr>
          <w:trHeight w:val="300"/>
          <w:ins w:id="13104" w:author="phuong vu" w:date="2018-11-23T14:53:00Z"/>
        </w:trPr>
        <w:tc>
          <w:tcPr>
            <w:tcW w:w="708" w:type="dxa"/>
            <w:noWrap/>
            <w:vAlign w:val="center"/>
          </w:tcPr>
          <w:p w14:paraId="56B481CA" w14:textId="4C861EEC" w:rsidR="009613AB" w:rsidRDefault="009613AB" w:rsidP="009613AB">
            <w:pPr>
              <w:spacing w:line="276" w:lineRule="auto"/>
              <w:jc w:val="center"/>
              <w:rPr>
                <w:ins w:id="13105" w:author="phuong vu" w:date="2018-11-23T14:53:00Z"/>
                <w:lang w:val="en-US"/>
              </w:rPr>
            </w:pPr>
            <w:ins w:id="13106" w:author="phuong vu" w:date="2018-11-23T14:53:00Z">
              <w:r>
                <w:rPr>
                  <w:lang w:val="en-US"/>
                </w:rPr>
                <w:t>4</w:t>
              </w:r>
            </w:ins>
          </w:p>
        </w:tc>
        <w:tc>
          <w:tcPr>
            <w:tcW w:w="2295" w:type="dxa"/>
            <w:noWrap/>
          </w:tcPr>
          <w:p w14:paraId="65E4170B" w14:textId="715E38DA" w:rsidR="009613AB" w:rsidRDefault="009613AB" w:rsidP="009613AB">
            <w:pPr>
              <w:spacing w:line="276" w:lineRule="auto"/>
              <w:rPr>
                <w:ins w:id="13107" w:author="phuong vu" w:date="2018-11-23T14:53:00Z"/>
                <w:lang w:val="en-US"/>
              </w:rPr>
            </w:pPr>
            <w:ins w:id="13108" w:author="phuong vu" w:date="2018-11-23T14:53:00Z">
              <w:r>
                <w:rPr>
                  <w:lang w:val="en-US"/>
                </w:rPr>
                <w:t>time_end</w:t>
              </w:r>
            </w:ins>
          </w:p>
        </w:tc>
        <w:tc>
          <w:tcPr>
            <w:tcW w:w="1300" w:type="dxa"/>
            <w:noWrap/>
          </w:tcPr>
          <w:p w14:paraId="7A54FA14" w14:textId="7A611F11" w:rsidR="009613AB" w:rsidRPr="009613AB" w:rsidRDefault="009613AB" w:rsidP="009613AB">
            <w:pPr>
              <w:spacing w:line="276" w:lineRule="auto"/>
              <w:rPr>
                <w:ins w:id="13109" w:author="phuong vu" w:date="2018-11-23T14:53:00Z"/>
                <w:lang w:val="en-US"/>
                <w:rPrChange w:id="13110" w:author="phuong vu" w:date="2018-11-23T14:53:00Z">
                  <w:rPr>
                    <w:ins w:id="13111" w:author="phuong vu" w:date="2018-11-23T14:53:00Z"/>
                  </w:rPr>
                </w:rPrChange>
              </w:rPr>
            </w:pPr>
            <w:ins w:id="13112" w:author="phuong vu" w:date="2018-11-23T14:53:00Z">
              <w:r>
                <w:rPr>
                  <w:lang w:val="en-US"/>
                </w:rPr>
                <w:t>time</w:t>
              </w:r>
            </w:ins>
          </w:p>
        </w:tc>
        <w:tc>
          <w:tcPr>
            <w:tcW w:w="1098" w:type="dxa"/>
            <w:noWrap/>
            <w:vAlign w:val="center"/>
          </w:tcPr>
          <w:p w14:paraId="290ABF7D" w14:textId="77777777" w:rsidR="009613AB" w:rsidRPr="00FD2760" w:rsidRDefault="009613AB" w:rsidP="009613AB">
            <w:pPr>
              <w:spacing w:line="276" w:lineRule="auto"/>
              <w:jc w:val="center"/>
              <w:rPr>
                <w:ins w:id="13113" w:author="phuong vu" w:date="2018-11-23T14:53:00Z"/>
              </w:rPr>
            </w:pPr>
          </w:p>
        </w:tc>
        <w:tc>
          <w:tcPr>
            <w:tcW w:w="838" w:type="dxa"/>
            <w:noWrap/>
            <w:vAlign w:val="center"/>
          </w:tcPr>
          <w:p w14:paraId="1C60D962" w14:textId="77777777" w:rsidR="009613AB" w:rsidRPr="00FD2760" w:rsidRDefault="009613AB" w:rsidP="009613AB">
            <w:pPr>
              <w:spacing w:line="276" w:lineRule="auto"/>
              <w:jc w:val="center"/>
              <w:rPr>
                <w:ins w:id="13114" w:author="phuong vu" w:date="2018-11-23T14:53:00Z"/>
              </w:rPr>
            </w:pPr>
          </w:p>
        </w:tc>
        <w:tc>
          <w:tcPr>
            <w:tcW w:w="823" w:type="dxa"/>
            <w:noWrap/>
            <w:vAlign w:val="center"/>
          </w:tcPr>
          <w:p w14:paraId="4A803634" w14:textId="77777777" w:rsidR="009613AB" w:rsidRPr="00FD2760" w:rsidRDefault="009613AB" w:rsidP="009613AB">
            <w:pPr>
              <w:spacing w:line="276" w:lineRule="auto"/>
              <w:jc w:val="center"/>
              <w:rPr>
                <w:ins w:id="13115" w:author="phuong vu" w:date="2018-11-23T14:53:00Z"/>
                <w:lang w:val="en-US"/>
              </w:rPr>
            </w:pPr>
          </w:p>
        </w:tc>
        <w:tc>
          <w:tcPr>
            <w:tcW w:w="2228" w:type="dxa"/>
            <w:noWrap/>
          </w:tcPr>
          <w:p w14:paraId="33AC4C2C" w14:textId="5CDB535D" w:rsidR="009613AB" w:rsidRDefault="009613AB" w:rsidP="009613AB">
            <w:pPr>
              <w:spacing w:line="276" w:lineRule="auto"/>
              <w:rPr>
                <w:ins w:id="13116" w:author="phuong vu" w:date="2018-11-23T14:53:00Z"/>
                <w:lang w:val="en-US"/>
              </w:rPr>
            </w:pPr>
            <w:ins w:id="13117" w:author="phuong vu" w:date="2018-11-23T14:53:00Z">
              <w:r>
                <w:rPr>
                  <w:lang w:val="en-US"/>
                </w:rPr>
                <w:t>Giờ kết thúc</w:t>
              </w:r>
            </w:ins>
          </w:p>
        </w:tc>
      </w:tr>
      <w:tr w:rsidR="009613AB" w:rsidRPr="001856AA" w14:paraId="58821F00" w14:textId="77777777" w:rsidTr="009613AB">
        <w:trPr>
          <w:trHeight w:val="300"/>
          <w:ins w:id="13118" w:author="phuong vu" w:date="2018-11-23T14:51:00Z"/>
        </w:trPr>
        <w:tc>
          <w:tcPr>
            <w:tcW w:w="708" w:type="dxa"/>
            <w:noWrap/>
            <w:vAlign w:val="center"/>
            <w:hideMark/>
          </w:tcPr>
          <w:p w14:paraId="03434BB5" w14:textId="2E41693E" w:rsidR="009613AB" w:rsidRPr="00FD2760" w:rsidRDefault="009613AB" w:rsidP="009613AB">
            <w:pPr>
              <w:spacing w:line="276" w:lineRule="auto"/>
              <w:jc w:val="center"/>
              <w:rPr>
                <w:ins w:id="13119" w:author="phuong vu" w:date="2018-11-23T14:51:00Z"/>
                <w:lang w:val="en-US"/>
              </w:rPr>
            </w:pPr>
            <w:ins w:id="13120" w:author="phuong vu" w:date="2018-11-23T14:57:00Z">
              <w:r>
                <w:rPr>
                  <w:lang w:val="en-US"/>
                </w:rPr>
                <w:t>5</w:t>
              </w:r>
            </w:ins>
          </w:p>
        </w:tc>
        <w:tc>
          <w:tcPr>
            <w:tcW w:w="2295" w:type="dxa"/>
            <w:noWrap/>
            <w:hideMark/>
          </w:tcPr>
          <w:p w14:paraId="47BC1E38" w14:textId="1D670638" w:rsidR="009613AB" w:rsidRPr="00FD2760" w:rsidRDefault="009613AB" w:rsidP="009613AB">
            <w:pPr>
              <w:spacing w:line="276" w:lineRule="auto"/>
              <w:rPr>
                <w:ins w:id="13121" w:author="phuong vu" w:date="2018-11-23T14:51:00Z"/>
              </w:rPr>
            </w:pPr>
            <w:ins w:id="13122" w:author="phuong vu" w:date="2018-11-23T14:51:00Z">
              <w:r w:rsidRPr="00FD2760">
                <w:t>status</w:t>
              </w:r>
            </w:ins>
          </w:p>
        </w:tc>
        <w:tc>
          <w:tcPr>
            <w:tcW w:w="1300" w:type="dxa"/>
            <w:noWrap/>
            <w:hideMark/>
          </w:tcPr>
          <w:p w14:paraId="16E01E6B" w14:textId="77777777" w:rsidR="009613AB" w:rsidRPr="00FD2760" w:rsidRDefault="009613AB" w:rsidP="009613AB">
            <w:pPr>
              <w:spacing w:line="276" w:lineRule="auto"/>
              <w:rPr>
                <w:ins w:id="13123" w:author="phuong vu" w:date="2018-11-23T14:51:00Z"/>
              </w:rPr>
            </w:pPr>
            <w:ins w:id="13124" w:author="phuong vu" w:date="2018-11-23T14:51:00Z">
              <w:r w:rsidRPr="00FD2760">
                <w:t>character varying</w:t>
              </w:r>
            </w:ins>
          </w:p>
        </w:tc>
        <w:tc>
          <w:tcPr>
            <w:tcW w:w="1098" w:type="dxa"/>
            <w:noWrap/>
            <w:vAlign w:val="center"/>
            <w:hideMark/>
          </w:tcPr>
          <w:p w14:paraId="2EFBB1B5" w14:textId="77777777" w:rsidR="009613AB" w:rsidRPr="00FD2760" w:rsidRDefault="009613AB" w:rsidP="009613AB">
            <w:pPr>
              <w:spacing w:line="276" w:lineRule="auto"/>
              <w:jc w:val="center"/>
              <w:rPr>
                <w:ins w:id="13125" w:author="phuong vu" w:date="2018-11-23T14:51:00Z"/>
              </w:rPr>
            </w:pPr>
            <w:ins w:id="13126" w:author="phuong vu" w:date="2018-11-23T14:51:00Z">
              <w:r w:rsidRPr="00FD2760">
                <w:t>X</w:t>
              </w:r>
            </w:ins>
          </w:p>
        </w:tc>
        <w:tc>
          <w:tcPr>
            <w:tcW w:w="838" w:type="dxa"/>
            <w:noWrap/>
            <w:vAlign w:val="center"/>
            <w:hideMark/>
          </w:tcPr>
          <w:p w14:paraId="08DD477F" w14:textId="77777777" w:rsidR="009613AB" w:rsidRPr="00FD2760" w:rsidRDefault="009613AB" w:rsidP="009613AB">
            <w:pPr>
              <w:spacing w:line="276" w:lineRule="auto"/>
              <w:jc w:val="center"/>
              <w:rPr>
                <w:ins w:id="13127" w:author="phuong vu" w:date="2018-11-23T14:51:00Z"/>
              </w:rPr>
            </w:pPr>
          </w:p>
        </w:tc>
        <w:tc>
          <w:tcPr>
            <w:tcW w:w="823" w:type="dxa"/>
            <w:noWrap/>
            <w:vAlign w:val="center"/>
            <w:hideMark/>
          </w:tcPr>
          <w:p w14:paraId="2C0C8557" w14:textId="77777777" w:rsidR="009613AB" w:rsidRPr="00FD2760" w:rsidRDefault="009613AB" w:rsidP="009613AB">
            <w:pPr>
              <w:spacing w:line="276" w:lineRule="auto"/>
              <w:jc w:val="center"/>
              <w:rPr>
                <w:ins w:id="13128" w:author="phuong vu" w:date="2018-11-23T14:51:00Z"/>
              </w:rPr>
            </w:pPr>
          </w:p>
        </w:tc>
        <w:tc>
          <w:tcPr>
            <w:tcW w:w="2228" w:type="dxa"/>
            <w:noWrap/>
            <w:hideMark/>
          </w:tcPr>
          <w:p w14:paraId="776428E7" w14:textId="77777777" w:rsidR="009613AB" w:rsidRPr="00FD2760" w:rsidRDefault="009613AB" w:rsidP="00266AC8">
            <w:pPr>
              <w:keepNext/>
              <w:spacing w:line="276" w:lineRule="auto"/>
              <w:rPr>
                <w:ins w:id="13129" w:author="phuong vu" w:date="2018-11-23T14:51:00Z"/>
              </w:rPr>
              <w:pPrChange w:id="13130" w:author="Tran Huan" w:date="2018-11-25T23:44:00Z">
                <w:pPr>
                  <w:keepNext/>
                  <w:spacing w:line="276" w:lineRule="auto"/>
                </w:pPr>
              </w:pPrChange>
            </w:pPr>
            <w:ins w:id="13131" w:author="phuong vu" w:date="2018-11-23T14:51:00Z">
              <w:r w:rsidRPr="00FD2760">
                <w:t>Trạng thái</w:t>
              </w:r>
            </w:ins>
          </w:p>
        </w:tc>
      </w:tr>
    </w:tbl>
    <w:p w14:paraId="165860FE" w14:textId="720AB3FE" w:rsidR="00266AC8" w:rsidRPr="00266AC8" w:rsidRDefault="00266AC8">
      <w:pPr>
        <w:pStyle w:val="Caption"/>
        <w:rPr>
          <w:ins w:id="13132" w:author="Tran Huan" w:date="2018-11-25T23:44:00Z"/>
          <w:rPrChange w:id="13133" w:author="Tran Huan" w:date="2018-11-25T23:45:00Z">
            <w:rPr>
              <w:ins w:id="13134" w:author="Tran Huan" w:date="2018-11-25T23:44:00Z"/>
            </w:rPr>
          </w:rPrChange>
        </w:rPr>
      </w:pPr>
      <w:ins w:id="13135" w:author="Tran Huan" w:date="2018-11-25T23:44:00Z">
        <w:r>
          <w:t xml:space="preserve">Bảng </w:t>
        </w:r>
      </w:ins>
      <w:ins w:id="13136" w:author="Tran Huan" w:date="2018-11-26T01:45:00Z">
        <w:r w:rsidR="00BA6170">
          <w:fldChar w:fldCharType="begin"/>
        </w:r>
        <w:r w:rsidR="00BA6170">
          <w:instrText xml:space="preserve"> STYLEREF 1 \s </w:instrText>
        </w:r>
      </w:ins>
      <w:r w:rsidR="00BA6170">
        <w:fldChar w:fldCharType="separate"/>
      </w:r>
      <w:r w:rsidR="00BA6170">
        <w:rPr>
          <w:noProof/>
        </w:rPr>
        <w:t>3</w:t>
      </w:r>
      <w:ins w:id="13137"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138" w:author="Tran Huan" w:date="2018-11-26T01:45:00Z">
        <w:r w:rsidR="00BA6170">
          <w:rPr>
            <w:noProof/>
          </w:rPr>
          <w:t>24</w:t>
        </w:r>
        <w:r w:rsidR="00BA6170">
          <w:fldChar w:fldCharType="end"/>
        </w:r>
      </w:ins>
      <w:ins w:id="13139" w:author="Tran Huan" w:date="2018-11-25T23:44:00Z">
        <w:r w:rsidRPr="00266AC8">
          <w:rPr>
            <w:rPrChange w:id="13140" w:author="Tran Huan" w:date="2018-11-25T23:45:00Z">
              <w:rPr>
                <w:lang w:val="en-US"/>
              </w:rPr>
            </w:rPrChange>
          </w:rPr>
          <w:t xml:space="preserve"> </w:t>
        </w:r>
        <w:r w:rsidRPr="008F40CD">
          <w:rPr>
            <w:i/>
          </w:rPr>
          <w:t>Bảng dữ liệu khung giờ nhận trả quần áo</w:t>
        </w:r>
      </w:ins>
    </w:p>
    <w:p w14:paraId="5887F67F" w14:textId="0477DAB4" w:rsidR="00D515F9" w:rsidRPr="000245EB" w:rsidDel="00266AC8" w:rsidRDefault="009613AB" w:rsidP="000D1FDC">
      <w:pPr>
        <w:pStyle w:val="Caption"/>
        <w:rPr>
          <w:ins w:id="13141" w:author="phuong vu" w:date="2018-11-23T14:54:00Z"/>
          <w:del w:id="13142" w:author="Tran Huan" w:date="2018-11-25T23:44:00Z"/>
          <w:b/>
          <w:rPrChange w:id="13143" w:author="Tran Huan" w:date="2018-11-25T16:08:00Z">
            <w:rPr>
              <w:ins w:id="13144" w:author="phuong vu" w:date="2018-11-23T14:54:00Z"/>
              <w:del w:id="13145" w:author="Tran Huan" w:date="2018-11-25T23:44:00Z"/>
              <w:b/>
              <w:i/>
              <w:iCs/>
              <w:szCs w:val="18"/>
              <w:lang w:val="en-US"/>
            </w:rPr>
          </w:rPrChange>
        </w:rPr>
        <w:pPrChange w:id="13146" w:author="Tran Huan" w:date="2018-11-25T23:36:00Z">
          <w:pPr/>
        </w:pPrChange>
      </w:pPr>
      <w:ins w:id="13147" w:author="phuong vu" w:date="2018-11-23T14:54:00Z">
        <w:del w:id="13148" w:author="Tran Huan" w:date="2018-11-25T23:44:00Z">
          <w:r w:rsidDel="00266AC8">
            <w:delText xml:space="preserve">Bảng </w:delText>
          </w:r>
        </w:del>
      </w:ins>
      <w:ins w:id="13149" w:author="phuong vu" w:date="2018-11-23T15:14:00Z">
        <w:del w:id="13150" w:author="Tran Huan" w:date="2018-11-25T23:44:00Z">
          <w:r w:rsidR="00E95F1B" w:rsidDel="00266AC8">
            <w:fldChar w:fldCharType="begin"/>
          </w:r>
          <w:r w:rsidR="00E95F1B" w:rsidDel="00266AC8">
            <w:delInstrText xml:space="preserve"> STYLEREF 1 \s </w:delInstrText>
          </w:r>
        </w:del>
      </w:ins>
      <w:del w:id="13151" w:author="Tran Huan" w:date="2018-11-25T23:44:00Z">
        <w:r w:rsidR="00E95F1B" w:rsidDel="00266AC8">
          <w:fldChar w:fldCharType="separate"/>
        </w:r>
        <w:r w:rsidR="00B607D9" w:rsidDel="00266AC8">
          <w:rPr>
            <w:noProof/>
          </w:rPr>
          <w:delText>3</w:delText>
        </w:r>
      </w:del>
      <w:ins w:id="13152" w:author="phuong vu" w:date="2018-11-23T15:14:00Z">
        <w:del w:id="13153"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154" w:author="Tran Huan" w:date="2018-11-25T23:44:00Z">
        <w:r w:rsidR="00E95F1B" w:rsidDel="00266AC8">
          <w:fldChar w:fldCharType="separate"/>
        </w:r>
      </w:del>
      <w:ins w:id="13155" w:author="phuong vu" w:date="2018-11-23T15:14:00Z">
        <w:del w:id="13156" w:author="Tran Huan" w:date="2018-11-25T23:44:00Z">
          <w:r w:rsidR="00E95F1B" w:rsidDel="00266AC8">
            <w:fldChar w:fldCharType="end"/>
          </w:r>
        </w:del>
      </w:ins>
      <w:ins w:id="13157" w:author="phuong vu" w:date="2018-11-23T14:54:00Z">
        <w:del w:id="13158" w:author="Tran Huan" w:date="2018-11-25T23:44:00Z">
          <w:r w:rsidRPr="000245EB" w:rsidDel="00266AC8">
            <w:rPr>
              <w:i/>
              <w:rPrChange w:id="13159" w:author="Tran Huan" w:date="2018-11-25T16:08:00Z">
                <w:rPr>
                  <w:i/>
                  <w:iCs/>
                  <w:lang w:val="en-US"/>
                </w:rPr>
              </w:rPrChange>
            </w:rPr>
            <w:delText xml:space="preserve"> Bảng dữ liệu khung giờ nhận trả quần áo</w:delText>
          </w:r>
        </w:del>
      </w:ins>
    </w:p>
    <w:p w14:paraId="3506DEA4" w14:textId="2727824B" w:rsidR="009613AB" w:rsidRDefault="009613AB" w:rsidP="00D515F9">
      <w:pPr>
        <w:rPr>
          <w:ins w:id="13160" w:author="phuong vu" w:date="2018-11-23T14:54:00Z"/>
          <w:b/>
          <w:lang w:val="en-US"/>
        </w:rPr>
      </w:pPr>
      <w:ins w:id="13161" w:author="phuong vu" w:date="2018-11-23T14:54:00Z">
        <w:r>
          <w:rPr>
            <w:b/>
            <w:lang w:val="en-US"/>
          </w:rPr>
          <w:t>BẢNG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79631E41" w14:textId="77777777" w:rsidTr="009613AB">
        <w:trPr>
          <w:trHeight w:val="300"/>
          <w:ins w:id="13162" w:author="phuong vu" w:date="2018-11-23T14:55:00Z"/>
        </w:trPr>
        <w:tc>
          <w:tcPr>
            <w:tcW w:w="708" w:type="dxa"/>
            <w:noWrap/>
            <w:vAlign w:val="center"/>
            <w:hideMark/>
          </w:tcPr>
          <w:p w14:paraId="22ECC622" w14:textId="77777777" w:rsidR="009613AB" w:rsidRPr="001856AA" w:rsidRDefault="009613AB" w:rsidP="009613AB">
            <w:pPr>
              <w:spacing w:line="276" w:lineRule="auto"/>
              <w:jc w:val="center"/>
              <w:rPr>
                <w:ins w:id="13163" w:author="phuong vu" w:date="2018-11-23T14:55:00Z"/>
                <w:b/>
                <w:bCs/>
              </w:rPr>
            </w:pPr>
            <w:ins w:id="13164" w:author="phuong vu" w:date="2018-11-23T14:55:00Z">
              <w:r w:rsidRPr="001856AA">
                <w:rPr>
                  <w:b/>
                  <w:bCs/>
                  <w:lang w:val="da-DK"/>
                </w:rPr>
                <w:t>STT</w:t>
              </w:r>
            </w:ins>
          </w:p>
        </w:tc>
        <w:tc>
          <w:tcPr>
            <w:tcW w:w="2295" w:type="dxa"/>
            <w:noWrap/>
            <w:vAlign w:val="center"/>
            <w:hideMark/>
          </w:tcPr>
          <w:p w14:paraId="7079D579" w14:textId="77777777" w:rsidR="009613AB" w:rsidRPr="001856AA" w:rsidRDefault="009613AB" w:rsidP="009613AB">
            <w:pPr>
              <w:spacing w:line="276" w:lineRule="auto"/>
              <w:jc w:val="center"/>
              <w:rPr>
                <w:ins w:id="13165" w:author="phuong vu" w:date="2018-11-23T14:55:00Z"/>
                <w:b/>
                <w:bCs/>
              </w:rPr>
            </w:pPr>
            <w:ins w:id="13166" w:author="phuong vu" w:date="2018-11-23T14:55:00Z">
              <w:r w:rsidRPr="001856AA">
                <w:rPr>
                  <w:b/>
                  <w:bCs/>
                  <w:lang w:val="da-DK"/>
                </w:rPr>
                <w:t>Tên trường</w:t>
              </w:r>
            </w:ins>
          </w:p>
        </w:tc>
        <w:tc>
          <w:tcPr>
            <w:tcW w:w="1300" w:type="dxa"/>
            <w:noWrap/>
            <w:vAlign w:val="center"/>
            <w:hideMark/>
          </w:tcPr>
          <w:p w14:paraId="0CFF7BF8" w14:textId="77777777" w:rsidR="009613AB" w:rsidRPr="001856AA" w:rsidRDefault="009613AB" w:rsidP="009613AB">
            <w:pPr>
              <w:spacing w:line="276" w:lineRule="auto"/>
              <w:jc w:val="center"/>
              <w:rPr>
                <w:ins w:id="13167" w:author="phuong vu" w:date="2018-11-23T14:55:00Z"/>
                <w:b/>
                <w:bCs/>
              </w:rPr>
            </w:pPr>
            <w:ins w:id="13168" w:author="phuong vu" w:date="2018-11-23T14:55:00Z">
              <w:r w:rsidRPr="001856AA">
                <w:rPr>
                  <w:b/>
                  <w:bCs/>
                  <w:lang w:val="da-DK"/>
                </w:rPr>
                <w:t>Kiểu</w:t>
              </w:r>
            </w:ins>
          </w:p>
        </w:tc>
        <w:tc>
          <w:tcPr>
            <w:tcW w:w="1098" w:type="dxa"/>
            <w:noWrap/>
            <w:vAlign w:val="center"/>
            <w:hideMark/>
          </w:tcPr>
          <w:p w14:paraId="40439A0F" w14:textId="77777777" w:rsidR="009613AB" w:rsidRPr="001856AA" w:rsidRDefault="009613AB" w:rsidP="009613AB">
            <w:pPr>
              <w:spacing w:line="276" w:lineRule="auto"/>
              <w:jc w:val="center"/>
              <w:rPr>
                <w:ins w:id="13169" w:author="phuong vu" w:date="2018-11-23T14:55:00Z"/>
                <w:b/>
                <w:bCs/>
              </w:rPr>
            </w:pPr>
            <w:ins w:id="13170" w:author="phuong vu" w:date="2018-11-23T14:55:00Z">
              <w:r w:rsidRPr="001856AA">
                <w:rPr>
                  <w:b/>
                  <w:bCs/>
                  <w:lang w:val="da-DK"/>
                </w:rPr>
                <w:t>Chấp nhận Null</w:t>
              </w:r>
            </w:ins>
          </w:p>
        </w:tc>
        <w:tc>
          <w:tcPr>
            <w:tcW w:w="838" w:type="dxa"/>
            <w:noWrap/>
            <w:vAlign w:val="center"/>
            <w:hideMark/>
          </w:tcPr>
          <w:p w14:paraId="7C79F76E" w14:textId="77777777" w:rsidR="009613AB" w:rsidRPr="001856AA" w:rsidRDefault="009613AB" w:rsidP="009613AB">
            <w:pPr>
              <w:spacing w:line="276" w:lineRule="auto"/>
              <w:jc w:val="center"/>
              <w:rPr>
                <w:ins w:id="13171" w:author="phuong vu" w:date="2018-11-23T14:55:00Z"/>
                <w:b/>
                <w:bCs/>
              </w:rPr>
            </w:pPr>
            <w:ins w:id="13172" w:author="phuong vu" w:date="2018-11-23T14:55:00Z">
              <w:r w:rsidRPr="001856AA">
                <w:rPr>
                  <w:b/>
                  <w:bCs/>
                  <w:lang w:val="da-DK"/>
                </w:rPr>
                <w:t>Khóa chính</w:t>
              </w:r>
            </w:ins>
          </w:p>
        </w:tc>
        <w:tc>
          <w:tcPr>
            <w:tcW w:w="823" w:type="dxa"/>
            <w:noWrap/>
            <w:vAlign w:val="center"/>
            <w:hideMark/>
          </w:tcPr>
          <w:p w14:paraId="6E1629D3" w14:textId="77777777" w:rsidR="009613AB" w:rsidRPr="001856AA" w:rsidRDefault="009613AB" w:rsidP="009613AB">
            <w:pPr>
              <w:spacing w:line="276" w:lineRule="auto"/>
              <w:jc w:val="center"/>
              <w:rPr>
                <w:ins w:id="13173" w:author="phuong vu" w:date="2018-11-23T14:55:00Z"/>
                <w:b/>
                <w:bCs/>
              </w:rPr>
            </w:pPr>
            <w:ins w:id="13174" w:author="phuong vu" w:date="2018-11-23T14:55:00Z">
              <w:r w:rsidRPr="001856AA">
                <w:rPr>
                  <w:b/>
                  <w:bCs/>
                  <w:lang w:val="da-DK"/>
                </w:rPr>
                <w:t>Khóa ngoại</w:t>
              </w:r>
            </w:ins>
          </w:p>
        </w:tc>
        <w:tc>
          <w:tcPr>
            <w:tcW w:w="2228" w:type="dxa"/>
            <w:noWrap/>
            <w:vAlign w:val="center"/>
            <w:hideMark/>
          </w:tcPr>
          <w:p w14:paraId="634F6F06" w14:textId="77777777" w:rsidR="009613AB" w:rsidRPr="001856AA" w:rsidRDefault="009613AB" w:rsidP="009613AB">
            <w:pPr>
              <w:spacing w:line="276" w:lineRule="auto"/>
              <w:ind w:right="226"/>
              <w:jc w:val="center"/>
              <w:rPr>
                <w:ins w:id="13175" w:author="phuong vu" w:date="2018-11-23T14:55:00Z"/>
                <w:b/>
                <w:bCs/>
              </w:rPr>
            </w:pPr>
            <w:ins w:id="13176" w:author="phuong vu" w:date="2018-11-23T14:55:00Z">
              <w:r w:rsidRPr="001856AA">
                <w:rPr>
                  <w:b/>
                  <w:bCs/>
                  <w:lang w:val="da-DK"/>
                </w:rPr>
                <w:t>Mô tả</w:t>
              </w:r>
            </w:ins>
          </w:p>
        </w:tc>
      </w:tr>
      <w:tr w:rsidR="009613AB" w:rsidRPr="001856AA" w14:paraId="5EDDE872" w14:textId="77777777" w:rsidTr="009613AB">
        <w:trPr>
          <w:trHeight w:val="300"/>
          <w:ins w:id="13177" w:author="phuong vu" w:date="2018-11-23T14:55:00Z"/>
        </w:trPr>
        <w:tc>
          <w:tcPr>
            <w:tcW w:w="708" w:type="dxa"/>
            <w:noWrap/>
            <w:vAlign w:val="center"/>
            <w:hideMark/>
          </w:tcPr>
          <w:p w14:paraId="6A8CA516" w14:textId="77777777" w:rsidR="009613AB" w:rsidRPr="00FD2760" w:rsidRDefault="009613AB" w:rsidP="009613AB">
            <w:pPr>
              <w:spacing w:line="276" w:lineRule="auto"/>
              <w:jc w:val="center"/>
              <w:rPr>
                <w:ins w:id="13178" w:author="phuong vu" w:date="2018-11-23T14:55:00Z"/>
              </w:rPr>
            </w:pPr>
            <w:ins w:id="13179" w:author="phuong vu" w:date="2018-11-23T14:55:00Z">
              <w:r w:rsidRPr="00FD2760">
                <w:t>1</w:t>
              </w:r>
            </w:ins>
          </w:p>
        </w:tc>
        <w:tc>
          <w:tcPr>
            <w:tcW w:w="2295" w:type="dxa"/>
            <w:noWrap/>
            <w:hideMark/>
          </w:tcPr>
          <w:p w14:paraId="30A63866" w14:textId="77777777" w:rsidR="009613AB" w:rsidRPr="00FD2760" w:rsidRDefault="009613AB" w:rsidP="009613AB">
            <w:pPr>
              <w:spacing w:line="276" w:lineRule="auto"/>
              <w:rPr>
                <w:ins w:id="13180" w:author="phuong vu" w:date="2018-11-23T14:55:00Z"/>
              </w:rPr>
            </w:pPr>
            <w:ins w:id="13181" w:author="phuong vu" w:date="2018-11-23T14:55:00Z">
              <w:r w:rsidRPr="00FD2760">
                <w:t>id</w:t>
              </w:r>
            </w:ins>
          </w:p>
        </w:tc>
        <w:tc>
          <w:tcPr>
            <w:tcW w:w="1300" w:type="dxa"/>
            <w:noWrap/>
            <w:hideMark/>
          </w:tcPr>
          <w:p w14:paraId="73CE811C" w14:textId="77777777" w:rsidR="009613AB" w:rsidRPr="00FD2760" w:rsidRDefault="009613AB" w:rsidP="009613AB">
            <w:pPr>
              <w:spacing w:line="276" w:lineRule="auto"/>
              <w:rPr>
                <w:ins w:id="13182" w:author="phuong vu" w:date="2018-11-23T14:55:00Z"/>
              </w:rPr>
            </w:pPr>
            <w:ins w:id="13183" w:author="phuong vu" w:date="2018-11-23T14:55:00Z">
              <w:r w:rsidRPr="00FD2760">
                <w:t>numeric</w:t>
              </w:r>
            </w:ins>
          </w:p>
        </w:tc>
        <w:tc>
          <w:tcPr>
            <w:tcW w:w="1098" w:type="dxa"/>
            <w:noWrap/>
            <w:vAlign w:val="center"/>
            <w:hideMark/>
          </w:tcPr>
          <w:p w14:paraId="543C0A21" w14:textId="77777777" w:rsidR="009613AB" w:rsidRPr="00FD2760" w:rsidRDefault="009613AB" w:rsidP="009613AB">
            <w:pPr>
              <w:spacing w:line="276" w:lineRule="auto"/>
              <w:jc w:val="center"/>
              <w:rPr>
                <w:ins w:id="13184" w:author="phuong vu" w:date="2018-11-23T14:55:00Z"/>
              </w:rPr>
            </w:pPr>
          </w:p>
        </w:tc>
        <w:tc>
          <w:tcPr>
            <w:tcW w:w="838" w:type="dxa"/>
            <w:noWrap/>
            <w:vAlign w:val="center"/>
            <w:hideMark/>
          </w:tcPr>
          <w:p w14:paraId="1E5D70AD" w14:textId="77777777" w:rsidR="009613AB" w:rsidRPr="00FD2760" w:rsidRDefault="009613AB" w:rsidP="009613AB">
            <w:pPr>
              <w:spacing w:line="276" w:lineRule="auto"/>
              <w:jc w:val="center"/>
              <w:rPr>
                <w:ins w:id="13185" w:author="phuong vu" w:date="2018-11-23T14:55:00Z"/>
              </w:rPr>
            </w:pPr>
            <w:ins w:id="13186" w:author="phuong vu" w:date="2018-11-23T14:55:00Z">
              <w:r w:rsidRPr="00FD2760">
                <w:t>X</w:t>
              </w:r>
            </w:ins>
          </w:p>
        </w:tc>
        <w:tc>
          <w:tcPr>
            <w:tcW w:w="823" w:type="dxa"/>
            <w:noWrap/>
            <w:vAlign w:val="center"/>
            <w:hideMark/>
          </w:tcPr>
          <w:p w14:paraId="01B86AC7" w14:textId="77777777" w:rsidR="009613AB" w:rsidRPr="00FD2760" w:rsidRDefault="009613AB" w:rsidP="009613AB">
            <w:pPr>
              <w:spacing w:line="276" w:lineRule="auto"/>
              <w:jc w:val="center"/>
              <w:rPr>
                <w:ins w:id="13187" w:author="phuong vu" w:date="2018-11-23T14:55:00Z"/>
              </w:rPr>
            </w:pPr>
          </w:p>
        </w:tc>
        <w:tc>
          <w:tcPr>
            <w:tcW w:w="2228" w:type="dxa"/>
            <w:noWrap/>
            <w:hideMark/>
          </w:tcPr>
          <w:p w14:paraId="1AE5042D" w14:textId="77777777" w:rsidR="009613AB" w:rsidRPr="00FD2760" w:rsidRDefault="009613AB" w:rsidP="009613AB">
            <w:pPr>
              <w:spacing w:line="276" w:lineRule="auto"/>
              <w:rPr>
                <w:ins w:id="13188" w:author="phuong vu" w:date="2018-11-23T14:55:00Z"/>
                <w:lang w:val="en-US"/>
              </w:rPr>
            </w:pPr>
            <w:ins w:id="13189" w:author="phuong vu" w:date="2018-11-23T14:55:00Z">
              <w:r w:rsidRPr="00FD2760">
                <w:t>ID</w:t>
              </w:r>
            </w:ins>
          </w:p>
        </w:tc>
      </w:tr>
      <w:tr w:rsidR="009613AB" w:rsidRPr="001856AA" w14:paraId="103F66BA" w14:textId="77777777" w:rsidTr="009613AB">
        <w:trPr>
          <w:trHeight w:val="300"/>
          <w:ins w:id="13190" w:author="phuong vu" w:date="2018-11-23T14:55:00Z"/>
        </w:trPr>
        <w:tc>
          <w:tcPr>
            <w:tcW w:w="708" w:type="dxa"/>
            <w:noWrap/>
            <w:vAlign w:val="center"/>
            <w:hideMark/>
          </w:tcPr>
          <w:p w14:paraId="022B53CE" w14:textId="77777777" w:rsidR="009613AB" w:rsidRPr="00FD2760" w:rsidRDefault="009613AB" w:rsidP="009613AB">
            <w:pPr>
              <w:spacing w:line="276" w:lineRule="auto"/>
              <w:jc w:val="center"/>
              <w:rPr>
                <w:ins w:id="13191" w:author="phuong vu" w:date="2018-11-23T14:55:00Z"/>
              </w:rPr>
            </w:pPr>
            <w:ins w:id="13192" w:author="phuong vu" w:date="2018-11-23T14:55:00Z">
              <w:r w:rsidRPr="00FD2760">
                <w:t>2</w:t>
              </w:r>
            </w:ins>
          </w:p>
        </w:tc>
        <w:tc>
          <w:tcPr>
            <w:tcW w:w="2295" w:type="dxa"/>
            <w:noWrap/>
            <w:hideMark/>
          </w:tcPr>
          <w:p w14:paraId="533AB903" w14:textId="5AAF0DA3" w:rsidR="009613AB" w:rsidRPr="00FD2760" w:rsidRDefault="009613AB" w:rsidP="009613AB">
            <w:pPr>
              <w:spacing w:line="276" w:lineRule="auto"/>
              <w:rPr>
                <w:ins w:id="13193" w:author="phuong vu" w:date="2018-11-23T14:55:00Z"/>
                <w:lang w:val="en-US"/>
              </w:rPr>
            </w:pPr>
            <w:ins w:id="13194" w:author="phuong vu" w:date="2018-11-23T14:56:00Z">
              <w:r>
                <w:rPr>
                  <w:lang w:val="en-US"/>
                </w:rPr>
                <w:t>u</w:t>
              </w:r>
            </w:ins>
            <w:ins w:id="13195" w:author="phuong vu" w:date="2018-11-23T14:55:00Z">
              <w:r>
                <w:rPr>
                  <w:lang w:val="en-US"/>
                </w:rPr>
                <w:t>nit_name</w:t>
              </w:r>
            </w:ins>
          </w:p>
        </w:tc>
        <w:tc>
          <w:tcPr>
            <w:tcW w:w="1300" w:type="dxa"/>
            <w:noWrap/>
            <w:hideMark/>
          </w:tcPr>
          <w:p w14:paraId="0ED88442" w14:textId="77777777" w:rsidR="009613AB" w:rsidRPr="00FD2760" w:rsidRDefault="009613AB" w:rsidP="009613AB">
            <w:pPr>
              <w:spacing w:line="276" w:lineRule="auto"/>
              <w:rPr>
                <w:ins w:id="13196" w:author="phuong vu" w:date="2018-11-23T14:55:00Z"/>
                <w:lang w:val="en-US"/>
              </w:rPr>
            </w:pPr>
            <w:ins w:id="13197" w:author="phuong vu" w:date="2018-11-23T14:55:00Z">
              <w:r w:rsidRPr="00FD2760">
                <w:t>character varying</w:t>
              </w:r>
            </w:ins>
          </w:p>
        </w:tc>
        <w:tc>
          <w:tcPr>
            <w:tcW w:w="1098" w:type="dxa"/>
            <w:noWrap/>
            <w:vAlign w:val="center"/>
            <w:hideMark/>
          </w:tcPr>
          <w:p w14:paraId="23568C21" w14:textId="77777777" w:rsidR="009613AB" w:rsidRPr="00FD2760" w:rsidRDefault="009613AB" w:rsidP="009613AB">
            <w:pPr>
              <w:spacing w:line="276" w:lineRule="auto"/>
              <w:jc w:val="center"/>
              <w:rPr>
                <w:ins w:id="13198" w:author="phuong vu" w:date="2018-11-23T14:55:00Z"/>
              </w:rPr>
            </w:pPr>
          </w:p>
        </w:tc>
        <w:tc>
          <w:tcPr>
            <w:tcW w:w="838" w:type="dxa"/>
            <w:noWrap/>
            <w:vAlign w:val="center"/>
            <w:hideMark/>
          </w:tcPr>
          <w:p w14:paraId="4A4A91A6" w14:textId="77777777" w:rsidR="009613AB" w:rsidRPr="00FD2760" w:rsidRDefault="009613AB" w:rsidP="009613AB">
            <w:pPr>
              <w:spacing w:line="276" w:lineRule="auto"/>
              <w:jc w:val="center"/>
              <w:rPr>
                <w:ins w:id="13199" w:author="phuong vu" w:date="2018-11-23T14:55:00Z"/>
              </w:rPr>
            </w:pPr>
          </w:p>
        </w:tc>
        <w:tc>
          <w:tcPr>
            <w:tcW w:w="823" w:type="dxa"/>
            <w:noWrap/>
            <w:vAlign w:val="center"/>
            <w:hideMark/>
          </w:tcPr>
          <w:p w14:paraId="29C267F8" w14:textId="77777777" w:rsidR="009613AB" w:rsidRPr="00FD2760" w:rsidRDefault="009613AB" w:rsidP="009613AB">
            <w:pPr>
              <w:spacing w:line="276" w:lineRule="auto"/>
              <w:jc w:val="center"/>
              <w:rPr>
                <w:ins w:id="13200" w:author="phuong vu" w:date="2018-11-23T14:55:00Z"/>
                <w:lang w:val="en-US"/>
              </w:rPr>
            </w:pPr>
          </w:p>
        </w:tc>
        <w:tc>
          <w:tcPr>
            <w:tcW w:w="2228" w:type="dxa"/>
            <w:noWrap/>
            <w:hideMark/>
          </w:tcPr>
          <w:p w14:paraId="221B66B1" w14:textId="6491E406" w:rsidR="009613AB" w:rsidRPr="00FD2760" w:rsidRDefault="009613AB" w:rsidP="009613AB">
            <w:pPr>
              <w:spacing w:line="276" w:lineRule="auto"/>
              <w:rPr>
                <w:ins w:id="13201" w:author="phuong vu" w:date="2018-11-23T14:55:00Z"/>
                <w:lang w:val="en-US"/>
              </w:rPr>
            </w:pPr>
            <w:ins w:id="13202" w:author="phuong vu" w:date="2018-11-23T14:56:00Z">
              <w:r>
                <w:rPr>
                  <w:lang w:val="en-US"/>
                </w:rPr>
                <w:t>Tên đơn vị tính</w:t>
              </w:r>
            </w:ins>
          </w:p>
        </w:tc>
      </w:tr>
      <w:tr w:rsidR="009613AB" w:rsidRPr="001856AA" w14:paraId="4F12A537" w14:textId="77777777" w:rsidTr="009613AB">
        <w:trPr>
          <w:trHeight w:val="300"/>
          <w:ins w:id="13203" w:author="phuong vu" w:date="2018-11-23T14:55:00Z"/>
        </w:trPr>
        <w:tc>
          <w:tcPr>
            <w:tcW w:w="708" w:type="dxa"/>
            <w:noWrap/>
            <w:vAlign w:val="center"/>
            <w:hideMark/>
          </w:tcPr>
          <w:p w14:paraId="563604C3" w14:textId="2B274B9C" w:rsidR="009613AB" w:rsidRPr="00FD2760" w:rsidRDefault="009613AB" w:rsidP="009613AB">
            <w:pPr>
              <w:spacing w:line="276" w:lineRule="auto"/>
              <w:jc w:val="center"/>
              <w:rPr>
                <w:ins w:id="13204" w:author="phuong vu" w:date="2018-11-23T14:55:00Z"/>
                <w:lang w:val="en-US"/>
              </w:rPr>
            </w:pPr>
            <w:ins w:id="13205" w:author="phuong vu" w:date="2018-11-23T14:57:00Z">
              <w:r>
                <w:rPr>
                  <w:lang w:val="en-US"/>
                </w:rPr>
                <w:t>3</w:t>
              </w:r>
            </w:ins>
          </w:p>
        </w:tc>
        <w:tc>
          <w:tcPr>
            <w:tcW w:w="2295" w:type="dxa"/>
            <w:noWrap/>
            <w:hideMark/>
          </w:tcPr>
          <w:p w14:paraId="71618600" w14:textId="77777777" w:rsidR="009613AB" w:rsidRPr="00FD2760" w:rsidRDefault="009613AB" w:rsidP="009613AB">
            <w:pPr>
              <w:spacing w:line="276" w:lineRule="auto"/>
              <w:rPr>
                <w:ins w:id="13206" w:author="phuong vu" w:date="2018-11-23T14:55:00Z"/>
              </w:rPr>
            </w:pPr>
            <w:ins w:id="13207" w:author="phuong vu" w:date="2018-11-23T14:55:00Z">
              <w:r w:rsidRPr="00FD2760">
                <w:t>status</w:t>
              </w:r>
            </w:ins>
          </w:p>
        </w:tc>
        <w:tc>
          <w:tcPr>
            <w:tcW w:w="1300" w:type="dxa"/>
            <w:noWrap/>
            <w:hideMark/>
          </w:tcPr>
          <w:p w14:paraId="455EB40C" w14:textId="77777777" w:rsidR="009613AB" w:rsidRPr="00FD2760" w:rsidRDefault="009613AB" w:rsidP="009613AB">
            <w:pPr>
              <w:spacing w:line="276" w:lineRule="auto"/>
              <w:rPr>
                <w:ins w:id="13208" w:author="phuong vu" w:date="2018-11-23T14:55:00Z"/>
              </w:rPr>
            </w:pPr>
            <w:ins w:id="13209" w:author="phuong vu" w:date="2018-11-23T14:55:00Z">
              <w:r w:rsidRPr="00FD2760">
                <w:t>character varying</w:t>
              </w:r>
            </w:ins>
          </w:p>
        </w:tc>
        <w:tc>
          <w:tcPr>
            <w:tcW w:w="1098" w:type="dxa"/>
            <w:noWrap/>
            <w:vAlign w:val="center"/>
            <w:hideMark/>
          </w:tcPr>
          <w:p w14:paraId="5D2E088C" w14:textId="77777777" w:rsidR="009613AB" w:rsidRPr="00FD2760" w:rsidRDefault="009613AB" w:rsidP="009613AB">
            <w:pPr>
              <w:spacing w:line="276" w:lineRule="auto"/>
              <w:jc w:val="center"/>
              <w:rPr>
                <w:ins w:id="13210" w:author="phuong vu" w:date="2018-11-23T14:55:00Z"/>
              </w:rPr>
            </w:pPr>
            <w:ins w:id="13211" w:author="phuong vu" w:date="2018-11-23T14:55:00Z">
              <w:r w:rsidRPr="00FD2760">
                <w:t>X</w:t>
              </w:r>
            </w:ins>
          </w:p>
        </w:tc>
        <w:tc>
          <w:tcPr>
            <w:tcW w:w="838" w:type="dxa"/>
            <w:noWrap/>
            <w:vAlign w:val="center"/>
            <w:hideMark/>
          </w:tcPr>
          <w:p w14:paraId="4A0ADB0B" w14:textId="77777777" w:rsidR="009613AB" w:rsidRPr="00FD2760" w:rsidRDefault="009613AB" w:rsidP="009613AB">
            <w:pPr>
              <w:spacing w:line="276" w:lineRule="auto"/>
              <w:jc w:val="center"/>
              <w:rPr>
                <w:ins w:id="13212" w:author="phuong vu" w:date="2018-11-23T14:55:00Z"/>
              </w:rPr>
            </w:pPr>
          </w:p>
        </w:tc>
        <w:tc>
          <w:tcPr>
            <w:tcW w:w="823" w:type="dxa"/>
            <w:noWrap/>
            <w:vAlign w:val="center"/>
            <w:hideMark/>
          </w:tcPr>
          <w:p w14:paraId="1D821C53" w14:textId="77777777" w:rsidR="009613AB" w:rsidRPr="00FD2760" w:rsidRDefault="009613AB" w:rsidP="009613AB">
            <w:pPr>
              <w:spacing w:line="276" w:lineRule="auto"/>
              <w:jc w:val="center"/>
              <w:rPr>
                <w:ins w:id="13213" w:author="phuong vu" w:date="2018-11-23T14:55:00Z"/>
              </w:rPr>
            </w:pPr>
          </w:p>
        </w:tc>
        <w:tc>
          <w:tcPr>
            <w:tcW w:w="2228" w:type="dxa"/>
            <w:noWrap/>
            <w:hideMark/>
          </w:tcPr>
          <w:p w14:paraId="23856223" w14:textId="77777777" w:rsidR="009613AB" w:rsidRPr="00FD2760" w:rsidRDefault="009613AB" w:rsidP="00266AC8">
            <w:pPr>
              <w:keepNext/>
              <w:spacing w:line="276" w:lineRule="auto"/>
              <w:rPr>
                <w:ins w:id="13214" w:author="phuong vu" w:date="2018-11-23T14:55:00Z"/>
              </w:rPr>
              <w:pPrChange w:id="13215" w:author="Tran Huan" w:date="2018-11-25T23:44:00Z">
                <w:pPr>
                  <w:keepNext/>
                  <w:spacing w:line="276" w:lineRule="auto"/>
                </w:pPr>
              </w:pPrChange>
            </w:pPr>
            <w:ins w:id="13216" w:author="phuong vu" w:date="2018-11-23T14:55:00Z">
              <w:r w:rsidRPr="00FD2760">
                <w:t>Trạng thái</w:t>
              </w:r>
            </w:ins>
          </w:p>
        </w:tc>
      </w:tr>
    </w:tbl>
    <w:p w14:paraId="391E057D" w14:textId="5377A85A" w:rsidR="00266AC8" w:rsidRPr="00266AC8" w:rsidRDefault="00266AC8">
      <w:pPr>
        <w:pStyle w:val="Caption"/>
        <w:rPr>
          <w:ins w:id="13217" w:author="Tran Huan" w:date="2018-11-25T23:44:00Z"/>
          <w:rPrChange w:id="13218" w:author="Tran Huan" w:date="2018-11-25T23:44:00Z">
            <w:rPr>
              <w:ins w:id="13219" w:author="Tran Huan" w:date="2018-11-25T23:44:00Z"/>
            </w:rPr>
          </w:rPrChange>
        </w:rPr>
      </w:pPr>
      <w:ins w:id="13220" w:author="Tran Huan" w:date="2018-11-25T23:44:00Z">
        <w:r>
          <w:t xml:space="preserve">Bảng </w:t>
        </w:r>
      </w:ins>
      <w:ins w:id="13221" w:author="Tran Huan" w:date="2018-11-26T01:45:00Z">
        <w:r w:rsidR="00BA6170">
          <w:fldChar w:fldCharType="begin"/>
        </w:r>
        <w:r w:rsidR="00BA6170">
          <w:instrText xml:space="preserve"> STYLEREF 1 \s </w:instrText>
        </w:r>
      </w:ins>
      <w:r w:rsidR="00BA6170">
        <w:fldChar w:fldCharType="separate"/>
      </w:r>
      <w:r w:rsidR="00BA6170">
        <w:rPr>
          <w:noProof/>
        </w:rPr>
        <w:t>3</w:t>
      </w:r>
      <w:ins w:id="1322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223" w:author="Tran Huan" w:date="2018-11-26T01:45:00Z">
        <w:r w:rsidR="00BA6170">
          <w:rPr>
            <w:noProof/>
          </w:rPr>
          <w:t>25</w:t>
        </w:r>
        <w:r w:rsidR="00BA6170">
          <w:fldChar w:fldCharType="end"/>
        </w:r>
      </w:ins>
      <w:ins w:id="13224" w:author="Tran Huan" w:date="2018-11-25T23:44:00Z">
        <w:r w:rsidRPr="00266AC8">
          <w:rPr>
            <w:rPrChange w:id="13225" w:author="Tran Huan" w:date="2018-11-25T23:44:00Z">
              <w:rPr>
                <w:lang w:val="en-US"/>
              </w:rPr>
            </w:rPrChange>
          </w:rPr>
          <w:t xml:space="preserve"> </w:t>
        </w:r>
        <w:r w:rsidRPr="008F40CD">
          <w:rPr>
            <w:i/>
          </w:rPr>
          <w:t>Bảng dữ liệu đơn vị tính</w:t>
        </w:r>
      </w:ins>
    </w:p>
    <w:p w14:paraId="31BE2F85" w14:textId="56C3E09B" w:rsidR="009613AB" w:rsidRPr="000245EB" w:rsidDel="00266AC8" w:rsidRDefault="009613AB" w:rsidP="000D1FDC">
      <w:pPr>
        <w:pStyle w:val="Caption"/>
        <w:rPr>
          <w:ins w:id="13226" w:author="phuong vu" w:date="2018-11-23T14:56:00Z"/>
          <w:del w:id="13227" w:author="Tran Huan" w:date="2018-11-25T23:44:00Z"/>
          <w:rPrChange w:id="13228" w:author="Tran Huan" w:date="2018-11-25T16:08:00Z">
            <w:rPr>
              <w:ins w:id="13229" w:author="phuong vu" w:date="2018-11-23T14:56:00Z"/>
              <w:del w:id="13230" w:author="Tran Huan" w:date="2018-11-25T23:44:00Z"/>
              <w:lang w:val="en-US"/>
            </w:rPr>
          </w:rPrChange>
        </w:rPr>
        <w:pPrChange w:id="13231" w:author="Tran Huan" w:date="2018-11-25T23:36:00Z">
          <w:pPr>
            <w:pStyle w:val="Caption"/>
          </w:pPr>
        </w:pPrChange>
      </w:pPr>
      <w:ins w:id="13232" w:author="phuong vu" w:date="2018-11-23T14:56:00Z">
        <w:del w:id="13233" w:author="Tran Huan" w:date="2018-11-25T23:44:00Z">
          <w:r w:rsidDel="00266AC8">
            <w:delText xml:space="preserve">Bảng </w:delText>
          </w:r>
        </w:del>
      </w:ins>
      <w:ins w:id="13234" w:author="phuong vu" w:date="2018-11-23T15:14:00Z">
        <w:del w:id="13235" w:author="Tran Huan" w:date="2018-11-25T23:44:00Z">
          <w:r w:rsidR="00E95F1B" w:rsidDel="00266AC8">
            <w:fldChar w:fldCharType="begin"/>
          </w:r>
          <w:r w:rsidR="00E95F1B" w:rsidDel="00266AC8">
            <w:delInstrText xml:space="preserve"> STYLEREF 1 \s </w:delInstrText>
          </w:r>
        </w:del>
      </w:ins>
      <w:del w:id="13236" w:author="Tran Huan" w:date="2018-11-25T23:44:00Z">
        <w:r w:rsidR="00E95F1B" w:rsidDel="00266AC8">
          <w:fldChar w:fldCharType="separate"/>
        </w:r>
        <w:r w:rsidR="00B607D9" w:rsidDel="00266AC8">
          <w:rPr>
            <w:noProof/>
          </w:rPr>
          <w:delText>3</w:delText>
        </w:r>
      </w:del>
      <w:ins w:id="13237" w:author="phuong vu" w:date="2018-11-23T15:14:00Z">
        <w:del w:id="13238"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239" w:author="Tran Huan" w:date="2018-11-25T23:44:00Z">
        <w:r w:rsidR="00E95F1B" w:rsidDel="00266AC8">
          <w:fldChar w:fldCharType="separate"/>
        </w:r>
      </w:del>
      <w:ins w:id="13240" w:author="phuong vu" w:date="2018-11-23T15:14:00Z">
        <w:del w:id="13241" w:author="Tran Huan" w:date="2018-11-25T23:44:00Z">
          <w:r w:rsidR="00E95F1B" w:rsidDel="00266AC8">
            <w:fldChar w:fldCharType="end"/>
          </w:r>
        </w:del>
      </w:ins>
      <w:ins w:id="13242" w:author="phuong vu" w:date="2018-11-23T14:56:00Z">
        <w:del w:id="13243" w:author="Tran Huan" w:date="2018-11-25T23:44:00Z">
          <w:r w:rsidRPr="000245EB" w:rsidDel="00266AC8">
            <w:rPr>
              <w:rPrChange w:id="13244" w:author="Tran Huan" w:date="2018-11-25T16:08:00Z">
                <w:rPr>
                  <w:lang w:val="en-US"/>
                </w:rPr>
              </w:rPrChange>
            </w:rPr>
            <w:delText xml:space="preserve"> </w:delText>
          </w:r>
          <w:r w:rsidRPr="00266AC8" w:rsidDel="00266AC8">
            <w:rPr>
              <w:i/>
              <w:rPrChange w:id="13245" w:author="Tran Huan" w:date="2018-11-25T23:44:00Z">
                <w:rPr>
                  <w:lang w:val="en-US"/>
                </w:rPr>
              </w:rPrChange>
            </w:rPr>
            <w:delText>Bảng dữ liệu đơn vị tính</w:delText>
          </w:r>
        </w:del>
      </w:ins>
    </w:p>
    <w:p w14:paraId="5F6FFBBE" w14:textId="1937B058" w:rsidR="009613AB" w:rsidRDefault="009613AB" w:rsidP="009613AB">
      <w:pPr>
        <w:rPr>
          <w:ins w:id="13246" w:author="phuong vu" w:date="2018-11-23T14:57:00Z"/>
          <w:b/>
          <w:lang w:val="en-US"/>
        </w:rPr>
      </w:pPr>
      <w:ins w:id="13247" w:author="phuong vu" w:date="2018-11-23T14:56:00Z">
        <w:r>
          <w:rPr>
            <w:b/>
            <w:lang w:val="en-US"/>
          </w:rPr>
          <w:t>BẢNG U</w:t>
        </w:r>
      </w:ins>
      <w:ins w:id="13248" w:author="phuong vu" w:date="2018-11-23T14:57:00Z">
        <w:r>
          <w:rPr>
            <w:b/>
            <w:lang w:val="en-US"/>
          </w:rPr>
          <w:t>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60588A3B" w14:textId="77777777" w:rsidTr="009613AB">
        <w:trPr>
          <w:trHeight w:val="300"/>
          <w:ins w:id="13249" w:author="phuong vu" w:date="2018-11-23T14:57:00Z"/>
        </w:trPr>
        <w:tc>
          <w:tcPr>
            <w:tcW w:w="708" w:type="dxa"/>
            <w:noWrap/>
            <w:vAlign w:val="center"/>
            <w:hideMark/>
          </w:tcPr>
          <w:p w14:paraId="0FEAD58F" w14:textId="77777777" w:rsidR="009613AB" w:rsidRPr="001856AA" w:rsidRDefault="009613AB" w:rsidP="009613AB">
            <w:pPr>
              <w:spacing w:line="276" w:lineRule="auto"/>
              <w:jc w:val="center"/>
              <w:rPr>
                <w:ins w:id="13250" w:author="phuong vu" w:date="2018-11-23T14:57:00Z"/>
                <w:b/>
                <w:bCs/>
              </w:rPr>
            </w:pPr>
            <w:ins w:id="13251" w:author="phuong vu" w:date="2018-11-23T14:57:00Z">
              <w:r w:rsidRPr="001856AA">
                <w:rPr>
                  <w:b/>
                  <w:bCs/>
                  <w:lang w:val="da-DK"/>
                </w:rPr>
                <w:t>STT</w:t>
              </w:r>
            </w:ins>
          </w:p>
        </w:tc>
        <w:tc>
          <w:tcPr>
            <w:tcW w:w="2295" w:type="dxa"/>
            <w:noWrap/>
            <w:vAlign w:val="center"/>
            <w:hideMark/>
          </w:tcPr>
          <w:p w14:paraId="3F0F7D41" w14:textId="77777777" w:rsidR="009613AB" w:rsidRPr="001856AA" w:rsidRDefault="009613AB" w:rsidP="009613AB">
            <w:pPr>
              <w:spacing w:line="276" w:lineRule="auto"/>
              <w:jc w:val="center"/>
              <w:rPr>
                <w:ins w:id="13252" w:author="phuong vu" w:date="2018-11-23T14:57:00Z"/>
                <w:b/>
                <w:bCs/>
              </w:rPr>
            </w:pPr>
            <w:ins w:id="13253" w:author="phuong vu" w:date="2018-11-23T14:57:00Z">
              <w:r w:rsidRPr="001856AA">
                <w:rPr>
                  <w:b/>
                  <w:bCs/>
                  <w:lang w:val="da-DK"/>
                </w:rPr>
                <w:t>Tên trường</w:t>
              </w:r>
            </w:ins>
          </w:p>
        </w:tc>
        <w:tc>
          <w:tcPr>
            <w:tcW w:w="1300" w:type="dxa"/>
            <w:noWrap/>
            <w:vAlign w:val="center"/>
            <w:hideMark/>
          </w:tcPr>
          <w:p w14:paraId="50450A31" w14:textId="77777777" w:rsidR="009613AB" w:rsidRPr="001856AA" w:rsidRDefault="009613AB" w:rsidP="009613AB">
            <w:pPr>
              <w:spacing w:line="276" w:lineRule="auto"/>
              <w:jc w:val="center"/>
              <w:rPr>
                <w:ins w:id="13254" w:author="phuong vu" w:date="2018-11-23T14:57:00Z"/>
                <w:b/>
                <w:bCs/>
              </w:rPr>
            </w:pPr>
            <w:ins w:id="13255" w:author="phuong vu" w:date="2018-11-23T14:57:00Z">
              <w:r w:rsidRPr="001856AA">
                <w:rPr>
                  <w:b/>
                  <w:bCs/>
                  <w:lang w:val="da-DK"/>
                </w:rPr>
                <w:t>Kiểu</w:t>
              </w:r>
            </w:ins>
          </w:p>
        </w:tc>
        <w:tc>
          <w:tcPr>
            <w:tcW w:w="1098" w:type="dxa"/>
            <w:noWrap/>
            <w:vAlign w:val="center"/>
            <w:hideMark/>
          </w:tcPr>
          <w:p w14:paraId="03A4E301" w14:textId="77777777" w:rsidR="009613AB" w:rsidRPr="001856AA" w:rsidRDefault="009613AB" w:rsidP="009613AB">
            <w:pPr>
              <w:spacing w:line="276" w:lineRule="auto"/>
              <w:jc w:val="center"/>
              <w:rPr>
                <w:ins w:id="13256" w:author="phuong vu" w:date="2018-11-23T14:57:00Z"/>
                <w:b/>
                <w:bCs/>
              </w:rPr>
            </w:pPr>
            <w:ins w:id="13257" w:author="phuong vu" w:date="2018-11-23T14:57:00Z">
              <w:r w:rsidRPr="001856AA">
                <w:rPr>
                  <w:b/>
                  <w:bCs/>
                  <w:lang w:val="da-DK"/>
                </w:rPr>
                <w:t>Chấp nhận Null</w:t>
              </w:r>
            </w:ins>
          </w:p>
        </w:tc>
        <w:tc>
          <w:tcPr>
            <w:tcW w:w="838" w:type="dxa"/>
            <w:noWrap/>
            <w:vAlign w:val="center"/>
            <w:hideMark/>
          </w:tcPr>
          <w:p w14:paraId="67A551BC" w14:textId="77777777" w:rsidR="009613AB" w:rsidRPr="001856AA" w:rsidRDefault="009613AB" w:rsidP="009613AB">
            <w:pPr>
              <w:spacing w:line="276" w:lineRule="auto"/>
              <w:jc w:val="center"/>
              <w:rPr>
                <w:ins w:id="13258" w:author="phuong vu" w:date="2018-11-23T14:57:00Z"/>
                <w:b/>
                <w:bCs/>
              </w:rPr>
            </w:pPr>
            <w:ins w:id="13259" w:author="phuong vu" w:date="2018-11-23T14:57:00Z">
              <w:r w:rsidRPr="001856AA">
                <w:rPr>
                  <w:b/>
                  <w:bCs/>
                  <w:lang w:val="da-DK"/>
                </w:rPr>
                <w:t>Khóa chính</w:t>
              </w:r>
            </w:ins>
          </w:p>
        </w:tc>
        <w:tc>
          <w:tcPr>
            <w:tcW w:w="823" w:type="dxa"/>
            <w:noWrap/>
            <w:vAlign w:val="center"/>
            <w:hideMark/>
          </w:tcPr>
          <w:p w14:paraId="4C3D983A" w14:textId="77777777" w:rsidR="009613AB" w:rsidRPr="001856AA" w:rsidRDefault="009613AB" w:rsidP="009613AB">
            <w:pPr>
              <w:spacing w:line="276" w:lineRule="auto"/>
              <w:jc w:val="center"/>
              <w:rPr>
                <w:ins w:id="13260" w:author="phuong vu" w:date="2018-11-23T14:57:00Z"/>
                <w:b/>
                <w:bCs/>
              </w:rPr>
            </w:pPr>
            <w:ins w:id="13261" w:author="phuong vu" w:date="2018-11-23T14:57:00Z">
              <w:r w:rsidRPr="001856AA">
                <w:rPr>
                  <w:b/>
                  <w:bCs/>
                  <w:lang w:val="da-DK"/>
                </w:rPr>
                <w:t>Khóa ngoại</w:t>
              </w:r>
            </w:ins>
          </w:p>
        </w:tc>
        <w:tc>
          <w:tcPr>
            <w:tcW w:w="2228" w:type="dxa"/>
            <w:noWrap/>
            <w:vAlign w:val="center"/>
            <w:hideMark/>
          </w:tcPr>
          <w:p w14:paraId="7205B75E" w14:textId="77777777" w:rsidR="009613AB" w:rsidRPr="001856AA" w:rsidRDefault="009613AB" w:rsidP="009613AB">
            <w:pPr>
              <w:spacing w:line="276" w:lineRule="auto"/>
              <w:ind w:right="226"/>
              <w:jc w:val="center"/>
              <w:rPr>
                <w:ins w:id="13262" w:author="phuong vu" w:date="2018-11-23T14:57:00Z"/>
                <w:b/>
                <w:bCs/>
              </w:rPr>
            </w:pPr>
            <w:ins w:id="13263" w:author="phuong vu" w:date="2018-11-23T14:57:00Z">
              <w:r w:rsidRPr="001856AA">
                <w:rPr>
                  <w:b/>
                  <w:bCs/>
                  <w:lang w:val="da-DK"/>
                </w:rPr>
                <w:t>Mô tả</w:t>
              </w:r>
            </w:ins>
          </w:p>
        </w:tc>
      </w:tr>
      <w:tr w:rsidR="009613AB" w:rsidRPr="001856AA" w14:paraId="2432D73C" w14:textId="77777777" w:rsidTr="009613AB">
        <w:trPr>
          <w:trHeight w:val="300"/>
          <w:ins w:id="13264" w:author="phuong vu" w:date="2018-11-23T14:57:00Z"/>
        </w:trPr>
        <w:tc>
          <w:tcPr>
            <w:tcW w:w="708" w:type="dxa"/>
            <w:noWrap/>
            <w:vAlign w:val="center"/>
            <w:hideMark/>
          </w:tcPr>
          <w:p w14:paraId="3FBBE7A7" w14:textId="77777777" w:rsidR="009613AB" w:rsidRPr="00FD2760" w:rsidRDefault="009613AB" w:rsidP="009613AB">
            <w:pPr>
              <w:spacing w:line="276" w:lineRule="auto"/>
              <w:jc w:val="center"/>
              <w:rPr>
                <w:ins w:id="13265" w:author="phuong vu" w:date="2018-11-23T14:57:00Z"/>
              </w:rPr>
            </w:pPr>
            <w:ins w:id="13266" w:author="phuong vu" w:date="2018-11-23T14:57:00Z">
              <w:r w:rsidRPr="00FD2760">
                <w:t>1</w:t>
              </w:r>
            </w:ins>
          </w:p>
        </w:tc>
        <w:tc>
          <w:tcPr>
            <w:tcW w:w="2295" w:type="dxa"/>
            <w:noWrap/>
            <w:hideMark/>
          </w:tcPr>
          <w:p w14:paraId="26B2D2ED" w14:textId="21EA9E2C" w:rsidR="009613AB" w:rsidRPr="00FD2760" w:rsidRDefault="009613AB" w:rsidP="009613AB">
            <w:pPr>
              <w:spacing w:line="276" w:lineRule="auto"/>
              <w:rPr>
                <w:ins w:id="13267" w:author="phuong vu" w:date="2018-11-23T14:57:00Z"/>
              </w:rPr>
            </w:pPr>
            <w:ins w:id="13268" w:author="phuong vu" w:date="2018-11-23T14:57:00Z">
              <w:r w:rsidRPr="00FD2760">
                <w:t>id</w:t>
              </w:r>
            </w:ins>
          </w:p>
        </w:tc>
        <w:tc>
          <w:tcPr>
            <w:tcW w:w="1300" w:type="dxa"/>
            <w:noWrap/>
            <w:hideMark/>
          </w:tcPr>
          <w:p w14:paraId="35529F19" w14:textId="77777777" w:rsidR="009613AB" w:rsidRPr="00FD2760" w:rsidRDefault="009613AB" w:rsidP="009613AB">
            <w:pPr>
              <w:spacing w:line="276" w:lineRule="auto"/>
              <w:rPr>
                <w:ins w:id="13269" w:author="phuong vu" w:date="2018-11-23T14:57:00Z"/>
              </w:rPr>
            </w:pPr>
            <w:ins w:id="13270" w:author="phuong vu" w:date="2018-11-23T14:57:00Z">
              <w:r w:rsidRPr="00FD2760">
                <w:t>numeric</w:t>
              </w:r>
            </w:ins>
          </w:p>
        </w:tc>
        <w:tc>
          <w:tcPr>
            <w:tcW w:w="1098" w:type="dxa"/>
            <w:noWrap/>
            <w:vAlign w:val="center"/>
            <w:hideMark/>
          </w:tcPr>
          <w:p w14:paraId="3DAE431F" w14:textId="77777777" w:rsidR="009613AB" w:rsidRPr="00FD2760" w:rsidRDefault="009613AB" w:rsidP="009613AB">
            <w:pPr>
              <w:spacing w:line="276" w:lineRule="auto"/>
              <w:jc w:val="center"/>
              <w:rPr>
                <w:ins w:id="13271" w:author="phuong vu" w:date="2018-11-23T14:57:00Z"/>
              </w:rPr>
            </w:pPr>
          </w:p>
        </w:tc>
        <w:tc>
          <w:tcPr>
            <w:tcW w:w="838" w:type="dxa"/>
            <w:noWrap/>
            <w:vAlign w:val="center"/>
            <w:hideMark/>
          </w:tcPr>
          <w:p w14:paraId="6151C936" w14:textId="77777777" w:rsidR="009613AB" w:rsidRPr="00FD2760" w:rsidRDefault="009613AB" w:rsidP="009613AB">
            <w:pPr>
              <w:spacing w:line="276" w:lineRule="auto"/>
              <w:jc w:val="center"/>
              <w:rPr>
                <w:ins w:id="13272" w:author="phuong vu" w:date="2018-11-23T14:57:00Z"/>
              </w:rPr>
            </w:pPr>
            <w:ins w:id="13273" w:author="phuong vu" w:date="2018-11-23T14:57:00Z">
              <w:r w:rsidRPr="00FD2760">
                <w:t>X</w:t>
              </w:r>
            </w:ins>
          </w:p>
        </w:tc>
        <w:tc>
          <w:tcPr>
            <w:tcW w:w="823" w:type="dxa"/>
            <w:noWrap/>
            <w:vAlign w:val="center"/>
            <w:hideMark/>
          </w:tcPr>
          <w:p w14:paraId="19A10B5D" w14:textId="77777777" w:rsidR="009613AB" w:rsidRPr="00FD2760" w:rsidRDefault="009613AB" w:rsidP="009613AB">
            <w:pPr>
              <w:spacing w:line="276" w:lineRule="auto"/>
              <w:jc w:val="center"/>
              <w:rPr>
                <w:ins w:id="13274" w:author="phuong vu" w:date="2018-11-23T14:57:00Z"/>
              </w:rPr>
            </w:pPr>
          </w:p>
        </w:tc>
        <w:tc>
          <w:tcPr>
            <w:tcW w:w="2228" w:type="dxa"/>
            <w:noWrap/>
            <w:hideMark/>
          </w:tcPr>
          <w:p w14:paraId="523DB418" w14:textId="77777777" w:rsidR="009613AB" w:rsidRPr="00FD2760" w:rsidRDefault="009613AB" w:rsidP="009613AB">
            <w:pPr>
              <w:spacing w:line="276" w:lineRule="auto"/>
              <w:rPr>
                <w:ins w:id="13275" w:author="phuong vu" w:date="2018-11-23T14:57:00Z"/>
                <w:lang w:val="en-US"/>
              </w:rPr>
            </w:pPr>
            <w:ins w:id="13276" w:author="phuong vu" w:date="2018-11-23T14:57:00Z">
              <w:r w:rsidRPr="00FD2760">
                <w:t>ID</w:t>
              </w:r>
            </w:ins>
          </w:p>
        </w:tc>
      </w:tr>
      <w:tr w:rsidR="009613AB" w:rsidRPr="001856AA" w14:paraId="5B077089" w14:textId="77777777" w:rsidTr="009613AB">
        <w:trPr>
          <w:trHeight w:val="300"/>
          <w:ins w:id="13277" w:author="phuong vu" w:date="2018-11-23T14:57:00Z"/>
        </w:trPr>
        <w:tc>
          <w:tcPr>
            <w:tcW w:w="708" w:type="dxa"/>
            <w:noWrap/>
            <w:vAlign w:val="center"/>
            <w:hideMark/>
          </w:tcPr>
          <w:p w14:paraId="4D77DC75" w14:textId="77777777" w:rsidR="009613AB" w:rsidRPr="00FD2760" w:rsidRDefault="009613AB" w:rsidP="009613AB">
            <w:pPr>
              <w:spacing w:line="276" w:lineRule="auto"/>
              <w:jc w:val="center"/>
              <w:rPr>
                <w:ins w:id="13278" w:author="phuong vu" w:date="2018-11-23T14:57:00Z"/>
              </w:rPr>
            </w:pPr>
            <w:ins w:id="13279" w:author="phuong vu" w:date="2018-11-23T14:57:00Z">
              <w:r w:rsidRPr="00FD2760">
                <w:t>2</w:t>
              </w:r>
            </w:ins>
          </w:p>
        </w:tc>
        <w:tc>
          <w:tcPr>
            <w:tcW w:w="2295" w:type="dxa"/>
            <w:noWrap/>
            <w:hideMark/>
          </w:tcPr>
          <w:p w14:paraId="0A514F2C" w14:textId="5939B88D" w:rsidR="009613AB" w:rsidRPr="00FD2760" w:rsidRDefault="009613AB" w:rsidP="009613AB">
            <w:pPr>
              <w:spacing w:line="276" w:lineRule="auto"/>
              <w:rPr>
                <w:ins w:id="13280" w:author="phuong vu" w:date="2018-11-23T14:57:00Z"/>
                <w:lang w:val="en-US"/>
              </w:rPr>
            </w:pPr>
            <w:ins w:id="13281" w:author="phuong vu" w:date="2018-11-23T14:57:00Z">
              <w:r>
                <w:rPr>
                  <w:lang w:val="en-US"/>
                </w:rPr>
                <w:t>unit_id</w:t>
              </w:r>
            </w:ins>
          </w:p>
        </w:tc>
        <w:tc>
          <w:tcPr>
            <w:tcW w:w="1300" w:type="dxa"/>
            <w:noWrap/>
            <w:hideMark/>
          </w:tcPr>
          <w:p w14:paraId="6C56F637" w14:textId="0077E16C" w:rsidR="009613AB" w:rsidRPr="009613AB" w:rsidRDefault="009613AB" w:rsidP="009613AB">
            <w:pPr>
              <w:spacing w:line="276" w:lineRule="auto"/>
              <w:rPr>
                <w:ins w:id="13282" w:author="phuong vu" w:date="2018-11-23T14:57:00Z"/>
                <w:lang w:val="en-US"/>
              </w:rPr>
            </w:pPr>
            <w:ins w:id="13283" w:author="phuong vu" w:date="2018-11-23T14:57:00Z">
              <w:r>
                <w:rPr>
                  <w:lang w:val="en-US"/>
                </w:rPr>
                <w:t>numeric</w:t>
              </w:r>
            </w:ins>
          </w:p>
        </w:tc>
        <w:tc>
          <w:tcPr>
            <w:tcW w:w="1098" w:type="dxa"/>
            <w:noWrap/>
            <w:vAlign w:val="center"/>
            <w:hideMark/>
          </w:tcPr>
          <w:p w14:paraId="5F3094C3" w14:textId="77777777" w:rsidR="009613AB" w:rsidRPr="00FD2760" w:rsidRDefault="009613AB" w:rsidP="009613AB">
            <w:pPr>
              <w:spacing w:line="276" w:lineRule="auto"/>
              <w:jc w:val="center"/>
              <w:rPr>
                <w:ins w:id="13284" w:author="phuong vu" w:date="2018-11-23T14:57:00Z"/>
              </w:rPr>
            </w:pPr>
          </w:p>
        </w:tc>
        <w:tc>
          <w:tcPr>
            <w:tcW w:w="838" w:type="dxa"/>
            <w:noWrap/>
            <w:vAlign w:val="center"/>
            <w:hideMark/>
          </w:tcPr>
          <w:p w14:paraId="65C7F58C" w14:textId="77777777" w:rsidR="009613AB" w:rsidRPr="00FD2760" w:rsidRDefault="009613AB" w:rsidP="009613AB">
            <w:pPr>
              <w:spacing w:line="276" w:lineRule="auto"/>
              <w:jc w:val="center"/>
              <w:rPr>
                <w:ins w:id="13285" w:author="phuong vu" w:date="2018-11-23T14:57:00Z"/>
              </w:rPr>
            </w:pPr>
          </w:p>
        </w:tc>
        <w:tc>
          <w:tcPr>
            <w:tcW w:w="823" w:type="dxa"/>
            <w:noWrap/>
            <w:vAlign w:val="center"/>
            <w:hideMark/>
          </w:tcPr>
          <w:p w14:paraId="4323ED9A" w14:textId="602CCB7A" w:rsidR="009613AB" w:rsidRPr="00FD2760" w:rsidRDefault="009613AB" w:rsidP="009613AB">
            <w:pPr>
              <w:spacing w:line="276" w:lineRule="auto"/>
              <w:jc w:val="center"/>
              <w:rPr>
                <w:ins w:id="13286" w:author="phuong vu" w:date="2018-11-23T14:57:00Z"/>
                <w:lang w:val="en-US"/>
              </w:rPr>
            </w:pPr>
            <w:ins w:id="13287" w:author="phuong vu" w:date="2018-11-23T15:00:00Z">
              <w:r>
                <w:rPr>
                  <w:lang w:val="en-US"/>
                </w:rPr>
                <w:t>X</w:t>
              </w:r>
            </w:ins>
          </w:p>
        </w:tc>
        <w:tc>
          <w:tcPr>
            <w:tcW w:w="2228" w:type="dxa"/>
            <w:noWrap/>
            <w:hideMark/>
          </w:tcPr>
          <w:p w14:paraId="545EFC71" w14:textId="77777777" w:rsidR="009613AB" w:rsidRPr="00FD2760" w:rsidRDefault="009613AB" w:rsidP="009613AB">
            <w:pPr>
              <w:spacing w:line="276" w:lineRule="auto"/>
              <w:rPr>
                <w:ins w:id="13288" w:author="phuong vu" w:date="2018-11-23T14:57:00Z"/>
                <w:lang w:val="en-US"/>
              </w:rPr>
            </w:pPr>
            <w:ins w:id="13289" w:author="phuong vu" w:date="2018-11-23T14:57:00Z">
              <w:r>
                <w:rPr>
                  <w:lang w:val="en-US"/>
                </w:rPr>
                <w:t>Tên đơn vị tính</w:t>
              </w:r>
            </w:ins>
          </w:p>
        </w:tc>
      </w:tr>
      <w:tr w:rsidR="009613AB" w:rsidRPr="001856AA" w14:paraId="3B4C30E3" w14:textId="77777777" w:rsidTr="009613AB">
        <w:trPr>
          <w:trHeight w:val="300"/>
          <w:ins w:id="13290" w:author="phuong vu" w:date="2018-11-23T14:57:00Z"/>
        </w:trPr>
        <w:tc>
          <w:tcPr>
            <w:tcW w:w="708" w:type="dxa"/>
            <w:noWrap/>
            <w:vAlign w:val="center"/>
          </w:tcPr>
          <w:p w14:paraId="4BC9A0B1" w14:textId="74FC43BC" w:rsidR="009613AB" w:rsidRPr="009613AB" w:rsidRDefault="009613AB" w:rsidP="009613AB">
            <w:pPr>
              <w:spacing w:line="276" w:lineRule="auto"/>
              <w:jc w:val="center"/>
              <w:rPr>
                <w:ins w:id="13291" w:author="phuong vu" w:date="2018-11-23T14:57:00Z"/>
                <w:lang w:val="en-US"/>
                <w:rPrChange w:id="13292" w:author="phuong vu" w:date="2018-11-23T14:57:00Z">
                  <w:rPr>
                    <w:ins w:id="13293" w:author="phuong vu" w:date="2018-11-23T14:57:00Z"/>
                  </w:rPr>
                </w:rPrChange>
              </w:rPr>
            </w:pPr>
            <w:ins w:id="13294" w:author="phuong vu" w:date="2018-11-23T14:57:00Z">
              <w:r>
                <w:rPr>
                  <w:lang w:val="en-US"/>
                </w:rPr>
                <w:t>3</w:t>
              </w:r>
            </w:ins>
          </w:p>
        </w:tc>
        <w:tc>
          <w:tcPr>
            <w:tcW w:w="2295" w:type="dxa"/>
            <w:noWrap/>
          </w:tcPr>
          <w:p w14:paraId="1126731B" w14:textId="7933EC0B" w:rsidR="009613AB" w:rsidRDefault="009613AB" w:rsidP="009613AB">
            <w:pPr>
              <w:spacing w:line="276" w:lineRule="auto"/>
              <w:rPr>
                <w:ins w:id="13295" w:author="phuong vu" w:date="2018-11-23T14:57:00Z"/>
                <w:lang w:val="en-US"/>
              </w:rPr>
            </w:pPr>
            <w:ins w:id="13296" w:author="phuong vu" w:date="2018-11-23T14:58:00Z">
              <w:r>
                <w:rPr>
                  <w:lang w:val="en-US"/>
                </w:rPr>
                <w:t>service_type_id</w:t>
              </w:r>
            </w:ins>
          </w:p>
        </w:tc>
        <w:tc>
          <w:tcPr>
            <w:tcW w:w="1300" w:type="dxa"/>
            <w:noWrap/>
          </w:tcPr>
          <w:p w14:paraId="0B1A8D42" w14:textId="41E23FD6" w:rsidR="009613AB" w:rsidRDefault="009613AB" w:rsidP="009613AB">
            <w:pPr>
              <w:spacing w:line="276" w:lineRule="auto"/>
              <w:rPr>
                <w:ins w:id="13297" w:author="phuong vu" w:date="2018-11-23T14:57:00Z"/>
                <w:lang w:val="en-US"/>
              </w:rPr>
            </w:pPr>
            <w:ins w:id="13298" w:author="phuong vu" w:date="2018-11-23T14:58:00Z">
              <w:r>
                <w:rPr>
                  <w:lang w:val="en-US"/>
                </w:rPr>
                <w:t>numeric</w:t>
              </w:r>
            </w:ins>
          </w:p>
        </w:tc>
        <w:tc>
          <w:tcPr>
            <w:tcW w:w="1098" w:type="dxa"/>
            <w:noWrap/>
            <w:vAlign w:val="center"/>
          </w:tcPr>
          <w:p w14:paraId="14A9C42B" w14:textId="77777777" w:rsidR="009613AB" w:rsidRPr="00FD2760" w:rsidRDefault="009613AB" w:rsidP="009613AB">
            <w:pPr>
              <w:spacing w:line="276" w:lineRule="auto"/>
              <w:jc w:val="center"/>
              <w:rPr>
                <w:ins w:id="13299" w:author="phuong vu" w:date="2018-11-23T14:57:00Z"/>
              </w:rPr>
            </w:pPr>
          </w:p>
        </w:tc>
        <w:tc>
          <w:tcPr>
            <w:tcW w:w="838" w:type="dxa"/>
            <w:noWrap/>
            <w:vAlign w:val="center"/>
          </w:tcPr>
          <w:p w14:paraId="4FD75905" w14:textId="77777777" w:rsidR="009613AB" w:rsidRPr="00FD2760" w:rsidRDefault="009613AB" w:rsidP="009613AB">
            <w:pPr>
              <w:spacing w:line="276" w:lineRule="auto"/>
              <w:jc w:val="center"/>
              <w:rPr>
                <w:ins w:id="13300" w:author="phuong vu" w:date="2018-11-23T14:57:00Z"/>
              </w:rPr>
            </w:pPr>
          </w:p>
        </w:tc>
        <w:tc>
          <w:tcPr>
            <w:tcW w:w="823" w:type="dxa"/>
            <w:noWrap/>
            <w:vAlign w:val="center"/>
          </w:tcPr>
          <w:p w14:paraId="137F05E3" w14:textId="3186EBA7" w:rsidR="009613AB" w:rsidRPr="00FD2760" w:rsidRDefault="009613AB" w:rsidP="009613AB">
            <w:pPr>
              <w:spacing w:line="276" w:lineRule="auto"/>
              <w:jc w:val="center"/>
              <w:rPr>
                <w:ins w:id="13301" w:author="phuong vu" w:date="2018-11-23T14:57:00Z"/>
                <w:lang w:val="en-US"/>
              </w:rPr>
            </w:pPr>
            <w:ins w:id="13302" w:author="phuong vu" w:date="2018-11-23T15:00:00Z">
              <w:r>
                <w:rPr>
                  <w:lang w:val="en-US"/>
                </w:rPr>
                <w:t>X</w:t>
              </w:r>
            </w:ins>
          </w:p>
        </w:tc>
        <w:tc>
          <w:tcPr>
            <w:tcW w:w="2228" w:type="dxa"/>
            <w:noWrap/>
          </w:tcPr>
          <w:p w14:paraId="0B118C9E" w14:textId="540A5259" w:rsidR="009613AB" w:rsidRDefault="009613AB" w:rsidP="009613AB">
            <w:pPr>
              <w:spacing w:line="276" w:lineRule="auto"/>
              <w:rPr>
                <w:ins w:id="13303" w:author="phuong vu" w:date="2018-11-23T14:57:00Z"/>
                <w:lang w:val="en-US"/>
              </w:rPr>
            </w:pPr>
            <w:ins w:id="13304" w:author="phuong vu" w:date="2018-11-23T14:59:00Z">
              <w:r>
                <w:rPr>
                  <w:lang w:val="en-US"/>
                </w:rPr>
                <w:t>Loại dịch vụ</w:t>
              </w:r>
            </w:ins>
          </w:p>
        </w:tc>
      </w:tr>
      <w:tr w:rsidR="009613AB" w:rsidRPr="001856AA" w14:paraId="20C94726" w14:textId="77777777" w:rsidTr="009613AB">
        <w:trPr>
          <w:trHeight w:val="300"/>
          <w:ins w:id="13305" w:author="phuong vu" w:date="2018-11-23T14:58:00Z"/>
        </w:trPr>
        <w:tc>
          <w:tcPr>
            <w:tcW w:w="708" w:type="dxa"/>
            <w:noWrap/>
            <w:vAlign w:val="center"/>
          </w:tcPr>
          <w:p w14:paraId="4205B2A2" w14:textId="64BB5046" w:rsidR="009613AB" w:rsidRDefault="009613AB" w:rsidP="009613AB">
            <w:pPr>
              <w:spacing w:line="276" w:lineRule="auto"/>
              <w:jc w:val="center"/>
              <w:rPr>
                <w:ins w:id="13306" w:author="phuong vu" w:date="2018-11-23T14:58:00Z"/>
                <w:lang w:val="en-US"/>
              </w:rPr>
            </w:pPr>
            <w:ins w:id="13307" w:author="phuong vu" w:date="2018-11-23T14:58:00Z">
              <w:r>
                <w:rPr>
                  <w:lang w:val="en-US"/>
                </w:rPr>
                <w:t>4</w:t>
              </w:r>
            </w:ins>
          </w:p>
        </w:tc>
        <w:tc>
          <w:tcPr>
            <w:tcW w:w="2295" w:type="dxa"/>
            <w:noWrap/>
          </w:tcPr>
          <w:p w14:paraId="6FA2C54B" w14:textId="5142B519" w:rsidR="009613AB" w:rsidRDefault="009613AB" w:rsidP="009613AB">
            <w:pPr>
              <w:spacing w:line="276" w:lineRule="auto"/>
              <w:rPr>
                <w:ins w:id="13308" w:author="phuong vu" w:date="2018-11-23T14:58:00Z"/>
                <w:lang w:val="en-US"/>
              </w:rPr>
            </w:pPr>
            <w:ins w:id="13309" w:author="phuong vu" w:date="2018-11-23T14:58:00Z">
              <w:r>
                <w:rPr>
                  <w:lang w:val="en-US"/>
                </w:rPr>
                <w:t>apply_date</w:t>
              </w:r>
            </w:ins>
          </w:p>
        </w:tc>
        <w:tc>
          <w:tcPr>
            <w:tcW w:w="1300" w:type="dxa"/>
            <w:noWrap/>
          </w:tcPr>
          <w:p w14:paraId="5277C349" w14:textId="0EF68D7D" w:rsidR="009613AB" w:rsidRDefault="009613AB" w:rsidP="009613AB">
            <w:pPr>
              <w:spacing w:line="276" w:lineRule="auto"/>
              <w:rPr>
                <w:ins w:id="13310" w:author="phuong vu" w:date="2018-11-23T14:58:00Z"/>
                <w:lang w:val="en-US"/>
              </w:rPr>
            </w:pPr>
            <w:ins w:id="13311" w:author="phuong vu" w:date="2018-11-23T14:58:00Z">
              <w:r>
                <w:rPr>
                  <w:lang w:val="en-US"/>
                </w:rPr>
                <w:t>datetime</w:t>
              </w:r>
            </w:ins>
          </w:p>
        </w:tc>
        <w:tc>
          <w:tcPr>
            <w:tcW w:w="1098" w:type="dxa"/>
            <w:noWrap/>
            <w:vAlign w:val="center"/>
          </w:tcPr>
          <w:p w14:paraId="578B96DE" w14:textId="77777777" w:rsidR="009613AB" w:rsidRPr="00FD2760" w:rsidRDefault="009613AB" w:rsidP="009613AB">
            <w:pPr>
              <w:spacing w:line="276" w:lineRule="auto"/>
              <w:jc w:val="center"/>
              <w:rPr>
                <w:ins w:id="13312" w:author="phuong vu" w:date="2018-11-23T14:58:00Z"/>
              </w:rPr>
            </w:pPr>
          </w:p>
        </w:tc>
        <w:tc>
          <w:tcPr>
            <w:tcW w:w="838" w:type="dxa"/>
            <w:noWrap/>
            <w:vAlign w:val="center"/>
          </w:tcPr>
          <w:p w14:paraId="2127AA34" w14:textId="77777777" w:rsidR="009613AB" w:rsidRPr="00FD2760" w:rsidRDefault="009613AB" w:rsidP="009613AB">
            <w:pPr>
              <w:spacing w:line="276" w:lineRule="auto"/>
              <w:jc w:val="center"/>
              <w:rPr>
                <w:ins w:id="13313" w:author="phuong vu" w:date="2018-11-23T14:58:00Z"/>
              </w:rPr>
            </w:pPr>
          </w:p>
        </w:tc>
        <w:tc>
          <w:tcPr>
            <w:tcW w:w="823" w:type="dxa"/>
            <w:noWrap/>
            <w:vAlign w:val="center"/>
          </w:tcPr>
          <w:p w14:paraId="09B9416B" w14:textId="77777777" w:rsidR="009613AB" w:rsidRPr="00FD2760" w:rsidRDefault="009613AB" w:rsidP="009613AB">
            <w:pPr>
              <w:spacing w:line="276" w:lineRule="auto"/>
              <w:jc w:val="center"/>
              <w:rPr>
                <w:ins w:id="13314" w:author="phuong vu" w:date="2018-11-23T14:58:00Z"/>
                <w:lang w:val="en-US"/>
              </w:rPr>
            </w:pPr>
          </w:p>
        </w:tc>
        <w:tc>
          <w:tcPr>
            <w:tcW w:w="2228" w:type="dxa"/>
            <w:noWrap/>
          </w:tcPr>
          <w:p w14:paraId="230F6603" w14:textId="7F94AADA" w:rsidR="009613AB" w:rsidRDefault="009613AB" w:rsidP="009613AB">
            <w:pPr>
              <w:spacing w:line="276" w:lineRule="auto"/>
              <w:rPr>
                <w:ins w:id="13315" w:author="phuong vu" w:date="2018-11-23T14:58:00Z"/>
                <w:lang w:val="en-US"/>
              </w:rPr>
            </w:pPr>
            <w:ins w:id="13316" w:author="phuong vu" w:date="2018-11-23T14:58:00Z">
              <w:r>
                <w:rPr>
                  <w:lang w:val="en-US"/>
                </w:rPr>
                <w:t>Ngày áp dụng</w:t>
              </w:r>
            </w:ins>
          </w:p>
        </w:tc>
      </w:tr>
      <w:tr w:rsidR="009613AB" w:rsidRPr="001856AA" w14:paraId="57437A55" w14:textId="77777777" w:rsidTr="009613AB">
        <w:trPr>
          <w:trHeight w:val="300"/>
          <w:ins w:id="13317" w:author="phuong vu" w:date="2018-11-23T14:58:00Z"/>
        </w:trPr>
        <w:tc>
          <w:tcPr>
            <w:tcW w:w="708" w:type="dxa"/>
            <w:noWrap/>
            <w:vAlign w:val="center"/>
          </w:tcPr>
          <w:p w14:paraId="2541BF3C" w14:textId="52B9014B" w:rsidR="009613AB" w:rsidRDefault="009613AB" w:rsidP="009613AB">
            <w:pPr>
              <w:spacing w:line="276" w:lineRule="auto"/>
              <w:jc w:val="center"/>
              <w:rPr>
                <w:ins w:id="13318" w:author="phuong vu" w:date="2018-11-23T14:58:00Z"/>
                <w:lang w:val="en-US"/>
              </w:rPr>
            </w:pPr>
            <w:ins w:id="13319" w:author="phuong vu" w:date="2018-11-23T14:58:00Z">
              <w:r>
                <w:rPr>
                  <w:lang w:val="en-US"/>
                </w:rPr>
                <w:t>5</w:t>
              </w:r>
            </w:ins>
          </w:p>
        </w:tc>
        <w:tc>
          <w:tcPr>
            <w:tcW w:w="2295" w:type="dxa"/>
            <w:noWrap/>
          </w:tcPr>
          <w:p w14:paraId="665236BD" w14:textId="658840A9" w:rsidR="009613AB" w:rsidRDefault="009613AB" w:rsidP="009613AB">
            <w:pPr>
              <w:spacing w:line="276" w:lineRule="auto"/>
              <w:rPr>
                <w:ins w:id="13320" w:author="phuong vu" w:date="2018-11-23T14:58:00Z"/>
                <w:lang w:val="en-US"/>
              </w:rPr>
            </w:pPr>
            <w:ins w:id="13321" w:author="phuong vu" w:date="2018-11-23T14:58:00Z">
              <w:r>
                <w:rPr>
                  <w:lang w:val="en-US"/>
                </w:rPr>
                <w:t>price</w:t>
              </w:r>
            </w:ins>
          </w:p>
        </w:tc>
        <w:tc>
          <w:tcPr>
            <w:tcW w:w="1300" w:type="dxa"/>
            <w:noWrap/>
          </w:tcPr>
          <w:p w14:paraId="7B0AD79C" w14:textId="48F88F61" w:rsidR="009613AB" w:rsidRDefault="009613AB" w:rsidP="009613AB">
            <w:pPr>
              <w:spacing w:line="276" w:lineRule="auto"/>
              <w:rPr>
                <w:ins w:id="13322" w:author="phuong vu" w:date="2018-11-23T14:58:00Z"/>
                <w:lang w:val="en-US"/>
              </w:rPr>
            </w:pPr>
            <w:ins w:id="13323" w:author="phuong vu" w:date="2018-11-23T14:58:00Z">
              <w:r>
                <w:rPr>
                  <w:lang w:val="en-US"/>
                </w:rPr>
                <w:t>money</w:t>
              </w:r>
            </w:ins>
          </w:p>
        </w:tc>
        <w:tc>
          <w:tcPr>
            <w:tcW w:w="1098" w:type="dxa"/>
            <w:noWrap/>
            <w:vAlign w:val="center"/>
          </w:tcPr>
          <w:p w14:paraId="69FE6B8A" w14:textId="77777777" w:rsidR="009613AB" w:rsidRPr="00FD2760" w:rsidRDefault="009613AB" w:rsidP="009613AB">
            <w:pPr>
              <w:spacing w:line="276" w:lineRule="auto"/>
              <w:jc w:val="center"/>
              <w:rPr>
                <w:ins w:id="13324" w:author="phuong vu" w:date="2018-11-23T14:58:00Z"/>
              </w:rPr>
            </w:pPr>
          </w:p>
        </w:tc>
        <w:tc>
          <w:tcPr>
            <w:tcW w:w="838" w:type="dxa"/>
            <w:noWrap/>
            <w:vAlign w:val="center"/>
          </w:tcPr>
          <w:p w14:paraId="60706E50" w14:textId="77777777" w:rsidR="009613AB" w:rsidRPr="00FD2760" w:rsidRDefault="009613AB" w:rsidP="009613AB">
            <w:pPr>
              <w:spacing w:line="276" w:lineRule="auto"/>
              <w:jc w:val="center"/>
              <w:rPr>
                <w:ins w:id="13325" w:author="phuong vu" w:date="2018-11-23T14:58:00Z"/>
              </w:rPr>
            </w:pPr>
          </w:p>
        </w:tc>
        <w:tc>
          <w:tcPr>
            <w:tcW w:w="823" w:type="dxa"/>
            <w:noWrap/>
            <w:vAlign w:val="center"/>
          </w:tcPr>
          <w:p w14:paraId="5444E374" w14:textId="77777777" w:rsidR="009613AB" w:rsidRPr="00FD2760" w:rsidRDefault="009613AB" w:rsidP="009613AB">
            <w:pPr>
              <w:spacing w:line="276" w:lineRule="auto"/>
              <w:jc w:val="center"/>
              <w:rPr>
                <w:ins w:id="13326" w:author="phuong vu" w:date="2018-11-23T14:58:00Z"/>
                <w:lang w:val="en-US"/>
              </w:rPr>
            </w:pPr>
          </w:p>
        </w:tc>
        <w:tc>
          <w:tcPr>
            <w:tcW w:w="2228" w:type="dxa"/>
            <w:noWrap/>
          </w:tcPr>
          <w:p w14:paraId="71D6C4A9" w14:textId="5E7DEC7A" w:rsidR="009613AB" w:rsidRDefault="009613AB" w:rsidP="009613AB">
            <w:pPr>
              <w:spacing w:line="276" w:lineRule="auto"/>
              <w:rPr>
                <w:ins w:id="13327" w:author="phuong vu" w:date="2018-11-23T14:58:00Z"/>
                <w:lang w:val="en-US"/>
              </w:rPr>
            </w:pPr>
            <w:ins w:id="13328" w:author="phuong vu" w:date="2018-11-23T14:58:00Z">
              <w:r>
                <w:rPr>
                  <w:lang w:val="en-US"/>
                </w:rPr>
                <w:t>Giá tiền</w:t>
              </w:r>
            </w:ins>
          </w:p>
        </w:tc>
      </w:tr>
      <w:tr w:rsidR="009613AB" w:rsidRPr="001856AA" w14:paraId="21167A75" w14:textId="77777777" w:rsidTr="009613AB">
        <w:trPr>
          <w:trHeight w:val="300"/>
          <w:ins w:id="13329" w:author="phuong vu" w:date="2018-11-23T14:57:00Z"/>
        </w:trPr>
        <w:tc>
          <w:tcPr>
            <w:tcW w:w="708" w:type="dxa"/>
            <w:noWrap/>
            <w:vAlign w:val="center"/>
            <w:hideMark/>
          </w:tcPr>
          <w:p w14:paraId="477530C7" w14:textId="77777777" w:rsidR="009613AB" w:rsidRPr="00FD2760" w:rsidRDefault="009613AB" w:rsidP="009613AB">
            <w:pPr>
              <w:spacing w:line="276" w:lineRule="auto"/>
              <w:jc w:val="center"/>
              <w:rPr>
                <w:ins w:id="13330" w:author="phuong vu" w:date="2018-11-23T14:57:00Z"/>
                <w:lang w:val="en-US"/>
              </w:rPr>
            </w:pPr>
            <w:ins w:id="13331" w:author="phuong vu" w:date="2018-11-23T14:57:00Z">
              <w:r>
                <w:rPr>
                  <w:lang w:val="en-US"/>
                </w:rPr>
                <w:t>4</w:t>
              </w:r>
            </w:ins>
          </w:p>
        </w:tc>
        <w:tc>
          <w:tcPr>
            <w:tcW w:w="2295" w:type="dxa"/>
            <w:noWrap/>
            <w:hideMark/>
          </w:tcPr>
          <w:p w14:paraId="75DD298B" w14:textId="77777777" w:rsidR="009613AB" w:rsidRPr="00FD2760" w:rsidRDefault="009613AB" w:rsidP="009613AB">
            <w:pPr>
              <w:spacing w:line="276" w:lineRule="auto"/>
              <w:rPr>
                <w:ins w:id="13332" w:author="phuong vu" w:date="2018-11-23T14:57:00Z"/>
              </w:rPr>
            </w:pPr>
            <w:ins w:id="13333" w:author="phuong vu" w:date="2018-11-23T14:57:00Z">
              <w:r w:rsidRPr="00FD2760">
                <w:t>status</w:t>
              </w:r>
            </w:ins>
          </w:p>
        </w:tc>
        <w:tc>
          <w:tcPr>
            <w:tcW w:w="1300" w:type="dxa"/>
            <w:noWrap/>
            <w:hideMark/>
          </w:tcPr>
          <w:p w14:paraId="408F9EE0" w14:textId="77777777" w:rsidR="009613AB" w:rsidRPr="00FD2760" w:rsidRDefault="009613AB" w:rsidP="009613AB">
            <w:pPr>
              <w:spacing w:line="276" w:lineRule="auto"/>
              <w:rPr>
                <w:ins w:id="13334" w:author="phuong vu" w:date="2018-11-23T14:57:00Z"/>
              </w:rPr>
            </w:pPr>
            <w:ins w:id="13335" w:author="phuong vu" w:date="2018-11-23T14:57:00Z">
              <w:r w:rsidRPr="00FD2760">
                <w:t>character varying</w:t>
              </w:r>
            </w:ins>
          </w:p>
        </w:tc>
        <w:tc>
          <w:tcPr>
            <w:tcW w:w="1098" w:type="dxa"/>
            <w:noWrap/>
            <w:vAlign w:val="center"/>
            <w:hideMark/>
          </w:tcPr>
          <w:p w14:paraId="60CEC812" w14:textId="77777777" w:rsidR="009613AB" w:rsidRPr="00FD2760" w:rsidRDefault="009613AB" w:rsidP="009613AB">
            <w:pPr>
              <w:spacing w:line="276" w:lineRule="auto"/>
              <w:jc w:val="center"/>
              <w:rPr>
                <w:ins w:id="13336" w:author="phuong vu" w:date="2018-11-23T14:57:00Z"/>
              </w:rPr>
            </w:pPr>
            <w:ins w:id="13337" w:author="phuong vu" w:date="2018-11-23T14:57:00Z">
              <w:r w:rsidRPr="00FD2760">
                <w:t>X</w:t>
              </w:r>
            </w:ins>
          </w:p>
        </w:tc>
        <w:tc>
          <w:tcPr>
            <w:tcW w:w="838" w:type="dxa"/>
            <w:noWrap/>
            <w:vAlign w:val="center"/>
            <w:hideMark/>
          </w:tcPr>
          <w:p w14:paraId="77DE4C6D" w14:textId="77777777" w:rsidR="009613AB" w:rsidRPr="00FD2760" w:rsidRDefault="009613AB" w:rsidP="009613AB">
            <w:pPr>
              <w:spacing w:line="276" w:lineRule="auto"/>
              <w:jc w:val="center"/>
              <w:rPr>
                <w:ins w:id="13338" w:author="phuong vu" w:date="2018-11-23T14:57:00Z"/>
              </w:rPr>
            </w:pPr>
          </w:p>
        </w:tc>
        <w:tc>
          <w:tcPr>
            <w:tcW w:w="823" w:type="dxa"/>
            <w:noWrap/>
            <w:vAlign w:val="center"/>
            <w:hideMark/>
          </w:tcPr>
          <w:p w14:paraId="2626F566" w14:textId="77777777" w:rsidR="009613AB" w:rsidRPr="00FD2760" w:rsidRDefault="009613AB" w:rsidP="009613AB">
            <w:pPr>
              <w:spacing w:line="276" w:lineRule="auto"/>
              <w:jc w:val="center"/>
              <w:rPr>
                <w:ins w:id="13339" w:author="phuong vu" w:date="2018-11-23T14:57:00Z"/>
              </w:rPr>
            </w:pPr>
          </w:p>
        </w:tc>
        <w:tc>
          <w:tcPr>
            <w:tcW w:w="2228" w:type="dxa"/>
            <w:noWrap/>
            <w:hideMark/>
          </w:tcPr>
          <w:p w14:paraId="3FA11103" w14:textId="77777777" w:rsidR="009613AB" w:rsidRPr="00FD2760" w:rsidRDefault="009613AB" w:rsidP="00266AC8">
            <w:pPr>
              <w:keepNext/>
              <w:spacing w:line="276" w:lineRule="auto"/>
              <w:rPr>
                <w:ins w:id="13340" w:author="phuong vu" w:date="2018-11-23T14:57:00Z"/>
              </w:rPr>
              <w:pPrChange w:id="13341" w:author="Tran Huan" w:date="2018-11-25T23:44:00Z">
                <w:pPr>
                  <w:keepNext/>
                  <w:spacing w:line="276" w:lineRule="auto"/>
                </w:pPr>
              </w:pPrChange>
            </w:pPr>
            <w:ins w:id="13342" w:author="phuong vu" w:date="2018-11-23T14:57:00Z">
              <w:r w:rsidRPr="00FD2760">
                <w:t>Trạng thái</w:t>
              </w:r>
            </w:ins>
          </w:p>
        </w:tc>
      </w:tr>
    </w:tbl>
    <w:p w14:paraId="3A72B169" w14:textId="6B80741D" w:rsidR="00266AC8" w:rsidRPr="00266AC8" w:rsidRDefault="00266AC8">
      <w:pPr>
        <w:pStyle w:val="Caption"/>
        <w:rPr>
          <w:ins w:id="13343" w:author="Tran Huan" w:date="2018-11-25T23:44:00Z"/>
          <w:rPrChange w:id="13344" w:author="Tran Huan" w:date="2018-11-25T23:45:00Z">
            <w:rPr>
              <w:ins w:id="13345" w:author="Tran Huan" w:date="2018-11-25T23:44:00Z"/>
            </w:rPr>
          </w:rPrChange>
        </w:rPr>
      </w:pPr>
      <w:ins w:id="13346" w:author="Tran Huan" w:date="2018-11-25T23:44:00Z">
        <w:r>
          <w:t xml:space="preserve">Bảng </w:t>
        </w:r>
      </w:ins>
      <w:ins w:id="13347" w:author="Tran Huan" w:date="2018-11-26T01:45:00Z">
        <w:r w:rsidR="00BA6170">
          <w:fldChar w:fldCharType="begin"/>
        </w:r>
        <w:r w:rsidR="00BA6170">
          <w:instrText xml:space="preserve"> STYLEREF 1 \s </w:instrText>
        </w:r>
      </w:ins>
      <w:r w:rsidR="00BA6170">
        <w:fldChar w:fldCharType="separate"/>
      </w:r>
      <w:r w:rsidR="00BA6170">
        <w:rPr>
          <w:noProof/>
        </w:rPr>
        <w:t>3</w:t>
      </w:r>
      <w:ins w:id="13348"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349" w:author="Tran Huan" w:date="2018-11-26T01:45:00Z">
        <w:r w:rsidR="00BA6170">
          <w:rPr>
            <w:noProof/>
          </w:rPr>
          <w:t>26</w:t>
        </w:r>
        <w:r w:rsidR="00BA6170">
          <w:fldChar w:fldCharType="end"/>
        </w:r>
      </w:ins>
      <w:ins w:id="13350" w:author="Tran Huan" w:date="2018-11-25T23:44:00Z">
        <w:r w:rsidRPr="00266AC8">
          <w:rPr>
            <w:rPrChange w:id="13351" w:author="Tran Huan" w:date="2018-11-25T23:45:00Z">
              <w:rPr>
                <w:lang w:val="en-US"/>
              </w:rPr>
            </w:rPrChange>
          </w:rPr>
          <w:t xml:space="preserve"> </w:t>
        </w:r>
        <w:r w:rsidRPr="008F40CD">
          <w:rPr>
            <w:i/>
          </w:rPr>
          <w:t>Bảng dữ liệu đơn giá</w:t>
        </w:r>
      </w:ins>
    </w:p>
    <w:p w14:paraId="0874EFB3" w14:textId="059D7EA7" w:rsidR="009613AB" w:rsidRPr="000245EB" w:rsidDel="00266AC8" w:rsidRDefault="009613AB" w:rsidP="000D1FDC">
      <w:pPr>
        <w:pStyle w:val="Caption"/>
        <w:rPr>
          <w:ins w:id="13352" w:author="phuong vu" w:date="2018-11-23T15:16:00Z"/>
          <w:del w:id="13353" w:author="Tran Huan" w:date="2018-11-25T23:44:00Z"/>
          <w:rPrChange w:id="13354" w:author="Tran Huan" w:date="2018-11-25T16:08:00Z">
            <w:rPr>
              <w:ins w:id="13355" w:author="phuong vu" w:date="2018-11-23T15:16:00Z"/>
              <w:del w:id="13356" w:author="Tran Huan" w:date="2018-11-25T23:44:00Z"/>
              <w:lang w:val="en-US"/>
            </w:rPr>
          </w:rPrChange>
        </w:rPr>
        <w:pPrChange w:id="13357" w:author="Tran Huan" w:date="2018-11-25T23:36:00Z">
          <w:pPr>
            <w:pStyle w:val="Caption"/>
          </w:pPr>
        </w:pPrChange>
      </w:pPr>
      <w:ins w:id="13358" w:author="phuong vu" w:date="2018-11-23T14:59:00Z">
        <w:del w:id="13359" w:author="Tran Huan" w:date="2018-11-25T23:44:00Z">
          <w:r w:rsidDel="00266AC8">
            <w:delText xml:space="preserve">Bảng </w:delText>
          </w:r>
        </w:del>
      </w:ins>
      <w:ins w:id="13360" w:author="phuong vu" w:date="2018-11-23T15:14:00Z">
        <w:del w:id="13361" w:author="Tran Huan" w:date="2018-11-25T23:44:00Z">
          <w:r w:rsidR="00E95F1B" w:rsidDel="00266AC8">
            <w:fldChar w:fldCharType="begin"/>
          </w:r>
          <w:r w:rsidR="00E95F1B" w:rsidDel="00266AC8">
            <w:delInstrText xml:space="preserve"> STYLEREF 1 \s </w:delInstrText>
          </w:r>
        </w:del>
      </w:ins>
      <w:del w:id="13362" w:author="Tran Huan" w:date="2018-11-25T23:44:00Z">
        <w:r w:rsidR="00E95F1B" w:rsidDel="00266AC8">
          <w:fldChar w:fldCharType="separate"/>
        </w:r>
        <w:r w:rsidR="00B607D9" w:rsidDel="00266AC8">
          <w:rPr>
            <w:noProof/>
          </w:rPr>
          <w:delText>3</w:delText>
        </w:r>
      </w:del>
      <w:ins w:id="13363" w:author="phuong vu" w:date="2018-11-23T15:14:00Z">
        <w:del w:id="13364"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365" w:author="Tran Huan" w:date="2018-11-25T23:44:00Z">
        <w:r w:rsidR="00E95F1B" w:rsidDel="00266AC8">
          <w:fldChar w:fldCharType="separate"/>
        </w:r>
      </w:del>
      <w:ins w:id="13366" w:author="phuong vu" w:date="2018-11-23T15:14:00Z">
        <w:del w:id="13367" w:author="Tran Huan" w:date="2018-11-25T23:44:00Z">
          <w:r w:rsidR="00E95F1B" w:rsidDel="00266AC8">
            <w:fldChar w:fldCharType="end"/>
          </w:r>
        </w:del>
      </w:ins>
      <w:ins w:id="13368" w:author="phuong vu" w:date="2018-11-23T14:59:00Z">
        <w:del w:id="13369" w:author="Tran Huan" w:date="2018-11-25T23:44:00Z">
          <w:r w:rsidRPr="000245EB" w:rsidDel="00266AC8">
            <w:rPr>
              <w:rPrChange w:id="13370" w:author="Tran Huan" w:date="2018-11-25T16:08:00Z">
                <w:rPr>
                  <w:lang w:val="en-US"/>
                </w:rPr>
              </w:rPrChange>
            </w:rPr>
            <w:delText xml:space="preserve"> </w:delText>
          </w:r>
          <w:r w:rsidRPr="00266AC8" w:rsidDel="00266AC8">
            <w:rPr>
              <w:i/>
              <w:rPrChange w:id="13371" w:author="Tran Huan" w:date="2018-11-25T23:44:00Z">
                <w:rPr>
                  <w:lang w:val="en-US"/>
                </w:rPr>
              </w:rPrChange>
            </w:rPr>
            <w:delText>Bảng dữ liệu đơn giá</w:delText>
          </w:r>
        </w:del>
      </w:ins>
    </w:p>
    <w:p w14:paraId="69CCD2BC" w14:textId="3042A091" w:rsidR="00FE414E" w:rsidRDefault="00FE414E" w:rsidP="00FE414E">
      <w:pPr>
        <w:rPr>
          <w:ins w:id="13372" w:author="phuong vu" w:date="2018-11-23T15:19:00Z"/>
          <w:b/>
          <w:lang w:val="en-US"/>
        </w:rPr>
      </w:pPr>
      <w:ins w:id="13373" w:author="phuong vu" w:date="2018-11-23T15:16:00Z">
        <w:r>
          <w:rPr>
            <w:b/>
            <w:lang w:val="en-US"/>
          </w:rPr>
          <w:t xml:space="preserve">BẢNG </w:t>
        </w:r>
      </w:ins>
      <w:ins w:id="13374" w:author="phuong vu" w:date="2018-11-23T15:17:00Z">
        <w:r>
          <w:rPr>
            <w:b/>
            <w:lang w:val="en-US"/>
          </w:rPr>
          <w:t>USER</w:t>
        </w:r>
      </w:ins>
    </w:p>
    <w:tbl>
      <w:tblPr>
        <w:tblStyle w:val="TableGrid"/>
        <w:tblW w:w="9479" w:type="dxa"/>
        <w:tblLook w:val="04A0" w:firstRow="1" w:lastRow="0" w:firstColumn="1" w:lastColumn="0" w:noHBand="0" w:noVBand="1"/>
        <w:tblPrChange w:id="13375"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13376">
          <w:tblGrid>
            <w:gridCol w:w="708"/>
            <w:gridCol w:w="2484"/>
            <w:gridCol w:w="1300"/>
            <w:gridCol w:w="1098"/>
            <w:gridCol w:w="838"/>
            <w:gridCol w:w="823"/>
            <w:gridCol w:w="2228"/>
          </w:tblGrid>
        </w:tblGridChange>
      </w:tblGrid>
      <w:tr w:rsidR="00FE414E" w:rsidRPr="001856AA" w14:paraId="67FFC7EE" w14:textId="77777777" w:rsidTr="00FE414E">
        <w:trPr>
          <w:trHeight w:val="300"/>
          <w:ins w:id="13377" w:author="phuong vu" w:date="2018-11-23T15:20:00Z"/>
          <w:trPrChange w:id="13378" w:author="phuong vu" w:date="2018-11-23T15:22:00Z">
            <w:trPr>
              <w:trHeight w:val="300"/>
            </w:trPr>
          </w:trPrChange>
        </w:trPr>
        <w:tc>
          <w:tcPr>
            <w:tcW w:w="708" w:type="dxa"/>
            <w:noWrap/>
            <w:vAlign w:val="center"/>
            <w:hideMark/>
            <w:tcPrChange w:id="13379" w:author="phuong vu" w:date="2018-11-23T15:22:00Z">
              <w:tcPr>
                <w:tcW w:w="708" w:type="dxa"/>
                <w:noWrap/>
                <w:vAlign w:val="center"/>
                <w:hideMark/>
              </w:tcPr>
            </w:tcPrChange>
          </w:tcPr>
          <w:p w14:paraId="75504DF6" w14:textId="77777777" w:rsidR="00FE414E" w:rsidRPr="001856AA" w:rsidRDefault="00FE414E" w:rsidP="000245EB">
            <w:pPr>
              <w:spacing w:line="276" w:lineRule="auto"/>
              <w:jc w:val="center"/>
              <w:rPr>
                <w:ins w:id="13380" w:author="phuong vu" w:date="2018-11-23T15:20:00Z"/>
                <w:b/>
                <w:bCs/>
              </w:rPr>
            </w:pPr>
            <w:ins w:id="13381" w:author="phuong vu" w:date="2018-11-23T15:20:00Z">
              <w:r w:rsidRPr="001856AA">
                <w:rPr>
                  <w:b/>
                  <w:bCs/>
                  <w:lang w:val="da-DK"/>
                </w:rPr>
                <w:t>STT</w:t>
              </w:r>
            </w:ins>
          </w:p>
        </w:tc>
        <w:tc>
          <w:tcPr>
            <w:tcW w:w="2257" w:type="dxa"/>
            <w:noWrap/>
            <w:vAlign w:val="center"/>
            <w:hideMark/>
            <w:tcPrChange w:id="13382" w:author="phuong vu" w:date="2018-11-23T15:22:00Z">
              <w:tcPr>
                <w:tcW w:w="2484" w:type="dxa"/>
                <w:noWrap/>
                <w:vAlign w:val="center"/>
                <w:hideMark/>
              </w:tcPr>
            </w:tcPrChange>
          </w:tcPr>
          <w:p w14:paraId="24CBCB2F" w14:textId="77777777" w:rsidR="00FE414E" w:rsidRPr="001856AA" w:rsidRDefault="00FE414E" w:rsidP="000245EB">
            <w:pPr>
              <w:spacing w:line="276" w:lineRule="auto"/>
              <w:jc w:val="center"/>
              <w:rPr>
                <w:ins w:id="13383" w:author="phuong vu" w:date="2018-11-23T15:20:00Z"/>
                <w:b/>
                <w:bCs/>
              </w:rPr>
            </w:pPr>
            <w:ins w:id="13384" w:author="phuong vu" w:date="2018-11-23T15:20:00Z">
              <w:r w:rsidRPr="001856AA">
                <w:rPr>
                  <w:b/>
                  <w:bCs/>
                  <w:lang w:val="da-DK"/>
                </w:rPr>
                <w:t>Tên trường</w:t>
              </w:r>
            </w:ins>
          </w:p>
        </w:tc>
        <w:tc>
          <w:tcPr>
            <w:tcW w:w="1527" w:type="dxa"/>
            <w:noWrap/>
            <w:vAlign w:val="center"/>
            <w:hideMark/>
            <w:tcPrChange w:id="13385" w:author="phuong vu" w:date="2018-11-23T15:22:00Z">
              <w:tcPr>
                <w:tcW w:w="1300" w:type="dxa"/>
                <w:noWrap/>
                <w:vAlign w:val="center"/>
                <w:hideMark/>
              </w:tcPr>
            </w:tcPrChange>
          </w:tcPr>
          <w:p w14:paraId="393E8472" w14:textId="77777777" w:rsidR="00FE414E" w:rsidRPr="001856AA" w:rsidRDefault="00FE414E" w:rsidP="000245EB">
            <w:pPr>
              <w:spacing w:line="276" w:lineRule="auto"/>
              <w:jc w:val="center"/>
              <w:rPr>
                <w:ins w:id="13386" w:author="phuong vu" w:date="2018-11-23T15:20:00Z"/>
                <w:b/>
                <w:bCs/>
              </w:rPr>
            </w:pPr>
            <w:ins w:id="13387" w:author="phuong vu" w:date="2018-11-23T15:20:00Z">
              <w:r w:rsidRPr="001856AA">
                <w:rPr>
                  <w:b/>
                  <w:bCs/>
                  <w:lang w:val="da-DK"/>
                </w:rPr>
                <w:t>Kiểu</w:t>
              </w:r>
            </w:ins>
          </w:p>
        </w:tc>
        <w:tc>
          <w:tcPr>
            <w:tcW w:w="1098" w:type="dxa"/>
            <w:noWrap/>
            <w:vAlign w:val="center"/>
            <w:hideMark/>
            <w:tcPrChange w:id="13388" w:author="phuong vu" w:date="2018-11-23T15:22:00Z">
              <w:tcPr>
                <w:tcW w:w="1098" w:type="dxa"/>
                <w:noWrap/>
                <w:vAlign w:val="center"/>
                <w:hideMark/>
              </w:tcPr>
            </w:tcPrChange>
          </w:tcPr>
          <w:p w14:paraId="2E6BCFFF" w14:textId="77777777" w:rsidR="00FE414E" w:rsidRPr="001856AA" w:rsidRDefault="00FE414E" w:rsidP="000245EB">
            <w:pPr>
              <w:spacing w:line="276" w:lineRule="auto"/>
              <w:jc w:val="center"/>
              <w:rPr>
                <w:ins w:id="13389" w:author="phuong vu" w:date="2018-11-23T15:20:00Z"/>
                <w:b/>
                <w:bCs/>
              </w:rPr>
            </w:pPr>
            <w:ins w:id="13390" w:author="phuong vu" w:date="2018-11-23T15:20:00Z">
              <w:r w:rsidRPr="001856AA">
                <w:rPr>
                  <w:b/>
                  <w:bCs/>
                  <w:lang w:val="da-DK"/>
                </w:rPr>
                <w:t>Chấp nhận Null</w:t>
              </w:r>
            </w:ins>
          </w:p>
        </w:tc>
        <w:tc>
          <w:tcPr>
            <w:tcW w:w="838" w:type="dxa"/>
            <w:noWrap/>
            <w:vAlign w:val="center"/>
            <w:hideMark/>
            <w:tcPrChange w:id="13391" w:author="phuong vu" w:date="2018-11-23T15:22:00Z">
              <w:tcPr>
                <w:tcW w:w="838" w:type="dxa"/>
                <w:noWrap/>
                <w:vAlign w:val="center"/>
                <w:hideMark/>
              </w:tcPr>
            </w:tcPrChange>
          </w:tcPr>
          <w:p w14:paraId="79174785" w14:textId="77777777" w:rsidR="00FE414E" w:rsidRPr="001856AA" w:rsidRDefault="00FE414E" w:rsidP="000245EB">
            <w:pPr>
              <w:spacing w:line="276" w:lineRule="auto"/>
              <w:jc w:val="center"/>
              <w:rPr>
                <w:ins w:id="13392" w:author="phuong vu" w:date="2018-11-23T15:20:00Z"/>
                <w:b/>
                <w:bCs/>
              </w:rPr>
            </w:pPr>
            <w:ins w:id="13393" w:author="phuong vu" w:date="2018-11-23T15:20:00Z">
              <w:r w:rsidRPr="001856AA">
                <w:rPr>
                  <w:b/>
                  <w:bCs/>
                  <w:lang w:val="da-DK"/>
                </w:rPr>
                <w:t>Khóa chính</w:t>
              </w:r>
            </w:ins>
          </w:p>
        </w:tc>
        <w:tc>
          <w:tcPr>
            <w:tcW w:w="823" w:type="dxa"/>
            <w:noWrap/>
            <w:vAlign w:val="center"/>
            <w:hideMark/>
            <w:tcPrChange w:id="13394" w:author="phuong vu" w:date="2018-11-23T15:22:00Z">
              <w:tcPr>
                <w:tcW w:w="823" w:type="dxa"/>
                <w:noWrap/>
                <w:vAlign w:val="center"/>
                <w:hideMark/>
              </w:tcPr>
            </w:tcPrChange>
          </w:tcPr>
          <w:p w14:paraId="0D1FAA03" w14:textId="77777777" w:rsidR="00FE414E" w:rsidRPr="001856AA" w:rsidRDefault="00FE414E" w:rsidP="000245EB">
            <w:pPr>
              <w:spacing w:line="276" w:lineRule="auto"/>
              <w:jc w:val="center"/>
              <w:rPr>
                <w:ins w:id="13395" w:author="phuong vu" w:date="2018-11-23T15:20:00Z"/>
                <w:b/>
                <w:bCs/>
              </w:rPr>
            </w:pPr>
            <w:ins w:id="13396" w:author="phuong vu" w:date="2018-11-23T15:20:00Z">
              <w:r w:rsidRPr="001856AA">
                <w:rPr>
                  <w:b/>
                  <w:bCs/>
                  <w:lang w:val="da-DK"/>
                </w:rPr>
                <w:t>Khóa ngoại</w:t>
              </w:r>
            </w:ins>
          </w:p>
        </w:tc>
        <w:tc>
          <w:tcPr>
            <w:tcW w:w="2228" w:type="dxa"/>
            <w:noWrap/>
            <w:vAlign w:val="center"/>
            <w:hideMark/>
            <w:tcPrChange w:id="13397" w:author="phuong vu" w:date="2018-11-23T15:22:00Z">
              <w:tcPr>
                <w:tcW w:w="2228" w:type="dxa"/>
                <w:noWrap/>
                <w:vAlign w:val="center"/>
                <w:hideMark/>
              </w:tcPr>
            </w:tcPrChange>
          </w:tcPr>
          <w:p w14:paraId="12C9EFC3" w14:textId="77777777" w:rsidR="00FE414E" w:rsidRPr="001856AA" w:rsidRDefault="00FE414E" w:rsidP="000245EB">
            <w:pPr>
              <w:spacing w:line="276" w:lineRule="auto"/>
              <w:ind w:right="226"/>
              <w:jc w:val="center"/>
              <w:rPr>
                <w:ins w:id="13398" w:author="phuong vu" w:date="2018-11-23T15:20:00Z"/>
                <w:b/>
                <w:bCs/>
              </w:rPr>
            </w:pPr>
            <w:ins w:id="13399" w:author="phuong vu" w:date="2018-11-23T15:20:00Z">
              <w:r w:rsidRPr="001856AA">
                <w:rPr>
                  <w:b/>
                  <w:bCs/>
                  <w:lang w:val="da-DK"/>
                </w:rPr>
                <w:t>Mô tả</w:t>
              </w:r>
            </w:ins>
          </w:p>
        </w:tc>
      </w:tr>
      <w:tr w:rsidR="00FE414E" w:rsidRPr="001856AA" w14:paraId="6332A91D" w14:textId="77777777" w:rsidTr="00FE414E">
        <w:trPr>
          <w:trHeight w:val="300"/>
          <w:ins w:id="13400" w:author="phuong vu" w:date="2018-11-23T15:20:00Z"/>
          <w:trPrChange w:id="13401" w:author="phuong vu" w:date="2018-11-23T15:22:00Z">
            <w:trPr>
              <w:trHeight w:val="300"/>
            </w:trPr>
          </w:trPrChange>
        </w:trPr>
        <w:tc>
          <w:tcPr>
            <w:tcW w:w="708" w:type="dxa"/>
            <w:noWrap/>
            <w:vAlign w:val="center"/>
            <w:hideMark/>
            <w:tcPrChange w:id="13402" w:author="phuong vu" w:date="2018-11-23T15:22:00Z">
              <w:tcPr>
                <w:tcW w:w="708" w:type="dxa"/>
                <w:noWrap/>
                <w:vAlign w:val="center"/>
                <w:hideMark/>
              </w:tcPr>
            </w:tcPrChange>
          </w:tcPr>
          <w:p w14:paraId="5AA5E939" w14:textId="77777777" w:rsidR="00FE414E" w:rsidRPr="00FD2760" w:rsidRDefault="00FE414E" w:rsidP="000245EB">
            <w:pPr>
              <w:spacing w:line="276" w:lineRule="auto"/>
              <w:jc w:val="center"/>
              <w:rPr>
                <w:ins w:id="13403" w:author="phuong vu" w:date="2018-11-23T15:20:00Z"/>
              </w:rPr>
            </w:pPr>
            <w:ins w:id="13404" w:author="phuong vu" w:date="2018-11-23T15:20:00Z">
              <w:r w:rsidRPr="00FD2760">
                <w:t>1</w:t>
              </w:r>
            </w:ins>
          </w:p>
        </w:tc>
        <w:tc>
          <w:tcPr>
            <w:tcW w:w="2257" w:type="dxa"/>
            <w:noWrap/>
            <w:hideMark/>
            <w:tcPrChange w:id="13405" w:author="phuong vu" w:date="2018-11-23T15:22:00Z">
              <w:tcPr>
                <w:tcW w:w="2484" w:type="dxa"/>
                <w:noWrap/>
                <w:hideMark/>
              </w:tcPr>
            </w:tcPrChange>
          </w:tcPr>
          <w:p w14:paraId="29F121E6" w14:textId="746E588E" w:rsidR="00FE414E" w:rsidRPr="00FE414E" w:rsidRDefault="00FE414E" w:rsidP="000245EB">
            <w:pPr>
              <w:spacing w:line="276" w:lineRule="auto"/>
              <w:rPr>
                <w:ins w:id="13406" w:author="phuong vu" w:date="2018-11-23T15:20:00Z"/>
                <w:lang w:val="en-US"/>
                <w:rPrChange w:id="13407" w:author="phuong vu" w:date="2018-11-23T15:20:00Z">
                  <w:rPr>
                    <w:ins w:id="13408" w:author="phuong vu" w:date="2018-11-23T15:20:00Z"/>
                  </w:rPr>
                </w:rPrChange>
              </w:rPr>
            </w:pPr>
            <w:ins w:id="13409" w:author="phuong vu" w:date="2018-11-23T15:20:00Z">
              <w:r>
                <w:rPr>
                  <w:lang w:val="en-US"/>
                </w:rPr>
                <w:t>id</w:t>
              </w:r>
            </w:ins>
          </w:p>
        </w:tc>
        <w:tc>
          <w:tcPr>
            <w:tcW w:w="1527" w:type="dxa"/>
            <w:noWrap/>
            <w:hideMark/>
            <w:tcPrChange w:id="13410" w:author="phuong vu" w:date="2018-11-23T15:22:00Z">
              <w:tcPr>
                <w:tcW w:w="1300" w:type="dxa"/>
                <w:noWrap/>
                <w:hideMark/>
              </w:tcPr>
            </w:tcPrChange>
          </w:tcPr>
          <w:p w14:paraId="22AE4781" w14:textId="77777777" w:rsidR="00FE414E" w:rsidRPr="00FD2760" w:rsidRDefault="00FE414E" w:rsidP="000245EB">
            <w:pPr>
              <w:spacing w:line="276" w:lineRule="auto"/>
              <w:rPr>
                <w:ins w:id="13411" w:author="phuong vu" w:date="2018-11-23T15:20:00Z"/>
              </w:rPr>
            </w:pPr>
            <w:ins w:id="13412" w:author="phuong vu" w:date="2018-11-23T15:20:00Z">
              <w:r w:rsidRPr="00FD2760">
                <w:t>numeric</w:t>
              </w:r>
            </w:ins>
          </w:p>
        </w:tc>
        <w:tc>
          <w:tcPr>
            <w:tcW w:w="1098" w:type="dxa"/>
            <w:noWrap/>
            <w:vAlign w:val="center"/>
            <w:hideMark/>
            <w:tcPrChange w:id="13413" w:author="phuong vu" w:date="2018-11-23T15:22:00Z">
              <w:tcPr>
                <w:tcW w:w="1098" w:type="dxa"/>
                <w:noWrap/>
                <w:vAlign w:val="center"/>
                <w:hideMark/>
              </w:tcPr>
            </w:tcPrChange>
          </w:tcPr>
          <w:p w14:paraId="12F9D644" w14:textId="77777777" w:rsidR="00FE414E" w:rsidRPr="00FD2760" w:rsidRDefault="00FE414E" w:rsidP="000245EB">
            <w:pPr>
              <w:spacing w:line="276" w:lineRule="auto"/>
              <w:jc w:val="center"/>
              <w:rPr>
                <w:ins w:id="13414" w:author="phuong vu" w:date="2018-11-23T15:20:00Z"/>
              </w:rPr>
            </w:pPr>
          </w:p>
        </w:tc>
        <w:tc>
          <w:tcPr>
            <w:tcW w:w="838" w:type="dxa"/>
            <w:noWrap/>
            <w:vAlign w:val="center"/>
            <w:hideMark/>
            <w:tcPrChange w:id="13415" w:author="phuong vu" w:date="2018-11-23T15:22:00Z">
              <w:tcPr>
                <w:tcW w:w="838" w:type="dxa"/>
                <w:noWrap/>
                <w:vAlign w:val="center"/>
                <w:hideMark/>
              </w:tcPr>
            </w:tcPrChange>
          </w:tcPr>
          <w:p w14:paraId="159D9D3D" w14:textId="77777777" w:rsidR="00FE414E" w:rsidRPr="00FD2760" w:rsidRDefault="00FE414E" w:rsidP="000245EB">
            <w:pPr>
              <w:spacing w:line="276" w:lineRule="auto"/>
              <w:jc w:val="center"/>
              <w:rPr>
                <w:ins w:id="13416" w:author="phuong vu" w:date="2018-11-23T15:20:00Z"/>
              </w:rPr>
            </w:pPr>
            <w:ins w:id="13417" w:author="phuong vu" w:date="2018-11-23T15:20:00Z">
              <w:r w:rsidRPr="00FD2760">
                <w:t>X</w:t>
              </w:r>
            </w:ins>
          </w:p>
        </w:tc>
        <w:tc>
          <w:tcPr>
            <w:tcW w:w="823" w:type="dxa"/>
            <w:noWrap/>
            <w:vAlign w:val="center"/>
            <w:hideMark/>
            <w:tcPrChange w:id="13418" w:author="phuong vu" w:date="2018-11-23T15:22:00Z">
              <w:tcPr>
                <w:tcW w:w="823" w:type="dxa"/>
                <w:noWrap/>
                <w:vAlign w:val="center"/>
                <w:hideMark/>
              </w:tcPr>
            </w:tcPrChange>
          </w:tcPr>
          <w:p w14:paraId="5AA5D8EB" w14:textId="77777777" w:rsidR="00FE414E" w:rsidRPr="00FD2760" w:rsidRDefault="00FE414E" w:rsidP="000245EB">
            <w:pPr>
              <w:spacing w:line="276" w:lineRule="auto"/>
              <w:jc w:val="center"/>
              <w:rPr>
                <w:ins w:id="13419" w:author="phuong vu" w:date="2018-11-23T15:20:00Z"/>
              </w:rPr>
            </w:pPr>
          </w:p>
        </w:tc>
        <w:tc>
          <w:tcPr>
            <w:tcW w:w="2228" w:type="dxa"/>
            <w:noWrap/>
            <w:hideMark/>
            <w:tcPrChange w:id="13420" w:author="phuong vu" w:date="2018-11-23T15:22:00Z">
              <w:tcPr>
                <w:tcW w:w="2228" w:type="dxa"/>
                <w:noWrap/>
                <w:hideMark/>
              </w:tcPr>
            </w:tcPrChange>
          </w:tcPr>
          <w:p w14:paraId="277F8C36" w14:textId="4340AC04" w:rsidR="00FE414E" w:rsidRPr="00FE414E" w:rsidRDefault="00FE414E" w:rsidP="000245EB">
            <w:pPr>
              <w:spacing w:line="276" w:lineRule="auto"/>
              <w:rPr>
                <w:ins w:id="13421" w:author="phuong vu" w:date="2018-11-23T15:20:00Z"/>
                <w:lang w:val="en-US"/>
              </w:rPr>
            </w:pPr>
            <w:ins w:id="13422" w:author="phuong vu" w:date="2018-11-23T15:20:00Z">
              <w:r w:rsidRPr="00FD2760">
                <w:t>ID</w:t>
              </w:r>
            </w:ins>
            <w:ins w:id="13423" w:author="phuong vu" w:date="2018-11-23T15:22:00Z">
              <w:r>
                <w:rPr>
                  <w:lang w:val="en-US"/>
                </w:rPr>
                <w:t xml:space="preserve"> người dùng</w:t>
              </w:r>
            </w:ins>
          </w:p>
        </w:tc>
      </w:tr>
      <w:tr w:rsidR="00FE414E" w:rsidRPr="001856AA" w14:paraId="1F065723" w14:textId="77777777" w:rsidTr="00FE414E">
        <w:trPr>
          <w:trHeight w:val="300"/>
          <w:ins w:id="13424" w:author="phuong vu" w:date="2018-11-23T15:20:00Z"/>
          <w:trPrChange w:id="13425" w:author="phuong vu" w:date="2018-11-23T15:22:00Z">
            <w:trPr>
              <w:trHeight w:val="300"/>
            </w:trPr>
          </w:trPrChange>
        </w:trPr>
        <w:tc>
          <w:tcPr>
            <w:tcW w:w="708" w:type="dxa"/>
            <w:noWrap/>
            <w:vAlign w:val="center"/>
            <w:hideMark/>
            <w:tcPrChange w:id="13426" w:author="phuong vu" w:date="2018-11-23T15:22:00Z">
              <w:tcPr>
                <w:tcW w:w="708" w:type="dxa"/>
                <w:noWrap/>
                <w:vAlign w:val="center"/>
                <w:hideMark/>
              </w:tcPr>
            </w:tcPrChange>
          </w:tcPr>
          <w:p w14:paraId="298EB1E7" w14:textId="77777777" w:rsidR="00FE414E" w:rsidRPr="00FD2760" w:rsidRDefault="00FE414E" w:rsidP="000245EB">
            <w:pPr>
              <w:spacing w:line="276" w:lineRule="auto"/>
              <w:jc w:val="center"/>
              <w:rPr>
                <w:ins w:id="13427" w:author="phuong vu" w:date="2018-11-23T15:20:00Z"/>
              </w:rPr>
            </w:pPr>
            <w:ins w:id="13428" w:author="phuong vu" w:date="2018-11-23T15:20:00Z">
              <w:r w:rsidRPr="00FD2760">
                <w:t>2</w:t>
              </w:r>
            </w:ins>
          </w:p>
        </w:tc>
        <w:tc>
          <w:tcPr>
            <w:tcW w:w="2257" w:type="dxa"/>
            <w:noWrap/>
            <w:hideMark/>
            <w:tcPrChange w:id="13429" w:author="phuong vu" w:date="2018-11-23T15:22:00Z">
              <w:tcPr>
                <w:tcW w:w="2484" w:type="dxa"/>
                <w:noWrap/>
                <w:hideMark/>
              </w:tcPr>
            </w:tcPrChange>
          </w:tcPr>
          <w:p w14:paraId="624BA1C4" w14:textId="3176EE86" w:rsidR="00FE414E" w:rsidRPr="00FD2760" w:rsidRDefault="00FE414E" w:rsidP="000245EB">
            <w:pPr>
              <w:spacing w:line="276" w:lineRule="auto"/>
              <w:rPr>
                <w:ins w:id="13430" w:author="phuong vu" w:date="2018-11-23T15:20:00Z"/>
                <w:lang w:val="en-US"/>
              </w:rPr>
            </w:pPr>
            <w:ins w:id="13431" w:author="phuong vu" w:date="2018-11-23T15:20:00Z">
              <w:r>
                <w:rPr>
                  <w:lang w:val="en-US"/>
                </w:rPr>
                <w:t>first_name</w:t>
              </w:r>
            </w:ins>
          </w:p>
        </w:tc>
        <w:tc>
          <w:tcPr>
            <w:tcW w:w="1527" w:type="dxa"/>
            <w:noWrap/>
            <w:hideMark/>
            <w:tcPrChange w:id="13432" w:author="phuong vu" w:date="2018-11-23T15:22:00Z">
              <w:tcPr>
                <w:tcW w:w="1300" w:type="dxa"/>
                <w:noWrap/>
                <w:hideMark/>
              </w:tcPr>
            </w:tcPrChange>
          </w:tcPr>
          <w:p w14:paraId="0A89B48C" w14:textId="6F1262BD" w:rsidR="00FE414E" w:rsidRPr="00FD2760" w:rsidRDefault="00FE414E" w:rsidP="000245EB">
            <w:pPr>
              <w:spacing w:line="276" w:lineRule="auto"/>
              <w:rPr>
                <w:ins w:id="13433" w:author="phuong vu" w:date="2018-11-23T15:20:00Z"/>
                <w:lang w:val="en-US"/>
              </w:rPr>
            </w:pPr>
            <w:ins w:id="13434" w:author="phuong vu" w:date="2018-11-23T15:21:00Z">
              <w:r w:rsidRPr="00FD2760">
                <w:t>character varying</w:t>
              </w:r>
            </w:ins>
          </w:p>
        </w:tc>
        <w:tc>
          <w:tcPr>
            <w:tcW w:w="1098" w:type="dxa"/>
            <w:noWrap/>
            <w:vAlign w:val="center"/>
            <w:hideMark/>
            <w:tcPrChange w:id="13435" w:author="phuong vu" w:date="2018-11-23T15:22:00Z">
              <w:tcPr>
                <w:tcW w:w="1098" w:type="dxa"/>
                <w:noWrap/>
                <w:vAlign w:val="center"/>
                <w:hideMark/>
              </w:tcPr>
            </w:tcPrChange>
          </w:tcPr>
          <w:p w14:paraId="5FE01841" w14:textId="77777777" w:rsidR="00FE414E" w:rsidRPr="00FD2760" w:rsidRDefault="00FE414E" w:rsidP="000245EB">
            <w:pPr>
              <w:spacing w:line="276" w:lineRule="auto"/>
              <w:jc w:val="center"/>
              <w:rPr>
                <w:ins w:id="13436" w:author="phuong vu" w:date="2018-11-23T15:20:00Z"/>
              </w:rPr>
            </w:pPr>
          </w:p>
        </w:tc>
        <w:tc>
          <w:tcPr>
            <w:tcW w:w="838" w:type="dxa"/>
            <w:noWrap/>
            <w:vAlign w:val="center"/>
            <w:hideMark/>
            <w:tcPrChange w:id="13437" w:author="phuong vu" w:date="2018-11-23T15:22:00Z">
              <w:tcPr>
                <w:tcW w:w="838" w:type="dxa"/>
                <w:noWrap/>
                <w:vAlign w:val="center"/>
                <w:hideMark/>
              </w:tcPr>
            </w:tcPrChange>
          </w:tcPr>
          <w:p w14:paraId="330F54B3" w14:textId="77777777" w:rsidR="00FE414E" w:rsidRPr="00FD2760" w:rsidRDefault="00FE414E" w:rsidP="000245EB">
            <w:pPr>
              <w:spacing w:line="276" w:lineRule="auto"/>
              <w:jc w:val="center"/>
              <w:rPr>
                <w:ins w:id="13438" w:author="phuong vu" w:date="2018-11-23T15:20:00Z"/>
              </w:rPr>
            </w:pPr>
          </w:p>
        </w:tc>
        <w:tc>
          <w:tcPr>
            <w:tcW w:w="823" w:type="dxa"/>
            <w:noWrap/>
            <w:vAlign w:val="center"/>
            <w:hideMark/>
            <w:tcPrChange w:id="13439" w:author="phuong vu" w:date="2018-11-23T15:22:00Z">
              <w:tcPr>
                <w:tcW w:w="823" w:type="dxa"/>
                <w:noWrap/>
                <w:vAlign w:val="center"/>
                <w:hideMark/>
              </w:tcPr>
            </w:tcPrChange>
          </w:tcPr>
          <w:p w14:paraId="6E311DC2" w14:textId="77777777" w:rsidR="00FE414E" w:rsidRPr="00FD2760" w:rsidRDefault="00FE414E" w:rsidP="000245EB">
            <w:pPr>
              <w:spacing w:line="276" w:lineRule="auto"/>
              <w:jc w:val="center"/>
              <w:rPr>
                <w:ins w:id="13440" w:author="phuong vu" w:date="2018-11-23T15:20:00Z"/>
                <w:lang w:val="en-US"/>
              </w:rPr>
            </w:pPr>
            <w:ins w:id="13441" w:author="phuong vu" w:date="2018-11-23T15:20:00Z">
              <w:r>
                <w:rPr>
                  <w:lang w:val="en-US"/>
                </w:rPr>
                <w:t>X</w:t>
              </w:r>
            </w:ins>
          </w:p>
        </w:tc>
        <w:tc>
          <w:tcPr>
            <w:tcW w:w="2228" w:type="dxa"/>
            <w:noWrap/>
            <w:hideMark/>
            <w:tcPrChange w:id="13442" w:author="phuong vu" w:date="2018-11-23T15:22:00Z">
              <w:tcPr>
                <w:tcW w:w="2228" w:type="dxa"/>
                <w:noWrap/>
                <w:hideMark/>
              </w:tcPr>
            </w:tcPrChange>
          </w:tcPr>
          <w:p w14:paraId="6D4F874C" w14:textId="16CDE105" w:rsidR="00FE414E" w:rsidRPr="00FD2760" w:rsidRDefault="00FE414E" w:rsidP="000245EB">
            <w:pPr>
              <w:spacing w:line="276" w:lineRule="auto"/>
              <w:rPr>
                <w:ins w:id="13443" w:author="phuong vu" w:date="2018-11-23T15:20:00Z"/>
                <w:lang w:val="en-US"/>
              </w:rPr>
            </w:pPr>
            <w:ins w:id="13444" w:author="phuong vu" w:date="2018-11-23T15:22:00Z">
              <w:r>
                <w:rPr>
                  <w:lang w:val="en-US"/>
                </w:rPr>
                <w:t>Tên</w:t>
              </w:r>
            </w:ins>
          </w:p>
        </w:tc>
      </w:tr>
      <w:tr w:rsidR="00FE414E" w:rsidRPr="001856AA" w14:paraId="4D49FA0C" w14:textId="77777777" w:rsidTr="00FE414E">
        <w:trPr>
          <w:trHeight w:val="300"/>
          <w:ins w:id="13445" w:author="phuong vu" w:date="2018-11-23T15:20:00Z"/>
          <w:trPrChange w:id="13446" w:author="phuong vu" w:date="2018-11-23T15:22:00Z">
            <w:trPr>
              <w:trHeight w:val="300"/>
            </w:trPr>
          </w:trPrChange>
        </w:trPr>
        <w:tc>
          <w:tcPr>
            <w:tcW w:w="708" w:type="dxa"/>
            <w:noWrap/>
            <w:vAlign w:val="center"/>
            <w:tcPrChange w:id="13447" w:author="phuong vu" w:date="2018-11-23T15:22:00Z">
              <w:tcPr>
                <w:tcW w:w="708" w:type="dxa"/>
                <w:noWrap/>
                <w:vAlign w:val="center"/>
              </w:tcPr>
            </w:tcPrChange>
          </w:tcPr>
          <w:p w14:paraId="51499C2D" w14:textId="77777777" w:rsidR="00FE414E" w:rsidRPr="00FD2760" w:rsidRDefault="00FE414E" w:rsidP="000245EB">
            <w:pPr>
              <w:spacing w:line="276" w:lineRule="auto"/>
              <w:jc w:val="center"/>
              <w:rPr>
                <w:ins w:id="13448" w:author="phuong vu" w:date="2018-11-23T15:20:00Z"/>
                <w:lang w:val="en-US"/>
              </w:rPr>
            </w:pPr>
            <w:ins w:id="13449" w:author="phuong vu" w:date="2018-11-23T15:20:00Z">
              <w:r>
                <w:rPr>
                  <w:lang w:val="en-US"/>
                </w:rPr>
                <w:t>3</w:t>
              </w:r>
            </w:ins>
          </w:p>
        </w:tc>
        <w:tc>
          <w:tcPr>
            <w:tcW w:w="2257" w:type="dxa"/>
            <w:noWrap/>
            <w:tcPrChange w:id="13450" w:author="phuong vu" w:date="2018-11-23T15:22:00Z">
              <w:tcPr>
                <w:tcW w:w="2484" w:type="dxa"/>
                <w:noWrap/>
              </w:tcPr>
            </w:tcPrChange>
          </w:tcPr>
          <w:p w14:paraId="0FF9489C" w14:textId="6AF3A459" w:rsidR="00FE414E" w:rsidRDefault="00FE414E" w:rsidP="000245EB">
            <w:pPr>
              <w:spacing w:line="276" w:lineRule="auto"/>
              <w:rPr>
                <w:ins w:id="13451" w:author="phuong vu" w:date="2018-11-23T15:20:00Z"/>
                <w:lang w:val="en-US"/>
              </w:rPr>
            </w:pPr>
            <w:ins w:id="13452" w:author="phuong vu" w:date="2018-11-23T15:20:00Z">
              <w:r>
                <w:rPr>
                  <w:lang w:val="en-US"/>
                </w:rPr>
                <w:t>last_name</w:t>
              </w:r>
            </w:ins>
          </w:p>
        </w:tc>
        <w:tc>
          <w:tcPr>
            <w:tcW w:w="1527" w:type="dxa"/>
            <w:noWrap/>
            <w:tcPrChange w:id="13453" w:author="phuong vu" w:date="2018-11-23T15:22:00Z">
              <w:tcPr>
                <w:tcW w:w="1300" w:type="dxa"/>
                <w:noWrap/>
              </w:tcPr>
            </w:tcPrChange>
          </w:tcPr>
          <w:p w14:paraId="69634F7A" w14:textId="6A8B3E27" w:rsidR="00FE414E" w:rsidRDefault="00FE414E" w:rsidP="000245EB">
            <w:pPr>
              <w:spacing w:line="276" w:lineRule="auto"/>
              <w:rPr>
                <w:ins w:id="13454" w:author="phuong vu" w:date="2018-11-23T15:20:00Z"/>
                <w:lang w:val="en-US"/>
              </w:rPr>
            </w:pPr>
            <w:ins w:id="13455" w:author="phuong vu" w:date="2018-11-23T15:21:00Z">
              <w:r w:rsidRPr="00FD2760">
                <w:t>character varying</w:t>
              </w:r>
            </w:ins>
          </w:p>
        </w:tc>
        <w:tc>
          <w:tcPr>
            <w:tcW w:w="1098" w:type="dxa"/>
            <w:noWrap/>
            <w:vAlign w:val="center"/>
            <w:tcPrChange w:id="13456" w:author="phuong vu" w:date="2018-11-23T15:22:00Z">
              <w:tcPr>
                <w:tcW w:w="1098" w:type="dxa"/>
                <w:noWrap/>
                <w:vAlign w:val="center"/>
              </w:tcPr>
            </w:tcPrChange>
          </w:tcPr>
          <w:p w14:paraId="21ECEE1D" w14:textId="77777777" w:rsidR="00FE414E" w:rsidRPr="00FD2760" w:rsidRDefault="00FE414E" w:rsidP="000245EB">
            <w:pPr>
              <w:spacing w:line="276" w:lineRule="auto"/>
              <w:jc w:val="center"/>
              <w:rPr>
                <w:ins w:id="13457" w:author="phuong vu" w:date="2018-11-23T15:20:00Z"/>
              </w:rPr>
            </w:pPr>
          </w:p>
        </w:tc>
        <w:tc>
          <w:tcPr>
            <w:tcW w:w="838" w:type="dxa"/>
            <w:noWrap/>
            <w:vAlign w:val="center"/>
            <w:tcPrChange w:id="13458" w:author="phuong vu" w:date="2018-11-23T15:22:00Z">
              <w:tcPr>
                <w:tcW w:w="838" w:type="dxa"/>
                <w:noWrap/>
                <w:vAlign w:val="center"/>
              </w:tcPr>
            </w:tcPrChange>
          </w:tcPr>
          <w:p w14:paraId="19778C81" w14:textId="77777777" w:rsidR="00FE414E" w:rsidRPr="00FD2760" w:rsidRDefault="00FE414E" w:rsidP="000245EB">
            <w:pPr>
              <w:spacing w:line="276" w:lineRule="auto"/>
              <w:jc w:val="center"/>
              <w:rPr>
                <w:ins w:id="13459" w:author="phuong vu" w:date="2018-11-23T15:20:00Z"/>
              </w:rPr>
            </w:pPr>
          </w:p>
        </w:tc>
        <w:tc>
          <w:tcPr>
            <w:tcW w:w="823" w:type="dxa"/>
            <w:noWrap/>
            <w:vAlign w:val="center"/>
            <w:tcPrChange w:id="13460" w:author="phuong vu" w:date="2018-11-23T15:22:00Z">
              <w:tcPr>
                <w:tcW w:w="823" w:type="dxa"/>
                <w:noWrap/>
                <w:vAlign w:val="center"/>
              </w:tcPr>
            </w:tcPrChange>
          </w:tcPr>
          <w:p w14:paraId="1A55ECA9" w14:textId="77777777" w:rsidR="00FE414E" w:rsidRPr="00FD2760" w:rsidRDefault="00FE414E" w:rsidP="000245EB">
            <w:pPr>
              <w:spacing w:line="276" w:lineRule="auto"/>
              <w:jc w:val="center"/>
              <w:rPr>
                <w:ins w:id="13461" w:author="phuong vu" w:date="2018-11-23T15:20:00Z"/>
                <w:lang w:val="en-US"/>
              </w:rPr>
            </w:pPr>
            <w:ins w:id="13462" w:author="phuong vu" w:date="2018-11-23T15:20:00Z">
              <w:r>
                <w:rPr>
                  <w:lang w:val="en-US"/>
                </w:rPr>
                <w:t>X</w:t>
              </w:r>
            </w:ins>
          </w:p>
        </w:tc>
        <w:tc>
          <w:tcPr>
            <w:tcW w:w="2228" w:type="dxa"/>
            <w:noWrap/>
            <w:tcPrChange w:id="13463" w:author="phuong vu" w:date="2018-11-23T15:22:00Z">
              <w:tcPr>
                <w:tcW w:w="2228" w:type="dxa"/>
                <w:noWrap/>
              </w:tcPr>
            </w:tcPrChange>
          </w:tcPr>
          <w:p w14:paraId="6D64C0EB" w14:textId="66DF29E4" w:rsidR="00FE414E" w:rsidRDefault="00FE414E" w:rsidP="000245EB">
            <w:pPr>
              <w:spacing w:line="276" w:lineRule="auto"/>
              <w:rPr>
                <w:ins w:id="13464" w:author="phuong vu" w:date="2018-11-23T15:20:00Z"/>
                <w:lang w:val="en-US"/>
              </w:rPr>
            </w:pPr>
            <w:ins w:id="13465" w:author="phuong vu" w:date="2018-11-23T15:22:00Z">
              <w:r>
                <w:rPr>
                  <w:lang w:val="en-US"/>
                </w:rPr>
                <w:t>Họ</w:t>
              </w:r>
            </w:ins>
          </w:p>
        </w:tc>
      </w:tr>
      <w:tr w:rsidR="00FE414E" w:rsidRPr="001856AA" w14:paraId="643E3FD7" w14:textId="77777777" w:rsidTr="00FE414E">
        <w:trPr>
          <w:trHeight w:val="300"/>
          <w:ins w:id="13466" w:author="phuong vu" w:date="2018-11-23T15:20:00Z"/>
          <w:trPrChange w:id="13467" w:author="phuong vu" w:date="2018-11-23T15:22:00Z">
            <w:trPr>
              <w:trHeight w:val="300"/>
            </w:trPr>
          </w:trPrChange>
        </w:trPr>
        <w:tc>
          <w:tcPr>
            <w:tcW w:w="708" w:type="dxa"/>
            <w:noWrap/>
            <w:vAlign w:val="center"/>
            <w:tcPrChange w:id="13468" w:author="phuong vu" w:date="2018-11-23T15:22:00Z">
              <w:tcPr>
                <w:tcW w:w="708" w:type="dxa"/>
                <w:noWrap/>
                <w:vAlign w:val="center"/>
              </w:tcPr>
            </w:tcPrChange>
          </w:tcPr>
          <w:p w14:paraId="2A0A6FCF" w14:textId="77777777" w:rsidR="00FE414E" w:rsidRDefault="00FE414E" w:rsidP="000245EB">
            <w:pPr>
              <w:spacing w:line="276" w:lineRule="auto"/>
              <w:jc w:val="center"/>
              <w:rPr>
                <w:ins w:id="13469" w:author="phuong vu" w:date="2018-11-23T15:20:00Z"/>
                <w:lang w:val="en-US"/>
              </w:rPr>
            </w:pPr>
            <w:ins w:id="13470" w:author="phuong vu" w:date="2018-11-23T15:20:00Z">
              <w:r>
                <w:rPr>
                  <w:lang w:val="en-US"/>
                </w:rPr>
                <w:t>4</w:t>
              </w:r>
            </w:ins>
          </w:p>
        </w:tc>
        <w:tc>
          <w:tcPr>
            <w:tcW w:w="2257" w:type="dxa"/>
            <w:noWrap/>
            <w:tcPrChange w:id="13471" w:author="phuong vu" w:date="2018-11-23T15:22:00Z">
              <w:tcPr>
                <w:tcW w:w="2484" w:type="dxa"/>
                <w:noWrap/>
              </w:tcPr>
            </w:tcPrChange>
          </w:tcPr>
          <w:p w14:paraId="6D701CAE" w14:textId="59A8071D" w:rsidR="00FE414E" w:rsidRDefault="00FE414E" w:rsidP="000245EB">
            <w:pPr>
              <w:spacing w:line="276" w:lineRule="auto"/>
              <w:rPr>
                <w:ins w:id="13472" w:author="phuong vu" w:date="2018-11-23T15:20:00Z"/>
                <w:lang w:val="en-US"/>
              </w:rPr>
            </w:pPr>
            <w:ins w:id="13473" w:author="phuong vu" w:date="2018-11-23T15:21:00Z">
              <w:r>
                <w:rPr>
                  <w:lang w:val="en-US"/>
                </w:rPr>
                <w:t>create_date</w:t>
              </w:r>
            </w:ins>
          </w:p>
        </w:tc>
        <w:tc>
          <w:tcPr>
            <w:tcW w:w="1527" w:type="dxa"/>
            <w:noWrap/>
            <w:tcPrChange w:id="13474" w:author="phuong vu" w:date="2018-11-23T15:22:00Z">
              <w:tcPr>
                <w:tcW w:w="1300" w:type="dxa"/>
                <w:noWrap/>
              </w:tcPr>
            </w:tcPrChange>
          </w:tcPr>
          <w:p w14:paraId="0109402B" w14:textId="5B4CAB99" w:rsidR="00FE414E" w:rsidRDefault="00FE414E" w:rsidP="000245EB">
            <w:pPr>
              <w:spacing w:line="276" w:lineRule="auto"/>
              <w:rPr>
                <w:ins w:id="13475" w:author="phuong vu" w:date="2018-11-23T15:20:00Z"/>
                <w:lang w:val="en-US"/>
              </w:rPr>
            </w:pPr>
            <w:ins w:id="13476" w:author="phuong vu" w:date="2018-11-23T15:21:00Z">
              <w:r>
                <w:rPr>
                  <w:lang w:val="en-US"/>
                </w:rPr>
                <w:t>datetime</w:t>
              </w:r>
            </w:ins>
          </w:p>
        </w:tc>
        <w:tc>
          <w:tcPr>
            <w:tcW w:w="1098" w:type="dxa"/>
            <w:noWrap/>
            <w:vAlign w:val="center"/>
            <w:tcPrChange w:id="13477" w:author="phuong vu" w:date="2018-11-23T15:22:00Z">
              <w:tcPr>
                <w:tcW w:w="1098" w:type="dxa"/>
                <w:noWrap/>
                <w:vAlign w:val="center"/>
              </w:tcPr>
            </w:tcPrChange>
          </w:tcPr>
          <w:p w14:paraId="5AEF55F6" w14:textId="77777777" w:rsidR="00FE414E" w:rsidRPr="00FD2760" w:rsidRDefault="00FE414E" w:rsidP="000245EB">
            <w:pPr>
              <w:spacing w:line="276" w:lineRule="auto"/>
              <w:jc w:val="center"/>
              <w:rPr>
                <w:ins w:id="13478" w:author="phuong vu" w:date="2018-11-23T15:20:00Z"/>
              </w:rPr>
            </w:pPr>
          </w:p>
        </w:tc>
        <w:tc>
          <w:tcPr>
            <w:tcW w:w="838" w:type="dxa"/>
            <w:noWrap/>
            <w:vAlign w:val="center"/>
            <w:tcPrChange w:id="13479" w:author="phuong vu" w:date="2018-11-23T15:22:00Z">
              <w:tcPr>
                <w:tcW w:w="838" w:type="dxa"/>
                <w:noWrap/>
                <w:vAlign w:val="center"/>
              </w:tcPr>
            </w:tcPrChange>
          </w:tcPr>
          <w:p w14:paraId="2AC19BE1" w14:textId="77777777" w:rsidR="00FE414E" w:rsidRPr="00FD2760" w:rsidRDefault="00FE414E" w:rsidP="000245EB">
            <w:pPr>
              <w:spacing w:line="276" w:lineRule="auto"/>
              <w:jc w:val="center"/>
              <w:rPr>
                <w:ins w:id="13480" w:author="phuong vu" w:date="2018-11-23T15:20:00Z"/>
              </w:rPr>
            </w:pPr>
          </w:p>
        </w:tc>
        <w:tc>
          <w:tcPr>
            <w:tcW w:w="823" w:type="dxa"/>
            <w:noWrap/>
            <w:vAlign w:val="center"/>
            <w:tcPrChange w:id="13481" w:author="phuong vu" w:date="2018-11-23T15:22:00Z">
              <w:tcPr>
                <w:tcW w:w="823" w:type="dxa"/>
                <w:noWrap/>
                <w:vAlign w:val="center"/>
              </w:tcPr>
            </w:tcPrChange>
          </w:tcPr>
          <w:p w14:paraId="6085E00D" w14:textId="77777777" w:rsidR="00FE414E" w:rsidRPr="00FD2760" w:rsidRDefault="00FE414E" w:rsidP="000245EB">
            <w:pPr>
              <w:spacing w:line="276" w:lineRule="auto"/>
              <w:jc w:val="center"/>
              <w:rPr>
                <w:ins w:id="13482" w:author="phuong vu" w:date="2018-11-23T15:20:00Z"/>
                <w:lang w:val="en-US"/>
              </w:rPr>
            </w:pPr>
          </w:p>
        </w:tc>
        <w:tc>
          <w:tcPr>
            <w:tcW w:w="2228" w:type="dxa"/>
            <w:noWrap/>
            <w:tcPrChange w:id="13483" w:author="phuong vu" w:date="2018-11-23T15:22:00Z">
              <w:tcPr>
                <w:tcW w:w="2228" w:type="dxa"/>
                <w:noWrap/>
              </w:tcPr>
            </w:tcPrChange>
          </w:tcPr>
          <w:p w14:paraId="0AF14059" w14:textId="65E2E8FC" w:rsidR="00FE414E" w:rsidRDefault="00FE414E" w:rsidP="000245EB">
            <w:pPr>
              <w:spacing w:line="276" w:lineRule="auto"/>
              <w:rPr>
                <w:ins w:id="13484" w:author="phuong vu" w:date="2018-11-23T15:20:00Z"/>
                <w:lang w:val="en-US"/>
              </w:rPr>
            </w:pPr>
            <w:ins w:id="13485" w:author="phuong vu" w:date="2018-11-23T15:22:00Z">
              <w:r>
                <w:rPr>
                  <w:lang w:val="en-US"/>
                </w:rPr>
                <w:t>Ngày tạo</w:t>
              </w:r>
            </w:ins>
          </w:p>
        </w:tc>
      </w:tr>
      <w:tr w:rsidR="00FE414E" w:rsidRPr="001856AA" w14:paraId="19317493" w14:textId="77777777" w:rsidTr="00FE414E">
        <w:trPr>
          <w:trHeight w:val="300"/>
          <w:ins w:id="13486" w:author="phuong vu" w:date="2018-11-23T15:20:00Z"/>
          <w:trPrChange w:id="13487" w:author="phuong vu" w:date="2018-11-23T15:22:00Z">
            <w:trPr>
              <w:trHeight w:val="300"/>
            </w:trPr>
          </w:trPrChange>
        </w:trPr>
        <w:tc>
          <w:tcPr>
            <w:tcW w:w="708" w:type="dxa"/>
            <w:noWrap/>
            <w:vAlign w:val="center"/>
            <w:hideMark/>
            <w:tcPrChange w:id="13488" w:author="phuong vu" w:date="2018-11-23T15:22:00Z">
              <w:tcPr>
                <w:tcW w:w="708" w:type="dxa"/>
                <w:noWrap/>
                <w:vAlign w:val="center"/>
                <w:hideMark/>
              </w:tcPr>
            </w:tcPrChange>
          </w:tcPr>
          <w:p w14:paraId="43240D12" w14:textId="77777777" w:rsidR="00FE414E" w:rsidRPr="00FD2760" w:rsidRDefault="00FE414E" w:rsidP="000245EB">
            <w:pPr>
              <w:spacing w:line="276" w:lineRule="auto"/>
              <w:jc w:val="center"/>
              <w:rPr>
                <w:ins w:id="13489" w:author="phuong vu" w:date="2018-11-23T15:20:00Z"/>
                <w:lang w:val="en-US"/>
              </w:rPr>
            </w:pPr>
            <w:ins w:id="13490" w:author="phuong vu" w:date="2018-11-23T15:20:00Z">
              <w:r>
                <w:rPr>
                  <w:lang w:val="en-US"/>
                </w:rPr>
                <w:t>5</w:t>
              </w:r>
            </w:ins>
          </w:p>
        </w:tc>
        <w:tc>
          <w:tcPr>
            <w:tcW w:w="2257" w:type="dxa"/>
            <w:noWrap/>
            <w:hideMark/>
            <w:tcPrChange w:id="13491" w:author="phuong vu" w:date="2018-11-23T15:22:00Z">
              <w:tcPr>
                <w:tcW w:w="2484" w:type="dxa"/>
                <w:noWrap/>
                <w:hideMark/>
              </w:tcPr>
            </w:tcPrChange>
          </w:tcPr>
          <w:p w14:paraId="59164FF1" w14:textId="6C010E8C" w:rsidR="00FE414E" w:rsidRPr="00FE414E" w:rsidRDefault="00FE414E" w:rsidP="000245EB">
            <w:pPr>
              <w:spacing w:line="276" w:lineRule="auto"/>
              <w:rPr>
                <w:ins w:id="13492" w:author="phuong vu" w:date="2018-11-23T15:20:00Z"/>
                <w:lang w:val="en-US"/>
                <w:rPrChange w:id="13493" w:author="phuong vu" w:date="2018-11-23T15:21:00Z">
                  <w:rPr>
                    <w:ins w:id="13494" w:author="phuong vu" w:date="2018-11-23T15:20:00Z"/>
                  </w:rPr>
                </w:rPrChange>
              </w:rPr>
            </w:pPr>
            <w:ins w:id="13495" w:author="phuong vu" w:date="2018-11-23T15:21:00Z">
              <w:r>
                <w:rPr>
                  <w:lang w:val="en-US"/>
                </w:rPr>
                <w:t>user_type</w:t>
              </w:r>
            </w:ins>
          </w:p>
        </w:tc>
        <w:tc>
          <w:tcPr>
            <w:tcW w:w="1527" w:type="dxa"/>
            <w:noWrap/>
            <w:hideMark/>
            <w:tcPrChange w:id="13496" w:author="phuong vu" w:date="2018-11-23T15:22:00Z">
              <w:tcPr>
                <w:tcW w:w="1300" w:type="dxa"/>
                <w:noWrap/>
                <w:hideMark/>
              </w:tcPr>
            </w:tcPrChange>
          </w:tcPr>
          <w:p w14:paraId="4805B9AD" w14:textId="77777777" w:rsidR="00FE414E" w:rsidRPr="00FD2760" w:rsidRDefault="00FE414E" w:rsidP="000245EB">
            <w:pPr>
              <w:spacing w:line="276" w:lineRule="auto"/>
              <w:rPr>
                <w:ins w:id="13497" w:author="phuong vu" w:date="2018-11-23T15:20:00Z"/>
              </w:rPr>
            </w:pPr>
            <w:ins w:id="13498" w:author="phuong vu" w:date="2018-11-23T15:20:00Z">
              <w:r w:rsidRPr="00FD2760">
                <w:t>character varying</w:t>
              </w:r>
            </w:ins>
          </w:p>
        </w:tc>
        <w:tc>
          <w:tcPr>
            <w:tcW w:w="1098" w:type="dxa"/>
            <w:noWrap/>
            <w:vAlign w:val="center"/>
            <w:hideMark/>
            <w:tcPrChange w:id="13499" w:author="phuong vu" w:date="2018-11-23T15:22:00Z">
              <w:tcPr>
                <w:tcW w:w="1098" w:type="dxa"/>
                <w:noWrap/>
                <w:vAlign w:val="center"/>
                <w:hideMark/>
              </w:tcPr>
            </w:tcPrChange>
          </w:tcPr>
          <w:p w14:paraId="1EB0F59F" w14:textId="77777777" w:rsidR="00FE414E" w:rsidRPr="00FD2760" w:rsidRDefault="00FE414E" w:rsidP="000245EB">
            <w:pPr>
              <w:spacing w:line="276" w:lineRule="auto"/>
              <w:jc w:val="center"/>
              <w:rPr>
                <w:ins w:id="13500" w:author="phuong vu" w:date="2018-11-23T15:20:00Z"/>
              </w:rPr>
            </w:pPr>
            <w:ins w:id="13501" w:author="phuong vu" w:date="2018-11-23T15:20:00Z">
              <w:r w:rsidRPr="00FD2760">
                <w:t>X</w:t>
              </w:r>
            </w:ins>
          </w:p>
        </w:tc>
        <w:tc>
          <w:tcPr>
            <w:tcW w:w="838" w:type="dxa"/>
            <w:noWrap/>
            <w:vAlign w:val="center"/>
            <w:hideMark/>
            <w:tcPrChange w:id="13502" w:author="phuong vu" w:date="2018-11-23T15:22:00Z">
              <w:tcPr>
                <w:tcW w:w="838" w:type="dxa"/>
                <w:noWrap/>
                <w:vAlign w:val="center"/>
                <w:hideMark/>
              </w:tcPr>
            </w:tcPrChange>
          </w:tcPr>
          <w:p w14:paraId="05CB8B17" w14:textId="77777777" w:rsidR="00FE414E" w:rsidRPr="00FD2760" w:rsidRDefault="00FE414E" w:rsidP="000245EB">
            <w:pPr>
              <w:spacing w:line="276" w:lineRule="auto"/>
              <w:jc w:val="center"/>
              <w:rPr>
                <w:ins w:id="13503" w:author="phuong vu" w:date="2018-11-23T15:20:00Z"/>
              </w:rPr>
            </w:pPr>
          </w:p>
        </w:tc>
        <w:tc>
          <w:tcPr>
            <w:tcW w:w="823" w:type="dxa"/>
            <w:noWrap/>
            <w:vAlign w:val="center"/>
            <w:hideMark/>
            <w:tcPrChange w:id="13504" w:author="phuong vu" w:date="2018-11-23T15:22:00Z">
              <w:tcPr>
                <w:tcW w:w="823" w:type="dxa"/>
                <w:noWrap/>
                <w:vAlign w:val="center"/>
                <w:hideMark/>
              </w:tcPr>
            </w:tcPrChange>
          </w:tcPr>
          <w:p w14:paraId="6CA398EA" w14:textId="77777777" w:rsidR="00FE414E" w:rsidRPr="00FD2760" w:rsidRDefault="00FE414E" w:rsidP="000245EB">
            <w:pPr>
              <w:spacing w:line="276" w:lineRule="auto"/>
              <w:jc w:val="center"/>
              <w:rPr>
                <w:ins w:id="13505" w:author="phuong vu" w:date="2018-11-23T15:20:00Z"/>
              </w:rPr>
            </w:pPr>
          </w:p>
        </w:tc>
        <w:tc>
          <w:tcPr>
            <w:tcW w:w="2228" w:type="dxa"/>
            <w:noWrap/>
            <w:hideMark/>
            <w:tcPrChange w:id="13506" w:author="phuong vu" w:date="2018-11-23T15:22:00Z">
              <w:tcPr>
                <w:tcW w:w="2228" w:type="dxa"/>
                <w:noWrap/>
                <w:hideMark/>
              </w:tcPr>
            </w:tcPrChange>
          </w:tcPr>
          <w:p w14:paraId="5B2E459D" w14:textId="2A311740" w:rsidR="00FE414E" w:rsidRPr="00FE414E" w:rsidRDefault="00FE414E" w:rsidP="000245EB">
            <w:pPr>
              <w:keepNext/>
              <w:spacing w:line="276" w:lineRule="auto"/>
              <w:rPr>
                <w:ins w:id="13507" w:author="phuong vu" w:date="2018-11-23T15:20:00Z"/>
                <w:lang w:val="en-US"/>
                <w:rPrChange w:id="13508" w:author="phuong vu" w:date="2018-11-23T15:21:00Z">
                  <w:rPr>
                    <w:ins w:id="13509" w:author="phuong vu" w:date="2018-11-23T15:20:00Z"/>
                  </w:rPr>
                </w:rPrChange>
              </w:rPr>
            </w:pPr>
            <w:ins w:id="13510" w:author="phuong vu" w:date="2018-11-23T15:21:00Z">
              <w:r>
                <w:rPr>
                  <w:lang w:val="en-US"/>
                </w:rPr>
                <w:t>Loại tài kho</w:t>
              </w:r>
            </w:ins>
            <w:ins w:id="13511" w:author="phuong vu" w:date="2018-11-23T15:22:00Z">
              <w:r>
                <w:rPr>
                  <w:lang w:val="en-US"/>
                </w:rPr>
                <w:t>ản</w:t>
              </w:r>
            </w:ins>
          </w:p>
        </w:tc>
      </w:tr>
    </w:tbl>
    <w:p w14:paraId="0716AA7A" w14:textId="77777777" w:rsidR="00FE414E" w:rsidRPr="00FE414E" w:rsidRDefault="00FE414E">
      <w:pPr>
        <w:rPr>
          <w:ins w:id="13512" w:author="phuong vu" w:date="2018-11-23T14:59:00Z"/>
          <w:b/>
          <w:lang w:val="en-US"/>
          <w:rPrChange w:id="13513" w:author="phuong vu" w:date="2018-11-23T15:16:00Z">
            <w:rPr>
              <w:ins w:id="13514" w:author="phuong vu" w:date="2018-11-23T14:59:00Z"/>
              <w:lang w:val="en-US"/>
            </w:rPr>
          </w:rPrChange>
        </w:rPr>
        <w:pPrChange w:id="13515" w:author="phuong vu" w:date="2018-11-23T15:16:00Z">
          <w:pPr/>
        </w:pPrChange>
      </w:pPr>
    </w:p>
    <w:p w14:paraId="733323B0" w14:textId="09355AC4" w:rsidR="009613AB" w:rsidRDefault="009613AB" w:rsidP="009613AB">
      <w:pPr>
        <w:rPr>
          <w:ins w:id="13516" w:author="phuong vu" w:date="2018-11-23T14:59:00Z"/>
          <w:b/>
          <w:lang w:val="en-US"/>
        </w:rPr>
      </w:pPr>
      <w:ins w:id="13517" w:author="phuong vu" w:date="2018-11-23T14:59:00Z">
        <w:r>
          <w:rPr>
            <w:b/>
            <w:lang w:val="en-US"/>
          </w:rPr>
          <w:t>BẢNG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4F784891" w14:textId="77777777" w:rsidTr="009613AB">
        <w:trPr>
          <w:trHeight w:val="300"/>
          <w:ins w:id="13518" w:author="phuong vu" w:date="2018-11-23T15:00:00Z"/>
        </w:trPr>
        <w:tc>
          <w:tcPr>
            <w:tcW w:w="708" w:type="dxa"/>
            <w:noWrap/>
            <w:vAlign w:val="center"/>
            <w:hideMark/>
          </w:tcPr>
          <w:p w14:paraId="1AA0A14A" w14:textId="77777777" w:rsidR="009613AB" w:rsidRPr="001856AA" w:rsidRDefault="009613AB" w:rsidP="009613AB">
            <w:pPr>
              <w:spacing w:line="276" w:lineRule="auto"/>
              <w:jc w:val="center"/>
              <w:rPr>
                <w:ins w:id="13519" w:author="phuong vu" w:date="2018-11-23T15:00:00Z"/>
                <w:b/>
                <w:bCs/>
              </w:rPr>
            </w:pPr>
            <w:ins w:id="13520" w:author="phuong vu" w:date="2018-11-23T15:00:00Z">
              <w:r w:rsidRPr="001856AA">
                <w:rPr>
                  <w:b/>
                  <w:bCs/>
                  <w:lang w:val="da-DK"/>
                </w:rPr>
                <w:t>STT</w:t>
              </w:r>
            </w:ins>
          </w:p>
        </w:tc>
        <w:tc>
          <w:tcPr>
            <w:tcW w:w="2484" w:type="dxa"/>
            <w:noWrap/>
            <w:vAlign w:val="center"/>
            <w:hideMark/>
          </w:tcPr>
          <w:p w14:paraId="1F585AFE" w14:textId="77777777" w:rsidR="009613AB" w:rsidRPr="001856AA" w:rsidRDefault="009613AB" w:rsidP="009613AB">
            <w:pPr>
              <w:spacing w:line="276" w:lineRule="auto"/>
              <w:jc w:val="center"/>
              <w:rPr>
                <w:ins w:id="13521" w:author="phuong vu" w:date="2018-11-23T15:00:00Z"/>
                <w:b/>
                <w:bCs/>
              </w:rPr>
            </w:pPr>
            <w:ins w:id="13522" w:author="phuong vu" w:date="2018-11-23T15:00:00Z">
              <w:r w:rsidRPr="001856AA">
                <w:rPr>
                  <w:b/>
                  <w:bCs/>
                  <w:lang w:val="da-DK"/>
                </w:rPr>
                <w:t>Tên trường</w:t>
              </w:r>
            </w:ins>
          </w:p>
        </w:tc>
        <w:tc>
          <w:tcPr>
            <w:tcW w:w="1300" w:type="dxa"/>
            <w:noWrap/>
            <w:vAlign w:val="center"/>
            <w:hideMark/>
          </w:tcPr>
          <w:p w14:paraId="1BA78436" w14:textId="77777777" w:rsidR="009613AB" w:rsidRPr="001856AA" w:rsidRDefault="009613AB" w:rsidP="009613AB">
            <w:pPr>
              <w:spacing w:line="276" w:lineRule="auto"/>
              <w:jc w:val="center"/>
              <w:rPr>
                <w:ins w:id="13523" w:author="phuong vu" w:date="2018-11-23T15:00:00Z"/>
                <w:b/>
                <w:bCs/>
              </w:rPr>
            </w:pPr>
            <w:ins w:id="13524" w:author="phuong vu" w:date="2018-11-23T15:00:00Z">
              <w:r w:rsidRPr="001856AA">
                <w:rPr>
                  <w:b/>
                  <w:bCs/>
                  <w:lang w:val="da-DK"/>
                </w:rPr>
                <w:t>Kiểu</w:t>
              </w:r>
            </w:ins>
          </w:p>
        </w:tc>
        <w:tc>
          <w:tcPr>
            <w:tcW w:w="1098" w:type="dxa"/>
            <w:noWrap/>
            <w:vAlign w:val="center"/>
            <w:hideMark/>
          </w:tcPr>
          <w:p w14:paraId="0487DF77" w14:textId="77777777" w:rsidR="009613AB" w:rsidRPr="001856AA" w:rsidRDefault="009613AB" w:rsidP="009613AB">
            <w:pPr>
              <w:spacing w:line="276" w:lineRule="auto"/>
              <w:jc w:val="center"/>
              <w:rPr>
                <w:ins w:id="13525" w:author="phuong vu" w:date="2018-11-23T15:00:00Z"/>
                <w:b/>
                <w:bCs/>
              </w:rPr>
            </w:pPr>
            <w:ins w:id="13526" w:author="phuong vu" w:date="2018-11-23T15:00:00Z">
              <w:r w:rsidRPr="001856AA">
                <w:rPr>
                  <w:b/>
                  <w:bCs/>
                  <w:lang w:val="da-DK"/>
                </w:rPr>
                <w:t>Chấp nhận Null</w:t>
              </w:r>
            </w:ins>
          </w:p>
        </w:tc>
        <w:tc>
          <w:tcPr>
            <w:tcW w:w="838" w:type="dxa"/>
            <w:noWrap/>
            <w:vAlign w:val="center"/>
            <w:hideMark/>
          </w:tcPr>
          <w:p w14:paraId="6B949585" w14:textId="77777777" w:rsidR="009613AB" w:rsidRPr="001856AA" w:rsidRDefault="009613AB" w:rsidP="009613AB">
            <w:pPr>
              <w:spacing w:line="276" w:lineRule="auto"/>
              <w:jc w:val="center"/>
              <w:rPr>
                <w:ins w:id="13527" w:author="phuong vu" w:date="2018-11-23T15:00:00Z"/>
                <w:b/>
                <w:bCs/>
              </w:rPr>
            </w:pPr>
            <w:ins w:id="13528" w:author="phuong vu" w:date="2018-11-23T15:00:00Z">
              <w:r w:rsidRPr="001856AA">
                <w:rPr>
                  <w:b/>
                  <w:bCs/>
                  <w:lang w:val="da-DK"/>
                </w:rPr>
                <w:t>Khóa chính</w:t>
              </w:r>
            </w:ins>
          </w:p>
        </w:tc>
        <w:tc>
          <w:tcPr>
            <w:tcW w:w="823" w:type="dxa"/>
            <w:noWrap/>
            <w:vAlign w:val="center"/>
            <w:hideMark/>
          </w:tcPr>
          <w:p w14:paraId="3E38FF7C" w14:textId="77777777" w:rsidR="009613AB" w:rsidRPr="001856AA" w:rsidRDefault="009613AB" w:rsidP="009613AB">
            <w:pPr>
              <w:spacing w:line="276" w:lineRule="auto"/>
              <w:jc w:val="center"/>
              <w:rPr>
                <w:ins w:id="13529" w:author="phuong vu" w:date="2018-11-23T15:00:00Z"/>
                <w:b/>
                <w:bCs/>
              </w:rPr>
            </w:pPr>
            <w:ins w:id="13530" w:author="phuong vu" w:date="2018-11-23T15:00:00Z">
              <w:r w:rsidRPr="001856AA">
                <w:rPr>
                  <w:b/>
                  <w:bCs/>
                  <w:lang w:val="da-DK"/>
                </w:rPr>
                <w:t>Khóa ngoại</w:t>
              </w:r>
            </w:ins>
          </w:p>
        </w:tc>
        <w:tc>
          <w:tcPr>
            <w:tcW w:w="2228" w:type="dxa"/>
            <w:noWrap/>
            <w:vAlign w:val="center"/>
            <w:hideMark/>
          </w:tcPr>
          <w:p w14:paraId="2BAE0EBE" w14:textId="77777777" w:rsidR="009613AB" w:rsidRPr="001856AA" w:rsidRDefault="009613AB" w:rsidP="009613AB">
            <w:pPr>
              <w:spacing w:line="276" w:lineRule="auto"/>
              <w:ind w:right="226"/>
              <w:jc w:val="center"/>
              <w:rPr>
                <w:ins w:id="13531" w:author="phuong vu" w:date="2018-11-23T15:00:00Z"/>
                <w:b/>
                <w:bCs/>
              </w:rPr>
            </w:pPr>
            <w:ins w:id="13532" w:author="phuong vu" w:date="2018-11-23T15:00:00Z">
              <w:r w:rsidRPr="001856AA">
                <w:rPr>
                  <w:b/>
                  <w:bCs/>
                  <w:lang w:val="da-DK"/>
                </w:rPr>
                <w:t>Mô tả</w:t>
              </w:r>
            </w:ins>
          </w:p>
        </w:tc>
      </w:tr>
      <w:tr w:rsidR="009613AB" w:rsidRPr="001856AA" w14:paraId="34AD4C8D" w14:textId="77777777" w:rsidTr="009613AB">
        <w:trPr>
          <w:trHeight w:val="300"/>
          <w:ins w:id="13533" w:author="phuong vu" w:date="2018-11-23T15:00:00Z"/>
        </w:trPr>
        <w:tc>
          <w:tcPr>
            <w:tcW w:w="708" w:type="dxa"/>
            <w:noWrap/>
            <w:vAlign w:val="center"/>
            <w:hideMark/>
          </w:tcPr>
          <w:p w14:paraId="5484CFB2" w14:textId="77777777" w:rsidR="009613AB" w:rsidRPr="00FD2760" w:rsidRDefault="009613AB" w:rsidP="009613AB">
            <w:pPr>
              <w:spacing w:line="276" w:lineRule="auto"/>
              <w:jc w:val="center"/>
              <w:rPr>
                <w:ins w:id="13534" w:author="phuong vu" w:date="2018-11-23T15:00:00Z"/>
              </w:rPr>
            </w:pPr>
            <w:ins w:id="13535" w:author="phuong vu" w:date="2018-11-23T15:00:00Z">
              <w:r w:rsidRPr="00FD2760">
                <w:t>1</w:t>
              </w:r>
            </w:ins>
          </w:p>
        </w:tc>
        <w:tc>
          <w:tcPr>
            <w:tcW w:w="2484" w:type="dxa"/>
            <w:noWrap/>
            <w:hideMark/>
          </w:tcPr>
          <w:p w14:paraId="0620C485" w14:textId="0B11A35C" w:rsidR="009613AB" w:rsidRPr="00FD2760" w:rsidRDefault="009613AB" w:rsidP="009613AB">
            <w:pPr>
              <w:spacing w:line="276" w:lineRule="auto"/>
              <w:rPr>
                <w:ins w:id="13536" w:author="phuong vu" w:date="2018-11-23T15:00:00Z"/>
              </w:rPr>
            </w:pPr>
            <w:ins w:id="13537" w:author="phuong vu" w:date="2018-11-23T15:00:00Z">
              <w:r w:rsidRPr="00FD2760">
                <w:t>id</w:t>
              </w:r>
            </w:ins>
          </w:p>
        </w:tc>
        <w:tc>
          <w:tcPr>
            <w:tcW w:w="1300" w:type="dxa"/>
            <w:noWrap/>
            <w:hideMark/>
          </w:tcPr>
          <w:p w14:paraId="321FE887" w14:textId="77777777" w:rsidR="009613AB" w:rsidRPr="00FD2760" w:rsidRDefault="009613AB" w:rsidP="009613AB">
            <w:pPr>
              <w:spacing w:line="276" w:lineRule="auto"/>
              <w:rPr>
                <w:ins w:id="13538" w:author="phuong vu" w:date="2018-11-23T15:00:00Z"/>
              </w:rPr>
            </w:pPr>
            <w:ins w:id="13539" w:author="phuong vu" w:date="2018-11-23T15:00:00Z">
              <w:r w:rsidRPr="00FD2760">
                <w:t>numeric</w:t>
              </w:r>
            </w:ins>
          </w:p>
        </w:tc>
        <w:tc>
          <w:tcPr>
            <w:tcW w:w="1098" w:type="dxa"/>
            <w:noWrap/>
            <w:vAlign w:val="center"/>
            <w:hideMark/>
          </w:tcPr>
          <w:p w14:paraId="0D283E17" w14:textId="77777777" w:rsidR="009613AB" w:rsidRPr="00FD2760" w:rsidRDefault="009613AB" w:rsidP="009613AB">
            <w:pPr>
              <w:spacing w:line="276" w:lineRule="auto"/>
              <w:jc w:val="center"/>
              <w:rPr>
                <w:ins w:id="13540" w:author="phuong vu" w:date="2018-11-23T15:00:00Z"/>
              </w:rPr>
            </w:pPr>
          </w:p>
        </w:tc>
        <w:tc>
          <w:tcPr>
            <w:tcW w:w="838" w:type="dxa"/>
            <w:noWrap/>
            <w:vAlign w:val="center"/>
            <w:hideMark/>
          </w:tcPr>
          <w:p w14:paraId="5BE2B0ED" w14:textId="77777777" w:rsidR="009613AB" w:rsidRPr="00FD2760" w:rsidRDefault="009613AB" w:rsidP="009613AB">
            <w:pPr>
              <w:spacing w:line="276" w:lineRule="auto"/>
              <w:jc w:val="center"/>
              <w:rPr>
                <w:ins w:id="13541" w:author="phuong vu" w:date="2018-11-23T15:00:00Z"/>
              </w:rPr>
            </w:pPr>
            <w:ins w:id="13542" w:author="phuong vu" w:date="2018-11-23T15:00:00Z">
              <w:r w:rsidRPr="00FD2760">
                <w:t>X</w:t>
              </w:r>
            </w:ins>
          </w:p>
        </w:tc>
        <w:tc>
          <w:tcPr>
            <w:tcW w:w="823" w:type="dxa"/>
            <w:noWrap/>
            <w:vAlign w:val="center"/>
            <w:hideMark/>
          </w:tcPr>
          <w:p w14:paraId="22AA5342" w14:textId="77777777" w:rsidR="009613AB" w:rsidRPr="00FD2760" w:rsidRDefault="009613AB" w:rsidP="009613AB">
            <w:pPr>
              <w:spacing w:line="276" w:lineRule="auto"/>
              <w:jc w:val="center"/>
              <w:rPr>
                <w:ins w:id="13543" w:author="phuong vu" w:date="2018-11-23T15:00:00Z"/>
              </w:rPr>
            </w:pPr>
          </w:p>
        </w:tc>
        <w:tc>
          <w:tcPr>
            <w:tcW w:w="2228" w:type="dxa"/>
            <w:noWrap/>
            <w:hideMark/>
          </w:tcPr>
          <w:p w14:paraId="7B48D8AD" w14:textId="77777777" w:rsidR="009613AB" w:rsidRPr="00FD2760" w:rsidRDefault="009613AB" w:rsidP="009613AB">
            <w:pPr>
              <w:spacing w:line="276" w:lineRule="auto"/>
              <w:rPr>
                <w:ins w:id="13544" w:author="phuong vu" w:date="2018-11-23T15:00:00Z"/>
                <w:lang w:val="en-US"/>
              </w:rPr>
            </w:pPr>
            <w:ins w:id="13545" w:author="phuong vu" w:date="2018-11-23T15:00:00Z">
              <w:r w:rsidRPr="00FD2760">
                <w:t>ID</w:t>
              </w:r>
            </w:ins>
          </w:p>
        </w:tc>
      </w:tr>
      <w:tr w:rsidR="009613AB" w:rsidRPr="001856AA" w14:paraId="09A31EE5" w14:textId="77777777" w:rsidTr="009613AB">
        <w:trPr>
          <w:trHeight w:val="300"/>
          <w:ins w:id="13546" w:author="phuong vu" w:date="2018-11-23T15:00:00Z"/>
        </w:trPr>
        <w:tc>
          <w:tcPr>
            <w:tcW w:w="708" w:type="dxa"/>
            <w:noWrap/>
            <w:vAlign w:val="center"/>
            <w:hideMark/>
          </w:tcPr>
          <w:p w14:paraId="775E7FAE" w14:textId="77777777" w:rsidR="009613AB" w:rsidRPr="00FD2760" w:rsidRDefault="009613AB" w:rsidP="009613AB">
            <w:pPr>
              <w:spacing w:line="276" w:lineRule="auto"/>
              <w:jc w:val="center"/>
              <w:rPr>
                <w:ins w:id="13547" w:author="phuong vu" w:date="2018-11-23T15:00:00Z"/>
              </w:rPr>
            </w:pPr>
            <w:ins w:id="13548" w:author="phuong vu" w:date="2018-11-23T15:00:00Z">
              <w:r w:rsidRPr="00FD2760">
                <w:t>2</w:t>
              </w:r>
            </w:ins>
          </w:p>
        </w:tc>
        <w:tc>
          <w:tcPr>
            <w:tcW w:w="2484" w:type="dxa"/>
            <w:noWrap/>
            <w:hideMark/>
          </w:tcPr>
          <w:p w14:paraId="7F553AD5" w14:textId="2BADE041" w:rsidR="009613AB" w:rsidRPr="00FD2760" w:rsidRDefault="009613AB" w:rsidP="009613AB">
            <w:pPr>
              <w:spacing w:line="276" w:lineRule="auto"/>
              <w:rPr>
                <w:ins w:id="13549" w:author="phuong vu" w:date="2018-11-23T15:00:00Z"/>
                <w:lang w:val="en-US"/>
              </w:rPr>
            </w:pPr>
            <w:ins w:id="13550" w:author="phuong vu" w:date="2018-11-23T15:00:00Z">
              <w:r>
                <w:rPr>
                  <w:lang w:val="en-US"/>
                </w:rPr>
                <w:t>wash_bag_id</w:t>
              </w:r>
            </w:ins>
          </w:p>
        </w:tc>
        <w:tc>
          <w:tcPr>
            <w:tcW w:w="1300" w:type="dxa"/>
            <w:noWrap/>
            <w:hideMark/>
          </w:tcPr>
          <w:p w14:paraId="03BEEAB4" w14:textId="77777777" w:rsidR="009613AB" w:rsidRPr="00FD2760" w:rsidRDefault="009613AB" w:rsidP="009613AB">
            <w:pPr>
              <w:spacing w:line="276" w:lineRule="auto"/>
              <w:rPr>
                <w:ins w:id="13551" w:author="phuong vu" w:date="2018-11-23T15:00:00Z"/>
                <w:lang w:val="en-US"/>
              </w:rPr>
            </w:pPr>
            <w:ins w:id="13552" w:author="phuong vu" w:date="2018-11-23T15:00:00Z">
              <w:r>
                <w:rPr>
                  <w:lang w:val="en-US"/>
                </w:rPr>
                <w:t>numeric</w:t>
              </w:r>
            </w:ins>
          </w:p>
        </w:tc>
        <w:tc>
          <w:tcPr>
            <w:tcW w:w="1098" w:type="dxa"/>
            <w:noWrap/>
            <w:vAlign w:val="center"/>
            <w:hideMark/>
          </w:tcPr>
          <w:p w14:paraId="4E3EAF77" w14:textId="77777777" w:rsidR="009613AB" w:rsidRPr="00FD2760" w:rsidRDefault="009613AB" w:rsidP="009613AB">
            <w:pPr>
              <w:spacing w:line="276" w:lineRule="auto"/>
              <w:jc w:val="center"/>
              <w:rPr>
                <w:ins w:id="13553" w:author="phuong vu" w:date="2018-11-23T15:00:00Z"/>
              </w:rPr>
            </w:pPr>
          </w:p>
        </w:tc>
        <w:tc>
          <w:tcPr>
            <w:tcW w:w="838" w:type="dxa"/>
            <w:noWrap/>
            <w:vAlign w:val="center"/>
            <w:hideMark/>
          </w:tcPr>
          <w:p w14:paraId="55DE4B49" w14:textId="77777777" w:rsidR="009613AB" w:rsidRPr="00FD2760" w:rsidRDefault="009613AB" w:rsidP="009613AB">
            <w:pPr>
              <w:spacing w:line="276" w:lineRule="auto"/>
              <w:jc w:val="center"/>
              <w:rPr>
                <w:ins w:id="13554" w:author="phuong vu" w:date="2018-11-23T15:00:00Z"/>
              </w:rPr>
            </w:pPr>
          </w:p>
        </w:tc>
        <w:tc>
          <w:tcPr>
            <w:tcW w:w="823" w:type="dxa"/>
            <w:noWrap/>
            <w:vAlign w:val="center"/>
            <w:hideMark/>
          </w:tcPr>
          <w:p w14:paraId="4BFB0E4E" w14:textId="7C0ACDC8" w:rsidR="009613AB" w:rsidRPr="00FD2760" w:rsidRDefault="00C1382B" w:rsidP="009613AB">
            <w:pPr>
              <w:spacing w:line="276" w:lineRule="auto"/>
              <w:jc w:val="center"/>
              <w:rPr>
                <w:ins w:id="13555" w:author="phuong vu" w:date="2018-11-23T15:00:00Z"/>
                <w:lang w:val="en-US"/>
              </w:rPr>
            </w:pPr>
            <w:ins w:id="13556" w:author="phuong vu" w:date="2018-11-23T15:02:00Z">
              <w:r>
                <w:rPr>
                  <w:lang w:val="en-US"/>
                </w:rPr>
                <w:t>X</w:t>
              </w:r>
            </w:ins>
          </w:p>
        </w:tc>
        <w:tc>
          <w:tcPr>
            <w:tcW w:w="2228" w:type="dxa"/>
            <w:noWrap/>
            <w:hideMark/>
          </w:tcPr>
          <w:p w14:paraId="7960978E" w14:textId="760D3791" w:rsidR="009613AB" w:rsidRPr="00FD2760" w:rsidRDefault="009613AB" w:rsidP="009613AB">
            <w:pPr>
              <w:spacing w:line="276" w:lineRule="auto"/>
              <w:rPr>
                <w:ins w:id="13557" w:author="phuong vu" w:date="2018-11-23T15:00:00Z"/>
                <w:lang w:val="en-US"/>
              </w:rPr>
            </w:pPr>
            <w:ins w:id="13558" w:author="phuong vu" w:date="2018-11-23T15:00:00Z">
              <w:r>
                <w:rPr>
                  <w:lang w:val="en-US"/>
                </w:rPr>
                <w:t xml:space="preserve">ID túi </w:t>
              </w:r>
            </w:ins>
            <w:ins w:id="13559" w:author="phuong vu" w:date="2018-11-23T15:01:00Z">
              <w:r>
                <w:rPr>
                  <w:lang w:val="en-US"/>
                </w:rPr>
                <w:t>giặt</w:t>
              </w:r>
            </w:ins>
          </w:p>
        </w:tc>
      </w:tr>
      <w:tr w:rsidR="009613AB" w:rsidRPr="001856AA" w14:paraId="77AF7EF0" w14:textId="77777777" w:rsidTr="009613AB">
        <w:trPr>
          <w:trHeight w:val="300"/>
          <w:ins w:id="13560" w:author="phuong vu" w:date="2018-11-23T15:00:00Z"/>
        </w:trPr>
        <w:tc>
          <w:tcPr>
            <w:tcW w:w="708" w:type="dxa"/>
            <w:noWrap/>
            <w:vAlign w:val="center"/>
          </w:tcPr>
          <w:p w14:paraId="51E4F7DB" w14:textId="77777777" w:rsidR="009613AB" w:rsidRPr="00FD2760" w:rsidRDefault="009613AB" w:rsidP="009613AB">
            <w:pPr>
              <w:spacing w:line="276" w:lineRule="auto"/>
              <w:jc w:val="center"/>
              <w:rPr>
                <w:ins w:id="13561" w:author="phuong vu" w:date="2018-11-23T15:00:00Z"/>
                <w:lang w:val="en-US"/>
              </w:rPr>
            </w:pPr>
            <w:ins w:id="13562" w:author="phuong vu" w:date="2018-11-23T15:00:00Z">
              <w:r>
                <w:rPr>
                  <w:lang w:val="en-US"/>
                </w:rPr>
                <w:t>3</w:t>
              </w:r>
            </w:ins>
          </w:p>
        </w:tc>
        <w:tc>
          <w:tcPr>
            <w:tcW w:w="2484" w:type="dxa"/>
            <w:noWrap/>
          </w:tcPr>
          <w:p w14:paraId="58055D08" w14:textId="573459AE" w:rsidR="009613AB" w:rsidRDefault="009613AB" w:rsidP="009613AB">
            <w:pPr>
              <w:spacing w:line="276" w:lineRule="auto"/>
              <w:rPr>
                <w:ins w:id="13563" w:author="phuong vu" w:date="2018-11-23T15:00:00Z"/>
                <w:lang w:val="en-US"/>
              </w:rPr>
            </w:pPr>
            <w:ins w:id="13564" w:author="phuong vu" w:date="2018-11-23T15:00:00Z">
              <w:r>
                <w:rPr>
                  <w:lang w:val="en-US"/>
                </w:rPr>
                <w:t>washing_machine_id</w:t>
              </w:r>
            </w:ins>
          </w:p>
        </w:tc>
        <w:tc>
          <w:tcPr>
            <w:tcW w:w="1300" w:type="dxa"/>
            <w:noWrap/>
          </w:tcPr>
          <w:p w14:paraId="60CED8E4" w14:textId="77777777" w:rsidR="009613AB" w:rsidRDefault="009613AB" w:rsidP="009613AB">
            <w:pPr>
              <w:spacing w:line="276" w:lineRule="auto"/>
              <w:rPr>
                <w:ins w:id="13565" w:author="phuong vu" w:date="2018-11-23T15:00:00Z"/>
                <w:lang w:val="en-US"/>
              </w:rPr>
            </w:pPr>
            <w:ins w:id="13566" w:author="phuong vu" w:date="2018-11-23T15:00:00Z">
              <w:r>
                <w:rPr>
                  <w:lang w:val="en-US"/>
                </w:rPr>
                <w:t>numeric</w:t>
              </w:r>
            </w:ins>
          </w:p>
        </w:tc>
        <w:tc>
          <w:tcPr>
            <w:tcW w:w="1098" w:type="dxa"/>
            <w:noWrap/>
            <w:vAlign w:val="center"/>
          </w:tcPr>
          <w:p w14:paraId="7A638CA0" w14:textId="77777777" w:rsidR="009613AB" w:rsidRPr="00FD2760" w:rsidRDefault="009613AB" w:rsidP="009613AB">
            <w:pPr>
              <w:spacing w:line="276" w:lineRule="auto"/>
              <w:jc w:val="center"/>
              <w:rPr>
                <w:ins w:id="13567" w:author="phuong vu" w:date="2018-11-23T15:00:00Z"/>
              </w:rPr>
            </w:pPr>
          </w:p>
        </w:tc>
        <w:tc>
          <w:tcPr>
            <w:tcW w:w="838" w:type="dxa"/>
            <w:noWrap/>
            <w:vAlign w:val="center"/>
          </w:tcPr>
          <w:p w14:paraId="5816C23F" w14:textId="77777777" w:rsidR="009613AB" w:rsidRPr="00FD2760" w:rsidRDefault="009613AB" w:rsidP="009613AB">
            <w:pPr>
              <w:spacing w:line="276" w:lineRule="auto"/>
              <w:jc w:val="center"/>
              <w:rPr>
                <w:ins w:id="13568" w:author="phuong vu" w:date="2018-11-23T15:00:00Z"/>
              </w:rPr>
            </w:pPr>
          </w:p>
        </w:tc>
        <w:tc>
          <w:tcPr>
            <w:tcW w:w="823" w:type="dxa"/>
            <w:noWrap/>
            <w:vAlign w:val="center"/>
          </w:tcPr>
          <w:p w14:paraId="7C26C8EB" w14:textId="4585724F" w:rsidR="009613AB" w:rsidRPr="00FD2760" w:rsidRDefault="00C1382B" w:rsidP="009613AB">
            <w:pPr>
              <w:spacing w:line="276" w:lineRule="auto"/>
              <w:jc w:val="center"/>
              <w:rPr>
                <w:ins w:id="13569" w:author="phuong vu" w:date="2018-11-23T15:00:00Z"/>
                <w:lang w:val="en-US"/>
              </w:rPr>
            </w:pPr>
            <w:ins w:id="13570" w:author="phuong vu" w:date="2018-11-23T15:02:00Z">
              <w:r>
                <w:rPr>
                  <w:lang w:val="en-US"/>
                </w:rPr>
                <w:t>X</w:t>
              </w:r>
            </w:ins>
          </w:p>
        </w:tc>
        <w:tc>
          <w:tcPr>
            <w:tcW w:w="2228" w:type="dxa"/>
            <w:noWrap/>
          </w:tcPr>
          <w:p w14:paraId="76F6DDFF" w14:textId="6C501D53" w:rsidR="009613AB" w:rsidRDefault="009613AB" w:rsidP="009613AB">
            <w:pPr>
              <w:spacing w:line="276" w:lineRule="auto"/>
              <w:rPr>
                <w:ins w:id="13571" w:author="phuong vu" w:date="2018-11-23T15:00:00Z"/>
                <w:lang w:val="en-US"/>
              </w:rPr>
            </w:pPr>
            <w:ins w:id="13572" w:author="phuong vu" w:date="2018-11-23T15:01:00Z">
              <w:r>
                <w:rPr>
                  <w:lang w:val="en-US"/>
                </w:rPr>
                <w:t>ID máy giặt</w:t>
              </w:r>
            </w:ins>
          </w:p>
        </w:tc>
      </w:tr>
      <w:tr w:rsidR="009613AB" w:rsidRPr="001856AA" w14:paraId="0308B853" w14:textId="77777777" w:rsidTr="009613AB">
        <w:trPr>
          <w:trHeight w:val="300"/>
          <w:ins w:id="13573" w:author="phuong vu" w:date="2018-11-23T15:00:00Z"/>
        </w:trPr>
        <w:tc>
          <w:tcPr>
            <w:tcW w:w="708" w:type="dxa"/>
            <w:noWrap/>
            <w:vAlign w:val="center"/>
          </w:tcPr>
          <w:p w14:paraId="22A5AE68" w14:textId="77777777" w:rsidR="009613AB" w:rsidRDefault="009613AB" w:rsidP="009613AB">
            <w:pPr>
              <w:spacing w:line="276" w:lineRule="auto"/>
              <w:jc w:val="center"/>
              <w:rPr>
                <w:ins w:id="13574" w:author="phuong vu" w:date="2018-11-23T15:00:00Z"/>
                <w:lang w:val="en-US"/>
              </w:rPr>
            </w:pPr>
            <w:ins w:id="13575" w:author="phuong vu" w:date="2018-11-23T15:00:00Z">
              <w:r>
                <w:rPr>
                  <w:lang w:val="en-US"/>
                </w:rPr>
                <w:t>4</w:t>
              </w:r>
            </w:ins>
          </w:p>
        </w:tc>
        <w:tc>
          <w:tcPr>
            <w:tcW w:w="2484" w:type="dxa"/>
            <w:noWrap/>
          </w:tcPr>
          <w:p w14:paraId="492090F1" w14:textId="477CD85F" w:rsidR="009613AB" w:rsidRDefault="009613AB" w:rsidP="009613AB">
            <w:pPr>
              <w:spacing w:line="276" w:lineRule="auto"/>
              <w:rPr>
                <w:ins w:id="13576" w:author="phuong vu" w:date="2018-11-23T15:00:00Z"/>
                <w:lang w:val="en-US"/>
              </w:rPr>
            </w:pPr>
            <w:ins w:id="13577" w:author="phuong vu" w:date="2018-11-23T15:00:00Z">
              <w:r>
                <w:rPr>
                  <w:lang w:val="en-US"/>
                </w:rPr>
                <w:t>sn</w:t>
              </w:r>
            </w:ins>
          </w:p>
        </w:tc>
        <w:tc>
          <w:tcPr>
            <w:tcW w:w="1300" w:type="dxa"/>
            <w:noWrap/>
          </w:tcPr>
          <w:p w14:paraId="01653A22" w14:textId="14E6C0AF" w:rsidR="009613AB" w:rsidRDefault="00C1382B" w:rsidP="009613AB">
            <w:pPr>
              <w:spacing w:line="276" w:lineRule="auto"/>
              <w:rPr>
                <w:ins w:id="13578" w:author="phuong vu" w:date="2018-11-23T15:00:00Z"/>
                <w:lang w:val="en-US"/>
              </w:rPr>
            </w:pPr>
            <w:ins w:id="13579" w:author="phuong vu" w:date="2018-11-23T15:03:00Z">
              <w:r>
                <w:rPr>
                  <w:lang w:val="en-US"/>
                </w:rPr>
                <w:t>Integer</w:t>
              </w:r>
            </w:ins>
          </w:p>
        </w:tc>
        <w:tc>
          <w:tcPr>
            <w:tcW w:w="1098" w:type="dxa"/>
            <w:noWrap/>
            <w:vAlign w:val="center"/>
          </w:tcPr>
          <w:p w14:paraId="2373CFE5" w14:textId="77777777" w:rsidR="009613AB" w:rsidRPr="00FD2760" w:rsidRDefault="009613AB" w:rsidP="009613AB">
            <w:pPr>
              <w:spacing w:line="276" w:lineRule="auto"/>
              <w:jc w:val="center"/>
              <w:rPr>
                <w:ins w:id="13580" w:author="phuong vu" w:date="2018-11-23T15:00:00Z"/>
              </w:rPr>
            </w:pPr>
          </w:p>
        </w:tc>
        <w:tc>
          <w:tcPr>
            <w:tcW w:w="838" w:type="dxa"/>
            <w:noWrap/>
            <w:vAlign w:val="center"/>
          </w:tcPr>
          <w:p w14:paraId="2CFB37BF" w14:textId="77777777" w:rsidR="009613AB" w:rsidRPr="00FD2760" w:rsidRDefault="009613AB" w:rsidP="009613AB">
            <w:pPr>
              <w:spacing w:line="276" w:lineRule="auto"/>
              <w:jc w:val="center"/>
              <w:rPr>
                <w:ins w:id="13581" w:author="phuong vu" w:date="2018-11-23T15:00:00Z"/>
              </w:rPr>
            </w:pPr>
          </w:p>
        </w:tc>
        <w:tc>
          <w:tcPr>
            <w:tcW w:w="823" w:type="dxa"/>
            <w:noWrap/>
            <w:vAlign w:val="center"/>
          </w:tcPr>
          <w:p w14:paraId="3C96582A" w14:textId="77777777" w:rsidR="009613AB" w:rsidRPr="00FD2760" w:rsidRDefault="009613AB" w:rsidP="009613AB">
            <w:pPr>
              <w:spacing w:line="276" w:lineRule="auto"/>
              <w:jc w:val="center"/>
              <w:rPr>
                <w:ins w:id="13582" w:author="phuong vu" w:date="2018-11-23T15:00:00Z"/>
                <w:lang w:val="en-US"/>
              </w:rPr>
            </w:pPr>
          </w:p>
        </w:tc>
        <w:tc>
          <w:tcPr>
            <w:tcW w:w="2228" w:type="dxa"/>
            <w:noWrap/>
          </w:tcPr>
          <w:p w14:paraId="6EC1272C" w14:textId="7B4CBB03" w:rsidR="009613AB" w:rsidRDefault="00C1382B" w:rsidP="009613AB">
            <w:pPr>
              <w:spacing w:line="276" w:lineRule="auto"/>
              <w:rPr>
                <w:ins w:id="13583" w:author="phuong vu" w:date="2018-11-23T15:00:00Z"/>
                <w:lang w:val="en-US"/>
              </w:rPr>
            </w:pPr>
            <w:ins w:id="13584" w:author="phuong vu" w:date="2018-11-23T15:03:00Z">
              <w:r>
                <w:rPr>
                  <w:lang w:val="en-US"/>
                </w:rPr>
                <w:t>Thứ tự xử lí</w:t>
              </w:r>
            </w:ins>
          </w:p>
        </w:tc>
      </w:tr>
      <w:tr w:rsidR="009613AB" w:rsidRPr="001856AA" w14:paraId="283A5071" w14:textId="77777777" w:rsidTr="009613AB">
        <w:trPr>
          <w:trHeight w:val="300"/>
          <w:ins w:id="13585" w:author="phuong vu" w:date="2018-11-23T15:00:00Z"/>
        </w:trPr>
        <w:tc>
          <w:tcPr>
            <w:tcW w:w="708" w:type="dxa"/>
            <w:noWrap/>
            <w:vAlign w:val="center"/>
            <w:hideMark/>
          </w:tcPr>
          <w:p w14:paraId="651517F3" w14:textId="296FFBA4" w:rsidR="009613AB" w:rsidRPr="00FD2760" w:rsidRDefault="009613AB" w:rsidP="009613AB">
            <w:pPr>
              <w:spacing w:line="276" w:lineRule="auto"/>
              <w:jc w:val="center"/>
              <w:rPr>
                <w:ins w:id="13586" w:author="phuong vu" w:date="2018-11-23T15:00:00Z"/>
                <w:lang w:val="en-US"/>
              </w:rPr>
            </w:pPr>
            <w:ins w:id="13587" w:author="phuong vu" w:date="2018-11-23T15:00:00Z">
              <w:r>
                <w:rPr>
                  <w:lang w:val="en-US"/>
                </w:rPr>
                <w:t>5</w:t>
              </w:r>
            </w:ins>
          </w:p>
        </w:tc>
        <w:tc>
          <w:tcPr>
            <w:tcW w:w="2484" w:type="dxa"/>
            <w:noWrap/>
            <w:hideMark/>
          </w:tcPr>
          <w:p w14:paraId="7544C181" w14:textId="7008C977" w:rsidR="009613AB" w:rsidRPr="00FD2760" w:rsidRDefault="009613AB" w:rsidP="009613AB">
            <w:pPr>
              <w:spacing w:line="276" w:lineRule="auto"/>
              <w:rPr>
                <w:ins w:id="13588" w:author="phuong vu" w:date="2018-11-23T15:00:00Z"/>
              </w:rPr>
            </w:pPr>
            <w:ins w:id="13589" w:author="phuong vu" w:date="2018-11-23T15:00:00Z">
              <w:r w:rsidRPr="00FD2760">
                <w:t>status</w:t>
              </w:r>
            </w:ins>
          </w:p>
        </w:tc>
        <w:tc>
          <w:tcPr>
            <w:tcW w:w="1300" w:type="dxa"/>
            <w:noWrap/>
            <w:hideMark/>
          </w:tcPr>
          <w:p w14:paraId="69C07835" w14:textId="77777777" w:rsidR="009613AB" w:rsidRPr="00FD2760" w:rsidRDefault="009613AB" w:rsidP="009613AB">
            <w:pPr>
              <w:spacing w:line="276" w:lineRule="auto"/>
              <w:rPr>
                <w:ins w:id="13590" w:author="phuong vu" w:date="2018-11-23T15:00:00Z"/>
              </w:rPr>
            </w:pPr>
            <w:ins w:id="13591" w:author="phuong vu" w:date="2018-11-23T15:00:00Z">
              <w:r w:rsidRPr="00FD2760">
                <w:t>character varying</w:t>
              </w:r>
            </w:ins>
          </w:p>
        </w:tc>
        <w:tc>
          <w:tcPr>
            <w:tcW w:w="1098" w:type="dxa"/>
            <w:noWrap/>
            <w:vAlign w:val="center"/>
            <w:hideMark/>
          </w:tcPr>
          <w:p w14:paraId="17D07D52" w14:textId="77777777" w:rsidR="009613AB" w:rsidRPr="00FD2760" w:rsidRDefault="009613AB" w:rsidP="009613AB">
            <w:pPr>
              <w:spacing w:line="276" w:lineRule="auto"/>
              <w:jc w:val="center"/>
              <w:rPr>
                <w:ins w:id="13592" w:author="phuong vu" w:date="2018-11-23T15:00:00Z"/>
              </w:rPr>
            </w:pPr>
            <w:ins w:id="13593" w:author="phuong vu" w:date="2018-11-23T15:00:00Z">
              <w:r w:rsidRPr="00FD2760">
                <w:t>X</w:t>
              </w:r>
            </w:ins>
          </w:p>
        </w:tc>
        <w:tc>
          <w:tcPr>
            <w:tcW w:w="838" w:type="dxa"/>
            <w:noWrap/>
            <w:vAlign w:val="center"/>
            <w:hideMark/>
          </w:tcPr>
          <w:p w14:paraId="34647421" w14:textId="77777777" w:rsidR="009613AB" w:rsidRPr="00FD2760" w:rsidRDefault="009613AB" w:rsidP="009613AB">
            <w:pPr>
              <w:spacing w:line="276" w:lineRule="auto"/>
              <w:jc w:val="center"/>
              <w:rPr>
                <w:ins w:id="13594" w:author="phuong vu" w:date="2018-11-23T15:00:00Z"/>
              </w:rPr>
            </w:pPr>
          </w:p>
        </w:tc>
        <w:tc>
          <w:tcPr>
            <w:tcW w:w="823" w:type="dxa"/>
            <w:noWrap/>
            <w:vAlign w:val="center"/>
            <w:hideMark/>
          </w:tcPr>
          <w:p w14:paraId="0CC7D874" w14:textId="77777777" w:rsidR="009613AB" w:rsidRPr="00FD2760" w:rsidRDefault="009613AB" w:rsidP="009613AB">
            <w:pPr>
              <w:spacing w:line="276" w:lineRule="auto"/>
              <w:jc w:val="center"/>
              <w:rPr>
                <w:ins w:id="13595" w:author="phuong vu" w:date="2018-11-23T15:00:00Z"/>
              </w:rPr>
            </w:pPr>
          </w:p>
        </w:tc>
        <w:tc>
          <w:tcPr>
            <w:tcW w:w="2228" w:type="dxa"/>
            <w:noWrap/>
            <w:hideMark/>
          </w:tcPr>
          <w:p w14:paraId="69C79209" w14:textId="77777777" w:rsidR="009613AB" w:rsidRPr="00FD2760" w:rsidRDefault="009613AB" w:rsidP="00266AC8">
            <w:pPr>
              <w:keepNext/>
              <w:spacing w:line="276" w:lineRule="auto"/>
              <w:rPr>
                <w:ins w:id="13596" w:author="phuong vu" w:date="2018-11-23T15:00:00Z"/>
              </w:rPr>
              <w:pPrChange w:id="13597" w:author="Tran Huan" w:date="2018-11-25T23:44:00Z">
                <w:pPr>
                  <w:keepNext/>
                  <w:spacing w:line="276" w:lineRule="auto"/>
                </w:pPr>
              </w:pPrChange>
            </w:pPr>
            <w:ins w:id="13598" w:author="phuong vu" w:date="2018-11-23T15:00:00Z">
              <w:r w:rsidRPr="00FD2760">
                <w:t>Trạng thái</w:t>
              </w:r>
            </w:ins>
          </w:p>
        </w:tc>
      </w:tr>
    </w:tbl>
    <w:p w14:paraId="7F2008DF" w14:textId="2A50B640" w:rsidR="00266AC8" w:rsidRPr="00266AC8" w:rsidRDefault="00266AC8">
      <w:pPr>
        <w:pStyle w:val="Caption"/>
        <w:rPr>
          <w:ins w:id="13599" w:author="Tran Huan" w:date="2018-11-25T23:44:00Z"/>
          <w:rPrChange w:id="13600" w:author="Tran Huan" w:date="2018-11-25T23:45:00Z">
            <w:rPr>
              <w:ins w:id="13601" w:author="Tran Huan" w:date="2018-11-25T23:44:00Z"/>
            </w:rPr>
          </w:rPrChange>
        </w:rPr>
      </w:pPr>
      <w:ins w:id="13602" w:author="Tran Huan" w:date="2018-11-25T23:44:00Z">
        <w:r>
          <w:t xml:space="preserve">Bảng </w:t>
        </w:r>
      </w:ins>
      <w:ins w:id="13603" w:author="Tran Huan" w:date="2018-11-26T01:45:00Z">
        <w:r w:rsidR="00BA6170">
          <w:fldChar w:fldCharType="begin"/>
        </w:r>
        <w:r w:rsidR="00BA6170">
          <w:instrText xml:space="preserve"> STYLEREF 1 \s </w:instrText>
        </w:r>
      </w:ins>
      <w:r w:rsidR="00BA6170">
        <w:fldChar w:fldCharType="separate"/>
      </w:r>
      <w:r w:rsidR="00BA6170">
        <w:rPr>
          <w:noProof/>
        </w:rPr>
        <w:t>3</w:t>
      </w:r>
      <w:ins w:id="13604"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605" w:author="Tran Huan" w:date="2018-11-26T01:45:00Z">
        <w:r w:rsidR="00BA6170">
          <w:rPr>
            <w:noProof/>
          </w:rPr>
          <w:t>27</w:t>
        </w:r>
        <w:r w:rsidR="00BA6170">
          <w:fldChar w:fldCharType="end"/>
        </w:r>
      </w:ins>
      <w:ins w:id="13606" w:author="Tran Huan" w:date="2018-11-25T23:44:00Z">
        <w:r w:rsidRPr="00266AC8">
          <w:rPr>
            <w:rPrChange w:id="13607" w:author="Tran Huan" w:date="2018-11-25T23:45:00Z">
              <w:rPr>
                <w:lang w:val="en-US"/>
              </w:rPr>
            </w:rPrChange>
          </w:rPr>
          <w:t xml:space="preserve"> </w:t>
        </w:r>
        <w:r w:rsidRPr="008F40CD">
          <w:rPr>
            <w:i/>
          </w:rPr>
          <w:t>Bảng dữ liệu theo dõi giặt</w:t>
        </w:r>
      </w:ins>
    </w:p>
    <w:p w14:paraId="5EE7C7C0" w14:textId="14F3BA13" w:rsidR="009613AB" w:rsidRPr="000245EB" w:rsidDel="00266AC8" w:rsidRDefault="009613AB" w:rsidP="000D1FDC">
      <w:pPr>
        <w:pStyle w:val="Caption"/>
        <w:rPr>
          <w:ins w:id="13608" w:author="phuong vu" w:date="2018-11-23T15:01:00Z"/>
          <w:del w:id="13609" w:author="Tran Huan" w:date="2018-11-25T23:44:00Z"/>
          <w:b/>
          <w:rPrChange w:id="13610" w:author="Tran Huan" w:date="2018-11-25T16:08:00Z">
            <w:rPr>
              <w:ins w:id="13611" w:author="phuong vu" w:date="2018-11-23T15:01:00Z"/>
              <w:del w:id="13612" w:author="Tran Huan" w:date="2018-11-25T23:44:00Z"/>
              <w:b/>
              <w:i/>
              <w:iCs/>
              <w:szCs w:val="18"/>
              <w:lang w:val="en-US"/>
            </w:rPr>
          </w:rPrChange>
        </w:rPr>
        <w:pPrChange w:id="13613" w:author="Tran Huan" w:date="2018-11-25T23:36:00Z">
          <w:pPr/>
        </w:pPrChange>
      </w:pPr>
      <w:ins w:id="13614" w:author="phuong vu" w:date="2018-11-23T15:01:00Z">
        <w:del w:id="13615" w:author="Tran Huan" w:date="2018-11-25T23:44:00Z">
          <w:r w:rsidDel="00266AC8">
            <w:delText xml:space="preserve">Bảng </w:delText>
          </w:r>
        </w:del>
      </w:ins>
      <w:ins w:id="13616" w:author="phuong vu" w:date="2018-11-23T15:14:00Z">
        <w:del w:id="13617" w:author="Tran Huan" w:date="2018-11-25T23:44:00Z">
          <w:r w:rsidR="00E95F1B" w:rsidDel="00266AC8">
            <w:fldChar w:fldCharType="begin"/>
          </w:r>
          <w:r w:rsidR="00E95F1B" w:rsidDel="00266AC8">
            <w:delInstrText xml:space="preserve"> STYLEREF 1 \s </w:delInstrText>
          </w:r>
        </w:del>
      </w:ins>
      <w:del w:id="13618" w:author="Tran Huan" w:date="2018-11-25T23:44:00Z">
        <w:r w:rsidR="00E95F1B" w:rsidDel="00266AC8">
          <w:fldChar w:fldCharType="separate"/>
        </w:r>
        <w:r w:rsidR="00B607D9" w:rsidDel="00266AC8">
          <w:rPr>
            <w:noProof/>
          </w:rPr>
          <w:delText>3</w:delText>
        </w:r>
      </w:del>
      <w:ins w:id="13619" w:author="phuong vu" w:date="2018-11-23T15:14:00Z">
        <w:del w:id="13620"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621" w:author="Tran Huan" w:date="2018-11-25T23:44:00Z">
        <w:r w:rsidR="00E95F1B" w:rsidDel="00266AC8">
          <w:fldChar w:fldCharType="separate"/>
        </w:r>
      </w:del>
      <w:ins w:id="13622" w:author="phuong vu" w:date="2018-11-23T15:14:00Z">
        <w:del w:id="13623" w:author="Tran Huan" w:date="2018-11-25T23:44:00Z">
          <w:r w:rsidR="00E95F1B" w:rsidDel="00266AC8">
            <w:fldChar w:fldCharType="end"/>
          </w:r>
        </w:del>
      </w:ins>
      <w:ins w:id="13624" w:author="phuong vu" w:date="2018-11-23T15:01:00Z">
        <w:del w:id="13625" w:author="Tran Huan" w:date="2018-11-25T23:44:00Z">
          <w:r w:rsidRPr="000245EB" w:rsidDel="00266AC8">
            <w:rPr>
              <w:i/>
              <w:rPrChange w:id="13626" w:author="Tran Huan" w:date="2018-11-25T16:08:00Z">
                <w:rPr>
                  <w:i/>
                  <w:iCs/>
                  <w:lang w:val="en-US"/>
                </w:rPr>
              </w:rPrChange>
            </w:rPr>
            <w:delText xml:space="preserve"> Bảng dữ liệu theo dõi giặt</w:delText>
          </w:r>
        </w:del>
      </w:ins>
    </w:p>
    <w:p w14:paraId="712E7D9B" w14:textId="2E1189B6" w:rsidR="009613AB" w:rsidRDefault="009613AB" w:rsidP="009613AB">
      <w:pPr>
        <w:rPr>
          <w:ins w:id="13627" w:author="phuong vu" w:date="2018-11-23T15:02:00Z"/>
          <w:b/>
          <w:lang w:val="en-US"/>
        </w:rPr>
      </w:pPr>
      <w:ins w:id="13628" w:author="phuong vu" w:date="2018-11-23T15:02:00Z">
        <w:r>
          <w:rPr>
            <w:b/>
            <w:lang w:val="en-US"/>
          </w:rPr>
          <w:t>BẢNG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3550C02E" w14:textId="77777777" w:rsidTr="009613AB">
        <w:trPr>
          <w:trHeight w:val="300"/>
          <w:ins w:id="13629" w:author="phuong vu" w:date="2018-11-23T15:02:00Z"/>
        </w:trPr>
        <w:tc>
          <w:tcPr>
            <w:tcW w:w="708" w:type="dxa"/>
            <w:noWrap/>
            <w:vAlign w:val="center"/>
            <w:hideMark/>
          </w:tcPr>
          <w:p w14:paraId="5FC3CAEE" w14:textId="77777777" w:rsidR="009613AB" w:rsidRPr="001856AA" w:rsidRDefault="009613AB" w:rsidP="009613AB">
            <w:pPr>
              <w:spacing w:line="276" w:lineRule="auto"/>
              <w:jc w:val="center"/>
              <w:rPr>
                <w:ins w:id="13630" w:author="phuong vu" w:date="2018-11-23T15:02:00Z"/>
                <w:b/>
                <w:bCs/>
              </w:rPr>
            </w:pPr>
            <w:ins w:id="13631" w:author="phuong vu" w:date="2018-11-23T15:02:00Z">
              <w:r w:rsidRPr="001856AA">
                <w:rPr>
                  <w:b/>
                  <w:bCs/>
                  <w:lang w:val="da-DK"/>
                </w:rPr>
                <w:t>STT</w:t>
              </w:r>
            </w:ins>
          </w:p>
        </w:tc>
        <w:tc>
          <w:tcPr>
            <w:tcW w:w="2484" w:type="dxa"/>
            <w:noWrap/>
            <w:vAlign w:val="center"/>
            <w:hideMark/>
          </w:tcPr>
          <w:p w14:paraId="754CF3C9" w14:textId="77777777" w:rsidR="009613AB" w:rsidRPr="001856AA" w:rsidRDefault="009613AB" w:rsidP="009613AB">
            <w:pPr>
              <w:spacing w:line="276" w:lineRule="auto"/>
              <w:jc w:val="center"/>
              <w:rPr>
                <w:ins w:id="13632" w:author="phuong vu" w:date="2018-11-23T15:02:00Z"/>
                <w:b/>
                <w:bCs/>
              </w:rPr>
            </w:pPr>
            <w:ins w:id="13633" w:author="phuong vu" w:date="2018-11-23T15:02:00Z">
              <w:r w:rsidRPr="001856AA">
                <w:rPr>
                  <w:b/>
                  <w:bCs/>
                  <w:lang w:val="da-DK"/>
                </w:rPr>
                <w:t>Tên trường</w:t>
              </w:r>
            </w:ins>
          </w:p>
        </w:tc>
        <w:tc>
          <w:tcPr>
            <w:tcW w:w="1300" w:type="dxa"/>
            <w:noWrap/>
            <w:vAlign w:val="center"/>
            <w:hideMark/>
          </w:tcPr>
          <w:p w14:paraId="2431525E" w14:textId="77777777" w:rsidR="009613AB" w:rsidRPr="001856AA" w:rsidRDefault="009613AB" w:rsidP="009613AB">
            <w:pPr>
              <w:spacing w:line="276" w:lineRule="auto"/>
              <w:jc w:val="center"/>
              <w:rPr>
                <w:ins w:id="13634" w:author="phuong vu" w:date="2018-11-23T15:02:00Z"/>
                <w:b/>
                <w:bCs/>
              </w:rPr>
            </w:pPr>
            <w:ins w:id="13635" w:author="phuong vu" w:date="2018-11-23T15:02:00Z">
              <w:r w:rsidRPr="001856AA">
                <w:rPr>
                  <w:b/>
                  <w:bCs/>
                  <w:lang w:val="da-DK"/>
                </w:rPr>
                <w:t>Kiểu</w:t>
              </w:r>
            </w:ins>
          </w:p>
        </w:tc>
        <w:tc>
          <w:tcPr>
            <w:tcW w:w="1098" w:type="dxa"/>
            <w:noWrap/>
            <w:vAlign w:val="center"/>
            <w:hideMark/>
          </w:tcPr>
          <w:p w14:paraId="1331ACCE" w14:textId="77777777" w:rsidR="009613AB" w:rsidRPr="001856AA" w:rsidRDefault="009613AB" w:rsidP="009613AB">
            <w:pPr>
              <w:spacing w:line="276" w:lineRule="auto"/>
              <w:jc w:val="center"/>
              <w:rPr>
                <w:ins w:id="13636" w:author="phuong vu" w:date="2018-11-23T15:02:00Z"/>
                <w:b/>
                <w:bCs/>
              </w:rPr>
            </w:pPr>
            <w:ins w:id="13637" w:author="phuong vu" w:date="2018-11-23T15:02:00Z">
              <w:r w:rsidRPr="001856AA">
                <w:rPr>
                  <w:b/>
                  <w:bCs/>
                  <w:lang w:val="da-DK"/>
                </w:rPr>
                <w:t>Chấp nhận Null</w:t>
              </w:r>
            </w:ins>
          </w:p>
        </w:tc>
        <w:tc>
          <w:tcPr>
            <w:tcW w:w="838" w:type="dxa"/>
            <w:noWrap/>
            <w:vAlign w:val="center"/>
            <w:hideMark/>
          </w:tcPr>
          <w:p w14:paraId="73BF0757" w14:textId="77777777" w:rsidR="009613AB" w:rsidRPr="001856AA" w:rsidRDefault="009613AB" w:rsidP="009613AB">
            <w:pPr>
              <w:spacing w:line="276" w:lineRule="auto"/>
              <w:jc w:val="center"/>
              <w:rPr>
                <w:ins w:id="13638" w:author="phuong vu" w:date="2018-11-23T15:02:00Z"/>
                <w:b/>
                <w:bCs/>
              </w:rPr>
            </w:pPr>
            <w:ins w:id="13639" w:author="phuong vu" w:date="2018-11-23T15:02:00Z">
              <w:r w:rsidRPr="001856AA">
                <w:rPr>
                  <w:b/>
                  <w:bCs/>
                  <w:lang w:val="da-DK"/>
                </w:rPr>
                <w:t>Khóa chính</w:t>
              </w:r>
            </w:ins>
          </w:p>
        </w:tc>
        <w:tc>
          <w:tcPr>
            <w:tcW w:w="823" w:type="dxa"/>
            <w:noWrap/>
            <w:vAlign w:val="center"/>
            <w:hideMark/>
          </w:tcPr>
          <w:p w14:paraId="028990C4" w14:textId="77777777" w:rsidR="009613AB" w:rsidRPr="001856AA" w:rsidRDefault="009613AB" w:rsidP="009613AB">
            <w:pPr>
              <w:spacing w:line="276" w:lineRule="auto"/>
              <w:jc w:val="center"/>
              <w:rPr>
                <w:ins w:id="13640" w:author="phuong vu" w:date="2018-11-23T15:02:00Z"/>
                <w:b/>
                <w:bCs/>
              </w:rPr>
            </w:pPr>
            <w:ins w:id="13641" w:author="phuong vu" w:date="2018-11-23T15:02:00Z">
              <w:r w:rsidRPr="001856AA">
                <w:rPr>
                  <w:b/>
                  <w:bCs/>
                  <w:lang w:val="da-DK"/>
                </w:rPr>
                <w:t>Khóa ngoại</w:t>
              </w:r>
            </w:ins>
          </w:p>
        </w:tc>
        <w:tc>
          <w:tcPr>
            <w:tcW w:w="2228" w:type="dxa"/>
            <w:noWrap/>
            <w:vAlign w:val="center"/>
            <w:hideMark/>
          </w:tcPr>
          <w:p w14:paraId="728361ED" w14:textId="77777777" w:rsidR="009613AB" w:rsidRPr="001856AA" w:rsidRDefault="009613AB" w:rsidP="009613AB">
            <w:pPr>
              <w:spacing w:line="276" w:lineRule="auto"/>
              <w:ind w:right="226"/>
              <w:jc w:val="center"/>
              <w:rPr>
                <w:ins w:id="13642" w:author="phuong vu" w:date="2018-11-23T15:02:00Z"/>
                <w:b/>
                <w:bCs/>
              </w:rPr>
            </w:pPr>
            <w:ins w:id="13643" w:author="phuong vu" w:date="2018-11-23T15:02:00Z">
              <w:r w:rsidRPr="001856AA">
                <w:rPr>
                  <w:b/>
                  <w:bCs/>
                  <w:lang w:val="da-DK"/>
                </w:rPr>
                <w:t>Mô tả</w:t>
              </w:r>
            </w:ins>
          </w:p>
        </w:tc>
      </w:tr>
      <w:tr w:rsidR="009613AB" w:rsidRPr="001856AA" w14:paraId="11E96904" w14:textId="77777777" w:rsidTr="009613AB">
        <w:trPr>
          <w:trHeight w:val="300"/>
          <w:ins w:id="13644" w:author="phuong vu" w:date="2018-11-23T15:02:00Z"/>
        </w:trPr>
        <w:tc>
          <w:tcPr>
            <w:tcW w:w="708" w:type="dxa"/>
            <w:noWrap/>
            <w:vAlign w:val="center"/>
            <w:hideMark/>
          </w:tcPr>
          <w:p w14:paraId="75E971A9" w14:textId="77777777" w:rsidR="009613AB" w:rsidRPr="00FD2760" w:rsidRDefault="009613AB" w:rsidP="009613AB">
            <w:pPr>
              <w:spacing w:line="276" w:lineRule="auto"/>
              <w:jc w:val="center"/>
              <w:rPr>
                <w:ins w:id="13645" w:author="phuong vu" w:date="2018-11-23T15:02:00Z"/>
              </w:rPr>
            </w:pPr>
            <w:ins w:id="13646" w:author="phuong vu" w:date="2018-11-23T15:02:00Z">
              <w:r w:rsidRPr="00FD2760">
                <w:t>1</w:t>
              </w:r>
            </w:ins>
          </w:p>
        </w:tc>
        <w:tc>
          <w:tcPr>
            <w:tcW w:w="2484" w:type="dxa"/>
            <w:noWrap/>
            <w:hideMark/>
          </w:tcPr>
          <w:p w14:paraId="17BA4F24" w14:textId="77777777" w:rsidR="009613AB" w:rsidRPr="00FD2760" w:rsidRDefault="009613AB" w:rsidP="009613AB">
            <w:pPr>
              <w:spacing w:line="276" w:lineRule="auto"/>
              <w:rPr>
                <w:ins w:id="13647" w:author="phuong vu" w:date="2018-11-23T15:02:00Z"/>
              </w:rPr>
            </w:pPr>
            <w:ins w:id="13648" w:author="phuong vu" w:date="2018-11-23T15:02:00Z">
              <w:r w:rsidRPr="00FD2760">
                <w:t>id</w:t>
              </w:r>
            </w:ins>
          </w:p>
        </w:tc>
        <w:tc>
          <w:tcPr>
            <w:tcW w:w="1300" w:type="dxa"/>
            <w:noWrap/>
            <w:hideMark/>
          </w:tcPr>
          <w:p w14:paraId="617ADD89" w14:textId="77777777" w:rsidR="009613AB" w:rsidRPr="00FD2760" w:rsidRDefault="009613AB" w:rsidP="009613AB">
            <w:pPr>
              <w:spacing w:line="276" w:lineRule="auto"/>
              <w:rPr>
                <w:ins w:id="13649" w:author="phuong vu" w:date="2018-11-23T15:02:00Z"/>
              </w:rPr>
            </w:pPr>
            <w:ins w:id="13650" w:author="phuong vu" w:date="2018-11-23T15:02:00Z">
              <w:r w:rsidRPr="00FD2760">
                <w:t>numeric</w:t>
              </w:r>
            </w:ins>
          </w:p>
        </w:tc>
        <w:tc>
          <w:tcPr>
            <w:tcW w:w="1098" w:type="dxa"/>
            <w:noWrap/>
            <w:vAlign w:val="center"/>
            <w:hideMark/>
          </w:tcPr>
          <w:p w14:paraId="4191B938" w14:textId="77777777" w:rsidR="009613AB" w:rsidRPr="00FD2760" w:rsidRDefault="009613AB" w:rsidP="009613AB">
            <w:pPr>
              <w:spacing w:line="276" w:lineRule="auto"/>
              <w:jc w:val="center"/>
              <w:rPr>
                <w:ins w:id="13651" w:author="phuong vu" w:date="2018-11-23T15:02:00Z"/>
              </w:rPr>
            </w:pPr>
          </w:p>
        </w:tc>
        <w:tc>
          <w:tcPr>
            <w:tcW w:w="838" w:type="dxa"/>
            <w:noWrap/>
            <w:vAlign w:val="center"/>
            <w:hideMark/>
          </w:tcPr>
          <w:p w14:paraId="0E7B7B21" w14:textId="77777777" w:rsidR="009613AB" w:rsidRPr="00FD2760" w:rsidRDefault="009613AB" w:rsidP="009613AB">
            <w:pPr>
              <w:spacing w:line="276" w:lineRule="auto"/>
              <w:jc w:val="center"/>
              <w:rPr>
                <w:ins w:id="13652" w:author="phuong vu" w:date="2018-11-23T15:02:00Z"/>
              </w:rPr>
            </w:pPr>
            <w:ins w:id="13653" w:author="phuong vu" w:date="2018-11-23T15:02:00Z">
              <w:r w:rsidRPr="00FD2760">
                <w:t>X</w:t>
              </w:r>
            </w:ins>
          </w:p>
        </w:tc>
        <w:tc>
          <w:tcPr>
            <w:tcW w:w="823" w:type="dxa"/>
            <w:noWrap/>
            <w:vAlign w:val="center"/>
            <w:hideMark/>
          </w:tcPr>
          <w:p w14:paraId="322F560A" w14:textId="77777777" w:rsidR="009613AB" w:rsidRPr="00FD2760" w:rsidRDefault="009613AB" w:rsidP="009613AB">
            <w:pPr>
              <w:spacing w:line="276" w:lineRule="auto"/>
              <w:jc w:val="center"/>
              <w:rPr>
                <w:ins w:id="13654" w:author="phuong vu" w:date="2018-11-23T15:02:00Z"/>
              </w:rPr>
            </w:pPr>
          </w:p>
        </w:tc>
        <w:tc>
          <w:tcPr>
            <w:tcW w:w="2228" w:type="dxa"/>
            <w:noWrap/>
            <w:hideMark/>
          </w:tcPr>
          <w:p w14:paraId="5D04882F" w14:textId="77777777" w:rsidR="009613AB" w:rsidRPr="00FD2760" w:rsidRDefault="009613AB" w:rsidP="009613AB">
            <w:pPr>
              <w:spacing w:line="276" w:lineRule="auto"/>
              <w:rPr>
                <w:ins w:id="13655" w:author="phuong vu" w:date="2018-11-23T15:02:00Z"/>
                <w:lang w:val="en-US"/>
              </w:rPr>
            </w:pPr>
            <w:ins w:id="13656" w:author="phuong vu" w:date="2018-11-23T15:02:00Z">
              <w:r w:rsidRPr="00FD2760">
                <w:t>ID</w:t>
              </w:r>
            </w:ins>
          </w:p>
        </w:tc>
      </w:tr>
      <w:tr w:rsidR="009613AB" w:rsidRPr="001856AA" w14:paraId="4E1831C6" w14:textId="77777777" w:rsidTr="009613AB">
        <w:trPr>
          <w:trHeight w:val="300"/>
          <w:ins w:id="13657" w:author="phuong vu" w:date="2018-11-23T15:02:00Z"/>
        </w:trPr>
        <w:tc>
          <w:tcPr>
            <w:tcW w:w="708" w:type="dxa"/>
            <w:noWrap/>
            <w:vAlign w:val="center"/>
            <w:hideMark/>
          </w:tcPr>
          <w:p w14:paraId="426E6E2F" w14:textId="77777777" w:rsidR="009613AB" w:rsidRPr="00FD2760" w:rsidRDefault="009613AB" w:rsidP="009613AB">
            <w:pPr>
              <w:spacing w:line="276" w:lineRule="auto"/>
              <w:jc w:val="center"/>
              <w:rPr>
                <w:ins w:id="13658" w:author="phuong vu" w:date="2018-11-23T15:02:00Z"/>
              </w:rPr>
            </w:pPr>
            <w:ins w:id="13659" w:author="phuong vu" w:date="2018-11-23T15:02:00Z">
              <w:r w:rsidRPr="00FD2760">
                <w:t>2</w:t>
              </w:r>
            </w:ins>
          </w:p>
        </w:tc>
        <w:tc>
          <w:tcPr>
            <w:tcW w:w="2484" w:type="dxa"/>
            <w:noWrap/>
            <w:hideMark/>
          </w:tcPr>
          <w:p w14:paraId="2185CF9A" w14:textId="1D514EC1" w:rsidR="009613AB" w:rsidRPr="00FD2760" w:rsidRDefault="009613AB" w:rsidP="009613AB">
            <w:pPr>
              <w:spacing w:line="276" w:lineRule="auto"/>
              <w:rPr>
                <w:ins w:id="13660" w:author="phuong vu" w:date="2018-11-23T15:02:00Z"/>
                <w:lang w:val="en-US"/>
              </w:rPr>
            </w:pPr>
            <w:ins w:id="13661" w:author="phuong vu" w:date="2018-11-23T15:02:00Z">
              <w:r>
                <w:rPr>
                  <w:lang w:val="en-US"/>
                </w:rPr>
                <w:t>wash_bag_code</w:t>
              </w:r>
            </w:ins>
          </w:p>
        </w:tc>
        <w:tc>
          <w:tcPr>
            <w:tcW w:w="1300" w:type="dxa"/>
            <w:noWrap/>
            <w:hideMark/>
          </w:tcPr>
          <w:p w14:paraId="257A0836" w14:textId="77777777" w:rsidR="009613AB" w:rsidRPr="00FD2760" w:rsidRDefault="009613AB" w:rsidP="009613AB">
            <w:pPr>
              <w:spacing w:line="276" w:lineRule="auto"/>
              <w:rPr>
                <w:ins w:id="13662" w:author="phuong vu" w:date="2018-11-23T15:02:00Z"/>
                <w:lang w:val="en-US"/>
              </w:rPr>
            </w:pPr>
            <w:ins w:id="13663" w:author="phuong vu" w:date="2018-11-23T15:02:00Z">
              <w:r>
                <w:rPr>
                  <w:lang w:val="en-US"/>
                </w:rPr>
                <w:t>numeric</w:t>
              </w:r>
            </w:ins>
          </w:p>
        </w:tc>
        <w:tc>
          <w:tcPr>
            <w:tcW w:w="1098" w:type="dxa"/>
            <w:noWrap/>
            <w:vAlign w:val="center"/>
            <w:hideMark/>
          </w:tcPr>
          <w:p w14:paraId="5599BB1C" w14:textId="77777777" w:rsidR="009613AB" w:rsidRPr="00FD2760" w:rsidRDefault="009613AB" w:rsidP="009613AB">
            <w:pPr>
              <w:spacing w:line="276" w:lineRule="auto"/>
              <w:jc w:val="center"/>
              <w:rPr>
                <w:ins w:id="13664" w:author="phuong vu" w:date="2018-11-23T15:02:00Z"/>
              </w:rPr>
            </w:pPr>
          </w:p>
        </w:tc>
        <w:tc>
          <w:tcPr>
            <w:tcW w:w="838" w:type="dxa"/>
            <w:noWrap/>
            <w:vAlign w:val="center"/>
            <w:hideMark/>
          </w:tcPr>
          <w:p w14:paraId="05AC038E" w14:textId="77777777" w:rsidR="009613AB" w:rsidRPr="00FD2760" w:rsidRDefault="009613AB" w:rsidP="009613AB">
            <w:pPr>
              <w:spacing w:line="276" w:lineRule="auto"/>
              <w:jc w:val="center"/>
              <w:rPr>
                <w:ins w:id="13665" w:author="phuong vu" w:date="2018-11-23T15:02:00Z"/>
              </w:rPr>
            </w:pPr>
          </w:p>
        </w:tc>
        <w:tc>
          <w:tcPr>
            <w:tcW w:w="823" w:type="dxa"/>
            <w:noWrap/>
            <w:vAlign w:val="center"/>
            <w:hideMark/>
          </w:tcPr>
          <w:p w14:paraId="33112505" w14:textId="77777777" w:rsidR="009613AB" w:rsidRPr="00FD2760" w:rsidRDefault="009613AB" w:rsidP="009613AB">
            <w:pPr>
              <w:spacing w:line="276" w:lineRule="auto"/>
              <w:jc w:val="center"/>
              <w:rPr>
                <w:ins w:id="13666" w:author="phuong vu" w:date="2018-11-23T15:02:00Z"/>
                <w:lang w:val="en-US"/>
              </w:rPr>
            </w:pPr>
          </w:p>
        </w:tc>
        <w:tc>
          <w:tcPr>
            <w:tcW w:w="2228" w:type="dxa"/>
            <w:noWrap/>
            <w:hideMark/>
          </w:tcPr>
          <w:p w14:paraId="33C600C4" w14:textId="36FCD736" w:rsidR="009613AB" w:rsidRPr="00FD2760" w:rsidRDefault="00C1382B" w:rsidP="009613AB">
            <w:pPr>
              <w:spacing w:line="276" w:lineRule="auto"/>
              <w:rPr>
                <w:ins w:id="13667" w:author="phuong vu" w:date="2018-11-23T15:02:00Z"/>
                <w:lang w:val="en-US"/>
              </w:rPr>
            </w:pPr>
            <w:ins w:id="13668" w:author="phuong vu" w:date="2018-11-23T15:03:00Z">
              <w:r>
                <w:rPr>
                  <w:lang w:val="en-US"/>
                </w:rPr>
                <w:t>Mã túi giặt</w:t>
              </w:r>
            </w:ins>
          </w:p>
        </w:tc>
      </w:tr>
      <w:tr w:rsidR="009613AB" w:rsidRPr="001856AA" w14:paraId="6A07D9F3" w14:textId="77777777" w:rsidTr="009613AB">
        <w:trPr>
          <w:trHeight w:val="300"/>
          <w:ins w:id="13669" w:author="phuong vu" w:date="2018-11-23T15:02:00Z"/>
        </w:trPr>
        <w:tc>
          <w:tcPr>
            <w:tcW w:w="708" w:type="dxa"/>
            <w:noWrap/>
            <w:vAlign w:val="center"/>
          </w:tcPr>
          <w:p w14:paraId="113A5937" w14:textId="77777777" w:rsidR="009613AB" w:rsidRPr="00FD2760" w:rsidRDefault="009613AB" w:rsidP="009613AB">
            <w:pPr>
              <w:spacing w:line="276" w:lineRule="auto"/>
              <w:jc w:val="center"/>
              <w:rPr>
                <w:ins w:id="13670" w:author="phuong vu" w:date="2018-11-23T15:02:00Z"/>
                <w:lang w:val="en-US"/>
              </w:rPr>
            </w:pPr>
            <w:ins w:id="13671" w:author="phuong vu" w:date="2018-11-23T15:02:00Z">
              <w:r>
                <w:rPr>
                  <w:lang w:val="en-US"/>
                </w:rPr>
                <w:t>3</w:t>
              </w:r>
            </w:ins>
          </w:p>
        </w:tc>
        <w:tc>
          <w:tcPr>
            <w:tcW w:w="2484" w:type="dxa"/>
            <w:noWrap/>
          </w:tcPr>
          <w:p w14:paraId="067D561F" w14:textId="7F5D9FAE" w:rsidR="009613AB" w:rsidRDefault="00C1382B" w:rsidP="009613AB">
            <w:pPr>
              <w:spacing w:line="276" w:lineRule="auto"/>
              <w:rPr>
                <w:ins w:id="13672" w:author="phuong vu" w:date="2018-11-23T15:02:00Z"/>
                <w:lang w:val="en-US"/>
              </w:rPr>
            </w:pPr>
            <w:ins w:id="13673" w:author="phuong vu" w:date="2018-11-23T15:03:00Z">
              <w:r>
                <w:rPr>
                  <w:lang w:val="en-US"/>
                </w:rPr>
                <w:t>Receipt_id</w:t>
              </w:r>
            </w:ins>
          </w:p>
        </w:tc>
        <w:tc>
          <w:tcPr>
            <w:tcW w:w="1300" w:type="dxa"/>
            <w:noWrap/>
          </w:tcPr>
          <w:p w14:paraId="115D8D26" w14:textId="77777777" w:rsidR="009613AB" w:rsidRDefault="009613AB" w:rsidP="009613AB">
            <w:pPr>
              <w:spacing w:line="276" w:lineRule="auto"/>
              <w:rPr>
                <w:ins w:id="13674" w:author="phuong vu" w:date="2018-11-23T15:02:00Z"/>
                <w:lang w:val="en-US"/>
              </w:rPr>
            </w:pPr>
            <w:ins w:id="13675" w:author="phuong vu" w:date="2018-11-23T15:02:00Z">
              <w:r>
                <w:rPr>
                  <w:lang w:val="en-US"/>
                </w:rPr>
                <w:t>numeric</w:t>
              </w:r>
            </w:ins>
          </w:p>
        </w:tc>
        <w:tc>
          <w:tcPr>
            <w:tcW w:w="1098" w:type="dxa"/>
            <w:noWrap/>
            <w:vAlign w:val="center"/>
          </w:tcPr>
          <w:p w14:paraId="4CFCB2E3" w14:textId="77777777" w:rsidR="009613AB" w:rsidRPr="00FD2760" w:rsidRDefault="009613AB" w:rsidP="009613AB">
            <w:pPr>
              <w:spacing w:line="276" w:lineRule="auto"/>
              <w:jc w:val="center"/>
              <w:rPr>
                <w:ins w:id="13676" w:author="phuong vu" w:date="2018-11-23T15:02:00Z"/>
              </w:rPr>
            </w:pPr>
          </w:p>
        </w:tc>
        <w:tc>
          <w:tcPr>
            <w:tcW w:w="838" w:type="dxa"/>
            <w:noWrap/>
            <w:vAlign w:val="center"/>
          </w:tcPr>
          <w:p w14:paraId="15677E44" w14:textId="77777777" w:rsidR="009613AB" w:rsidRPr="00FD2760" w:rsidRDefault="009613AB" w:rsidP="009613AB">
            <w:pPr>
              <w:spacing w:line="276" w:lineRule="auto"/>
              <w:jc w:val="center"/>
              <w:rPr>
                <w:ins w:id="13677" w:author="phuong vu" w:date="2018-11-23T15:02:00Z"/>
              </w:rPr>
            </w:pPr>
          </w:p>
        </w:tc>
        <w:tc>
          <w:tcPr>
            <w:tcW w:w="823" w:type="dxa"/>
            <w:noWrap/>
            <w:vAlign w:val="center"/>
          </w:tcPr>
          <w:p w14:paraId="3E63BB56" w14:textId="45C3C5EE" w:rsidR="009613AB" w:rsidRPr="00FD2760" w:rsidRDefault="00C1382B" w:rsidP="009613AB">
            <w:pPr>
              <w:spacing w:line="276" w:lineRule="auto"/>
              <w:jc w:val="center"/>
              <w:rPr>
                <w:ins w:id="13678" w:author="phuong vu" w:date="2018-11-23T15:02:00Z"/>
                <w:lang w:val="en-US"/>
              </w:rPr>
            </w:pPr>
            <w:ins w:id="13679" w:author="phuong vu" w:date="2018-11-23T15:03:00Z">
              <w:r>
                <w:rPr>
                  <w:lang w:val="en-US"/>
                </w:rPr>
                <w:t>X</w:t>
              </w:r>
            </w:ins>
          </w:p>
        </w:tc>
        <w:tc>
          <w:tcPr>
            <w:tcW w:w="2228" w:type="dxa"/>
            <w:noWrap/>
          </w:tcPr>
          <w:p w14:paraId="1316BAC5" w14:textId="6F448996" w:rsidR="009613AB" w:rsidRDefault="009613AB" w:rsidP="009613AB">
            <w:pPr>
              <w:spacing w:line="276" w:lineRule="auto"/>
              <w:rPr>
                <w:ins w:id="13680" w:author="phuong vu" w:date="2018-11-23T15:02:00Z"/>
                <w:lang w:val="en-US"/>
              </w:rPr>
            </w:pPr>
            <w:ins w:id="13681" w:author="phuong vu" w:date="2018-11-23T15:02:00Z">
              <w:r>
                <w:rPr>
                  <w:lang w:val="en-US"/>
                </w:rPr>
                <w:t xml:space="preserve">ID </w:t>
              </w:r>
            </w:ins>
            <w:ins w:id="13682" w:author="phuong vu" w:date="2018-11-23T15:03:00Z">
              <w:r w:rsidR="00C1382B">
                <w:rPr>
                  <w:lang w:val="en-US"/>
                </w:rPr>
                <w:t>biên nhận</w:t>
              </w:r>
            </w:ins>
          </w:p>
        </w:tc>
      </w:tr>
      <w:tr w:rsidR="009613AB" w:rsidRPr="001856AA" w14:paraId="12E50085" w14:textId="77777777" w:rsidTr="009613AB">
        <w:trPr>
          <w:trHeight w:val="300"/>
          <w:ins w:id="13683" w:author="phuong vu" w:date="2018-11-23T15:02:00Z"/>
        </w:trPr>
        <w:tc>
          <w:tcPr>
            <w:tcW w:w="708" w:type="dxa"/>
            <w:noWrap/>
            <w:vAlign w:val="center"/>
          </w:tcPr>
          <w:p w14:paraId="4A413CEF" w14:textId="77777777" w:rsidR="009613AB" w:rsidRDefault="009613AB" w:rsidP="009613AB">
            <w:pPr>
              <w:spacing w:line="276" w:lineRule="auto"/>
              <w:jc w:val="center"/>
              <w:rPr>
                <w:ins w:id="13684" w:author="phuong vu" w:date="2018-11-23T15:02:00Z"/>
                <w:lang w:val="en-US"/>
              </w:rPr>
            </w:pPr>
            <w:ins w:id="13685" w:author="phuong vu" w:date="2018-11-23T15:02:00Z">
              <w:r>
                <w:rPr>
                  <w:lang w:val="en-US"/>
                </w:rPr>
                <w:t>4</w:t>
              </w:r>
            </w:ins>
          </w:p>
        </w:tc>
        <w:tc>
          <w:tcPr>
            <w:tcW w:w="2484" w:type="dxa"/>
            <w:noWrap/>
          </w:tcPr>
          <w:p w14:paraId="43CB67C1" w14:textId="77777777" w:rsidR="009613AB" w:rsidRDefault="009613AB" w:rsidP="009613AB">
            <w:pPr>
              <w:spacing w:line="276" w:lineRule="auto"/>
              <w:rPr>
                <w:ins w:id="13686" w:author="phuong vu" w:date="2018-11-23T15:02:00Z"/>
                <w:lang w:val="en-US"/>
              </w:rPr>
            </w:pPr>
            <w:ins w:id="13687" w:author="phuong vu" w:date="2018-11-23T15:02:00Z">
              <w:r>
                <w:rPr>
                  <w:lang w:val="en-US"/>
                </w:rPr>
                <w:t>sn</w:t>
              </w:r>
            </w:ins>
          </w:p>
        </w:tc>
        <w:tc>
          <w:tcPr>
            <w:tcW w:w="1300" w:type="dxa"/>
            <w:noWrap/>
          </w:tcPr>
          <w:p w14:paraId="6D58232A" w14:textId="77777777" w:rsidR="009613AB" w:rsidRDefault="009613AB" w:rsidP="009613AB">
            <w:pPr>
              <w:spacing w:line="276" w:lineRule="auto"/>
              <w:rPr>
                <w:ins w:id="13688" w:author="phuong vu" w:date="2018-11-23T15:02:00Z"/>
                <w:lang w:val="en-US"/>
              </w:rPr>
            </w:pPr>
            <w:ins w:id="13689" w:author="phuong vu" w:date="2018-11-23T15:02:00Z">
              <w:r>
                <w:rPr>
                  <w:lang w:val="en-US"/>
                </w:rPr>
                <w:t>datetime</w:t>
              </w:r>
            </w:ins>
          </w:p>
        </w:tc>
        <w:tc>
          <w:tcPr>
            <w:tcW w:w="1098" w:type="dxa"/>
            <w:noWrap/>
            <w:vAlign w:val="center"/>
          </w:tcPr>
          <w:p w14:paraId="6949EA1B" w14:textId="77777777" w:rsidR="009613AB" w:rsidRPr="00FD2760" w:rsidRDefault="009613AB" w:rsidP="009613AB">
            <w:pPr>
              <w:spacing w:line="276" w:lineRule="auto"/>
              <w:jc w:val="center"/>
              <w:rPr>
                <w:ins w:id="13690" w:author="phuong vu" w:date="2018-11-23T15:02:00Z"/>
              </w:rPr>
            </w:pPr>
          </w:p>
        </w:tc>
        <w:tc>
          <w:tcPr>
            <w:tcW w:w="838" w:type="dxa"/>
            <w:noWrap/>
            <w:vAlign w:val="center"/>
          </w:tcPr>
          <w:p w14:paraId="53A704B8" w14:textId="77777777" w:rsidR="009613AB" w:rsidRPr="00FD2760" w:rsidRDefault="009613AB" w:rsidP="009613AB">
            <w:pPr>
              <w:spacing w:line="276" w:lineRule="auto"/>
              <w:jc w:val="center"/>
              <w:rPr>
                <w:ins w:id="13691" w:author="phuong vu" w:date="2018-11-23T15:02:00Z"/>
              </w:rPr>
            </w:pPr>
          </w:p>
        </w:tc>
        <w:tc>
          <w:tcPr>
            <w:tcW w:w="823" w:type="dxa"/>
            <w:noWrap/>
            <w:vAlign w:val="center"/>
          </w:tcPr>
          <w:p w14:paraId="496CEACC" w14:textId="77777777" w:rsidR="009613AB" w:rsidRPr="00FD2760" w:rsidRDefault="009613AB" w:rsidP="009613AB">
            <w:pPr>
              <w:spacing w:line="276" w:lineRule="auto"/>
              <w:jc w:val="center"/>
              <w:rPr>
                <w:ins w:id="13692" w:author="phuong vu" w:date="2018-11-23T15:02:00Z"/>
                <w:lang w:val="en-US"/>
              </w:rPr>
            </w:pPr>
          </w:p>
        </w:tc>
        <w:tc>
          <w:tcPr>
            <w:tcW w:w="2228" w:type="dxa"/>
            <w:noWrap/>
          </w:tcPr>
          <w:p w14:paraId="727879C9" w14:textId="77777777" w:rsidR="009613AB" w:rsidRDefault="009613AB" w:rsidP="009613AB">
            <w:pPr>
              <w:spacing w:line="276" w:lineRule="auto"/>
              <w:rPr>
                <w:ins w:id="13693" w:author="phuong vu" w:date="2018-11-23T15:02:00Z"/>
                <w:lang w:val="en-US"/>
              </w:rPr>
            </w:pPr>
            <w:ins w:id="13694" w:author="phuong vu" w:date="2018-11-23T15:02:00Z">
              <w:r>
                <w:rPr>
                  <w:lang w:val="en-US"/>
                </w:rPr>
                <w:t>Ngày áp dụng</w:t>
              </w:r>
            </w:ins>
          </w:p>
        </w:tc>
      </w:tr>
      <w:tr w:rsidR="009613AB" w:rsidRPr="001856AA" w14:paraId="115A0542" w14:textId="77777777" w:rsidTr="009613AB">
        <w:trPr>
          <w:trHeight w:val="300"/>
          <w:ins w:id="13695" w:author="phuong vu" w:date="2018-11-23T15:02:00Z"/>
        </w:trPr>
        <w:tc>
          <w:tcPr>
            <w:tcW w:w="708" w:type="dxa"/>
            <w:noWrap/>
            <w:vAlign w:val="center"/>
            <w:hideMark/>
          </w:tcPr>
          <w:p w14:paraId="7651A263" w14:textId="77777777" w:rsidR="009613AB" w:rsidRPr="00FD2760" w:rsidRDefault="009613AB" w:rsidP="009613AB">
            <w:pPr>
              <w:spacing w:line="276" w:lineRule="auto"/>
              <w:jc w:val="center"/>
              <w:rPr>
                <w:ins w:id="13696" w:author="phuong vu" w:date="2018-11-23T15:02:00Z"/>
                <w:lang w:val="en-US"/>
              </w:rPr>
            </w:pPr>
            <w:ins w:id="13697" w:author="phuong vu" w:date="2018-11-23T15:02:00Z">
              <w:r>
                <w:rPr>
                  <w:lang w:val="en-US"/>
                </w:rPr>
                <w:t>5</w:t>
              </w:r>
            </w:ins>
          </w:p>
        </w:tc>
        <w:tc>
          <w:tcPr>
            <w:tcW w:w="2484" w:type="dxa"/>
            <w:noWrap/>
            <w:hideMark/>
          </w:tcPr>
          <w:p w14:paraId="34CFB962" w14:textId="77777777" w:rsidR="009613AB" w:rsidRPr="00FD2760" w:rsidRDefault="009613AB" w:rsidP="009613AB">
            <w:pPr>
              <w:spacing w:line="276" w:lineRule="auto"/>
              <w:rPr>
                <w:ins w:id="13698" w:author="phuong vu" w:date="2018-11-23T15:02:00Z"/>
              </w:rPr>
            </w:pPr>
            <w:ins w:id="13699" w:author="phuong vu" w:date="2018-11-23T15:02:00Z">
              <w:r w:rsidRPr="00FD2760">
                <w:t>status</w:t>
              </w:r>
            </w:ins>
          </w:p>
        </w:tc>
        <w:tc>
          <w:tcPr>
            <w:tcW w:w="1300" w:type="dxa"/>
            <w:noWrap/>
            <w:hideMark/>
          </w:tcPr>
          <w:p w14:paraId="2007C38A" w14:textId="77777777" w:rsidR="009613AB" w:rsidRPr="00FD2760" w:rsidRDefault="009613AB" w:rsidP="009613AB">
            <w:pPr>
              <w:spacing w:line="276" w:lineRule="auto"/>
              <w:rPr>
                <w:ins w:id="13700" w:author="phuong vu" w:date="2018-11-23T15:02:00Z"/>
              </w:rPr>
            </w:pPr>
            <w:ins w:id="13701" w:author="phuong vu" w:date="2018-11-23T15:02:00Z">
              <w:r w:rsidRPr="00FD2760">
                <w:t>character varying</w:t>
              </w:r>
            </w:ins>
          </w:p>
        </w:tc>
        <w:tc>
          <w:tcPr>
            <w:tcW w:w="1098" w:type="dxa"/>
            <w:noWrap/>
            <w:vAlign w:val="center"/>
            <w:hideMark/>
          </w:tcPr>
          <w:p w14:paraId="64E53DED" w14:textId="77777777" w:rsidR="009613AB" w:rsidRPr="00FD2760" w:rsidRDefault="009613AB" w:rsidP="009613AB">
            <w:pPr>
              <w:spacing w:line="276" w:lineRule="auto"/>
              <w:jc w:val="center"/>
              <w:rPr>
                <w:ins w:id="13702" w:author="phuong vu" w:date="2018-11-23T15:02:00Z"/>
              </w:rPr>
            </w:pPr>
            <w:ins w:id="13703" w:author="phuong vu" w:date="2018-11-23T15:02:00Z">
              <w:r w:rsidRPr="00FD2760">
                <w:t>X</w:t>
              </w:r>
            </w:ins>
          </w:p>
        </w:tc>
        <w:tc>
          <w:tcPr>
            <w:tcW w:w="838" w:type="dxa"/>
            <w:noWrap/>
            <w:vAlign w:val="center"/>
            <w:hideMark/>
          </w:tcPr>
          <w:p w14:paraId="4985A129" w14:textId="77777777" w:rsidR="009613AB" w:rsidRPr="00FD2760" w:rsidRDefault="009613AB" w:rsidP="009613AB">
            <w:pPr>
              <w:spacing w:line="276" w:lineRule="auto"/>
              <w:jc w:val="center"/>
              <w:rPr>
                <w:ins w:id="13704" w:author="phuong vu" w:date="2018-11-23T15:02:00Z"/>
              </w:rPr>
            </w:pPr>
          </w:p>
        </w:tc>
        <w:tc>
          <w:tcPr>
            <w:tcW w:w="823" w:type="dxa"/>
            <w:noWrap/>
            <w:vAlign w:val="center"/>
            <w:hideMark/>
          </w:tcPr>
          <w:p w14:paraId="26848999" w14:textId="77777777" w:rsidR="009613AB" w:rsidRPr="00FD2760" w:rsidRDefault="009613AB" w:rsidP="009613AB">
            <w:pPr>
              <w:spacing w:line="276" w:lineRule="auto"/>
              <w:jc w:val="center"/>
              <w:rPr>
                <w:ins w:id="13705" w:author="phuong vu" w:date="2018-11-23T15:02:00Z"/>
              </w:rPr>
            </w:pPr>
          </w:p>
        </w:tc>
        <w:tc>
          <w:tcPr>
            <w:tcW w:w="2228" w:type="dxa"/>
            <w:noWrap/>
            <w:hideMark/>
          </w:tcPr>
          <w:p w14:paraId="459F750B" w14:textId="77777777" w:rsidR="009613AB" w:rsidRPr="00FD2760" w:rsidRDefault="009613AB" w:rsidP="00266AC8">
            <w:pPr>
              <w:keepNext/>
              <w:spacing w:line="276" w:lineRule="auto"/>
              <w:rPr>
                <w:ins w:id="13706" w:author="phuong vu" w:date="2018-11-23T15:02:00Z"/>
              </w:rPr>
              <w:pPrChange w:id="13707" w:author="Tran Huan" w:date="2018-11-25T23:45:00Z">
                <w:pPr>
                  <w:keepNext/>
                  <w:spacing w:line="276" w:lineRule="auto"/>
                </w:pPr>
              </w:pPrChange>
            </w:pPr>
            <w:ins w:id="13708" w:author="phuong vu" w:date="2018-11-23T15:02:00Z">
              <w:r w:rsidRPr="00FD2760">
                <w:t>Trạng thái</w:t>
              </w:r>
            </w:ins>
          </w:p>
        </w:tc>
      </w:tr>
    </w:tbl>
    <w:p w14:paraId="3A7F53DE" w14:textId="3E433AA7" w:rsidR="00266AC8" w:rsidRPr="00266AC8" w:rsidRDefault="00266AC8">
      <w:pPr>
        <w:pStyle w:val="Caption"/>
        <w:rPr>
          <w:ins w:id="13709" w:author="Tran Huan" w:date="2018-11-25T23:45:00Z"/>
          <w:rPrChange w:id="13710" w:author="Tran Huan" w:date="2018-11-25T23:45:00Z">
            <w:rPr>
              <w:ins w:id="13711" w:author="Tran Huan" w:date="2018-11-25T23:45:00Z"/>
            </w:rPr>
          </w:rPrChange>
        </w:rPr>
      </w:pPr>
      <w:ins w:id="13712" w:author="Tran Huan" w:date="2018-11-25T23:45:00Z">
        <w:r>
          <w:t xml:space="preserve">Bảng </w:t>
        </w:r>
      </w:ins>
      <w:ins w:id="13713" w:author="Tran Huan" w:date="2018-11-26T01:45:00Z">
        <w:r w:rsidR="00BA6170">
          <w:fldChar w:fldCharType="begin"/>
        </w:r>
        <w:r w:rsidR="00BA6170">
          <w:instrText xml:space="preserve"> STYLEREF 1 \s </w:instrText>
        </w:r>
      </w:ins>
      <w:r w:rsidR="00BA6170">
        <w:fldChar w:fldCharType="separate"/>
      </w:r>
      <w:r w:rsidR="00BA6170">
        <w:rPr>
          <w:noProof/>
        </w:rPr>
        <w:t>3</w:t>
      </w:r>
      <w:ins w:id="13714"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715" w:author="Tran Huan" w:date="2018-11-26T01:45:00Z">
        <w:r w:rsidR="00BA6170">
          <w:rPr>
            <w:noProof/>
          </w:rPr>
          <w:t>28</w:t>
        </w:r>
        <w:r w:rsidR="00BA6170">
          <w:fldChar w:fldCharType="end"/>
        </w:r>
      </w:ins>
      <w:ins w:id="13716" w:author="Tran Huan" w:date="2018-11-25T23:45:00Z">
        <w:r w:rsidRPr="00266AC8">
          <w:rPr>
            <w:rPrChange w:id="13717" w:author="Tran Huan" w:date="2018-11-25T23:45:00Z">
              <w:rPr>
                <w:lang w:val="en-US"/>
              </w:rPr>
            </w:rPrChange>
          </w:rPr>
          <w:t xml:space="preserve"> </w:t>
        </w:r>
        <w:r w:rsidRPr="008F40CD">
          <w:rPr>
            <w:i/>
          </w:rPr>
          <w:t>Bảng dữ liệu túi giặt</w:t>
        </w:r>
      </w:ins>
    </w:p>
    <w:p w14:paraId="71DCD7EA" w14:textId="2085B60B" w:rsidR="009613AB" w:rsidRPr="000245EB" w:rsidDel="00266AC8" w:rsidRDefault="00C1382B" w:rsidP="000D1FDC">
      <w:pPr>
        <w:pStyle w:val="Caption"/>
        <w:rPr>
          <w:ins w:id="13718" w:author="phuong vu" w:date="2018-11-23T15:07:00Z"/>
          <w:del w:id="13719" w:author="Tran Huan" w:date="2018-11-25T23:44:00Z"/>
          <w:rPrChange w:id="13720" w:author="Tran Huan" w:date="2018-11-25T16:08:00Z">
            <w:rPr>
              <w:ins w:id="13721" w:author="phuong vu" w:date="2018-11-23T15:07:00Z"/>
              <w:del w:id="13722" w:author="Tran Huan" w:date="2018-11-25T23:44:00Z"/>
              <w:lang w:val="en-US"/>
            </w:rPr>
          </w:rPrChange>
        </w:rPr>
        <w:pPrChange w:id="13723" w:author="Tran Huan" w:date="2018-11-25T23:36:00Z">
          <w:pPr>
            <w:pStyle w:val="Caption"/>
          </w:pPr>
        </w:pPrChange>
      </w:pPr>
      <w:ins w:id="13724" w:author="phuong vu" w:date="2018-11-23T15:07:00Z">
        <w:del w:id="13725" w:author="Tran Huan" w:date="2018-11-25T23:44:00Z">
          <w:r w:rsidDel="00266AC8">
            <w:delText xml:space="preserve">Bảng </w:delText>
          </w:r>
        </w:del>
      </w:ins>
      <w:ins w:id="13726" w:author="phuong vu" w:date="2018-11-23T15:14:00Z">
        <w:del w:id="13727" w:author="Tran Huan" w:date="2018-11-25T23:44:00Z">
          <w:r w:rsidR="00E95F1B" w:rsidDel="00266AC8">
            <w:fldChar w:fldCharType="begin"/>
          </w:r>
          <w:r w:rsidR="00E95F1B" w:rsidDel="00266AC8">
            <w:delInstrText xml:space="preserve"> STYLEREF 1 \s </w:delInstrText>
          </w:r>
        </w:del>
      </w:ins>
      <w:del w:id="13728" w:author="Tran Huan" w:date="2018-11-25T23:44:00Z">
        <w:r w:rsidR="00E95F1B" w:rsidDel="00266AC8">
          <w:fldChar w:fldCharType="separate"/>
        </w:r>
        <w:r w:rsidR="00B607D9" w:rsidDel="00266AC8">
          <w:rPr>
            <w:noProof/>
          </w:rPr>
          <w:delText>3</w:delText>
        </w:r>
      </w:del>
      <w:ins w:id="13729" w:author="phuong vu" w:date="2018-11-23T15:14:00Z">
        <w:del w:id="13730"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3731" w:author="Tran Huan" w:date="2018-11-25T23:44:00Z">
        <w:r w:rsidR="00E95F1B" w:rsidDel="00266AC8">
          <w:fldChar w:fldCharType="separate"/>
        </w:r>
      </w:del>
      <w:ins w:id="13732" w:author="phuong vu" w:date="2018-11-23T15:14:00Z">
        <w:del w:id="13733" w:author="Tran Huan" w:date="2018-11-25T23:44:00Z">
          <w:r w:rsidR="00E95F1B" w:rsidDel="00266AC8">
            <w:fldChar w:fldCharType="end"/>
          </w:r>
        </w:del>
      </w:ins>
      <w:ins w:id="13734" w:author="phuong vu" w:date="2018-11-23T15:07:00Z">
        <w:del w:id="13735" w:author="Tran Huan" w:date="2018-11-25T23:44:00Z">
          <w:r w:rsidRPr="000245EB" w:rsidDel="00266AC8">
            <w:rPr>
              <w:rPrChange w:id="13736" w:author="Tran Huan" w:date="2018-11-25T16:08:00Z">
                <w:rPr>
                  <w:lang w:val="en-US"/>
                </w:rPr>
              </w:rPrChange>
            </w:rPr>
            <w:delText xml:space="preserve"> </w:delText>
          </w:r>
          <w:r w:rsidRPr="00266AC8" w:rsidDel="00266AC8">
            <w:rPr>
              <w:i/>
              <w:rPrChange w:id="13737" w:author="Tran Huan" w:date="2018-11-25T23:44:00Z">
                <w:rPr>
                  <w:lang w:val="en-US"/>
                </w:rPr>
              </w:rPrChange>
            </w:rPr>
            <w:delText>Bảng dữ liệu túi giặt</w:delText>
          </w:r>
        </w:del>
      </w:ins>
    </w:p>
    <w:p w14:paraId="3F53139F" w14:textId="40EB9A81" w:rsidR="00C1382B" w:rsidRDefault="00C1382B" w:rsidP="00C1382B">
      <w:pPr>
        <w:rPr>
          <w:ins w:id="13738" w:author="phuong vu" w:date="2018-11-23T15:07:00Z"/>
          <w:b/>
          <w:lang w:val="en-US"/>
        </w:rPr>
      </w:pPr>
      <w:ins w:id="13739" w:author="phuong vu" w:date="2018-11-23T15:07:00Z">
        <w:r>
          <w:rPr>
            <w:b/>
            <w:lang w:val="en-US"/>
          </w:rPr>
          <w:t>BẢNG WASH_BAG_DETAIL</w:t>
        </w:r>
      </w:ins>
    </w:p>
    <w:tbl>
      <w:tblPr>
        <w:tblStyle w:val="TableGrid"/>
        <w:tblW w:w="8890" w:type="dxa"/>
        <w:tblLook w:val="04A0" w:firstRow="1" w:lastRow="0" w:firstColumn="1" w:lastColumn="0" w:noHBand="0" w:noVBand="1"/>
        <w:tblPrChange w:id="13740" w:author="Tran Huan" w:date="2018-11-25T23:46:00Z">
          <w:tblPr>
            <w:tblStyle w:val="TableGrid"/>
            <w:tblW w:w="8777" w:type="dxa"/>
            <w:tblLook w:val="04A0" w:firstRow="1" w:lastRow="0" w:firstColumn="1" w:lastColumn="0" w:noHBand="0" w:noVBand="1"/>
          </w:tblPr>
        </w:tblPrChange>
      </w:tblPr>
      <w:tblGrid>
        <w:gridCol w:w="810"/>
        <w:gridCol w:w="1863"/>
        <w:gridCol w:w="1169"/>
        <w:gridCol w:w="855"/>
        <w:gridCol w:w="838"/>
        <w:gridCol w:w="1205"/>
        <w:gridCol w:w="2218"/>
        <w:tblGridChange w:id="13741">
          <w:tblGrid>
            <w:gridCol w:w="697"/>
            <w:gridCol w:w="1828"/>
            <w:gridCol w:w="1149"/>
            <w:gridCol w:w="855"/>
            <w:gridCol w:w="825"/>
            <w:gridCol w:w="1205"/>
            <w:gridCol w:w="2218"/>
          </w:tblGrid>
        </w:tblGridChange>
      </w:tblGrid>
      <w:tr w:rsidR="00C1382B" w:rsidRPr="00CF0C7E" w14:paraId="21FE9B6C" w14:textId="77777777" w:rsidTr="00266AC8">
        <w:trPr>
          <w:trHeight w:val="300"/>
          <w:ins w:id="13742" w:author="phuong vu" w:date="2018-11-23T15:08:00Z"/>
          <w:trPrChange w:id="13743" w:author="Tran Huan" w:date="2018-11-25T23:46:00Z">
            <w:trPr>
              <w:trHeight w:val="300"/>
            </w:trPr>
          </w:trPrChange>
        </w:trPr>
        <w:tc>
          <w:tcPr>
            <w:tcW w:w="810" w:type="dxa"/>
            <w:noWrap/>
            <w:vAlign w:val="center"/>
            <w:hideMark/>
            <w:tcPrChange w:id="13744" w:author="Tran Huan" w:date="2018-11-25T23:46:00Z">
              <w:tcPr>
                <w:tcW w:w="687" w:type="dxa"/>
                <w:noWrap/>
                <w:vAlign w:val="center"/>
                <w:hideMark/>
              </w:tcPr>
            </w:tcPrChange>
          </w:tcPr>
          <w:p w14:paraId="3CCF7787" w14:textId="77777777" w:rsidR="00C1382B" w:rsidRPr="00CF0C7E" w:rsidRDefault="00C1382B" w:rsidP="000245EB">
            <w:pPr>
              <w:spacing w:line="276" w:lineRule="auto"/>
              <w:jc w:val="center"/>
              <w:rPr>
                <w:ins w:id="13745" w:author="phuong vu" w:date="2018-11-23T15:08:00Z"/>
                <w:b/>
                <w:bCs/>
              </w:rPr>
            </w:pPr>
            <w:ins w:id="13746" w:author="phuong vu" w:date="2018-11-23T15:08:00Z">
              <w:r w:rsidRPr="00CF0C7E">
                <w:rPr>
                  <w:b/>
                  <w:bCs/>
                  <w:lang w:val="da-DK"/>
                </w:rPr>
                <w:t>STT</w:t>
              </w:r>
            </w:ins>
          </w:p>
        </w:tc>
        <w:tc>
          <w:tcPr>
            <w:tcW w:w="1828" w:type="dxa"/>
            <w:noWrap/>
            <w:vAlign w:val="center"/>
            <w:hideMark/>
            <w:tcPrChange w:id="13747" w:author="Tran Huan" w:date="2018-11-25T23:46:00Z">
              <w:tcPr>
                <w:tcW w:w="1792" w:type="dxa"/>
                <w:noWrap/>
                <w:vAlign w:val="center"/>
                <w:hideMark/>
              </w:tcPr>
            </w:tcPrChange>
          </w:tcPr>
          <w:p w14:paraId="7E293DF8" w14:textId="77777777" w:rsidR="00C1382B" w:rsidRPr="00CF0C7E" w:rsidRDefault="00C1382B" w:rsidP="000245EB">
            <w:pPr>
              <w:spacing w:line="276" w:lineRule="auto"/>
              <w:jc w:val="center"/>
              <w:rPr>
                <w:ins w:id="13748" w:author="phuong vu" w:date="2018-11-23T15:08:00Z"/>
                <w:b/>
                <w:bCs/>
              </w:rPr>
            </w:pPr>
            <w:ins w:id="13749" w:author="phuong vu" w:date="2018-11-23T15:08:00Z">
              <w:r w:rsidRPr="00CF0C7E">
                <w:rPr>
                  <w:b/>
                  <w:bCs/>
                  <w:lang w:val="da-DK"/>
                </w:rPr>
                <w:t>Tên trường</w:t>
              </w:r>
            </w:ins>
          </w:p>
        </w:tc>
        <w:tc>
          <w:tcPr>
            <w:tcW w:w="1149" w:type="dxa"/>
            <w:noWrap/>
            <w:vAlign w:val="center"/>
            <w:hideMark/>
            <w:tcPrChange w:id="13750" w:author="Tran Huan" w:date="2018-11-25T23:46:00Z">
              <w:tcPr>
                <w:tcW w:w="1130" w:type="dxa"/>
                <w:noWrap/>
                <w:vAlign w:val="center"/>
                <w:hideMark/>
              </w:tcPr>
            </w:tcPrChange>
          </w:tcPr>
          <w:p w14:paraId="0F3B61B0" w14:textId="77777777" w:rsidR="00C1382B" w:rsidRPr="00CF0C7E" w:rsidRDefault="00C1382B" w:rsidP="000245EB">
            <w:pPr>
              <w:spacing w:line="276" w:lineRule="auto"/>
              <w:jc w:val="center"/>
              <w:rPr>
                <w:ins w:id="13751" w:author="phuong vu" w:date="2018-11-23T15:08:00Z"/>
                <w:b/>
                <w:bCs/>
              </w:rPr>
            </w:pPr>
            <w:ins w:id="13752" w:author="phuong vu" w:date="2018-11-23T15:08:00Z">
              <w:r w:rsidRPr="00CF0C7E">
                <w:rPr>
                  <w:b/>
                  <w:bCs/>
                  <w:lang w:val="da-DK"/>
                </w:rPr>
                <w:t>Kiểu</w:t>
              </w:r>
            </w:ins>
          </w:p>
        </w:tc>
        <w:tc>
          <w:tcPr>
            <w:tcW w:w="855" w:type="dxa"/>
            <w:noWrap/>
            <w:vAlign w:val="center"/>
            <w:hideMark/>
            <w:tcPrChange w:id="13753" w:author="Tran Huan" w:date="2018-11-25T23:46:00Z">
              <w:tcPr>
                <w:tcW w:w="869" w:type="dxa"/>
                <w:noWrap/>
                <w:vAlign w:val="center"/>
                <w:hideMark/>
              </w:tcPr>
            </w:tcPrChange>
          </w:tcPr>
          <w:p w14:paraId="741F4386" w14:textId="77777777" w:rsidR="00C1382B" w:rsidRPr="00CF0C7E" w:rsidRDefault="00C1382B" w:rsidP="000245EB">
            <w:pPr>
              <w:spacing w:line="276" w:lineRule="auto"/>
              <w:jc w:val="center"/>
              <w:rPr>
                <w:ins w:id="13754" w:author="phuong vu" w:date="2018-11-23T15:08:00Z"/>
                <w:b/>
                <w:bCs/>
              </w:rPr>
            </w:pPr>
            <w:ins w:id="13755" w:author="phuong vu" w:date="2018-11-23T15:08:00Z">
              <w:r w:rsidRPr="00CF0C7E">
                <w:rPr>
                  <w:b/>
                  <w:bCs/>
                  <w:lang w:val="da-DK"/>
                </w:rPr>
                <w:t>Chấp nhận Null</w:t>
              </w:r>
            </w:ins>
          </w:p>
        </w:tc>
        <w:tc>
          <w:tcPr>
            <w:tcW w:w="825" w:type="dxa"/>
            <w:noWrap/>
            <w:vAlign w:val="center"/>
            <w:hideMark/>
            <w:tcPrChange w:id="13756" w:author="Tran Huan" w:date="2018-11-25T23:46:00Z">
              <w:tcPr>
                <w:tcW w:w="811" w:type="dxa"/>
                <w:noWrap/>
                <w:vAlign w:val="center"/>
                <w:hideMark/>
              </w:tcPr>
            </w:tcPrChange>
          </w:tcPr>
          <w:p w14:paraId="6E6E5A6C" w14:textId="77777777" w:rsidR="00C1382B" w:rsidRPr="00CF0C7E" w:rsidRDefault="00C1382B" w:rsidP="000245EB">
            <w:pPr>
              <w:spacing w:line="276" w:lineRule="auto"/>
              <w:jc w:val="center"/>
              <w:rPr>
                <w:ins w:id="13757" w:author="phuong vu" w:date="2018-11-23T15:08:00Z"/>
                <w:b/>
                <w:bCs/>
              </w:rPr>
            </w:pPr>
            <w:ins w:id="13758" w:author="phuong vu" w:date="2018-11-23T15:08:00Z">
              <w:r w:rsidRPr="00CF0C7E">
                <w:rPr>
                  <w:b/>
                  <w:bCs/>
                  <w:lang w:val="da-DK"/>
                </w:rPr>
                <w:t>Khóa chính</w:t>
              </w:r>
            </w:ins>
          </w:p>
        </w:tc>
        <w:tc>
          <w:tcPr>
            <w:tcW w:w="1205" w:type="dxa"/>
            <w:noWrap/>
            <w:vAlign w:val="center"/>
            <w:hideMark/>
            <w:tcPrChange w:id="13759" w:author="Tran Huan" w:date="2018-11-25T23:46:00Z">
              <w:tcPr>
                <w:tcW w:w="1226" w:type="dxa"/>
                <w:noWrap/>
                <w:vAlign w:val="center"/>
                <w:hideMark/>
              </w:tcPr>
            </w:tcPrChange>
          </w:tcPr>
          <w:p w14:paraId="1A8FCD0F" w14:textId="77777777" w:rsidR="00C1382B" w:rsidRPr="00CF0C7E" w:rsidRDefault="00C1382B" w:rsidP="000245EB">
            <w:pPr>
              <w:spacing w:line="276" w:lineRule="auto"/>
              <w:jc w:val="center"/>
              <w:rPr>
                <w:ins w:id="13760" w:author="phuong vu" w:date="2018-11-23T15:08:00Z"/>
                <w:b/>
                <w:bCs/>
              </w:rPr>
            </w:pPr>
            <w:ins w:id="13761" w:author="phuong vu" w:date="2018-11-23T15:08:00Z">
              <w:r w:rsidRPr="00CF0C7E">
                <w:rPr>
                  <w:b/>
                  <w:bCs/>
                  <w:lang w:val="da-DK"/>
                </w:rPr>
                <w:t>Khóa ngoại</w:t>
              </w:r>
            </w:ins>
          </w:p>
        </w:tc>
        <w:tc>
          <w:tcPr>
            <w:tcW w:w="2218" w:type="dxa"/>
            <w:noWrap/>
            <w:vAlign w:val="center"/>
            <w:hideMark/>
            <w:tcPrChange w:id="13762" w:author="Tran Huan" w:date="2018-11-25T23:46:00Z">
              <w:tcPr>
                <w:tcW w:w="2262" w:type="dxa"/>
                <w:noWrap/>
                <w:vAlign w:val="center"/>
                <w:hideMark/>
              </w:tcPr>
            </w:tcPrChange>
          </w:tcPr>
          <w:p w14:paraId="19BA7A9D" w14:textId="77777777" w:rsidR="00C1382B" w:rsidRPr="00CF0C7E" w:rsidRDefault="00C1382B" w:rsidP="000245EB">
            <w:pPr>
              <w:spacing w:line="276" w:lineRule="auto"/>
              <w:jc w:val="center"/>
              <w:rPr>
                <w:ins w:id="13763" w:author="phuong vu" w:date="2018-11-23T15:08:00Z"/>
                <w:b/>
                <w:bCs/>
              </w:rPr>
            </w:pPr>
            <w:ins w:id="13764" w:author="phuong vu" w:date="2018-11-23T15:08:00Z">
              <w:r w:rsidRPr="00CF0C7E">
                <w:rPr>
                  <w:b/>
                  <w:bCs/>
                  <w:lang w:val="da-DK"/>
                </w:rPr>
                <w:t>Mô tả</w:t>
              </w:r>
            </w:ins>
          </w:p>
        </w:tc>
      </w:tr>
      <w:tr w:rsidR="00C1382B" w:rsidRPr="00CF0C7E" w14:paraId="3C714C94" w14:textId="77777777" w:rsidTr="00266AC8">
        <w:trPr>
          <w:trHeight w:val="300"/>
          <w:ins w:id="13765" w:author="phuong vu" w:date="2018-11-23T15:08:00Z"/>
          <w:trPrChange w:id="13766" w:author="Tran Huan" w:date="2018-11-25T23:46:00Z">
            <w:trPr>
              <w:trHeight w:val="300"/>
            </w:trPr>
          </w:trPrChange>
        </w:trPr>
        <w:tc>
          <w:tcPr>
            <w:tcW w:w="810" w:type="dxa"/>
            <w:noWrap/>
            <w:hideMark/>
            <w:tcPrChange w:id="13767" w:author="Tran Huan" w:date="2018-11-25T23:46:00Z">
              <w:tcPr>
                <w:tcW w:w="687" w:type="dxa"/>
                <w:noWrap/>
                <w:hideMark/>
              </w:tcPr>
            </w:tcPrChange>
          </w:tcPr>
          <w:p w14:paraId="3F9D5587" w14:textId="77777777" w:rsidR="00C1382B" w:rsidRPr="00FD2760" w:rsidRDefault="00C1382B" w:rsidP="000245EB">
            <w:pPr>
              <w:spacing w:line="276" w:lineRule="auto"/>
              <w:rPr>
                <w:ins w:id="13768" w:author="phuong vu" w:date="2018-11-23T15:08:00Z"/>
              </w:rPr>
            </w:pPr>
            <w:ins w:id="13769" w:author="phuong vu" w:date="2018-11-23T15:08:00Z">
              <w:r w:rsidRPr="00FD2760">
                <w:t>1</w:t>
              </w:r>
            </w:ins>
          </w:p>
        </w:tc>
        <w:tc>
          <w:tcPr>
            <w:tcW w:w="1828" w:type="dxa"/>
            <w:noWrap/>
            <w:hideMark/>
            <w:tcPrChange w:id="13770" w:author="Tran Huan" w:date="2018-11-25T23:46:00Z">
              <w:tcPr>
                <w:tcW w:w="1792" w:type="dxa"/>
                <w:noWrap/>
                <w:hideMark/>
              </w:tcPr>
            </w:tcPrChange>
          </w:tcPr>
          <w:p w14:paraId="11E6E6F9" w14:textId="194DE4C3" w:rsidR="00C1382B" w:rsidRPr="00FD2760" w:rsidRDefault="008441B4" w:rsidP="000245EB">
            <w:pPr>
              <w:spacing w:line="276" w:lineRule="auto"/>
              <w:rPr>
                <w:ins w:id="13771" w:author="phuong vu" w:date="2018-11-23T15:08:00Z"/>
              </w:rPr>
            </w:pPr>
            <w:ins w:id="13772" w:author="phuong vu" w:date="2018-11-23T15:08:00Z">
              <w:r w:rsidRPr="00FD2760">
                <w:t>id</w:t>
              </w:r>
            </w:ins>
          </w:p>
        </w:tc>
        <w:tc>
          <w:tcPr>
            <w:tcW w:w="1149" w:type="dxa"/>
            <w:noWrap/>
            <w:hideMark/>
            <w:tcPrChange w:id="13773" w:author="Tran Huan" w:date="2018-11-25T23:46:00Z">
              <w:tcPr>
                <w:tcW w:w="1130" w:type="dxa"/>
                <w:noWrap/>
                <w:hideMark/>
              </w:tcPr>
            </w:tcPrChange>
          </w:tcPr>
          <w:p w14:paraId="6237AA82" w14:textId="77777777" w:rsidR="00C1382B" w:rsidRPr="00FD2760" w:rsidRDefault="00C1382B" w:rsidP="000245EB">
            <w:pPr>
              <w:spacing w:line="276" w:lineRule="auto"/>
              <w:rPr>
                <w:ins w:id="13774" w:author="phuong vu" w:date="2018-11-23T15:08:00Z"/>
              </w:rPr>
            </w:pPr>
            <w:ins w:id="13775" w:author="phuong vu" w:date="2018-11-23T15:08:00Z">
              <w:r w:rsidRPr="00FD2760">
                <w:t>numeric</w:t>
              </w:r>
            </w:ins>
          </w:p>
        </w:tc>
        <w:tc>
          <w:tcPr>
            <w:tcW w:w="855" w:type="dxa"/>
            <w:noWrap/>
            <w:vAlign w:val="center"/>
            <w:hideMark/>
            <w:tcPrChange w:id="13776" w:author="Tran Huan" w:date="2018-11-25T23:46:00Z">
              <w:tcPr>
                <w:tcW w:w="869" w:type="dxa"/>
                <w:noWrap/>
                <w:vAlign w:val="center"/>
                <w:hideMark/>
              </w:tcPr>
            </w:tcPrChange>
          </w:tcPr>
          <w:p w14:paraId="0C952515" w14:textId="77777777" w:rsidR="00C1382B" w:rsidRPr="00FD2760" w:rsidRDefault="00C1382B" w:rsidP="000245EB">
            <w:pPr>
              <w:spacing w:line="276" w:lineRule="auto"/>
              <w:jc w:val="center"/>
              <w:rPr>
                <w:ins w:id="13777" w:author="phuong vu" w:date="2018-11-23T15:08:00Z"/>
              </w:rPr>
            </w:pPr>
          </w:p>
        </w:tc>
        <w:tc>
          <w:tcPr>
            <w:tcW w:w="825" w:type="dxa"/>
            <w:noWrap/>
            <w:vAlign w:val="center"/>
            <w:hideMark/>
            <w:tcPrChange w:id="13778" w:author="Tran Huan" w:date="2018-11-25T23:46:00Z">
              <w:tcPr>
                <w:tcW w:w="811" w:type="dxa"/>
                <w:noWrap/>
                <w:vAlign w:val="center"/>
                <w:hideMark/>
              </w:tcPr>
            </w:tcPrChange>
          </w:tcPr>
          <w:p w14:paraId="50BC40AA" w14:textId="77777777" w:rsidR="00C1382B" w:rsidRPr="00FD2760" w:rsidRDefault="00C1382B" w:rsidP="000245EB">
            <w:pPr>
              <w:spacing w:line="276" w:lineRule="auto"/>
              <w:jc w:val="center"/>
              <w:rPr>
                <w:ins w:id="13779" w:author="phuong vu" w:date="2018-11-23T15:08:00Z"/>
              </w:rPr>
            </w:pPr>
            <w:ins w:id="13780" w:author="phuong vu" w:date="2018-11-23T15:08:00Z">
              <w:r w:rsidRPr="00FD2760">
                <w:t>X</w:t>
              </w:r>
            </w:ins>
          </w:p>
        </w:tc>
        <w:tc>
          <w:tcPr>
            <w:tcW w:w="1205" w:type="dxa"/>
            <w:noWrap/>
            <w:vAlign w:val="center"/>
            <w:hideMark/>
            <w:tcPrChange w:id="13781" w:author="Tran Huan" w:date="2018-11-25T23:46:00Z">
              <w:tcPr>
                <w:tcW w:w="1226" w:type="dxa"/>
                <w:noWrap/>
                <w:vAlign w:val="center"/>
                <w:hideMark/>
              </w:tcPr>
            </w:tcPrChange>
          </w:tcPr>
          <w:p w14:paraId="61098FC6" w14:textId="77777777" w:rsidR="00C1382B" w:rsidRPr="00FD2760" w:rsidRDefault="00C1382B" w:rsidP="000245EB">
            <w:pPr>
              <w:spacing w:line="276" w:lineRule="auto"/>
              <w:jc w:val="center"/>
              <w:rPr>
                <w:ins w:id="13782" w:author="phuong vu" w:date="2018-11-23T15:08:00Z"/>
              </w:rPr>
            </w:pPr>
          </w:p>
        </w:tc>
        <w:tc>
          <w:tcPr>
            <w:tcW w:w="2218" w:type="dxa"/>
            <w:noWrap/>
            <w:hideMark/>
            <w:tcPrChange w:id="13783" w:author="Tran Huan" w:date="2018-11-25T23:46:00Z">
              <w:tcPr>
                <w:tcW w:w="2262" w:type="dxa"/>
                <w:noWrap/>
                <w:hideMark/>
              </w:tcPr>
            </w:tcPrChange>
          </w:tcPr>
          <w:p w14:paraId="46DD8CD9" w14:textId="6274D087" w:rsidR="00C1382B" w:rsidRPr="00C1382B" w:rsidRDefault="00C1382B" w:rsidP="000245EB">
            <w:pPr>
              <w:spacing w:line="276" w:lineRule="auto"/>
              <w:rPr>
                <w:ins w:id="13784" w:author="phuong vu" w:date="2018-11-23T15:08:00Z"/>
                <w:lang w:val="en-US"/>
              </w:rPr>
            </w:pPr>
            <w:ins w:id="13785" w:author="phuong vu" w:date="2018-11-23T15:08:00Z">
              <w:r w:rsidRPr="00FD2760">
                <w:t xml:space="preserve">ID chi tiết </w:t>
              </w:r>
              <w:r>
                <w:rPr>
                  <w:lang w:val="en-US"/>
                </w:rPr>
                <w:t>túi g</w:t>
              </w:r>
            </w:ins>
            <w:ins w:id="13786" w:author="phuong vu" w:date="2018-11-23T15:09:00Z">
              <w:r>
                <w:rPr>
                  <w:lang w:val="en-US"/>
                </w:rPr>
                <w:t>iặt</w:t>
              </w:r>
            </w:ins>
          </w:p>
        </w:tc>
      </w:tr>
      <w:tr w:rsidR="00C1382B" w:rsidRPr="00CF0C7E" w14:paraId="00A7F426" w14:textId="77777777" w:rsidTr="00266AC8">
        <w:trPr>
          <w:trHeight w:val="300"/>
          <w:ins w:id="13787" w:author="phuong vu" w:date="2018-11-23T15:08:00Z"/>
          <w:trPrChange w:id="13788" w:author="Tran Huan" w:date="2018-11-25T23:46:00Z">
            <w:trPr>
              <w:trHeight w:val="300"/>
            </w:trPr>
          </w:trPrChange>
        </w:trPr>
        <w:tc>
          <w:tcPr>
            <w:tcW w:w="810" w:type="dxa"/>
            <w:noWrap/>
            <w:hideMark/>
            <w:tcPrChange w:id="13789" w:author="Tran Huan" w:date="2018-11-25T23:46:00Z">
              <w:tcPr>
                <w:tcW w:w="687" w:type="dxa"/>
                <w:noWrap/>
                <w:hideMark/>
              </w:tcPr>
            </w:tcPrChange>
          </w:tcPr>
          <w:p w14:paraId="6193AB3F" w14:textId="77777777" w:rsidR="00C1382B" w:rsidRPr="00FD2760" w:rsidRDefault="00C1382B" w:rsidP="000245EB">
            <w:pPr>
              <w:spacing w:line="276" w:lineRule="auto"/>
              <w:rPr>
                <w:ins w:id="13790" w:author="phuong vu" w:date="2018-11-23T15:08:00Z"/>
              </w:rPr>
            </w:pPr>
            <w:ins w:id="13791" w:author="phuong vu" w:date="2018-11-23T15:08:00Z">
              <w:r w:rsidRPr="00FD2760">
                <w:t>2</w:t>
              </w:r>
            </w:ins>
          </w:p>
        </w:tc>
        <w:tc>
          <w:tcPr>
            <w:tcW w:w="1828" w:type="dxa"/>
            <w:noWrap/>
            <w:hideMark/>
            <w:tcPrChange w:id="13792" w:author="Tran Huan" w:date="2018-11-25T23:46:00Z">
              <w:tcPr>
                <w:tcW w:w="1792" w:type="dxa"/>
                <w:noWrap/>
                <w:hideMark/>
              </w:tcPr>
            </w:tcPrChange>
          </w:tcPr>
          <w:p w14:paraId="791D75C9" w14:textId="52C49F69" w:rsidR="00C1382B" w:rsidRPr="00FD2760" w:rsidRDefault="008441B4" w:rsidP="000245EB">
            <w:pPr>
              <w:spacing w:line="276" w:lineRule="auto"/>
              <w:rPr>
                <w:ins w:id="13793" w:author="phuong vu" w:date="2018-11-23T15:08:00Z"/>
              </w:rPr>
            </w:pPr>
            <w:ins w:id="13794" w:author="phuong vu" w:date="2018-11-23T15:08:00Z">
              <w:r>
                <w:t>wash_bag</w:t>
              </w:r>
              <w:r w:rsidRPr="00FD2760">
                <w:t>_id</w:t>
              </w:r>
            </w:ins>
          </w:p>
        </w:tc>
        <w:tc>
          <w:tcPr>
            <w:tcW w:w="1149" w:type="dxa"/>
            <w:noWrap/>
            <w:hideMark/>
            <w:tcPrChange w:id="13795" w:author="Tran Huan" w:date="2018-11-25T23:46:00Z">
              <w:tcPr>
                <w:tcW w:w="1130" w:type="dxa"/>
                <w:noWrap/>
                <w:hideMark/>
              </w:tcPr>
            </w:tcPrChange>
          </w:tcPr>
          <w:p w14:paraId="7A3CA16B" w14:textId="77777777" w:rsidR="00C1382B" w:rsidRPr="00FD2760" w:rsidRDefault="00C1382B" w:rsidP="000245EB">
            <w:pPr>
              <w:spacing w:line="276" w:lineRule="auto"/>
              <w:rPr>
                <w:ins w:id="13796" w:author="phuong vu" w:date="2018-11-23T15:08:00Z"/>
              </w:rPr>
            </w:pPr>
            <w:ins w:id="13797" w:author="phuong vu" w:date="2018-11-23T15:08:00Z">
              <w:r w:rsidRPr="00FD2760">
                <w:t>numeric</w:t>
              </w:r>
            </w:ins>
          </w:p>
        </w:tc>
        <w:tc>
          <w:tcPr>
            <w:tcW w:w="855" w:type="dxa"/>
            <w:noWrap/>
            <w:vAlign w:val="center"/>
            <w:hideMark/>
            <w:tcPrChange w:id="13798" w:author="Tran Huan" w:date="2018-11-25T23:46:00Z">
              <w:tcPr>
                <w:tcW w:w="869" w:type="dxa"/>
                <w:noWrap/>
                <w:vAlign w:val="center"/>
                <w:hideMark/>
              </w:tcPr>
            </w:tcPrChange>
          </w:tcPr>
          <w:p w14:paraId="03097A63" w14:textId="77777777" w:rsidR="00C1382B" w:rsidRPr="00FD2760" w:rsidRDefault="00C1382B" w:rsidP="000245EB">
            <w:pPr>
              <w:spacing w:line="276" w:lineRule="auto"/>
              <w:jc w:val="center"/>
              <w:rPr>
                <w:ins w:id="13799" w:author="phuong vu" w:date="2018-11-23T15:08:00Z"/>
              </w:rPr>
            </w:pPr>
          </w:p>
        </w:tc>
        <w:tc>
          <w:tcPr>
            <w:tcW w:w="825" w:type="dxa"/>
            <w:noWrap/>
            <w:vAlign w:val="center"/>
            <w:hideMark/>
            <w:tcPrChange w:id="13800" w:author="Tran Huan" w:date="2018-11-25T23:46:00Z">
              <w:tcPr>
                <w:tcW w:w="811" w:type="dxa"/>
                <w:noWrap/>
                <w:vAlign w:val="center"/>
                <w:hideMark/>
              </w:tcPr>
            </w:tcPrChange>
          </w:tcPr>
          <w:p w14:paraId="1DA8ECD4" w14:textId="77777777" w:rsidR="00C1382B" w:rsidRPr="00FD2760" w:rsidRDefault="00C1382B" w:rsidP="000245EB">
            <w:pPr>
              <w:spacing w:line="276" w:lineRule="auto"/>
              <w:jc w:val="center"/>
              <w:rPr>
                <w:ins w:id="13801" w:author="phuong vu" w:date="2018-11-23T15:08:00Z"/>
              </w:rPr>
            </w:pPr>
          </w:p>
        </w:tc>
        <w:tc>
          <w:tcPr>
            <w:tcW w:w="1205" w:type="dxa"/>
            <w:noWrap/>
            <w:vAlign w:val="center"/>
            <w:hideMark/>
            <w:tcPrChange w:id="13802" w:author="Tran Huan" w:date="2018-11-25T23:46:00Z">
              <w:tcPr>
                <w:tcW w:w="1226" w:type="dxa"/>
                <w:noWrap/>
                <w:vAlign w:val="center"/>
                <w:hideMark/>
              </w:tcPr>
            </w:tcPrChange>
          </w:tcPr>
          <w:p w14:paraId="749231B8" w14:textId="77777777" w:rsidR="00C1382B" w:rsidRPr="00FD2760" w:rsidRDefault="00C1382B" w:rsidP="000245EB">
            <w:pPr>
              <w:spacing w:line="276" w:lineRule="auto"/>
              <w:jc w:val="center"/>
              <w:rPr>
                <w:ins w:id="13803" w:author="phuong vu" w:date="2018-11-23T15:08:00Z"/>
              </w:rPr>
            </w:pPr>
            <w:ins w:id="13804" w:author="phuong vu" w:date="2018-11-23T15:08:00Z">
              <w:r w:rsidRPr="00FD2760">
                <w:t>X</w:t>
              </w:r>
            </w:ins>
          </w:p>
        </w:tc>
        <w:tc>
          <w:tcPr>
            <w:tcW w:w="2218" w:type="dxa"/>
            <w:noWrap/>
            <w:hideMark/>
            <w:tcPrChange w:id="13805" w:author="Tran Huan" w:date="2018-11-25T23:46:00Z">
              <w:tcPr>
                <w:tcW w:w="2262" w:type="dxa"/>
                <w:noWrap/>
                <w:hideMark/>
              </w:tcPr>
            </w:tcPrChange>
          </w:tcPr>
          <w:p w14:paraId="278A533C" w14:textId="0336A1A4" w:rsidR="00C1382B" w:rsidRPr="00C1382B" w:rsidRDefault="00C1382B" w:rsidP="000245EB">
            <w:pPr>
              <w:spacing w:line="276" w:lineRule="auto"/>
              <w:rPr>
                <w:ins w:id="13806" w:author="phuong vu" w:date="2018-11-23T15:08:00Z"/>
                <w:lang w:val="en-US"/>
              </w:rPr>
            </w:pPr>
            <w:ins w:id="13807" w:author="phuong vu" w:date="2018-11-23T15:08:00Z">
              <w:r w:rsidRPr="00FD2760">
                <w:t xml:space="preserve">ID </w:t>
              </w:r>
            </w:ins>
            <w:ins w:id="13808" w:author="phuong vu" w:date="2018-11-23T15:09:00Z">
              <w:r>
                <w:rPr>
                  <w:lang w:val="en-US"/>
                </w:rPr>
                <w:t>túi giặt</w:t>
              </w:r>
            </w:ins>
          </w:p>
        </w:tc>
      </w:tr>
      <w:tr w:rsidR="00C1382B" w:rsidRPr="00CF0C7E" w14:paraId="4C86C1ED" w14:textId="77777777" w:rsidTr="00266AC8">
        <w:trPr>
          <w:trHeight w:val="300"/>
          <w:ins w:id="13809" w:author="phuong vu" w:date="2018-11-23T15:08:00Z"/>
          <w:trPrChange w:id="13810" w:author="Tran Huan" w:date="2018-11-25T23:46:00Z">
            <w:trPr>
              <w:trHeight w:val="300"/>
            </w:trPr>
          </w:trPrChange>
        </w:trPr>
        <w:tc>
          <w:tcPr>
            <w:tcW w:w="810" w:type="dxa"/>
            <w:noWrap/>
            <w:hideMark/>
            <w:tcPrChange w:id="13811" w:author="Tran Huan" w:date="2018-11-25T23:46:00Z">
              <w:tcPr>
                <w:tcW w:w="687" w:type="dxa"/>
                <w:noWrap/>
                <w:hideMark/>
              </w:tcPr>
            </w:tcPrChange>
          </w:tcPr>
          <w:p w14:paraId="464E16FE" w14:textId="77777777" w:rsidR="00C1382B" w:rsidRPr="00FD2760" w:rsidRDefault="00C1382B" w:rsidP="000245EB">
            <w:pPr>
              <w:spacing w:line="276" w:lineRule="auto"/>
              <w:rPr>
                <w:ins w:id="13812" w:author="phuong vu" w:date="2018-11-23T15:08:00Z"/>
              </w:rPr>
            </w:pPr>
            <w:ins w:id="13813" w:author="phuong vu" w:date="2018-11-23T15:08:00Z">
              <w:r w:rsidRPr="00FD2760">
                <w:t>3</w:t>
              </w:r>
            </w:ins>
          </w:p>
        </w:tc>
        <w:tc>
          <w:tcPr>
            <w:tcW w:w="1828" w:type="dxa"/>
            <w:noWrap/>
            <w:hideMark/>
            <w:tcPrChange w:id="13814" w:author="Tran Huan" w:date="2018-11-25T23:46:00Z">
              <w:tcPr>
                <w:tcW w:w="1792" w:type="dxa"/>
                <w:noWrap/>
                <w:hideMark/>
              </w:tcPr>
            </w:tcPrChange>
          </w:tcPr>
          <w:p w14:paraId="3CD4E92A" w14:textId="7B31394D" w:rsidR="00C1382B" w:rsidRPr="00FD2760" w:rsidRDefault="008441B4" w:rsidP="000245EB">
            <w:pPr>
              <w:spacing w:line="276" w:lineRule="auto"/>
              <w:rPr>
                <w:ins w:id="13815" w:author="phuong vu" w:date="2018-11-23T15:08:00Z"/>
              </w:rPr>
            </w:pPr>
            <w:ins w:id="13816" w:author="phuong vu" w:date="2018-11-23T15:08:00Z">
              <w:r w:rsidRPr="00FD2760">
                <w:t>service_type_id</w:t>
              </w:r>
            </w:ins>
          </w:p>
        </w:tc>
        <w:tc>
          <w:tcPr>
            <w:tcW w:w="1149" w:type="dxa"/>
            <w:noWrap/>
            <w:hideMark/>
            <w:tcPrChange w:id="13817" w:author="Tran Huan" w:date="2018-11-25T23:46:00Z">
              <w:tcPr>
                <w:tcW w:w="1130" w:type="dxa"/>
                <w:noWrap/>
                <w:hideMark/>
              </w:tcPr>
            </w:tcPrChange>
          </w:tcPr>
          <w:p w14:paraId="4F01BBDC" w14:textId="77777777" w:rsidR="00C1382B" w:rsidRPr="00FD2760" w:rsidRDefault="00C1382B" w:rsidP="000245EB">
            <w:pPr>
              <w:spacing w:line="276" w:lineRule="auto"/>
              <w:rPr>
                <w:ins w:id="13818" w:author="phuong vu" w:date="2018-11-23T15:08:00Z"/>
              </w:rPr>
            </w:pPr>
            <w:ins w:id="13819" w:author="phuong vu" w:date="2018-11-23T15:08:00Z">
              <w:r w:rsidRPr="00FD2760">
                <w:t>numeric</w:t>
              </w:r>
            </w:ins>
          </w:p>
        </w:tc>
        <w:tc>
          <w:tcPr>
            <w:tcW w:w="855" w:type="dxa"/>
            <w:noWrap/>
            <w:vAlign w:val="center"/>
            <w:hideMark/>
            <w:tcPrChange w:id="13820" w:author="Tran Huan" w:date="2018-11-25T23:46:00Z">
              <w:tcPr>
                <w:tcW w:w="869" w:type="dxa"/>
                <w:noWrap/>
                <w:vAlign w:val="center"/>
                <w:hideMark/>
              </w:tcPr>
            </w:tcPrChange>
          </w:tcPr>
          <w:p w14:paraId="1090CB54" w14:textId="77777777" w:rsidR="00C1382B" w:rsidRPr="00FD2760" w:rsidRDefault="00C1382B" w:rsidP="000245EB">
            <w:pPr>
              <w:spacing w:line="276" w:lineRule="auto"/>
              <w:jc w:val="center"/>
              <w:rPr>
                <w:ins w:id="13821" w:author="phuong vu" w:date="2018-11-23T15:08:00Z"/>
              </w:rPr>
            </w:pPr>
          </w:p>
        </w:tc>
        <w:tc>
          <w:tcPr>
            <w:tcW w:w="825" w:type="dxa"/>
            <w:noWrap/>
            <w:vAlign w:val="center"/>
            <w:hideMark/>
            <w:tcPrChange w:id="13822" w:author="Tran Huan" w:date="2018-11-25T23:46:00Z">
              <w:tcPr>
                <w:tcW w:w="811" w:type="dxa"/>
                <w:noWrap/>
                <w:vAlign w:val="center"/>
                <w:hideMark/>
              </w:tcPr>
            </w:tcPrChange>
          </w:tcPr>
          <w:p w14:paraId="1DD51847" w14:textId="77777777" w:rsidR="00C1382B" w:rsidRPr="00FD2760" w:rsidRDefault="00C1382B" w:rsidP="000245EB">
            <w:pPr>
              <w:spacing w:line="276" w:lineRule="auto"/>
              <w:jc w:val="center"/>
              <w:rPr>
                <w:ins w:id="13823" w:author="phuong vu" w:date="2018-11-23T15:08:00Z"/>
              </w:rPr>
            </w:pPr>
          </w:p>
        </w:tc>
        <w:tc>
          <w:tcPr>
            <w:tcW w:w="1205" w:type="dxa"/>
            <w:noWrap/>
            <w:vAlign w:val="center"/>
            <w:hideMark/>
            <w:tcPrChange w:id="13824" w:author="Tran Huan" w:date="2018-11-25T23:46:00Z">
              <w:tcPr>
                <w:tcW w:w="1226" w:type="dxa"/>
                <w:noWrap/>
                <w:vAlign w:val="center"/>
                <w:hideMark/>
              </w:tcPr>
            </w:tcPrChange>
          </w:tcPr>
          <w:p w14:paraId="13112F91" w14:textId="77777777" w:rsidR="00C1382B" w:rsidRPr="00FD2760" w:rsidRDefault="00C1382B" w:rsidP="000245EB">
            <w:pPr>
              <w:spacing w:line="276" w:lineRule="auto"/>
              <w:jc w:val="center"/>
              <w:rPr>
                <w:ins w:id="13825" w:author="phuong vu" w:date="2018-11-23T15:08:00Z"/>
              </w:rPr>
            </w:pPr>
            <w:ins w:id="13826" w:author="phuong vu" w:date="2018-11-23T15:08:00Z">
              <w:r w:rsidRPr="00FD2760">
                <w:t>X</w:t>
              </w:r>
            </w:ins>
          </w:p>
        </w:tc>
        <w:tc>
          <w:tcPr>
            <w:tcW w:w="2218" w:type="dxa"/>
            <w:noWrap/>
            <w:hideMark/>
            <w:tcPrChange w:id="13827" w:author="Tran Huan" w:date="2018-11-25T23:46:00Z">
              <w:tcPr>
                <w:tcW w:w="2262" w:type="dxa"/>
                <w:noWrap/>
                <w:hideMark/>
              </w:tcPr>
            </w:tcPrChange>
          </w:tcPr>
          <w:p w14:paraId="155A8400" w14:textId="77777777" w:rsidR="00C1382B" w:rsidRPr="00FD2760" w:rsidRDefault="00C1382B" w:rsidP="000245EB">
            <w:pPr>
              <w:spacing w:line="276" w:lineRule="auto"/>
              <w:rPr>
                <w:ins w:id="13828" w:author="phuong vu" w:date="2018-11-23T15:08:00Z"/>
              </w:rPr>
            </w:pPr>
            <w:ins w:id="13829" w:author="phuong vu" w:date="2018-11-23T15:08:00Z">
              <w:r w:rsidRPr="00FD2760">
                <w:t xml:space="preserve">ID loại dịch vụ. </w:t>
              </w:r>
            </w:ins>
          </w:p>
        </w:tc>
      </w:tr>
      <w:tr w:rsidR="00C1382B" w:rsidRPr="00CF0C7E" w14:paraId="438BE6DC" w14:textId="77777777" w:rsidTr="00266AC8">
        <w:trPr>
          <w:trHeight w:val="300"/>
          <w:ins w:id="13830" w:author="phuong vu" w:date="2018-11-23T15:08:00Z"/>
          <w:trPrChange w:id="13831" w:author="Tran Huan" w:date="2018-11-25T23:46:00Z">
            <w:trPr>
              <w:trHeight w:val="300"/>
            </w:trPr>
          </w:trPrChange>
        </w:trPr>
        <w:tc>
          <w:tcPr>
            <w:tcW w:w="810" w:type="dxa"/>
            <w:noWrap/>
            <w:hideMark/>
            <w:tcPrChange w:id="13832" w:author="Tran Huan" w:date="2018-11-25T23:46:00Z">
              <w:tcPr>
                <w:tcW w:w="687" w:type="dxa"/>
                <w:noWrap/>
                <w:hideMark/>
              </w:tcPr>
            </w:tcPrChange>
          </w:tcPr>
          <w:p w14:paraId="68CA7757" w14:textId="77777777" w:rsidR="00C1382B" w:rsidRPr="00FD2760" w:rsidRDefault="00C1382B" w:rsidP="000245EB">
            <w:pPr>
              <w:spacing w:line="276" w:lineRule="auto"/>
              <w:rPr>
                <w:ins w:id="13833" w:author="phuong vu" w:date="2018-11-23T15:08:00Z"/>
              </w:rPr>
            </w:pPr>
            <w:ins w:id="13834" w:author="phuong vu" w:date="2018-11-23T15:08:00Z">
              <w:r w:rsidRPr="00FD2760">
                <w:t>4</w:t>
              </w:r>
            </w:ins>
          </w:p>
        </w:tc>
        <w:tc>
          <w:tcPr>
            <w:tcW w:w="1828" w:type="dxa"/>
            <w:noWrap/>
            <w:hideMark/>
            <w:tcPrChange w:id="13835" w:author="Tran Huan" w:date="2018-11-25T23:46:00Z">
              <w:tcPr>
                <w:tcW w:w="1792" w:type="dxa"/>
                <w:noWrap/>
                <w:hideMark/>
              </w:tcPr>
            </w:tcPrChange>
          </w:tcPr>
          <w:p w14:paraId="3A512111" w14:textId="2C0417D3" w:rsidR="00C1382B" w:rsidRPr="00FD2760" w:rsidRDefault="008441B4" w:rsidP="000245EB">
            <w:pPr>
              <w:spacing w:line="276" w:lineRule="auto"/>
              <w:rPr>
                <w:ins w:id="13836" w:author="phuong vu" w:date="2018-11-23T15:08:00Z"/>
              </w:rPr>
            </w:pPr>
            <w:ins w:id="13837" w:author="phuong vu" w:date="2018-11-23T15:08:00Z">
              <w:r w:rsidRPr="00FD2760">
                <w:t>unit_id</w:t>
              </w:r>
            </w:ins>
          </w:p>
        </w:tc>
        <w:tc>
          <w:tcPr>
            <w:tcW w:w="1149" w:type="dxa"/>
            <w:noWrap/>
            <w:hideMark/>
            <w:tcPrChange w:id="13838" w:author="Tran Huan" w:date="2018-11-25T23:46:00Z">
              <w:tcPr>
                <w:tcW w:w="1130" w:type="dxa"/>
                <w:noWrap/>
                <w:hideMark/>
              </w:tcPr>
            </w:tcPrChange>
          </w:tcPr>
          <w:p w14:paraId="556E688F" w14:textId="77777777" w:rsidR="00C1382B" w:rsidRPr="00FD2760" w:rsidRDefault="00C1382B" w:rsidP="000245EB">
            <w:pPr>
              <w:spacing w:line="276" w:lineRule="auto"/>
              <w:rPr>
                <w:ins w:id="13839" w:author="phuong vu" w:date="2018-11-23T15:08:00Z"/>
              </w:rPr>
            </w:pPr>
            <w:ins w:id="13840" w:author="phuong vu" w:date="2018-11-23T15:08:00Z">
              <w:r w:rsidRPr="00FD2760">
                <w:t>numeric</w:t>
              </w:r>
            </w:ins>
          </w:p>
        </w:tc>
        <w:tc>
          <w:tcPr>
            <w:tcW w:w="855" w:type="dxa"/>
            <w:noWrap/>
            <w:vAlign w:val="center"/>
            <w:hideMark/>
            <w:tcPrChange w:id="13841" w:author="Tran Huan" w:date="2018-11-25T23:46:00Z">
              <w:tcPr>
                <w:tcW w:w="869" w:type="dxa"/>
                <w:noWrap/>
                <w:vAlign w:val="center"/>
                <w:hideMark/>
              </w:tcPr>
            </w:tcPrChange>
          </w:tcPr>
          <w:p w14:paraId="07AE188F" w14:textId="77777777" w:rsidR="00C1382B" w:rsidRPr="00FD2760" w:rsidRDefault="00C1382B" w:rsidP="000245EB">
            <w:pPr>
              <w:spacing w:line="276" w:lineRule="auto"/>
              <w:jc w:val="center"/>
              <w:rPr>
                <w:ins w:id="13842" w:author="phuong vu" w:date="2018-11-23T15:08:00Z"/>
              </w:rPr>
            </w:pPr>
          </w:p>
        </w:tc>
        <w:tc>
          <w:tcPr>
            <w:tcW w:w="825" w:type="dxa"/>
            <w:noWrap/>
            <w:vAlign w:val="center"/>
            <w:hideMark/>
            <w:tcPrChange w:id="13843" w:author="Tran Huan" w:date="2018-11-25T23:46:00Z">
              <w:tcPr>
                <w:tcW w:w="811" w:type="dxa"/>
                <w:noWrap/>
                <w:vAlign w:val="center"/>
                <w:hideMark/>
              </w:tcPr>
            </w:tcPrChange>
          </w:tcPr>
          <w:p w14:paraId="3CF0DAED" w14:textId="77777777" w:rsidR="00C1382B" w:rsidRPr="00FD2760" w:rsidRDefault="00C1382B" w:rsidP="000245EB">
            <w:pPr>
              <w:spacing w:line="276" w:lineRule="auto"/>
              <w:jc w:val="center"/>
              <w:rPr>
                <w:ins w:id="13844" w:author="phuong vu" w:date="2018-11-23T15:08:00Z"/>
              </w:rPr>
            </w:pPr>
          </w:p>
        </w:tc>
        <w:tc>
          <w:tcPr>
            <w:tcW w:w="1205" w:type="dxa"/>
            <w:noWrap/>
            <w:vAlign w:val="center"/>
            <w:hideMark/>
            <w:tcPrChange w:id="13845" w:author="Tran Huan" w:date="2018-11-25T23:46:00Z">
              <w:tcPr>
                <w:tcW w:w="1226" w:type="dxa"/>
                <w:noWrap/>
                <w:vAlign w:val="center"/>
                <w:hideMark/>
              </w:tcPr>
            </w:tcPrChange>
          </w:tcPr>
          <w:p w14:paraId="7F0B79AE" w14:textId="77777777" w:rsidR="00C1382B" w:rsidRPr="00FD2760" w:rsidRDefault="00C1382B" w:rsidP="000245EB">
            <w:pPr>
              <w:spacing w:line="276" w:lineRule="auto"/>
              <w:jc w:val="center"/>
              <w:rPr>
                <w:ins w:id="13846" w:author="phuong vu" w:date="2018-11-23T15:08:00Z"/>
              </w:rPr>
            </w:pPr>
            <w:ins w:id="13847" w:author="phuong vu" w:date="2018-11-23T15:08:00Z">
              <w:r w:rsidRPr="00FD2760">
                <w:t>X</w:t>
              </w:r>
            </w:ins>
          </w:p>
        </w:tc>
        <w:tc>
          <w:tcPr>
            <w:tcW w:w="2218" w:type="dxa"/>
            <w:noWrap/>
            <w:hideMark/>
            <w:tcPrChange w:id="13848" w:author="Tran Huan" w:date="2018-11-25T23:46:00Z">
              <w:tcPr>
                <w:tcW w:w="2262" w:type="dxa"/>
                <w:noWrap/>
                <w:hideMark/>
              </w:tcPr>
            </w:tcPrChange>
          </w:tcPr>
          <w:p w14:paraId="76480244" w14:textId="77777777" w:rsidR="00C1382B" w:rsidRPr="00FD2760" w:rsidRDefault="00C1382B" w:rsidP="000245EB">
            <w:pPr>
              <w:spacing w:line="276" w:lineRule="auto"/>
              <w:rPr>
                <w:ins w:id="13849" w:author="phuong vu" w:date="2018-11-23T15:08:00Z"/>
              </w:rPr>
            </w:pPr>
            <w:ins w:id="13850" w:author="phuong vu" w:date="2018-11-23T15:08:00Z">
              <w:r w:rsidRPr="00FD2760">
                <w:t xml:space="preserve">ID đơn vị tính. </w:t>
              </w:r>
            </w:ins>
          </w:p>
        </w:tc>
      </w:tr>
      <w:tr w:rsidR="00C1382B" w:rsidRPr="00CF0C7E" w14:paraId="615C742B" w14:textId="77777777" w:rsidTr="00266AC8">
        <w:trPr>
          <w:trHeight w:val="300"/>
          <w:ins w:id="13851" w:author="phuong vu" w:date="2018-11-23T15:08:00Z"/>
          <w:trPrChange w:id="13852" w:author="Tran Huan" w:date="2018-11-25T23:46:00Z">
            <w:trPr>
              <w:trHeight w:val="300"/>
            </w:trPr>
          </w:trPrChange>
        </w:trPr>
        <w:tc>
          <w:tcPr>
            <w:tcW w:w="810" w:type="dxa"/>
            <w:noWrap/>
            <w:hideMark/>
            <w:tcPrChange w:id="13853" w:author="Tran Huan" w:date="2018-11-25T23:46:00Z">
              <w:tcPr>
                <w:tcW w:w="687" w:type="dxa"/>
                <w:noWrap/>
                <w:hideMark/>
              </w:tcPr>
            </w:tcPrChange>
          </w:tcPr>
          <w:p w14:paraId="69245F02" w14:textId="77777777" w:rsidR="00C1382B" w:rsidRPr="00FD2760" w:rsidRDefault="00C1382B" w:rsidP="000245EB">
            <w:pPr>
              <w:spacing w:line="276" w:lineRule="auto"/>
              <w:rPr>
                <w:ins w:id="13854" w:author="phuong vu" w:date="2018-11-23T15:08:00Z"/>
              </w:rPr>
            </w:pPr>
            <w:ins w:id="13855" w:author="phuong vu" w:date="2018-11-23T15:08:00Z">
              <w:r w:rsidRPr="00FD2760">
                <w:t>5</w:t>
              </w:r>
            </w:ins>
          </w:p>
        </w:tc>
        <w:tc>
          <w:tcPr>
            <w:tcW w:w="1828" w:type="dxa"/>
            <w:noWrap/>
            <w:hideMark/>
            <w:tcPrChange w:id="13856" w:author="Tran Huan" w:date="2018-11-25T23:46:00Z">
              <w:tcPr>
                <w:tcW w:w="1792" w:type="dxa"/>
                <w:noWrap/>
                <w:hideMark/>
              </w:tcPr>
            </w:tcPrChange>
          </w:tcPr>
          <w:p w14:paraId="335DCECE" w14:textId="4F6E0FC9" w:rsidR="00C1382B" w:rsidRPr="00FD2760" w:rsidRDefault="008441B4" w:rsidP="000245EB">
            <w:pPr>
              <w:spacing w:line="276" w:lineRule="auto"/>
              <w:rPr>
                <w:ins w:id="13857" w:author="phuong vu" w:date="2018-11-23T15:08:00Z"/>
              </w:rPr>
            </w:pPr>
            <w:ins w:id="13858" w:author="phuong vu" w:date="2018-11-23T15:08:00Z">
              <w:r w:rsidRPr="00FD2760">
                <w:t>label_id</w:t>
              </w:r>
            </w:ins>
          </w:p>
        </w:tc>
        <w:tc>
          <w:tcPr>
            <w:tcW w:w="1149" w:type="dxa"/>
            <w:noWrap/>
            <w:hideMark/>
            <w:tcPrChange w:id="13859" w:author="Tran Huan" w:date="2018-11-25T23:46:00Z">
              <w:tcPr>
                <w:tcW w:w="1130" w:type="dxa"/>
                <w:noWrap/>
                <w:hideMark/>
              </w:tcPr>
            </w:tcPrChange>
          </w:tcPr>
          <w:p w14:paraId="30D39113" w14:textId="77777777" w:rsidR="00C1382B" w:rsidRPr="00FD2760" w:rsidRDefault="00C1382B" w:rsidP="000245EB">
            <w:pPr>
              <w:spacing w:line="276" w:lineRule="auto"/>
              <w:rPr>
                <w:ins w:id="13860" w:author="phuong vu" w:date="2018-11-23T15:08:00Z"/>
              </w:rPr>
            </w:pPr>
            <w:ins w:id="13861" w:author="phuong vu" w:date="2018-11-23T15:08:00Z">
              <w:r w:rsidRPr="00FD2760">
                <w:t>numeric</w:t>
              </w:r>
            </w:ins>
          </w:p>
        </w:tc>
        <w:tc>
          <w:tcPr>
            <w:tcW w:w="855" w:type="dxa"/>
            <w:noWrap/>
            <w:vAlign w:val="center"/>
            <w:hideMark/>
            <w:tcPrChange w:id="13862" w:author="Tran Huan" w:date="2018-11-25T23:46:00Z">
              <w:tcPr>
                <w:tcW w:w="869" w:type="dxa"/>
                <w:noWrap/>
                <w:vAlign w:val="center"/>
                <w:hideMark/>
              </w:tcPr>
            </w:tcPrChange>
          </w:tcPr>
          <w:p w14:paraId="3F715062" w14:textId="77777777" w:rsidR="00C1382B" w:rsidRPr="00FD2760" w:rsidRDefault="00C1382B" w:rsidP="000245EB">
            <w:pPr>
              <w:spacing w:line="276" w:lineRule="auto"/>
              <w:jc w:val="center"/>
              <w:rPr>
                <w:ins w:id="13863" w:author="phuong vu" w:date="2018-11-23T15:08:00Z"/>
                <w:lang w:val="en-US"/>
              </w:rPr>
            </w:pPr>
            <w:ins w:id="13864" w:author="phuong vu" w:date="2018-11-23T15:08:00Z">
              <w:r>
                <w:rPr>
                  <w:lang w:val="en-US"/>
                </w:rPr>
                <w:t>X</w:t>
              </w:r>
            </w:ins>
          </w:p>
        </w:tc>
        <w:tc>
          <w:tcPr>
            <w:tcW w:w="825" w:type="dxa"/>
            <w:noWrap/>
            <w:vAlign w:val="center"/>
            <w:hideMark/>
            <w:tcPrChange w:id="13865" w:author="Tran Huan" w:date="2018-11-25T23:46:00Z">
              <w:tcPr>
                <w:tcW w:w="811" w:type="dxa"/>
                <w:noWrap/>
                <w:vAlign w:val="center"/>
                <w:hideMark/>
              </w:tcPr>
            </w:tcPrChange>
          </w:tcPr>
          <w:p w14:paraId="79258834" w14:textId="77777777" w:rsidR="00C1382B" w:rsidRPr="00FD2760" w:rsidRDefault="00C1382B" w:rsidP="000245EB">
            <w:pPr>
              <w:spacing w:line="276" w:lineRule="auto"/>
              <w:jc w:val="center"/>
              <w:rPr>
                <w:ins w:id="13866" w:author="phuong vu" w:date="2018-11-23T15:08:00Z"/>
              </w:rPr>
            </w:pPr>
          </w:p>
        </w:tc>
        <w:tc>
          <w:tcPr>
            <w:tcW w:w="1205" w:type="dxa"/>
            <w:noWrap/>
            <w:vAlign w:val="center"/>
            <w:hideMark/>
            <w:tcPrChange w:id="13867" w:author="Tran Huan" w:date="2018-11-25T23:46:00Z">
              <w:tcPr>
                <w:tcW w:w="1226" w:type="dxa"/>
                <w:noWrap/>
                <w:vAlign w:val="center"/>
                <w:hideMark/>
              </w:tcPr>
            </w:tcPrChange>
          </w:tcPr>
          <w:p w14:paraId="2FE73378" w14:textId="77777777" w:rsidR="00C1382B" w:rsidRPr="00FD2760" w:rsidRDefault="00C1382B" w:rsidP="000245EB">
            <w:pPr>
              <w:spacing w:line="276" w:lineRule="auto"/>
              <w:jc w:val="center"/>
              <w:rPr>
                <w:ins w:id="13868" w:author="phuong vu" w:date="2018-11-23T15:08:00Z"/>
              </w:rPr>
            </w:pPr>
            <w:ins w:id="13869" w:author="phuong vu" w:date="2018-11-23T15:08:00Z">
              <w:r w:rsidRPr="00FD2760">
                <w:t>X</w:t>
              </w:r>
            </w:ins>
          </w:p>
        </w:tc>
        <w:tc>
          <w:tcPr>
            <w:tcW w:w="2218" w:type="dxa"/>
            <w:noWrap/>
            <w:hideMark/>
            <w:tcPrChange w:id="13870" w:author="Tran Huan" w:date="2018-11-25T23:46:00Z">
              <w:tcPr>
                <w:tcW w:w="2262" w:type="dxa"/>
                <w:noWrap/>
                <w:hideMark/>
              </w:tcPr>
            </w:tcPrChange>
          </w:tcPr>
          <w:p w14:paraId="53AE50BE" w14:textId="77777777" w:rsidR="00C1382B" w:rsidRPr="00FD2760" w:rsidRDefault="00C1382B" w:rsidP="000245EB">
            <w:pPr>
              <w:spacing w:line="276" w:lineRule="auto"/>
              <w:rPr>
                <w:ins w:id="13871" w:author="phuong vu" w:date="2018-11-23T15:08:00Z"/>
              </w:rPr>
            </w:pPr>
            <w:ins w:id="13872" w:author="phuong vu" w:date="2018-11-23T15:08:00Z">
              <w:r w:rsidRPr="00FD2760">
                <w:t>ID nhãn hiệu.</w:t>
              </w:r>
            </w:ins>
          </w:p>
        </w:tc>
      </w:tr>
      <w:tr w:rsidR="00C1382B" w:rsidRPr="00CF0C7E" w14:paraId="3A37C4B6" w14:textId="77777777" w:rsidTr="00266AC8">
        <w:trPr>
          <w:trHeight w:val="300"/>
          <w:ins w:id="13873" w:author="phuong vu" w:date="2018-11-23T15:08:00Z"/>
          <w:trPrChange w:id="13874" w:author="Tran Huan" w:date="2018-11-25T23:46:00Z">
            <w:trPr>
              <w:trHeight w:val="300"/>
            </w:trPr>
          </w:trPrChange>
        </w:trPr>
        <w:tc>
          <w:tcPr>
            <w:tcW w:w="810" w:type="dxa"/>
            <w:noWrap/>
            <w:hideMark/>
            <w:tcPrChange w:id="13875" w:author="Tran Huan" w:date="2018-11-25T23:46:00Z">
              <w:tcPr>
                <w:tcW w:w="687" w:type="dxa"/>
                <w:noWrap/>
                <w:hideMark/>
              </w:tcPr>
            </w:tcPrChange>
          </w:tcPr>
          <w:p w14:paraId="32E18C15" w14:textId="77777777" w:rsidR="00C1382B" w:rsidRPr="00FD2760" w:rsidRDefault="00C1382B" w:rsidP="000245EB">
            <w:pPr>
              <w:spacing w:line="276" w:lineRule="auto"/>
              <w:rPr>
                <w:ins w:id="13876" w:author="phuong vu" w:date="2018-11-23T15:08:00Z"/>
              </w:rPr>
            </w:pPr>
            <w:ins w:id="13877" w:author="phuong vu" w:date="2018-11-23T15:08:00Z">
              <w:r w:rsidRPr="00FD2760">
                <w:t>6</w:t>
              </w:r>
            </w:ins>
          </w:p>
        </w:tc>
        <w:tc>
          <w:tcPr>
            <w:tcW w:w="1828" w:type="dxa"/>
            <w:noWrap/>
            <w:hideMark/>
            <w:tcPrChange w:id="13878" w:author="Tran Huan" w:date="2018-11-25T23:46:00Z">
              <w:tcPr>
                <w:tcW w:w="1792" w:type="dxa"/>
                <w:noWrap/>
                <w:hideMark/>
              </w:tcPr>
            </w:tcPrChange>
          </w:tcPr>
          <w:p w14:paraId="11C7E224" w14:textId="28701B9B" w:rsidR="00C1382B" w:rsidRPr="00FD2760" w:rsidRDefault="008441B4" w:rsidP="000245EB">
            <w:pPr>
              <w:spacing w:line="276" w:lineRule="auto"/>
              <w:rPr>
                <w:ins w:id="13879" w:author="phuong vu" w:date="2018-11-23T15:08:00Z"/>
              </w:rPr>
            </w:pPr>
            <w:ins w:id="13880" w:author="phuong vu" w:date="2018-11-23T15:08:00Z">
              <w:r w:rsidRPr="00FD2760">
                <w:t>color_id</w:t>
              </w:r>
            </w:ins>
          </w:p>
        </w:tc>
        <w:tc>
          <w:tcPr>
            <w:tcW w:w="1149" w:type="dxa"/>
            <w:noWrap/>
            <w:hideMark/>
            <w:tcPrChange w:id="13881" w:author="Tran Huan" w:date="2018-11-25T23:46:00Z">
              <w:tcPr>
                <w:tcW w:w="1130" w:type="dxa"/>
                <w:noWrap/>
                <w:hideMark/>
              </w:tcPr>
            </w:tcPrChange>
          </w:tcPr>
          <w:p w14:paraId="3C3B30C2" w14:textId="77777777" w:rsidR="00C1382B" w:rsidRPr="00FD2760" w:rsidRDefault="00C1382B" w:rsidP="000245EB">
            <w:pPr>
              <w:spacing w:line="276" w:lineRule="auto"/>
              <w:rPr>
                <w:ins w:id="13882" w:author="phuong vu" w:date="2018-11-23T15:08:00Z"/>
              </w:rPr>
            </w:pPr>
            <w:ins w:id="13883" w:author="phuong vu" w:date="2018-11-23T15:08:00Z">
              <w:r w:rsidRPr="00FD2760">
                <w:t>numeric</w:t>
              </w:r>
            </w:ins>
          </w:p>
        </w:tc>
        <w:tc>
          <w:tcPr>
            <w:tcW w:w="855" w:type="dxa"/>
            <w:noWrap/>
            <w:vAlign w:val="center"/>
            <w:hideMark/>
            <w:tcPrChange w:id="13884" w:author="Tran Huan" w:date="2018-11-25T23:46:00Z">
              <w:tcPr>
                <w:tcW w:w="869" w:type="dxa"/>
                <w:noWrap/>
                <w:vAlign w:val="center"/>
                <w:hideMark/>
              </w:tcPr>
            </w:tcPrChange>
          </w:tcPr>
          <w:p w14:paraId="45CA465D" w14:textId="77777777" w:rsidR="00C1382B" w:rsidRPr="00FD2760" w:rsidRDefault="00C1382B" w:rsidP="000245EB">
            <w:pPr>
              <w:spacing w:line="276" w:lineRule="auto"/>
              <w:jc w:val="center"/>
              <w:rPr>
                <w:ins w:id="13885" w:author="phuong vu" w:date="2018-11-23T15:08:00Z"/>
                <w:lang w:val="en-US"/>
              </w:rPr>
            </w:pPr>
            <w:ins w:id="13886" w:author="phuong vu" w:date="2018-11-23T15:08:00Z">
              <w:r>
                <w:rPr>
                  <w:lang w:val="en-US"/>
                </w:rPr>
                <w:t>X</w:t>
              </w:r>
            </w:ins>
          </w:p>
        </w:tc>
        <w:tc>
          <w:tcPr>
            <w:tcW w:w="825" w:type="dxa"/>
            <w:noWrap/>
            <w:vAlign w:val="center"/>
            <w:hideMark/>
            <w:tcPrChange w:id="13887" w:author="Tran Huan" w:date="2018-11-25T23:46:00Z">
              <w:tcPr>
                <w:tcW w:w="811" w:type="dxa"/>
                <w:noWrap/>
                <w:vAlign w:val="center"/>
                <w:hideMark/>
              </w:tcPr>
            </w:tcPrChange>
          </w:tcPr>
          <w:p w14:paraId="7BFA26FD" w14:textId="77777777" w:rsidR="00C1382B" w:rsidRPr="00FD2760" w:rsidRDefault="00C1382B" w:rsidP="000245EB">
            <w:pPr>
              <w:spacing w:line="276" w:lineRule="auto"/>
              <w:jc w:val="center"/>
              <w:rPr>
                <w:ins w:id="13888" w:author="phuong vu" w:date="2018-11-23T15:08:00Z"/>
              </w:rPr>
            </w:pPr>
          </w:p>
        </w:tc>
        <w:tc>
          <w:tcPr>
            <w:tcW w:w="1205" w:type="dxa"/>
            <w:noWrap/>
            <w:vAlign w:val="center"/>
            <w:hideMark/>
            <w:tcPrChange w:id="13889" w:author="Tran Huan" w:date="2018-11-25T23:46:00Z">
              <w:tcPr>
                <w:tcW w:w="1226" w:type="dxa"/>
                <w:noWrap/>
                <w:vAlign w:val="center"/>
                <w:hideMark/>
              </w:tcPr>
            </w:tcPrChange>
          </w:tcPr>
          <w:p w14:paraId="46B6A382" w14:textId="77777777" w:rsidR="00C1382B" w:rsidRPr="00FD2760" w:rsidRDefault="00C1382B" w:rsidP="000245EB">
            <w:pPr>
              <w:spacing w:line="276" w:lineRule="auto"/>
              <w:jc w:val="center"/>
              <w:rPr>
                <w:ins w:id="13890" w:author="phuong vu" w:date="2018-11-23T15:08:00Z"/>
              </w:rPr>
            </w:pPr>
            <w:ins w:id="13891" w:author="phuong vu" w:date="2018-11-23T15:08:00Z">
              <w:r w:rsidRPr="00FD2760">
                <w:t>X</w:t>
              </w:r>
            </w:ins>
          </w:p>
        </w:tc>
        <w:tc>
          <w:tcPr>
            <w:tcW w:w="2218" w:type="dxa"/>
            <w:noWrap/>
            <w:hideMark/>
            <w:tcPrChange w:id="13892" w:author="Tran Huan" w:date="2018-11-25T23:46:00Z">
              <w:tcPr>
                <w:tcW w:w="2262" w:type="dxa"/>
                <w:noWrap/>
                <w:hideMark/>
              </w:tcPr>
            </w:tcPrChange>
          </w:tcPr>
          <w:p w14:paraId="67AB85C5" w14:textId="77777777" w:rsidR="00C1382B" w:rsidRPr="00FD2760" w:rsidRDefault="00C1382B" w:rsidP="000245EB">
            <w:pPr>
              <w:spacing w:line="276" w:lineRule="auto"/>
              <w:rPr>
                <w:ins w:id="13893" w:author="phuong vu" w:date="2018-11-23T15:08:00Z"/>
              </w:rPr>
            </w:pPr>
            <w:ins w:id="13894" w:author="phuong vu" w:date="2018-11-23T15:08:00Z">
              <w:r w:rsidRPr="00FD2760">
                <w:t xml:space="preserve">ID màu sắc. </w:t>
              </w:r>
            </w:ins>
          </w:p>
        </w:tc>
      </w:tr>
      <w:tr w:rsidR="00C1382B" w:rsidRPr="00CF0C7E" w14:paraId="3E67B91E" w14:textId="77777777" w:rsidTr="00266AC8">
        <w:trPr>
          <w:trHeight w:val="300"/>
          <w:ins w:id="13895" w:author="phuong vu" w:date="2018-11-23T15:08:00Z"/>
          <w:trPrChange w:id="13896" w:author="Tran Huan" w:date="2018-11-25T23:46:00Z">
            <w:trPr>
              <w:trHeight w:val="300"/>
            </w:trPr>
          </w:trPrChange>
        </w:trPr>
        <w:tc>
          <w:tcPr>
            <w:tcW w:w="810" w:type="dxa"/>
            <w:noWrap/>
            <w:hideMark/>
            <w:tcPrChange w:id="13897" w:author="Tran Huan" w:date="2018-11-25T23:46:00Z">
              <w:tcPr>
                <w:tcW w:w="687" w:type="dxa"/>
                <w:noWrap/>
                <w:hideMark/>
              </w:tcPr>
            </w:tcPrChange>
          </w:tcPr>
          <w:p w14:paraId="08825469" w14:textId="77777777" w:rsidR="00C1382B" w:rsidRPr="00FD2760" w:rsidRDefault="00C1382B" w:rsidP="000245EB">
            <w:pPr>
              <w:spacing w:line="276" w:lineRule="auto"/>
              <w:rPr>
                <w:ins w:id="13898" w:author="phuong vu" w:date="2018-11-23T15:08:00Z"/>
              </w:rPr>
            </w:pPr>
            <w:ins w:id="13899" w:author="phuong vu" w:date="2018-11-23T15:08:00Z">
              <w:r w:rsidRPr="00FD2760">
                <w:t>7</w:t>
              </w:r>
            </w:ins>
          </w:p>
        </w:tc>
        <w:tc>
          <w:tcPr>
            <w:tcW w:w="1828" w:type="dxa"/>
            <w:noWrap/>
            <w:hideMark/>
            <w:tcPrChange w:id="13900" w:author="Tran Huan" w:date="2018-11-25T23:46:00Z">
              <w:tcPr>
                <w:tcW w:w="1792" w:type="dxa"/>
                <w:noWrap/>
                <w:hideMark/>
              </w:tcPr>
            </w:tcPrChange>
          </w:tcPr>
          <w:p w14:paraId="0AECEEE7" w14:textId="79D52916" w:rsidR="00C1382B" w:rsidRPr="00FD2760" w:rsidRDefault="008441B4" w:rsidP="000245EB">
            <w:pPr>
              <w:spacing w:line="276" w:lineRule="auto"/>
              <w:rPr>
                <w:ins w:id="13901" w:author="phuong vu" w:date="2018-11-23T15:08:00Z"/>
              </w:rPr>
            </w:pPr>
            <w:ins w:id="13902" w:author="phuong vu" w:date="2018-11-23T15:08:00Z">
              <w:r w:rsidRPr="00FD2760">
                <w:t>product_id</w:t>
              </w:r>
            </w:ins>
          </w:p>
        </w:tc>
        <w:tc>
          <w:tcPr>
            <w:tcW w:w="1149" w:type="dxa"/>
            <w:noWrap/>
            <w:hideMark/>
            <w:tcPrChange w:id="13903" w:author="Tran Huan" w:date="2018-11-25T23:46:00Z">
              <w:tcPr>
                <w:tcW w:w="1130" w:type="dxa"/>
                <w:noWrap/>
                <w:hideMark/>
              </w:tcPr>
            </w:tcPrChange>
          </w:tcPr>
          <w:p w14:paraId="3E95D495" w14:textId="77777777" w:rsidR="00C1382B" w:rsidRPr="00FD2760" w:rsidRDefault="00C1382B" w:rsidP="000245EB">
            <w:pPr>
              <w:spacing w:line="276" w:lineRule="auto"/>
              <w:rPr>
                <w:ins w:id="13904" w:author="phuong vu" w:date="2018-11-23T15:08:00Z"/>
              </w:rPr>
            </w:pPr>
            <w:ins w:id="13905" w:author="phuong vu" w:date="2018-11-23T15:08:00Z">
              <w:r w:rsidRPr="00FD2760">
                <w:t>numeric</w:t>
              </w:r>
            </w:ins>
          </w:p>
        </w:tc>
        <w:tc>
          <w:tcPr>
            <w:tcW w:w="855" w:type="dxa"/>
            <w:noWrap/>
            <w:vAlign w:val="center"/>
            <w:hideMark/>
            <w:tcPrChange w:id="13906" w:author="Tran Huan" w:date="2018-11-25T23:46:00Z">
              <w:tcPr>
                <w:tcW w:w="869" w:type="dxa"/>
                <w:noWrap/>
                <w:vAlign w:val="center"/>
                <w:hideMark/>
              </w:tcPr>
            </w:tcPrChange>
          </w:tcPr>
          <w:p w14:paraId="1509289B" w14:textId="77777777" w:rsidR="00C1382B" w:rsidRPr="00FD2760" w:rsidRDefault="00C1382B" w:rsidP="000245EB">
            <w:pPr>
              <w:spacing w:line="276" w:lineRule="auto"/>
              <w:jc w:val="center"/>
              <w:rPr>
                <w:ins w:id="13907" w:author="phuong vu" w:date="2018-11-23T15:08:00Z"/>
                <w:lang w:val="en-US"/>
              </w:rPr>
            </w:pPr>
            <w:ins w:id="13908" w:author="phuong vu" w:date="2018-11-23T15:08:00Z">
              <w:r>
                <w:rPr>
                  <w:lang w:val="en-US"/>
                </w:rPr>
                <w:t>X</w:t>
              </w:r>
            </w:ins>
          </w:p>
        </w:tc>
        <w:tc>
          <w:tcPr>
            <w:tcW w:w="825" w:type="dxa"/>
            <w:noWrap/>
            <w:vAlign w:val="center"/>
            <w:hideMark/>
            <w:tcPrChange w:id="13909" w:author="Tran Huan" w:date="2018-11-25T23:46:00Z">
              <w:tcPr>
                <w:tcW w:w="811" w:type="dxa"/>
                <w:noWrap/>
                <w:vAlign w:val="center"/>
                <w:hideMark/>
              </w:tcPr>
            </w:tcPrChange>
          </w:tcPr>
          <w:p w14:paraId="1B6778EF" w14:textId="77777777" w:rsidR="00C1382B" w:rsidRPr="00FD2760" w:rsidRDefault="00C1382B" w:rsidP="000245EB">
            <w:pPr>
              <w:spacing w:line="276" w:lineRule="auto"/>
              <w:jc w:val="center"/>
              <w:rPr>
                <w:ins w:id="13910" w:author="phuong vu" w:date="2018-11-23T15:08:00Z"/>
              </w:rPr>
            </w:pPr>
          </w:p>
        </w:tc>
        <w:tc>
          <w:tcPr>
            <w:tcW w:w="1205" w:type="dxa"/>
            <w:noWrap/>
            <w:vAlign w:val="center"/>
            <w:hideMark/>
            <w:tcPrChange w:id="13911" w:author="Tran Huan" w:date="2018-11-25T23:46:00Z">
              <w:tcPr>
                <w:tcW w:w="1226" w:type="dxa"/>
                <w:noWrap/>
                <w:vAlign w:val="center"/>
                <w:hideMark/>
              </w:tcPr>
            </w:tcPrChange>
          </w:tcPr>
          <w:p w14:paraId="6B972C42" w14:textId="77777777" w:rsidR="00C1382B" w:rsidRPr="00FD2760" w:rsidRDefault="00C1382B" w:rsidP="000245EB">
            <w:pPr>
              <w:spacing w:line="276" w:lineRule="auto"/>
              <w:jc w:val="center"/>
              <w:rPr>
                <w:ins w:id="13912" w:author="phuong vu" w:date="2018-11-23T15:08:00Z"/>
              </w:rPr>
            </w:pPr>
            <w:ins w:id="13913" w:author="phuong vu" w:date="2018-11-23T15:08:00Z">
              <w:r w:rsidRPr="00FD2760">
                <w:t>X</w:t>
              </w:r>
            </w:ins>
          </w:p>
        </w:tc>
        <w:tc>
          <w:tcPr>
            <w:tcW w:w="2218" w:type="dxa"/>
            <w:noWrap/>
            <w:hideMark/>
            <w:tcPrChange w:id="13914" w:author="Tran Huan" w:date="2018-11-25T23:46:00Z">
              <w:tcPr>
                <w:tcW w:w="2262" w:type="dxa"/>
                <w:noWrap/>
                <w:hideMark/>
              </w:tcPr>
            </w:tcPrChange>
          </w:tcPr>
          <w:p w14:paraId="2189CC1A" w14:textId="77777777" w:rsidR="00C1382B" w:rsidRPr="00FD2760" w:rsidRDefault="00C1382B" w:rsidP="000245EB">
            <w:pPr>
              <w:spacing w:line="276" w:lineRule="auto"/>
              <w:rPr>
                <w:ins w:id="13915" w:author="phuong vu" w:date="2018-11-23T15:08:00Z"/>
              </w:rPr>
            </w:pPr>
            <w:ins w:id="13916" w:author="phuong vu" w:date="2018-11-23T15:08:00Z">
              <w:r w:rsidRPr="00FD2760">
                <w:t>ID quần áo</w:t>
              </w:r>
            </w:ins>
          </w:p>
        </w:tc>
      </w:tr>
      <w:tr w:rsidR="00C1382B" w:rsidRPr="00CF0C7E" w14:paraId="6DDBAB9E" w14:textId="77777777" w:rsidTr="00266AC8">
        <w:trPr>
          <w:trHeight w:val="300"/>
          <w:ins w:id="13917" w:author="phuong vu" w:date="2018-11-23T15:08:00Z"/>
          <w:trPrChange w:id="13918" w:author="Tran Huan" w:date="2018-11-25T23:46:00Z">
            <w:trPr>
              <w:trHeight w:val="300"/>
            </w:trPr>
          </w:trPrChange>
        </w:trPr>
        <w:tc>
          <w:tcPr>
            <w:tcW w:w="810" w:type="dxa"/>
            <w:noWrap/>
            <w:hideMark/>
            <w:tcPrChange w:id="13919" w:author="Tran Huan" w:date="2018-11-25T23:46:00Z">
              <w:tcPr>
                <w:tcW w:w="687" w:type="dxa"/>
                <w:noWrap/>
                <w:hideMark/>
              </w:tcPr>
            </w:tcPrChange>
          </w:tcPr>
          <w:p w14:paraId="2C358C2A" w14:textId="77777777" w:rsidR="00C1382B" w:rsidRPr="00FD2760" w:rsidRDefault="00C1382B" w:rsidP="000245EB">
            <w:pPr>
              <w:spacing w:line="276" w:lineRule="auto"/>
              <w:rPr>
                <w:ins w:id="13920" w:author="phuong vu" w:date="2018-11-23T15:08:00Z"/>
              </w:rPr>
            </w:pPr>
            <w:ins w:id="13921" w:author="phuong vu" w:date="2018-11-23T15:08:00Z">
              <w:r w:rsidRPr="00FD2760">
                <w:t>8</w:t>
              </w:r>
            </w:ins>
          </w:p>
        </w:tc>
        <w:tc>
          <w:tcPr>
            <w:tcW w:w="1828" w:type="dxa"/>
            <w:noWrap/>
            <w:hideMark/>
            <w:tcPrChange w:id="13922" w:author="Tran Huan" w:date="2018-11-25T23:46:00Z">
              <w:tcPr>
                <w:tcW w:w="1792" w:type="dxa"/>
                <w:noWrap/>
                <w:hideMark/>
              </w:tcPr>
            </w:tcPrChange>
          </w:tcPr>
          <w:p w14:paraId="1D4F000D" w14:textId="7AA7D45F" w:rsidR="00C1382B" w:rsidRPr="00FD2760" w:rsidRDefault="008441B4" w:rsidP="000245EB">
            <w:pPr>
              <w:spacing w:line="276" w:lineRule="auto"/>
              <w:rPr>
                <w:ins w:id="13923" w:author="phuong vu" w:date="2018-11-23T15:08:00Z"/>
              </w:rPr>
            </w:pPr>
            <w:ins w:id="13924" w:author="phuong vu" w:date="2018-11-23T15:08:00Z">
              <w:r w:rsidRPr="00FD2760">
                <w:t>material_id</w:t>
              </w:r>
            </w:ins>
          </w:p>
        </w:tc>
        <w:tc>
          <w:tcPr>
            <w:tcW w:w="1149" w:type="dxa"/>
            <w:noWrap/>
            <w:hideMark/>
            <w:tcPrChange w:id="13925" w:author="Tran Huan" w:date="2018-11-25T23:46:00Z">
              <w:tcPr>
                <w:tcW w:w="1130" w:type="dxa"/>
                <w:noWrap/>
                <w:hideMark/>
              </w:tcPr>
            </w:tcPrChange>
          </w:tcPr>
          <w:p w14:paraId="7AC1AF90" w14:textId="77777777" w:rsidR="00C1382B" w:rsidRPr="00FD2760" w:rsidRDefault="00C1382B" w:rsidP="000245EB">
            <w:pPr>
              <w:spacing w:line="276" w:lineRule="auto"/>
              <w:rPr>
                <w:ins w:id="13926" w:author="phuong vu" w:date="2018-11-23T15:08:00Z"/>
              </w:rPr>
            </w:pPr>
            <w:ins w:id="13927" w:author="phuong vu" w:date="2018-11-23T15:08:00Z">
              <w:r w:rsidRPr="00FD2760">
                <w:t>numeric</w:t>
              </w:r>
            </w:ins>
          </w:p>
        </w:tc>
        <w:tc>
          <w:tcPr>
            <w:tcW w:w="855" w:type="dxa"/>
            <w:noWrap/>
            <w:vAlign w:val="center"/>
            <w:hideMark/>
            <w:tcPrChange w:id="13928" w:author="Tran Huan" w:date="2018-11-25T23:46:00Z">
              <w:tcPr>
                <w:tcW w:w="869" w:type="dxa"/>
                <w:noWrap/>
                <w:vAlign w:val="center"/>
                <w:hideMark/>
              </w:tcPr>
            </w:tcPrChange>
          </w:tcPr>
          <w:p w14:paraId="73791408" w14:textId="77777777" w:rsidR="00C1382B" w:rsidRPr="00FD2760" w:rsidRDefault="00C1382B" w:rsidP="000245EB">
            <w:pPr>
              <w:spacing w:line="276" w:lineRule="auto"/>
              <w:jc w:val="center"/>
              <w:rPr>
                <w:ins w:id="13929" w:author="phuong vu" w:date="2018-11-23T15:08:00Z"/>
                <w:lang w:val="en-US"/>
              </w:rPr>
            </w:pPr>
            <w:ins w:id="13930" w:author="phuong vu" w:date="2018-11-23T15:08:00Z">
              <w:r>
                <w:rPr>
                  <w:lang w:val="en-US"/>
                </w:rPr>
                <w:t>X</w:t>
              </w:r>
            </w:ins>
          </w:p>
        </w:tc>
        <w:tc>
          <w:tcPr>
            <w:tcW w:w="825" w:type="dxa"/>
            <w:noWrap/>
            <w:vAlign w:val="center"/>
            <w:hideMark/>
            <w:tcPrChange w:id="13931" w:author="Tran Huan" w:date="2018-11-25T23:46:00Z">
              <w:tcPr>
                <w:tcW w:w="811" w:type="dxa"/>
                <w:noWrap/>
                <w:vAlign w:val="center"/>
                <w:hideMark/>
              </w:tcPr>
            </w:tcPrChange>
          </w:tcPr>
          <w:p w14:paraId="07026654" w14:textId="77777777" w:rsidR="00C1382B" w:rsidRPr="00FD2760" w:rsidRDefault="00C1382B" w:rsidP="000245EB">
            <w:pPr>
              <w:spacing w:line="276" w:lineRule="auto"/>
              <w:jc w:val="center"/>
              <w:rPr>
                <w:ins w:id="13932" w:author="phuong vu" w:date="2018-11-23T15:08:00Z"/>
              </w:rPr>
            </w:pPr>
          </w:p>
        </w:tc>
        <w:tc>
          <w:tcPr>
            <w:tcW w:w="1205" w:type="dxa"/>
            <w:noWrap/>
            <w:vAlign w:val="center"/>
            <w:hideMark/>
            <w:tcPrChange w:id="13933" w:author="Tran Huan" w:date="2018-11-25T23:46:00Z">
              <w:tcPr>
                <w:tcW w:w="1226" w:type="dxa"/>
                <w:noWrap/>
                <w:vAlign w:val="center"/>
                <w:hideMark/>
              </w:tcPr>
            </w:tcPrChange>
          </w:tcPr>
          <w:p w14:paraId="021C5BE4" w14:textId="77777777" w:rsidR="00C1382B" w:rsidRPr="00FD2760" w:rsidRDefault="00C1382B" w:rsidP="000245EB">
            <w:pPr>
              <w:spacing w:line="276" w:lineRule="auto"/>
              <w:jc w:val="center"/>
              <w:rPr>
                <w:ins w:id="13934" w:author="phuong vu" w:date="2018-11-23T15:08:00Z"/>
              </w:rPr>
            </w:pPr>
            <w:ins w:id="13935" w:author="phuong vu" w:date="2018-11-23T15:08:00Z">
              <w:r w:rsidRPr="00FD2760">
                <w:t>X</w:t>
              </w:r>
            </w:ins>
          </w:p>
        </w:tc>
        <w:tc>
          <w:tcPr>
            <w:tcW w:w="2218" w:type="dxa"/>
            <w:noWrap/>
            <w:hideMark/>
            <w:tcPrChange w:id="13936" w:author="Tran Huan" w:date="2018-11-25T23:46:00Z">
              <w:tcPr>
                <w:tcW w:w="2262" w:type="dxa"/>
                <w:noWrap/>
                <w:hideMark/>
              </w:tcPr>
            </w:tcPrChange>
          </w:tcPr>
          <w:p w14:paraId="14FDF639" w14:textId="77777777" w:rsidR="00C1382B" w:rsidRPr="00FD2760" w:rsidRDefault="00C1382B" w:rsidP="000245EB">
            <w:pPr>
              <w:spacing w:line="276" w:lineRule="auto"/>
              <w:rPr>
                <w:ins w:id="13937" w:author="phuong vu" w:date="2018-11-23T15:08:00Z"/>
              </w:rPr>
            </w:pPr>
            <w:ins w:id="13938" w:author="phuong vu" w:date="2018-11-23T15:08:00Z">
              <w:r w:rsidRPr="00FD2760">
                <w:t xml:space="preserve">ID chất liệu. </w:t>
              </w:r>
            </w:ins>
          </w:p>
        </w:tc>
      </w:tr>
      <w:tr w:rsidR="00C1382B" w:rsidRPr="00CF0C7E" w14:paraId="752A5E9E" w14:textId="77777777" w:rsidTr="00266AC8">
        <w:trPr>
          <w:trHeight w:val="300"/>
          <w:ins w:id="13939" w:author="phuong vu" w:date="2018-11-23T15:08:00Z"/>
          <w:trPrChange w:id="13940" w:author="Tran Huan" w:date="2018-11-25T23:46:00Z">
            <w:trPr>
              <w:trHeight w:val="300"/>
            </w:trPr>
          </w:trPrChange>
        </w:trPr>
        <w:tc>
          <w:tcPr>
            <w:tcW w:w="810" w:type="dxa"/>
            <w:noWrap/>
            <w:hideMark/>
            <w:tcPrChange w:id="13941" w:author="Tran Huan" w:date="2018-11-25T23:46:00Z">
              <w:tcPr>
                <w:tcW w:w="687" w:type="dxa"/>
                <w:noWrap/>
                <w:hideMark/>
              </w:tcPr>
            </w:tcPrChange>
          </w:tcPr>
          <w:p w14:paraId="1F53C51C" w14:textId="77777777" w:rsidR="00C1382B" w:rsidRPr="00FD2760" w:rsidRDefault="00C1382B" w:rsidP="000245EB">
            <w:pPr>
              <w:spacing w:line="276" w:lineRule="auto"/>
              <w:rPr>
                <w:ins w:id="13942" w:author="phuong vu" w:date="2018-11-23T15:08:00Z"/>
              </w:rPr>
            </w:pPr>
            <w:ins w:id="13943" w:author="phuong vu" w:date="2018-11-23T15:08:00Z">
              <w:r w:rsidRPr="00FD2760">
                <w:t>9</w:t>
              </w:r>
            </w:ins>
          </w:p>
        </w:tc>
        <w:tc>
          <w:tcPr>
            <w:tcW w:w="1828" w:type="dxa"/>
            <w:noWrap/>
            <w:hideMark/>
            <w:tcPrChange w:id="13944" w:author="Tran Huan" w:date="2018-11-25T23:46:00Z">
              <w:tcPr>
                <w:tcW w:w="1792" w:type="dxa"/>
                <w:noWrap/>
                <w:hideMark/>
              </w:tcPr>
            </w:tcPrChange>
          </w:tcPr>
          <w:p w14:paraId="6BBD8E9F" w14:textId="77777777" w:rsidR="00C1382B" w:rsidRPr="00FD2760" w:rsidRDefault="00C1382B" w:rsidP="000245EB">
            <w:pPr>
              <w:spacing w:line="276" w:lineRule="auto"/>
              <w:rPr>
                <w:ins w:id="13945" w:author="phuong vu" w:date="2018-11-23T15:08:00Z"/>
              </w:rPr>
            </w:pPr>
            <w:ins w:id="13946" w:author="phuong vu" w:date="2018-11-23T15:08:00Z">
              <w:r w:rsidRPr="00FD2760">
                <w:t>amount</w:t>
              </w:r>
            </w:ins>
          </w:p>
        </w:tc>
        <w:tc>
          <w:tcPr>
            <w:tcW w:w="1149" w:type="dxa"/>
            <w:noWrap/>
            <w:hideMark/>
            <w:tcPrChange w:id="13947" w:author="Tran Huan" w:date="2018-11-25T23:46:00Z">
              <w:tcPr>
                <w:tcW w:w="1130" w:type="dxa"/>
                <w:noWrap/>
                <w:hideMark/>
              </w:tcPr>
            </w:tcPrChange>
          </w:tcPr>
          <w:p w14:paraId="62156697" w14:textId="77777777" w:rsidR="00C1382B" w:rsidRPr="00FD2760" w:rsidRDefault="00C1382B" w:rsidP="000245EB">
            <w:pPr>
              <w:spacing w:line="276" w:lineRule="auto"/>
              <w:rPr>
                <w:ins w:id="13948" w:author="phuong vu" w:date="2018-11-23T15:08:00Z"/>
              </w:rPr>
            </w:pPr>
            <w:ins w:id="13949" w:author="phuong vu" w:date="2018-11-23T15:08:00Z">
              <w:r>
                <w:rPr>
                  <w:lang w:val="en-US"/>
                </w:rPr>
                <w:t>double</w:t>
              </w:r>
            </w:ins>
          </w:p>
        </w:tc>
        <w:tc>
          <w:tcPr>
            <w:tcW w:w="855" w:type="dxa"/>
            <w:noWrap/>
            <w:vAlign w:val="center"/>
            <w:hideMark/>
            <w:tcPrChange w:id="13950" w:author="Tran Huan" w:date="2018-11-25T23:46:00Z">
              <w:tcPr>
                <w:tcW w:w="869" w:type="dxa"/>
                <w:noWrap/>
                <w:vAlign w:val="center"/>
                <w:hideMark/>
              </w:tcPr>
            </w:tcPrChange>
          </w:tcPr>
          <w:p w14:paraId="6A0DA05F" w14:textId="77777777" w:rsidR="00C1382B" w:rsidRPr="00FD2760" w:rsidRDefault="00C1382B" w:rsidP="000245EB">
            <w:pPr>
              <w:spacing w:line="276" w:lineRule="auto"/>
              <w:jc w:val="center"/>
              <w:rPr>
                <w:ins w:id="13951" w:author="phuong vu" w:date="2018-11-23T15:08:00Z"/>
              </w:rPr>
            </w:pPr>
          </w:p>
        </w:tc>
        <w:tc>
          <w:tcPr>
            <w:tcW w:w="825" w:type="dxa"/>
            <w:noWrap/>
            <w:vAlign w:val="center"/>
            <w:hideMark/>
            <w:tcPrChange w:id="13952" w:author="Tran Huan" w:date="2018-11-25T23:46:00Z">
              <w:tcPr>
                <w:tcW w:w="811" w:type="dxa"/>
                <w:noWrap/>
                <w:vAlign w:val="center"/>
                <w:hideMark/>
              </w:tcPr>
            </w:tcPrChange>
          </w:tcPr>
          <w:p w14:paraId="27CE3D79" w14:textId="77777777" w:rsidR="00C1382B" w:rsidRPr="00FD2760" w:rsidRDefault="00C1382B" w:rsidP="000245EB">
            <w:pPr>
              <w:spacing w:line="276" w:lineRule="auto"/>
              <w:jc w:val="center"/>
              <w:rPr>
                <w:ins w:id="13953" w:author="phuong vu" w:date="2018-11-23T15:08:00Z"/>
              </w:rPr>
            </w:pPr>
          </w:p>
        </w:tc>
        <w:tc>
          <w:tcPr>
            <w:tcW w:w="1205" w:type="dxa"/>
            <w:noWrap/>
            <w:vAlign w:val="center"/>
            <w:hideMark/>
            <w:tcPrChange w:id="13954" w:author="Tran Huan" w:date="2018-11-25T23:46:00Z">
              <w:tcPr>
                <w:tcW w:w="1226" w:type="dxa"/>
                <w:noWrap/>
                <w:vAlign w:val="center"/>
                <w:hideMark/>
              </w:tcPr>
            </w:tcPrChange>
          </w:tcPr>
          <w:p w14:paraId="2E190015" w14:textId="77777777" w:rsidR="00C1382B" w:rsidRPr="00FD2760" w:rsidRDefault="00C1382B" w:rsidP="000245EB">
            <w:pPr>
              <w:spacing w:line="276" w:lineRule="auto"/>
              <w:jc w:val="center"/>
              <w:rPr>
                <w:ins w:id="13955" w:author="phuong vu" w:date="2018-11-23T15:08:00Z"/>
              </w:rPr>
            </w:pPr>
          </w:p>
        </w:tc>
        <w:tc>
          <w:tcPr>
            <w:tcW w:w="2218" w:type="dxa"/>
            <w:noWrap/>
            <w:hideMark/>
            <w:tcPrChange w:id="13956" w:author="Tran Huan" w:date="2018-11-25T23:46:00Z">
              <w:tcPr>
                <w:tcW w:w="2262" w:type="dxa"/>
                <w:noWrap/>
                <w:hideMark/>
              </w:tcPr>
            </w:tcPrChange>
          </w:tcPr>
          <w:p w14:paraId="1024F727" w14:textId="7F485717" w:rsidR="00C1382B" w:rsidRPr="00C1382B" w:rsidRDefault="00C1382B" w:rsidP="000245EB">
            <w:pPr>
              <w:spacing w:line="276" w:lineRule="auto"/>
              <w:rPr>
                <w:ins w:id="13957" w:author="phuong vu" w:date="2018-11-23T15:08:00Z"/>
                <w:lang w:val="en-US"/>
                <w:rPrChange w:id="13958" w:author="phuong vu" w:date="2018-11-23T15:11:00Z">
                  <w:rPr>
                    <w:ins w:id="13959" w:author="phuong vu" w:date="2018-11-23T15:08:00Z"/>
                  </w:rPr>
                </w:rPrChange>
              </w:rPr>
            </w:pPr>
            <w:ins w:id="13960" w:author="phuong vu" w:date="2018-11-23T15:08:00Z">
              <w:r w:rsidRPr="00FD2760">
                <w:t>Số lượng quần</w:t>
              </w:r>
            </w:ins>
            <w:ins w:id="13961" w:author="phuong vu" w:date="2018-11-23T15:11:00Z">
              <w:r>
                <w:rPr>
                  <w:lang w:val="en-US"/>
                </w:rPr>
                <w:t xml:space="preserve"> áo</w:t>
              </w:r>
            </w:ins>
          </w:p>
        </w:tc>
      </w:tr>
      <w:tr w:rsidR="00C1382B" w:rsidRPr="00CF0C7E" w14:paraId="06486CB8" w14:textId="77777777" w:rsidTr="00266AC8">
        <w:trPr>
          <w:trHeight w:val="300"/>
          <w:ins w:id="13962" w:author="phuong vu" w:date="2018-11-23T15:08:00Z"/>
          <w:trPrChange w:id="13963" w:author="Tran Huan" w:date="2018-11-25T23:46:00Z">
            <w:trPr>
              <w:trHeight w:val="300"/>
            </w:trPr>
          </w:trPrChange>
        </w:trPr>
        <w:tc>
          <w:tcPr>
            <w:tcW w:w="810" w:type="dxa"/>
            <w:noWrap/>
            <w:hideMark/>
            <w:tcPrChange w:id="13964" w:author="Tran Huan" w:date="2018-11-25T23:46:00Z">
              <w:tcPr>
                <w:tcW w:w="687" w:type="dxa"/>
                <w:noWrap/>
                <w:hideMark/>
              </w:tcPr>
            </w:tcPrChange>
          </w:tcPr>
          <w:p w14:paraId="757CD03A" w14:textId="77777777" w:rsidR="00C1382B" w:rsidRPr="00FD2760" w:rsidRDefault="00C1382B" w:rsidP="000245EB">
            <w:pPr>
              <w:spacing w:line="276" w:lineRule="auto"/>
              <w:rPr>
                <w:ins w:id="13965" w:author="phuong vu" w:date="2018-11-23T15:08:00Z"/>
              </w:rPr>
            </w:pPr>
            <w:ins w:id="13966" w:author="phuong vu" w:date="2018-11-23T15:08:00Z">
              <w:r w:rsidRPr="00FD2760">
                <w:t>10</w:t>
              </w:r>
            </w:ins>
          </w:p>
        </w:tc>
        <w:tc>
          <w:tcPr>
            <w:tcW w:w="1828" w:type="dxa"/>
            <w:noWrap/>
            <w:hideMark/>
            <w:tcPrChange w:id="13967" w:author="Tran Huan" w:date="2018-11-25T23:46:00Z">
              <w:tcPr>
                <w:tcW w:w="1792" w:type="dxa"/>
                <w:noWrap/>
                <w:hideMark/>
              </w:tcPr>
            </w:tcPrChange>
          </w:tcPr>
          <w:p w14:paraId="504D3296" w14:textId="4885735C" w:rsidR="00C1382B" w:rsidRPr="00C1382B" w:rsidRDefault="00C1382B" w:rsidP="000245EB">
            <w:pPr>
              <w:spacing w:line="276" w:lineRule="auto"/>
              <w:rPr>
                <w:ins w:id="13968" w:author="phuong vu" w:date="2018-11-23T15:08:00Z"/>
                <w:lang w:val="en-US"/>
                <w:rPrChange w:id="13969" w:author="phuong vu" w:date="2018-11-23T15:10:00Z">
                  <w:rPr>
                    <w:ins w:id="13970" w:author="phuong vu" w:date="2018-11-23T15:08:00Z"/>
                  </w:rPr>
                </w:rPrChange>
              </w:rPr>
            </w:pPr>
            <w:ins w:id="13971" w:author="phuong vu" w:date="2018-11-23T15:10:00Z">
              <w:r>
                <w:rPr>
                  <w:lang w:val="en-US"/>
                </w:rPr>
                <w:t>status</w:t>
              </w:r>
            </w:ins>
          </w:p>
        </w:tc>
        <w:tc>
          <w:tcPr>
            <w:tcW w:w="1149" w:type="dxa"/>
            <w:noWrap/>
            <w:hideMark/>
            <w:tcPrChange w:id="13972" w:author="Tran Huan" w:date="2018-11-25T23:46:00Z">
              <w:tcPr>
                <w:tcW w:w="1130" w:type="dxa"/>
                <w:noWrap/>
                <w:hideMark/>
              </w:tcPr>
            </w:tcPrChange>
          </w:tcPr>
          <w:p w14:paraId="3C9A8586" w14:textId="77777777" w:rsidR="00C1382B" w:rsidRPr="00FD2760" w:rsidRDefault="00C1382B" w:rsidP="000245EB">
            <w:pPr>
              <w:spacing w:line="276" w:lineRule="auto"/>
              <w:rPr>
                <w:ins w:id="13973" w:author="phuong vu" w:date="2018-11-23T15:08:00Z"/>
              </w:rPr>
            </w:pPr>
            <w:ins w:id="13974" w:author="phuong vu" w:date="2018-11-23T15:08:00Z">
              <w:r w:rsidRPr="00FD2760">
                <w:t>character varying</w:t>
              </w:r>
            </w:ins>
          </w:p>
        </w:tc>
        <w:tc>
          <w:tcPr>
            <w:tcW w:w="855" w:type="dxa"/>
            <w:noWrap/>
            <w:vAlign w:val="center"/>
            <w:hideMark/>
            <w:tcPrChange w:id="13975" w:author="Tran Huan" w:date="2018-11-25T23:46:00Z">
              <w:tcPr>
                <w:tcW w:w="869" w:type="dxa"/>
                <w:noWrap/>
                <w:vAlign w:val="center"/>
                <w:hideMark/>
              </w:tcPr>
            </w:tcPrChange>
          </w:tcPr>
          <w:p w14:paraId="0F014824" w14:textId="42A763F8" w:rsidR="00C1382B" w:rsidRPr="00FD2760" w:rsidRDefault="00C1382B" w:rsidP="000245EB">
            <w:pPr>
              <w:spacing w:line="276" w:lineRule="auto"/>
              <w:jc w:val="center"/>
              <w:rPr>
                <w:ins w:id="13976" w:author="phuong vu" w:date="2018-11-23T15:08:00Z"/>
              </w:rPr>
            </w:pPr>
          </w:p>
        </w:tc>
        <w:tc>
          <w:tcPr>
            <w:tcW w:w="825" w:type="dxa"/>
            <w:noWrap/>
            <w:vAlign w:val="center"/>
            <w:hideMark/>
            <w:tcPrChange w:id="13977" w:author="Tran Huan" w:date="2018-11-25T23:46:00Z">
              <w:tcPr>
                <w:tcW w:w="811" w:type="dxa"/>
                <w:noWrap/>
                <w:vAlign w:val="center"/>
                <w:hideMark/>
              </w:tcPr>
            </w:tcPrChange>
          </w:tcPr>
          <w:p w14:paraId="3F39341E" w14:textId="77777777" w:rsidR="00C1382B" w:rsidRPr="00FD2760" w:rsidRDefault="00C1382B" w:rsidP="000245EB">
            <w:pPr>
              <w:spacing w:line="276" w:lineRule="auto"/>
              <w:jc w:val="center"/>
              <w:rPr>
                <w:ins w:id="13978" w:author="phuong vu" w:date="2018-11-23T15:08:00Z"/>
              </w:rPr>
            </w:pPr>
          </w:p>
        </w:tc>
        <w:tc>
          <w:tcPr>
            <w:tcW w:w="1205" w:type="dxa"/>
            <w:noWrap/>
            <w:vAlign w:val="center"/>
            <w:hideMark/>
            <w:tcPrChange w:id="13979" w:author="Tran Huan" w:date="2018-11-25T23:46:00Z">
              <w:tcPr>
                <w:tcW w:w="1226" w:type="dxa"/>
                <w:noWrap/>
                <w:vAlign w:val="center"/>
                <w:hideMark/>
              </w:tcPr>
            </w:tcPrChange>
          </w:tcPr>
          <w:p w14:paraId="10912EBB" w14:textId="77777777" w:rsidR="00C1382B" w:rsidRPr="00FD2760" w:rsidRDefault="00C1382B" w:rsidP="000245EB">
            <w:pPr>
              <w:spacing w:line="276" w:lineRule="auto"/>
              <w:jc w:val="center"/>
              <w:rPr>
                <w:ins w:id="13980" w:author="phuong vu" w:date="2018-11-23T15:08:00Z"/>
              </w:rPr>
            </w:pPr>
          </w:p>
        </w:tc>
        <w:tc>
          <w:tcPr>
            <w:tcW w:w="2218" w:type="dxa"/>
            <w:noWrap/>
            <w:hideMark/>
            <w:tcPrChange w:id="13981" w:author="Tran Huan" w:date="2018-11-25T23:46:00Z">
              <w:tcPr>
                <w:tcW w:w="2262" w:type="dxa"/>
                <w:noWrap/>
                <w:hideMark/>
              </w:tcPr>
            </w:tcPrChange>
          </w:tcPr>
          <w:p w14:paraId="2CBA6884" w14:textId="4C4DD4B4" w:rsidR="00C1382B" w:rsidRPr="00C1382B" w:rsidRDefault="00C1382B" w:rsidP="00266AC8">
            <w:pPr>
              <w:keepNext/>
              <w:spacing w:line="276" w:lineRule="auto"/>
              <w:rPr>
                <w:ins w:id="13982" w:author="phuong vu" w:date="2018-11-23T15:08:00Z"/>
                <w:lang w:val="en-US"/>
                <w:rPrChange w:id="13983" w:author="phuong vu" w:date="2018-11-23T15:11:00Z">
                  <w:rPr>
                    <w:ins w:id="13984" w:author="phuong vu" w:date="2018-11-23T15:08:00Z"/>
                  </w:rPr>
                </w:rPrChange>
              </w:rPr>
              <w:pPrChange w:id="13985" w:author="Tran Huan" w:date="2018-11-25T23:45:00Z">
                <w:pPr>
                  <w:spacing w:line="276" w:lineRule="auto"/>
                </w:pPr>
              </w:pPrChange>
            </w:pPr>
            <w:ins w:id="13986" w:author="phuong vu" w:date="2018-11-23T15:11:00Z">
              <w:r>
                <w:rPr>
                  <w:lang w:val="en-US"/>
                </w:rPr>
                <w:t>Trạng thái</w:t>
              </w:r>
            </w:ins>
          </w:p>
        </w:tc>
      </w:tr>
    </w:tbl>
    <w:p w14:paraId="54F4A8F8" w14:textId="79B729C1" w:rsidR="00266AC8" w:rsidRPr="00266AC8" w:rsidRDefault="00266AC8">
      <w:pPr>
        <w:pStyle w:val="Caption"/>
        <w:rPr>
          <w:ins w:id="13987" w:author="Tran Huan" w:date="2018-11-25T23:45:00Z"/>
          <w:rPrChange w:id="13988" w:author="Tran Huan" w:date="2018-11-25T23:45:00Z">
            <w:rPr>
              <w:ins w:id="13989" w:author="Tran Huan" w:date="2018-11-25T23:45:00Z"/>
            </w:rPr>
          </w:rPrChange>
        </w:rPr>
      </w:pPr>
      <w:ins w:id="13990" w:author="Tran Huan" w:date="2018-11-25T23:45:00Z">
        <w:r>
          <w:t xml:space="preserve">Bảng </w:t>
        </w:r>
      </w:ins>
      <w:ins w:id="13991" w:author="Tran Huan" w:date="2018-11-26T01:45:00Z">
        <w:r w:rsidR="00BA6170">
          <w:fldChar w:fldCharType="begin"/>
        </w:r>
        <w:r w:rsidR="00BA6170">
          <w:instrText xml:space="preserve"> STYLEREF 1 \s </w:instrText>
        </w:r>
      </w:ins>
      <w:r w:rsidR="00BA6170">
        <w:fldChar w:fldCharType="separate"/>
      </w:r>
      <w:r w:rsidR="00BA6170">
        <w:rPr>
          <w:noProof/>
        </w:rPr>
        <w:t>3</w:t>
      </w:r>
      <w:ins w:id="1399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3993" w:author="Tran Huan" w:date="2018-11-26T01:45:00Z">
        <w:r w:rsidR="00BA6170">
          <w:rPr>
            <w:noProof/>
          </w:rPr>
          <w:t>29</w:t>
        </w:r>
        <w:r w:rsidR="00BA6170">
          <w:fldChar w:fldCharType="end"/>
        </w:r>
      </w:ins>
      <w:ins w:id="13994" w:author="Tran Huan" w:date="2018-11-25T23:45:00Z">
        <w:r w:rsidRPr="00266AC8">
          <w:rPr>
            <w:rPrChange w:id="13995" w:author="Tran Huan" w:date="2018-11-25T23:45:00Z">
              <w:rPr>
                <w:lang w:val="en-US"/>
              </w:rPr>
            </w:rPrChange>
          </w:rPr>
          <w:t xml:space="preserve"> </w:t>
        </w:r>
        <w:r w:rsidRPr="008F40CD">
          <w:rPr>
            <w:i/>
          </w:rPr>
          <w:t>Bảng chi tiết túi giặt</w:t>
        </w:r>
      </w:ins>
    </w:p>
    <w:p w14:paraId="2993134B" w14:textId="73F6CDB4" w:rsidR="00C1382B" w:rsidRPr="000245EB" w:rsidDel="00266AC8" w:rsidRDefault="008441B4" w:rsidP="000D1FDC">
      <w:pPr>
        <w:pStyle w:val="Caption"/>
        <w:rPr>
          <w:ins w:id="13996" w:author="phuong vu" w:date="2018-11-23T15:12:00Z"/>
          <w:del w:id="13997" w:author="Tran Huan" w:date="2018-11-25T23:45:00Z"/>
          <w:rPrChange w:id="13998" w:author="Tran Huan" w:date="2018-11-25T16:08:00Z">
            <w:rPr>
              <w:ins w:id="13999" w:author="phuong vu" w:date="2018-11-23T15:12:00Z"/>
              <w:del w:id="14000" w:author="Tran Huan" w:date="2018-11-25T23:45:00Z"/>
              <w:lang w:val="en-US"/>
            </w:rPr>
          </w:rPrChange>
        </w:rPr>
        <w:pPrChange w:id="14001" w:author="Tran Huan" w:date="2018-11-25T23:36:00Z">
          <w:pPr>
            <w:pStyle w:val="Caption"/>
          </w:pPr>
        </w:pPrChange>
      </w:pPr>
      <w:ins w:id="14002" w:author="phuong vu" w:date="2018-11-23T15:12:00Z">
        <w:del w:id="14003" w:author="Tran Huan" w:date="2018-11-25T23:45:00Z">
          <w:r w:rsidDel="00266AC8">
            <w:delText xml:space="preserve">Bảng </w:delText>
          </w:r>
        </w:del>
      </w:ins>
      <w:ins w:id="14004" w:author="phuong vu" w:date="2018-11-23T15:14:00Z">
        <w:del w:id="14005" w:author="Tran Huan" w:date="2018-11-25T23:45:00Z">
          <w:r w:rsidR="00E95F1B" w:rsidDel="00266AC8">
            <w:fldChar w:fldCharType="begin"/>
          </w:r>
          <w:r w:rsidR="00E95F1B" w:rsidDel="00266AC8">
            <w:delInstrText xml:space="preserve"> STYLEREF 1 \s </w:delInstrText>
          </w:r>
        </w:del>
      </w:ins>
      <w:del w:id="14006" w:author="Tran Huan" w:date="2018-11-25T23:45:00Z">
        <w:r w:rsidR="00E95F1B" w:rsidDel="00266AC8">
          <w:fldChar w:fldCharType="separate"/>
        </w:r>
        <w:r w:rsidR="00B607D9" w:rsidDel="00266AC8">
          <w:rPr>
            <w:noProof/>
          </w:rPr>
          <w:delText>3</w:delText>
        </w:r>
      </w:del>
      <w:ins w:id="14007" w:author="phuong vu" w:date="2018-11-23T15:14:00Z">
        <w:del w:id="14008" w:author="Tran Huan" w:date="2018-11-25T23:45: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4009" w:author="Tran Huan" w:date="2018-11-25T23:45:00Z">
        <w:r w:rsidR="00E95F1B" w:rsidDel="00266AC8">
          <w:fldChar w:fldCharType="separate"/>
        </w:r>
      </w:del>
      <w:ins w:id="14010" w:author="phuong vu" w:date="2018-11-23T15:14:00Z">
        <w:del w:id="14011" w:author="Tran Huan" w:date="2018-11-25T23:45:00Z">
          <w:r w:rsidR="00E95F1B" w:rsidDel="00266AC8">
            <w:fldChar w:fldCharType="end"/>
          </w:r>
        </w:del>
      </w:ins>
      <w:ins w:id="14012" w:author="phuong vu" w:date="2018-11-23T15:12:00Z">
        <w:del w:id="14013" w:author="Tran Huan" w:date="2018-11-25T23:45:00Z">
          <w:r w:rsidRPr="000245EB" w:rsidDel="00266AC8">
            <w:rPr>
              <w:rPrChange w:id="14014" w:author="Tran Huan" w:date="2018-11-25T16:08:00Z">
                <w:rPr>
                  <w:lang w:val="en-US"/>
                </w:rPr>
              </w:rPrChange>
            </w:rPr>
            <w:delText xml:space="preserve"> </w:delText>
          </w:r>
          <w:r w:rsidRPr="00266AC8" w:rsidDel="00266AC8">
            <w:rPr>
              <w:i/>
              <w:rPrChange w:id="14015" w:author="Tran Huan" w:date="2018-11-25T23:45:00Z">
                <w:rPr>
                  <w:lang w:val="en-US"/>
                </w:rPr>
              </w:rPrChange>
            </w:rPr>
            <w:delText>Bảng chi tiết túi giặt</w:delText>
          </w:r>
        </w:del>
      </w:ins>
    </w:p>
    <w:p w14:paraId="0BB31BF8" w14:textId="02AEACC7" w:rsidR="008441B4" w:rsidRDefault="008441B4" w:rsidP="008441B4">
      <w:pPr>
        <w:rPr>
          <w:ins w:id="14016" w:author="phuong vu" w:date="2018-11-23T15:12:00Z"/>
          <w:b/>
          <w:lang w:val="en-US"/>
        </w:rPr>
      </w:pPr>
      <w:ins w:id="14017" w:author="phuong vu" w:date="2018-11-23T15:12:00Z">
        <w:r>
          <w:rPr>
            <w:b/>
            <w:lang w:val="en-US"/>
          </w:rPr>
          <w:t>BẢNG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1856AA" w14:paraId="6B25A924" w14:textId="77777777" w:rsidTr="000245EB">
        <w:trPr>
          <w:trHeight w:val="300"/>
          <w:ins w:id="14018" w:author="phuong vu" w:date="2018-11-23T15:13:00Z"/>
        </w:trPr>
        <w:tc>
          <w:tcPr>
            <w:tcW w:w="708" w:type="dxa"/>
            <w:noWrap/>
            <w:vAlign w:val="center"/>
            <w:hideMark/>
          </w:tcPr>
          <w:p w14:paraId="4090D060" w14:textId="77777777" w:rsidR="00E95F1B" w:rsidRPr="001856AA" w:rsidRDefault="00E95F1B" w:rsidP="000245EB">
            <w:pPr>
              <w:spacing w:line="276" w:lineRule="auto"/>
              <w:jc w:val="center"/>
              <w:rPr>
                <w:ins w:id="14019" w:author="phuong vu" w:date="2018-11-23T15:13:00Z"/>
                <w:b/>
                <w:bCs/>
              </w:rPr>
            </w:pPr>
            <w:ins w:id="14020" w:author="phuong vu" w:date="2018-11-23T15:13:00Z">
              <w:r w:rsidRPr="001856AA">
                <w:rPr>
                  <w:b/>
                  <w:bCs/>
                  <w:lang w:val="da-DK"/>
                </w:rPr>
                <w:t>STT</w:t>
              </w:r>
            </w:ins>
          </w:p>
        </w:tc>
        <w:tc>
          <w:tcPr>
            <w:tcW w:w="2484" w:type="dxa"/>
            <w:noWrap/>
            <w:vAlign w:val="center"/>
            <w:hideMark/>
          </w:tcPr>
          <w:p w14:paraId="0E96C66C" w14:textId="77777777" w:rsidR="00E95F1B" w:rsidRPr="001856AA" w:rsidRDefault="00E95F1B" w:rsidP="000245EB">
            <w:pPr>
              <w:spacing w:line="276" w:lineRule="auto"/>
              <w:jc w:val="center"/>
              <w:rPr>
                <w:ins w:id="14021" w:author="phuong vu" w:date="2018-11-23T15:13:00Z"/>
                <w:b/>
                <w:bCs/>
              </w:rPr>
            </w:pPr>
            <w:ins w:id="14022" w:author="phuong vu" w:date="2018-11-23T15:13:00Z">
              <w:r w:rsidRPr="001856AA">
                <w:rPr>
                  <w:b/>
                  <w:bCs/>
                  <w:lang w:val="da-DK"/>
                </w:rPr>
                <w:t>Tên trường</w:t>
              </w:r>
            </w:ins>
          </w:p>
        </w:tc>
        <w:tc>
          <w:tcPr>
            <w:tcW w:w="1300" w:type="dxa"/>
            <w:noWrap/>
            <w:vAlign w:val="center"/>
            <w:hideMark/>
          </w:tcPr>
          <w:p w14:paraId="4946E504" w14:textId="77777777" w:rsidR="00E95F1B" w:rsidRPr="001856AA" w:rsidRDefault="00E95F1B" w:rsidP="000245EB">
            <w:pPr>
              <w:spacing w:line="276" w:lineRule="auto"/>
              <w:jc w:val="center"/>
              <w:rPr>
                <w:ins w:id="14023" w:author="phuong vu" w:date="2018-11-23T15:13:00Z"/>
                <w:b/>
                <w:bCs/>
              </w:rPr>
            </w:pPr>
            <w:ins w:id="14024" w:author="phuong vu" w:date="2018-11-23T15:13:00Z">
              <w:r w:rsidRPr="001856AA">
                <w:rPr>
                  <w:b/>
                  <w:bCs/>
                  <w:lang w:val="da-DK"/>
                </w:rPr>
                <w:t>Kiểu</w:t>
              </w:r>
            </w:ins>
          </w:p>
        </w:tc>
        <w:tc>
          <w:tcPr>
            <w:tcW w:w="1098" w:type="dxa"/>
            <w:noWrap/>
            <w:vAlign w:val="center"/>
            <w:hideMark/>
          </w:tcPr>
          <w:p w14:paraId="3FCCA4BE" w14:textId="77777777" w:rsidR="00E95F1B" w:rsidRPr="001856AA" w:rsidRDefault="00E95F1B" w:rsidP="000245EB">
            <w:pPr>
              <w:spacing w:line="276" w:lineRule="auto"/>
              <w:jc w:val="center"/>
              <w:rPr>
                <w:ins w:id="14025" w:author="phuong vu" w:date="2018-11-23T15:13:00Z"/>
                <w:b/>
                <w:bCs/>
              </w:rPr>
            </w:pPr>
            <w:ins w:id="14026" w:author="phuong vu" w:date="2018-11-23T15:13:00Z">
              <w:r w:rsidRPr="001856AA">
                <w:rPr>
                  <w:b/>
                  <w:bCs/>
                  <w:lang w:val="da-DK"/>
                </w:rPr>
                <w:t>Chấp nhận Null</w:t>
              </w:r>
            </w:ins>
          </w:p>
        </w:tc>
        <w:tc>
          <w:tcPr>
            <w:tcW w:w="838" w:type="dxa"/>
            <w:noWrap/>
            <w:vAlign w:val="center"/>
            <w:hideMark/>
          </w:tcPr>
          <w:p w14:paraId="28D8E225" w14:textId="77777777" w:rsidR="00E95F1B" w:rsidRPr="001856AA" w:rsidRDefault="00E95F1B" w:rsidP="000245EB">
            <w:pPr>
              <w:spacing w:line="276" w:lineRule="auto"/>
              <w:jc w:val="center"/>
              <w:rPr>
                <w:ins w:id="14027" w:author="phuong vu" w:date="2018-11-23T15:13:00Z"/>
                <w:b/>
                <w:bCs/>
              </w:rPr>
            </w:pPr>
            <w:ins w:id="14028" w:author="phuong vu" w:date="2018-11-23T15:13:00Z">
              <w:r w:rsidRPr="001856AA">
                <w:rPr>
                  <w:b/>
                  <w:bCs/>
                  <w:lang w:val="da-DK"/>
                </w:rPr>
                <w:t>Khóa chính</w:t>
              </w:r>
            </w:ins>
          </w:p>
        </w:tc>
        <w:tc>
          <w:tcPr>
            <w:tcW w:w="823" w:type="dxa"/>
            <w:noWrap/>
            <w:vAlign w:val="center"/>
            <w:hideMark/>
          </w:tcPr>
          <w:p w14:paraId="2368661B" w14:textId="77777777" w:rsidR="00E95F1B" w:rsidRPr="001856AA" w:rsidRDefault="00E95F1B" w:rsidP="000245EB">
            <w:pPr>
              <w:spacing w:line="276" w:lineRule="auto"/>
              <w:jc w:val="center"/>
              <w:rPr>
                <w:ins w:id="14029" w:author="phuong vu" w:date="2018-11-23T15:13:00Z"/>
                <w:b/>
                <w:bCs/>
              </w:rPr>
            </w:pPr>
            <w:ins w:id="14030" w:author="phuong vu" w:date="2018-11-23T15:13:00Z">
              <w:r w:rsidRPr="001856AA">
                <w:rPr>
                  <w:b/>
                  <w:bCs/>
                  <w:lang w:val="da-DK"/>
                </w:rPr>
                <w:t>Khóa ngoại</w:t>
              </w:r>
            </w:ins>
          </w:p>
        </w:tc>
        <w:tc>
          <w:tcPr>
            <w:tcW w:w="2228" w:type="dxa"/>
            <w:noWrap/>
            <w:vAlign w:val="center"/>
            <w:hideMark/>
          </w:tcPr>
          <w:p w14:paraId="7721EA47" w14:textId="77777777" w:rsidR="00E95F1B" w:rsidRPr="001856AA" w:rsidRDefault="00E95F1B" w:rsidP="000245EB">
            <w:pPr>
              <w:spacing w:line="276" w:lineRule="auto"/>
              <w:ind w:right="226"/>
              <w:jc w:val="center"/>
              <w:rPr>
                <w:ins w:id="14031" w:author="phuong vu" w:date="2018-11-23T15:13:00Z"/>
                <w:b/>
                <w:bCs/>
              </w:rPr>
            </w:pPr>
            <w:ins w:id="14032" w:author="phuong vu" w:date="2018-11-23T15:13:00Z">
              <w:r w:rsidRPr="001856AA">
                <w:rPr>
                  <w:b/>
                  <w:bCs/>
                  <w:lang w:val="da-DK"/>
                </w:rPr>
                <w:t>Mô tả</w:t>
              </w:r>
            </w:ins>
          </w:p>
        </w:tc>
      </w:tr>
      <w:tr w:rsidR="00E95F1B" w:rsidRPr="001856AA" w14:paraId="4D5D462A" w14:textId="77777777" w:rsidTr="000245EB">
        <w:trPr>
          <w:trHeight w:val="300"/>
          <w:ins w:id="14033" w:author="phuong vu" w:date="2018-11-23T15:13:00Z"/>
        </w:trPr>
        <w:tc>
          <w:tcPr>
            <w:tcW w:w="708" w:type="dxa"/>
            <w:noWrap/>
            <w:vAlign w:val="center"/>
            <w:hideMark/>
          </w:tcPr>
          <w:p w14:paraId="1ED6B3F4" w14:textId="3BD76C4A" w:rsidR="00E95F1B" w:rsidRPr="00FD2760" w:rsidRDefault="00E95F1B" w:rsidP="000245EB">
            <w:pPr>
              <w:spacing w:line="276" w:lineRule="auto"/>
              <w:jc w:val="center"/>
              <w:rPr>
                <w:ins w:id="14034" w:author="phuong vu" w:date="2018-11-23T15:13:00Z"/>
              </w:rPr>
            </w:pPr>
            <w:ins w:id="14035" w:author="phuong vu" w:date="2018-11-23T15:13:00Z">
              <w:r w:rsidRPr="00FD2760">
                <w:t>1</w:t>
              </w:r>
            </w:ins>
          </w:p>
        </w:tc>
        <w:tc>
          <w:tcPr>
            <w:tcW w:w="2484" w:type="dxa"/>
            <w:noWrap/>
            <w:hideMark/>
          </w:tcPr>
          <w:p w14:paraId="2DC26472" w14:textId="1AA84EE6" w:rsidR="00E95F1B" w:rsidRPr="00FD2760" w:rsidRDefault="00E95F1B" w:rsidP="000245EB">
            <w:pPr>
              <w:spacing w:line="276" w:lineRule="auto"/>
              <w:rPr>
                <w:ins w:id="14036" w:author="phuong vu" w:date="2018-11-23T15:13:00Z"/>
              </w:rPr>
            </w:pPr>
            <w:ins w:id="14037" w:author="phuong vu" w:date="2018-11-23T15:13:00Z">
              <w:r w:rsidRPr="00FD2760">
                <w:t>id</w:t>
              </w:r>
            </w:ins>
          </w:p>
        </w:tc>
        <w:tc>
          <w:tcPr>
            <w:tcW w:w="1300" w:type="dxa"/>
            <w:noWrap/>
            <w:hideMark/>
          </w:tcPr>
          <w:p w14:paraId="159423DC" w14:textId="610836A4" w:rsidR="00E95F1B" w:rsidRPr="00FD2760" w:rsidRDefault="00E95F1B" w:rsidP="000245EB">
            <w:pPr>
              <w:spacing w:line="276" w:lineRule="auto"/>
              <w:rPr>
                <w:ins w:id="14038" w:author="phuong vu" w:date="2018-11-23T15:13:00Z"/>
              </w:rPr>
            </w:pPr>
            <w:ins w:id="14039" w:author="phuong vu" w:date="2018-11-23T15:13:00Z">
              <w:r w:rsidRPr="00FD2760">
                <w:t>numeric</w:t>
              </w:r>
            </w:ins>
          </w:p>
        </w:tc>
        <w:tc>
          <w:tcPr>
            <w:tcW w:w="1098" w:type="dxa"/>
            <w:noWrap/>
            <w:vAlign w:val="center"/>
            <w:hideMark/>
          </w:tcPr>
          <w:p w14:paraId="6F307C78" w14:textId="77777777" w:rsidR="00E95F1B" w:rsidRPr="00FD2760" w:rsidRDefault="00E95F1B" w:rsidP="000245EB">
            <w:pPr>
              <w:spacing w:line="276" w:lineRule="auto"/>
              <w:jc w:val="center"/>
              <w:rPr>
                <w:ins w:id="14040" w:author="phuong vu" w:date="2018-11-23T15:13:00Z"/>
              </w:rPr>
            </w:pPr>
          </w:p>
        </w:tc>
        <w:tc>
          <w:tcPr>
            <w:tcW w:w="838" w:type="dxa"/>
            <w:noWrap/>
            <w:vAlign w:val="center"/>
            <w:hideMark/>
          </w:tcPr>
          <w:p w14:paraId="322407B9" w14:textId="77777777" w:rsidR="00E95F1B" w:rsidRPr="00FD2760" w:rsidRDefault="00E95F1B" w:rsidP="000245EB">
            <w:pPr>
              <w:spacing w:line="276" w:lineRule="auto"/>
              <w:jc w:val="center"/>
              <w:rPr>
                <w:ins w:id="14041" w:author="phuong vu" w:date="2018-11-23T15:13:00Z"/>
              </w:rPr>
            </w:pPr>
            <w:ins w:id="14042" w:author="phuong vu" w:date="2018-11-23T15:13:00Z">
              <w:r w:rsidRPr="00FD2760">
                <w:t>X</w:t>
              </w:r>
            </w:ins>
          </w:p>
        </w:tc>
        <w:tc>
          <w:tcPr>
            <w:tcW w:w="823" w:type="dxa"/>
            <w:noWrap/>
            <w:vAlign w:val="center"/>
            <w:hideMark/>
          </w:tcPr>
          <w:p w14:paraId="2B490F10" w14:textId="77777777" w:rsidR="00E95F1B" w:rsidRPr="00FD2760" w:rsidRDefault="00E95F1B" w:rsidP="000245EB">
            <w:pPr>
              <w:spacing w:line="276" w:lineRule="auto"/>
              <w:jc w:val="center"/>
              <w:rPr>
                <w:ins w:id="14043" w:author="phuong vu" w:date="2018-11-23T15:13:00Z"/>
              </w:rPr>
            </w:pPr>
          </w:p>
        </w:tc>
        <w:tc>
          <w:tcPr>
            <w:tcW w:w="2228" w:type="dxa"/>
            <w:noWrap/>
            <w:hideMark/>
          </w:tcPr>
          <w:p w14:paraId="2CD39DE6" w14:textId="77777777" w:rsidR="00E95F1B" w:rsidRPr="00FD2760" w:rsidRDefault="00E95F1B" w:rsidP="000245EB">
            <w:pPr>
              <w:spacing w:line="276" w:lineRule="auto"/>
              <w:rPr>
                <w:ins w:id="14044" w:author="phuong vu" w:date="2018-11-23T15:13:00Z"/>
                <w:lang w:val="en-US"/>
              </w:rPr>
            </w:pPr>
            <w:ins w:id="14045" w:author="phuong vu" w:date="2018-11-23T15:13:00Z">
              <w:r w:rsidRPr="00FD2760">
                <w:t>ID</w:t>
              </w:r>
            </w:ins>
          </w:p>
        </w:tc>
      </w:tr>
      <w:tr w:rsidR="00E95F1B" w:rsidRPr="001856AA" w14:paraId="50287888" w14:textId="77777777" w:rsidTr="000245EB">
        <w:trPr>
          <w:trHeight w:val="300"/>
          <w:ins w:id="14046" w:author="phuong vu" w:date="2018-11-23T15:13:00Z"/>
        </w:trPr>
        <w:tc>
          <w:tcPr>
            <w:tcW w:w="708" w:type="dxa"/>
            <w:noWrap/>
            <w:vAlign w:val="center"/>
            <w:hideMark/>
          </w:tcPr>
          <w:p w14:paraId="0E598949" w14:textId="11110414" w:rsidR="00E95F1B" w:rsidRPr="00FD2760" w:rsidRDefault="00E95F1B" w:rsidP="000245EB">
            <w:pPr>
              <w:spacing w:line="276" w:lineRule="auto"/>
              <w:jc w:val="center"/>
              <w:rPr>
                <w:ins w:id="14047" w:author="phuong vu" w:date="2018-11-23T15:13:00Z"/>
              </w:rPr>
            </w:pPr>
            <w:ins w:id="14048" w:author="phuong vu" w:date="2018-11-23T15:13:00Z">
              <w:r w:rsidRPr="00FD2760">
                <w:t>2</w:t>
              </w:r>
            </w:ins>
          </w:p>
        </w:tc>
        <w:tc>
          <w:tcPr>
            <w:tcW w:w="2484" w:type="dxa"/>
            <w:noWrap/>
            <w:hideMark/>
          </w:tcPr>
          <w:p w14:paraId="1BF468B3" w14:textId="5F2A436B" w:rsidR="00E95F1B" w:rsidRPr="00FD2760" w:rsidRDefault="00E95F1B" w:rsidP="000245EB">
            <w:pPr>
              <w:spacing w:line="276" w:lineRule="auto"/>
              <w:rPr>
                <w:ins w:id="14049" w:author="phuong vu" w:date="2018-11-23T15:13:00Z"/>
                <w:lang w:val="en-US"/>
              </w:rPr>
            </w:pPr>
            <w:ins w:id="14050" w:author="phuong vu" w:date="2018-11-23T15:13:00Z">
              <w:r>
                <w:rPr>
                  <w:lang w:val="en-US"/>
                </w:rPr>
                <w:t>branch_id</w:t>
              </w:r>
            </w:ins>
          </w:p>
        </w:tc>
        <w:tc>
          <w:tcPr>
            <w:tcW w:w="1300" w:type="dxa"/>
            <w:noWrap/>
            <w:hideMark/>
          </w:tcPr>
          <w:p w14:paraId="0A6150D4" w14:textId="275C06D8" w:rsidR="00E95F1B" w:rsidRPr="00FD2760" w:rsidRDefault="00E95F1B" w:rsidP="000245EB">
            <w:pPr>
              <w:spacing w:line="276" w:lineRule="auto"/>
              <w:rPr>
                <w:ins w:id="14051" w:author="phuong vu" w:date="2018-11-23T15:13:00Z"/>
                <w:lang w:val="en-US"/>
              </w:rPr>
            </w:pPr>
            <w:ins w:id="14052" w:author="phuong vu" w:date="2018-11-23T15:13:00Z">
              <w:r>
                <w:rPr>
                  <w:lang w:val="en-US"/>
                </w:rPr>
                <w:t>numeric</w:t>
              </w:r>
            </w:ins>
          </w:p>
        </w:tc>
        <w:tc>
          <w:tcPr>
            <w:tcW w:w="1098" w:type="dxa"/>
            <w:noWrap/>
            <w:vAlign w:val="center"/>
            <w:hideMark/>
          </w:tcPr>
          <w:p w14:paraId="52669886" w14:textId="77777777" w:rsidR="00E95F1B" w:rsidRPr="00FD2760" w:rsidRDefault="00E95F1B" w:rsidP="000245EB">
            <w:pPr>
              <w:spacing w:line="276" w:lineRule="auto"/>
              <w:jc w:val="center"/>
              <w:rPr>
                <w:ins w:id="14053" w:author="phuong vu" w:date="2018-11-23T15:13:00Z"/>
              </w:rPr>
            </w:pPr>
          </w:p>
        </w:tc>
        <w:tc>
          <w:tcPr>
            <w:tcW w:w="838" w:type="dxa"/>
            <w:noWrap/>
            <w:vAlign w:val="center"/>
            <w:hideMark/>
          </w:tcPr>
          <w:p w14:paraId="44F63FC5" w14:textId="77777777" w:rsidR="00E95F1B" w:rsidRPr="00FD2760" w:rsidRDefault="00E95F1B" w:rsidP="000245EB">
            <w:pPr>
              <w:spacing w:line="276" w:lineRule="auto"/>
              <w:jc w:val="center"/>
              <w:rPr>
                <w:ins w:id="14054" w:author="phuong vu" w:date="2018-11-23T15:13:00Z"/>
              </w:rPr>
            </w:pPr>
          </w:p>
        </w:tc>
        <w:tc>
          <w:tcPr>
            <w:tcW w:w="823" w:type="dxa"/>
            <w:noWrap/>
            <w:vAlign w:val="center"/>
            <w:hideMark/>
          </w:tcPr>
          <w:p w14:paraId="35F94268" w14:textId="77777777" w:rsidR="00E95F1B" w:rsidRPr="00FD2760" w:rsidRDefault="00E95F1B" w:rsidP="000245EB">
            <w:pPr>
              <w:spacing w:line="276" w:lineRule="auto"/>
              <w:jc w:val="center"/>
              <w:rPr>
                <w:ins w:id="14055" w:author="phuong vu" w:date="2018-11-23T15:13:00Z"/>
                <w:lang w:val="en-US"/>
              </w:rPr>
            </w:pPr>
            <w:ins w:id="14056" w:author="phuong vu" w:date="2018-11-23T15:13:00Z">
              <w:r>
                <w:rPr>
                  <w:lang w:val="en-US"/>
                </w:rPr>
                <w:t>X</w:t>
              </w:r>
            </w:ins>
          </w:p>
        </w:tc>
        <w:tc>
          <w:tcPr>
            <w:tcW w:w="2228" w:type="dxa"/>
            <w:noWrap/>
            <w:hideMark/>
          </w:tcPr>
          <w:p w14:paraId="36756174" w14:textId="0AEC784F" w:rsidR="00E95F1B" w:rsidRPr="00FD2760" w:rsidRDefault="00E95F1B" w:rsidP="000245EB">
            <w:pPr>
              <w:spacing w:line="276" w:lineRule="auto"/>
              <w:rPr>
                <w:ins w:id="14057" w:author="phuong vu" w:date="2018-11-23T15:13:00Z"/>
                <w:lang w:val="en-US"/>
              </w:rPr>
            </w:pPr>
            <w:ins w:id="14058" w:author="phuong vu" w:date="2018-11-23T15:13:00Z">
              <w:r>
                <w:rPr>
                  <w:lang w:val="en-US"/>
                </w:rPr>
                <w:t xml:space="preserve">ID </w:t>
              </w:r>
            </w:ins>
            <w:ins w:id="14059" w:author="phuong vu" w:date="2018-11-23T15:15:00Z">
              <w:r>
                <w:rPr>
                  <w:lang w:val="en-US"/>
                </w:rPr>
                <w:t>chi nhánh</w:t>
              </w:r>
            </w:ins>
          </w:p>
        </w:tc>
      </w:tr>
      <w:tr w:rsidR="00E95F1B" w:rsidRPr="001856AA" w14:paraId="62F48FB2" w14:textId="77777777" w:rsidTr="000245EB">
        <w:trPr>
          <w:trHeight w:val="300"/>
          <w:ins w:id="14060" w:author="phuong vu" w:date="2018-11-23T15:13:00Z"/>
        </w:trPr>
        <w:tc>
          <w:tcPr>
            <w:tcW w:w="708" w:type="dxa"/>
            <w:noWrap/>
            <w:vAlign w:val="center"/>
          </w:tcPr>
          <w:p w14:paraId="3BA4C7A2" w14:textId="7D09F57B" w:rsidR="00E95F1B" w:rsidRPr="00FD2760" w:rsidRDefault="00E95F1B" w:rsidP="000245EB">
            <w:pPr>
              <w:spacing w:line="276" w:lineRule="auto"/>
              <w:jc w:val="center"/>
              <w:rPr>
                <w:ins w:id="14061" w:author="phuong vu" w:date="2018-11-23T15:13:00Z"/>
                <w:lang w:val="en-US"/>
              </w:rPr>
            </w:pPr>
            <w:ins w:id="14062" w:author="phuong vu" w:date="2018-11-23T15:13:00Z">
              <w:r>
                <w:rPr>
                  <w:lang w:val="en-US"/>
                </w:rPr>
                <w:t>3</w:t>
              </w:r>
            </w:ins>
          </w:p>
        </w:tc>
        <w:tc>
          <w:tcPr>
            <w:tcW w:w="2484" w:type="dxa"/>
            <w:noWrap/>
          </w:tcPr>
          <w:p w14:paraId="3B8B5D9B" w14:textId="70EC8E1A" w:rsidR="00E95F1B" w:rsidRDefault="00E95F1B" w:rsidP="000245EB">
            <w:pPr>
              <w:spacing w:line="276" w:lineRule="auto"/>
              <w:rPr>
                <w:ins w:id="14063" w:author="phuong vu" w:date="2018-11-23T15:13:00Z"/>
                <w:lang w:val="en-US"/>
              </w:rPr>
            </w:pPr>
            <w:ins w:id="14064" w:author="phuong vu" w:date="2018-11-23T15:13:00Z">
              <w:r>
                <w:rPr>
                  <w:lang w:val="en-US"/>
                </w:rPr>
                <w:t>washer_code</w:t>
              </w:r>
            </w:ins>
          </w:p>
        </w:tc>
        <w:tc>
          <w:tcPr>
            <w:tcW w:w="1300" w:type="dxa"/>
            <w:noWrap/>
          </w:tcPr>
          <w:p w14:paraId="6C92CF49" w14:textId="3251470E" w:rsidR="00E95F1B" w:rsidRDefault="00E95F1B" w:rsidP="000245EB">
            <w:pPr>
              <w:spacing w:line="276" w:lineRule="auto"/>
              <w:rPr>
                <w:ins w:id="14065" w:author="phuong vu" w:date="2018-11-23T15:13:00Z"/>
                <w:lang w:val="en-US"/>
              </w:rPr>
            </w:pPr>
            <w:ins w:id="14066" w:author="phuong vu" w:date="2018-11-23T15:13:00Z">
              <w:r w:rsidRPr="00FD2760">
                <w:t>character varying</w:t>
              </w:r>
            </w:ins>
          </w:p>
        </w:tc>
        <w:tc>
          <w:tcPr>
            <w:tcW w:w="1098" w:type="dxa"/>
            <w:noWrap/>
            <w:vAlign w:val="center"/>
          </w:tcPr>
          <w:p w14:paraId="57270467" w14:textId="77777777" w:rsidR="00E95F1B" w:rsidRPr="00FD2760" w:rsidRDefault="00E95F1B" w:rsidP="000245EB">
            <w:pPr>
              <w:spacing w:line="276" w:lineRule="auto"/>
              <w:jc w:val="center"/>
              <w:rPr>
                <w:ins w:id="14067" w:author="phuong vu" w:date="2018-11-23T15:13:00Z"/>
              </w:rPr>
            </w:pPr>
          </w:p>
        </w:tc>
        <w:tc>
          <w:tcPr>
            <w:tcW w:w="838" w:type="dxa"/>
            <w:noWrap/>
            <w:vAlign w:val="center"/>
          </w:tcPr>
          <w:p w14:paraId="0EE0B804" w14:textId="77777777" w:rsidR="00E95F1B" w:rsidRPr="00FD2760" w:rsidRDefault="00E95F1B" w:rsidP="000245EB">
            <w:pPr>
              <w:spacing w:line="276" w:lineRule="auto"/>
              <w:jc w:val="center"/>
              <w:rPr>
                <w:ins w:id="14068" w:author="phuong vu" w:date="2018-11-23T15:13:00Z"/>
              </w:rPr>
            </w:pPr>
          </w:p>
        </w:tc>
        <w:tc>
          <w:tcPr>
            <w:tcW w:w="823" w:type="dxa"/>
            <w:noWrap/>
            <w:vAlign w:val="center"/>
          </w:tcPr>
          <w:p w14:paraId="5E0027B3" w14:textId="3FF09622" w:rsidR="00E95F1B" w:rsidRPr="00FD2760" w:rsidRDefault="00E95F1B">
            <w:pPr>
              <w:spacing w:line="276" w:lineRule="auto"/>
              <w:rPr>
                <w:ins w:id="14069" w:author="phuong vu" w:date="2018-11-23T15:13:00Z"/>
                <w:lang w:val="en-US"/>
              </w:rPr>
              <w:pPrChange w:id="14070" w:author="phuong vu" w:date="2018-11-23T15:15:00Z">
                <w:pPr>
                  <w:spacing w:line="276" w:lineRule="auto"/>
                  <w:jc w:val="center"/>
                </w:pPr>
              </w:pPrChange>
            </w:pPr>
          </w:p>
        </w:tc>
        <w:tc>
          <w:tcPr>
            <w:tcW w:w="2228" w:type="dxa"/>
            <w:noWrap/>
          </w:tcPr>
          <w:p w14:paraId="46FFEB59" w14:textId="0C33F2A7" w:rsidR="00E95F1B" w:rsidRDefault="00E95F1B" w:rsidP="000245EB">
            <w:pPr>
              <w:spacing w:line="276" w:lineRule="auto"/>
              <w:rPr>
                <w:ins w:id="14071" w:author="phuong vu" w:date="2018-11-23T15:13:00Z"/>
                <w:lang w:val="en-US"/>
              </w:rPr>
            </w:pPr>
            <w:ins w:id="14072" w:author="phuong vu" w:date="2018-11-23T15:15:00Z">
              <w:r>
                <w:rPr>
                  <w:lang w:val="en-US"/>
                </w:rPr>
                <w:t>Mã máy giặt</w:t>
              </w:r>
            </w:ins>
          </w:p>
        </w:tc>
      </w:tr>
      <w:tr w:rsidR="00E95F1B" w:rsidRPr="001856AA" w14:paraId="7B347D57" w14:textId="77777777" w:rsidTr="000245EB">
        <w:trPr>
          <w:trHeight w:val="300"/>
          <w:ins w:id="14073" w:author="phuong vu" w:date="2018-11-23T15:13:00Z"/>
        </w:trPr>
        <w:tc>
          <w:tcPr>
            <w:tcW w:w="708" w:type="dxa"/>
            <w:noWrap/>
            <w:vAlign w:val="center"/>
            <w:hideMark/>
          </w:tcPr>
          <w:p w14:paraId="10B2A33B" w14:textId="23FC9C50" w:rsidR="00E95F1B" w:rsidRPr="00FD2760" w:rsidRDefault="00E95F1B" w:rsidP="000245EB">
            <w:pPr>
              <w:spacing w:line="276" w:lineRule="auto"/>
              <w:jc w:val="center"/>
              <w:rPr>
                <w:ins w:id="14074" w:author="phuong vu" w:date="2018-11-23T15:13:00Z"/>
                <w:lang w:val="en-US"/>
              </w:rPr>
            </w:pPr>
            <w:ins w:id="14075" w:author="phuong vu" w:date="2018-11-23T15:14:00Z">
              <w:r>
                <w:rPr>
                  <w:lang w:val="en-US"/>
                </w:rPr>
                <w:t>4</w:t>
              </w:r>
            </w:ins>
          </w:p>
        </w:tc>
        <w:tc>
          <w:tcPr>
            <w:tcW w:w="2484" w:type="dxa"/>
            <w:noWrap/>
            <w:hideMark/>
          </w:tcPr>
          <w:p w14:paraId="302CBCBE" w14:textId="4730ECF4" w:rsidR="00E95F1B" w:rsidRPr="00FD2760" w:rsidRDefault="00E95F1B" w:rsidP="000245EB">
            <w:pPr>
              <w:spacing w:line="276" w:lineRule="auto"/>
              <w:rPr>
                <w:ins w:id="14076" w:author="phuong vu" w:date="2018-11-23T15:13:00Z"/>
              </w:rPr>
            </w:pPr>
            <w:ins w:id="14077" w:author="phuong vu" w:date="2018-11-23T15:13:00Z">
              <w:r w:rsidRPr="00FD2760">
                <w:t>status</w:t>
              </w:r>
            </w:ins>
          </w:p>
        </w:tc>
        <w:tc>
          <w:tcPr>
            <w:tcW w:w="1300" w:type="dxa"/>
            <w:noWrap/>
            <w:hideMark/>
          </w:tcPr>
          <w:p w14:paraId="3F51823D" w14:textId="68321CD6" w:rsidR="00E95F1B" w:rsidRPr="00FD2760" w:rsidRDefault="00E95F1B" w:rsidP="000245EB">
            <w:pPr>
              <w:spacing w:line="276" w:lineRule="auto"/>
              <w:rPr>
                <w:ins w:id="14078" w:author="phuong vu" w:date="2018-11-23T15:13:00Z"/>
              </w:rPr>
            </w:pPr>
            <w:ins w:id="14079" w:author="phuong vu" w:date="2018-11-23T15:13:00Z">
              <w:r w:rsidRPr="00FD2760">
                <w:t>character varying</w:t>
              </w:r>
            </w:ins>
          </w:p>
        </w:tc>
        <w:tc>
          <w:tcPr>
            <w:tcW w:w="1098" w:type="dxa"/>
            <w:noWrap/>
            <w:vAlign w:val="center"/>
            <w:hideMark/>
          </w:tcPr>
          <w:p w14:paraId="34FE475C" w14:textId="77777777" w:rsidR="00E95F1B" w:rsidRPr="00FD2760" w:rsidRDefault="00E95F1B" w:rsidP="000245EB">
            <w:pPr>
              <w:spacing w:line="276" w:lineRule="auto"/>
              <w:jc w:val="center"/>
              <w:rPr>
                <w:ins w:id="14080" w:author="phuong vu" w:date="2018-11-23T15:13:00Z"/>
              </w:rPr>
            </w:pPr>
            <w:ins w:id="14081" w:author="phuong vu" w:date="2018-11-23T15:13:00Z">
              <w:r w:rsidRPr="00FD2760">
                <w:t>X</w:t>
              </w:r>
            </w:ins>
          </w:p>
        </w:tc>
        <w:tc>
          <w:tcPr>
            <w:tcW w:w="838" w:type="dxa"/>
            <w:noWrap/>
            <w:vAlign w:val="center"/>
            <w:hideMark/>
          </w:tcPr>
          <w:p w14:paraId="1A046F2A" w14:textId="77777777" w:rsidR="00E95F1B" w:rsidRPr="00FD2760" w:rsidRDefault="00E95F1B" w:rsidP="000245EB">
            <w:pPr>
              <w:spacing w:line="276" w:lineRule="auto"/>
              <w:jc w:val="center"/>
              <w:rPr>
                <w:ins w:id="14082" w:author="phuong vu" w:date="2018-11-23T15:13:00Z"/>
              </w:rPr>
            </w:pPr>
          </w:p>
        </w:tc>
        <w:tc>
          <w:tcPr>
            <w:tcW w:w="823" w:type="dxa"/>
            <w:noWrap/>
            <w:vAlign w:val="center"/>
            <w:hideMark/>
          </w:tcPr>
          <w:p w14:paraId="37295076" w14:textId="77777777" w:rsidR="00E95F1B" w:rsidRPr="00FD2760" w:rsidRDefault="00E95F1B" w:rsidP="000245EB">
            <w:pPr>
              <w:spacing w:line="276" w:lineRule="auto"/>
              <w:jc w:val="center"/>
              <w:rPr>
                <w:ins w:id="14083" w:author="phuong vu" w:date="2018-11-23T15:13:00Z"/>
              </w:rPr>
            </w:pPr>
          </w:p>
        </w:tc>
        <w:tc>
          <w:tcPr>
            <w:tcW w:w="2228" w:type="dxa"/>
            <w:noWrap/>
            <w:hideMark/>
          </w:tcPr>
          <w:p w14:paraId="47008D2B" w14:textId="77777777" w:rsidR="00E95F1B" w:rsidRPr="00FD2760" w:rsidRDefault="00E95F1B" w:rsidP="00266AC8">
            <w:pPr>
              <w:keepNext/>
              <w:spacing w:line="276" w:lineRule="auto"/>
              <w:rPr>
                <w:ins w:id="14084" w:author="phuong vu" w:date="2018-11-23T15:13:00Z"/>
              </w:rPr>
              <w:pPrChange w:id="14085" w:author="Tran Huan" w:date="2018-11-25T23:45:00Z">
                <w:pPr>
                  <w:keepNext/>
                  <w:spacing w:line="276" w:lineRule="auto"/>
                </w:pPr>
              </w:pPrChange>
            </w:pPr>
            <w:ins w:id="14086" w:author="phuong vu" w:date="2018-11-23T15:13:00Z">
              <w:r w:rsidRPr="00FD2760">
                <w:t>Trạng thái</w:t>
              </w:r>
            </w:ins>
          </w:p>
        </w:tc>
      </w:tr>
    </w:tbl>
    <w:p w14:paraId="15D0C2A3" w14:textId="7595BBAA" w:rsidR="00266AC8" w:rsidRPr="00266AC8" w:rsidRDefault="00266AC8">
      <w:pPr>
        <w:pStyle w:val="Caption"/>
        <w:rPr>
          <w:ins w:id="14087" w:author="Tran Huan" w:date="2018-11-25T23:45:00Z"/>
          <w:rPrChange w:id="14088" w:author="Tran Huan" w:date="2018-11-25T23:45:00Z">
            <w:rPr>
              <w:ins w:id="14089" w:author="Tran Huan" w:date="2018-11-25T23:45:00Z"/>
            </w:rPr>
          </w:rPrChange>
        </w:rPr>
      </w:pPr>
      <w:ins w:id="14090" w:author="Tran Huan" w:date="2018-11-25T23:45:00Z">
        <w:r>
          <w:t xml:space="preserve">Bảng </w:t>
        </w:r>
      </w:ins>
      <w:ins w:id="14091" w:author="Tran Huan" w:date="2018-11-26T01:45:00Z">
        <w:r w:rsidR="00BA6170">
          <w:fldChar w:fldCharType="begin"/>
        </w:r>
        <w:r w:rsidR="00BA6170">
          <w:instrText xml:space="preserve"> STYLEREF 1 \s </w:instrText>
        </w:r>
      </w:ins>
      <w:r w:rsidR="00BA6170">
        <w:fldChar w:fldCharType="separate"/>
      </w:r>
      <w:r w:rsidR="00BA6170">
        <w:rPr>
          <w:noProof/>
        </w:rPr>
        <w:t>3</w:t>
      </w:r>
      <w:ins w:id="14092"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4093" w:author="Tran Huan" w:date="2018-11-26T01:45:00Z">
        <w:r w:rsidR="00BA6170">
          <w:rPr>
            <w:noProof/>
          </w:rPr>
          <w:t>30</w:t>
        </w:r>
        <w:r w:rsidR="00BA6170">
          <w:fldChar w:fldCharType="end"/>
        </w:r>
      </w:ins>
      <w:ins w:id="14094" w:author="Tran Huan" w:date="2018-11-25T23:45:00Z">
        <w:r w:rsidRPr="00266AC8">
          <w:rPr>
            <w:rPrChange w:id="14095" w:author="Tran Huan" w:date="2018-11-25T23:45:00Z">
              <w:rPr>
                <w:lang w:val="en-US"/>
              </w:rPr>
            </w:rPrChange>
          </w:rPr>
          <w:t xml:space="preserve"> </w:t>
        </w:r>
        <w:r w:rsidRPr="008F40CD">
          <w:rPr>
            <w:i/>
          </w:rPr>
          <w:t>Bảng dữ liệu máy giặt</w:t>
        </w:r>
      </w:ins>
    </w:p>
    <w:p w14:paraId="6C5332D0" w14:textId="6D925B25" w:rsidR="000D1FDC" w:rsidRPr="000D1FDC" w:rsidRDefault="00E95F1B" w:rsidP="000D1FDC">
      <w:pPr>
        <w:rPr>
          <w:ins w:id="14096" w:author="Tran Huan" w:date="2018-11-25T23:40:00Z"/>
          <w:b/>
          <w:lang w:val="en-US"/>
        </w:rPr>
      </w:pPr>
      <w:ins w:id="14097" w:author="phuong vu" w:date="2018-11-23T15:14:00Z">
        <w:del w:id="14098" w:author="Tran Huan" w:date="2018-11-25T23:45:00Z">
          <w:r w:rsidDel="00266AC8">
            <w:delText xml:space="preserve">Bảng </w:delText>
          </w:r>
          <w:r w:rsidDel="00266AC8">
            <w:fldChar w:fldCharType="begin"/>
          </w:r>
          <w:r w:rsidDel="00266AC8">
            <w:delInstrText xml:space="preserve"> STYLEREF 1 \s </w:delInstrText>
          </w:r>
        </w:del>
      </w:ins>
      <w:del w:id="14099" w:author="Tran Huan" w:date="2018-11-25T23:45:00Z">
        <w:r w:rsidDel="00266AC8">
          <w:fldChar w:fldCharType="separate"/>
        </w:r>
        <w:r w:rsidR="00B607D9" w:rsidDel="00266AC8">
          <w:rPr>
            <w:noProof/>
          </w:rPr>
          <w:delText>3</w:delText>
        </w:r>
      </w:del>
      <w:ins w:id="14100" w:author="phuong vu" w:date="2018-11-23T15:14:00Z">
        <w:del w:id="14101" w:author="Tran Huan" w:date="2018-11-25T23:45:00Z">
          <w:r w:rsidDel="00266AC8">
            <w:fldChar w:fldCharType="end"/>
          </w:r>
          <w:r w:rsidDel="00266AC8">
            <w:delText>.</w:delText>
          </w:r>
          <w:r w:rsidDel="00266AC8">
            <w:fldChar w:fldCharType="begin"/>
          </w:r>
          <w:r w:rsidDel="00266AC8">
            <w:delInstrText xml:space="preserve"> SEQ Bảng \* ARABIC \s 1 </w:delInstrText>
          </w:r>
        </w:del>
      </w:ins>
      <w:del w:id="14102" w:author="Tran Huan" w:date="2018-11-25T23:45:00Z">
        <w:r w:rsidDel="00266AC8">
          <w:fldChar w:fldCharType="separate"/>
        </w:r>
      </w:del>
      <w:ins w:id="14103" w:author="phuong vu" w:date="2018-11-23T15:14:00Z">
        <w:del w:id="14104" w:author="Tran Huan" w:date="2018-11-25T23:45:00Z">
          <w:r w:rsidDel="00266AC8">
            <w:fldChar w:fldCharType="end"/>
          </w:r>
          <w:r w:rsidRPr="006D4C69" w:rsidDel="00266AC8">
            <w:delText xml:space="preserve"> </w:delText>
          </w:r>
          <w:r w:rsidRPr="00266AC8" w:rsidDel="00266AC8">
            <w:rPr>
              <w:i/>
              <w:rPrChange w:id="14105" w:author="Tran Huan" w:date="2018-11-25T23:45:00Z">
                <w:rPr/>
              </w:rPrChange>
            </w:rPr>
            <w:delText>B</w:delText>
          </w:r>
          <w:r w:rsidRPr="00266AC8" w:rsidDel="00266AC8">
            <w:rPr>
              <w:i/>
              <w:iCs/>
              <w:rPrChange w:id="14106" w:author="Tran Huan" w:date="2018-11-25T23:45:00Z">
                <w:rPr>
                  <w:i/>
                  <w:iCs/>
                </w:rPr>
              </w:rPrChange>
            </w:rPr>
            <w:delText>ảng dữ liệu máy giặt</w:delText>
          </w:r>
        </w:del>
      </w:ins>
      <w:moveToRangeStart w:id="14107" w:author="Tran Huan" w:date="2018-11-25T23:40:00Z" w:name="move530952529"/>
      <w:ins w:id="14108" w:author="Tran Huan" w:date="2018-11-25T23:40:00Z">
        <w:r w:rsidR="000D1FDC" w:rsidRPr="000D1FDC">
          <w:rPr>
            <w:b/>
            <w:lang w:val="en-US"/>
          </w:rPr>
          <w:t>BẢNG ORDER_DETAIL</w:t>
        </w:r>
      </w:ins>
    </w:p>
    <w:tbl>
      <w:tblPr>
        <w:tblStyle w:val="TableGrid"/>
        <w:tblW w:w="9567" w:type="dxa"/>
        <w:tblLook w:val="04A0" w:firstRow="1" w:lastRow="0" w:firstColumn="1" w:lastColumn="0" w:noHBand="0" w:noVBand="1"/>
        <w:tblPrChange w:id="14109" w:author="Tran Huan" w:date="2018-11-25T23:45:00Z">
          <w:tblPr>
            <w:tblStyle w:val="TableGrid"/>
            <w:tblW w:w="8889" w:type="dxa"/>
            <w:tblLook w:val="04A0" w:firstRow="1" w:lastRow="0" w:firstColumn="1" w:lastColumn="0" w:noHBand="0" w:noVBand="1"/>
          </w:tblPr>
        </w:tblPrChange>
      </w:tblPr>
      <w:tblGrid>
        <w:gridCol w:w="838"/>
        <w:gridCol w:w="1863"/>
        <w:gridCol w:w="1186"/>
        <w:gridCol w:w="911"/>
        <w:gridCol w:w="838"/>
        <w:gridCol w:w="1288"/>
        <w:gridCol w:w="2643"/>
        <w:tblGridChange w:id="14110">
          <w:tblGrid>
            <w:gridCol w:w="708"/>
            <w:gridCol w:w="1863"/>
            <w:gridCol w:w="1186"/>
            <w:gridCol w:w="911"/>
            <w:gridCol w:w="838"/>
            <w:gridCol w:w="1288"/>
            <w:gridCol w:w="2643"/>
          </w:tblGrid>
        </w:tblGridChange>
      </w:tblGrid>
      <w:tr w:rsidR="00266AC8" w:rsidRPr="000D1FDC" w14:paraId="36EB8DB5" w14:textId="77777777" w:rsidTr="00266AC8">
        <w:trPr>
          <w:trHeight w:val="300"/>
          <w:ins w:id="14111" w:author="Tran Huan" w:date="2018-11-25T23:40:00Z"/>
          <w:trPrChange w:id="14112" w:author="Tran Huan" w:date="2018-11-25T23:45:00Z">
            <w:trPr>
              <w:trHeight w:val="300"/>
            </w:trPr>
          </w:trPrChange>
        </w:trPr>
        <w:tc>
          <w:tcPr>
            <w:tcW w:w="838" w:type="dxa"/>
            <w:noWrap/>
            <w:vAlign w:val="center"/>
            <w:hideMark/>
            <w:tcPrChange w:id="14113" w:author="Tran Huan" w:date="2018-11-25T23:45:00Z">
              <w:tcPr>
                <w:tcW w:w="657" w:type="dxa"/>
                <w:noWrap/>
                <w:vAlign w:val="center"/>
                <w:hideMark/>
              </w:tcPr>
            </w:tcPrChange>
          </w:tcPr>
          <w:p w14:paraId="4ED1377E" w14:textId="77777777" w:rsidR="000D1FDC" w:rsidRPr="000D1FDC" w:rsidRDefault="000D1FDC" w:rsidP="000D1FDC">
            <w:pPr>
              <w:spacing w:after="160" w:line="259" w:lineRule="auto"/>
              <w:rPr>
                <w:ins w:id="14114" w:author="Tran Huan" w:date="2018-11-25T23:40:00Z"/>
                <w:b/>
                <w:bCs/>
              </w:rPr>
            </w:pPr>
            <w:ins w:id="14115" w:author="Tran Huan" w:date="2018-11-25T23:40:00Z">
              <w:r w:rsidRPr="000D1FDC">
                <w:rPr>
                  <w:b/>
                  <w:bCs/>
                  <w:lang w:val="da-DK"/>
                </w:rPr>
                <w:t>STT</w:t>
              </w:r>
            </w:ins>
          </w:p>
        </w:tc>
        <w:tc>
          <w:tcPr>
            <w:tcW w:w="1863" w:type="dxa"/>
            <w:noWrap/>
            <w:vAlign w:val="center"/>
            <w:hideMark/>
            <w:tcPrChange w:id="14116" w:author="Tran Huan" w:date="2018-11-25T23:45:00Z">
              <w:tcPr>
                <w:tcW w:w="1688" w:type="dxa"/>
                <w:noWrap/>
                <w:vAlign w:val="center"/>
                <w:hideMark/>
              </w:tcPr>
            </w:tcPrChange>
          </w:tcPr>
          <w:p w14:paraId="4B4AC632" w14:textId="77777777" w:rsidR="000D1FDC" w:rsidRPr="000D1FDC" w:rsidRDefault="000D1FDC" w:rsidP="000D1FDC">
            <w:pPr>
              <w:spacing w:after="160" w:line="259" w:lineRule="auto"/>
              <w:rPr>
                <w:ins w:id="14117" w:author="Tran Huan" w:date="2018-11-25T23:40:00Z"/>
                <w:b/>
                <w:bCs/>
              </w:rPr>
            </w:pPr>
            <w:ins w:id="14118" w:author="Tran Huan" w:date="2018-11-25T23:40:00Z">
              <w:r w:rsidRPr="000D1FDC">
                <w:rPr>
                  <w:b/>
                  <w:bCs/>
                  <w:lang w:val="da-DK"/>
                </w:rPr>
                <w:t>Tên trường</w:t>
              </w:r>
            </w:ins>
          </w:p>
        </w:tc>
        <w:tc>
          <w:tcPr>
            <w:tcW w:w="1186" w:type="dxa"/>
            <w:noWrap/>
            <w:vAlign w:val="center"/>
            <w:hideMark/>
            <w:tcPrChange w:id="14119" w:author="Tran Huan" w:date="2018-11-25T23:45:00Z">
              <w:tcPr>
                <w:tcW w:w="1186" w:type="dxa"/>
                <w:noWrap/>
                <w:vAlign w:val="center"/>
                <w:hideMark/>
              </w:tcPr>
            </w:tcPrChange>
          </w:tcPr>
          <w:p w14:paraId="0EA25BD0" w14:textId="77777777" w:rsidR="000D1FDC" w:rsidRPr="000D1FDC" w:rsidRDefault="000D1FDC" w:rsidP="000D1FDC">
            <w:pPr>
              <w:spacing w:after="160" w:line="259" w:lineRule="auto"/>
              <w:rPr>
                <w:ins w:id="14120" w:author="Tran Huan" w:date="2018-11-25T23:40:00Z"/>
                <w:b/>
                <w:bCs/>
              </w:rPr>
            </w:pPr>
            <w:ins w:id="14121" w:author="Tran Huan" w:date="2018-11-25T23:40:00Z">
              <w:r w:rsidRPr="000D1FDC">
                <w:rPr>
                  <w:b/>
                  <w:bCs/>
                  <w:lang w:val="da-DK"/>
                </w:rPr>
                <w:t>Kiểu</w:t>
              </w:r>
            </w:ins>
          </w:p>
        </w:tc>
        <w:tc>
          <w:tcPr>
            <w:tcW w:w="911" w:type="dxa"/>
            <w:noWrap/>
            <w:vAlign w:val="center"/>
            <w:hideMark/>
            <w:tcPrChange w:id="14122" w:author="Tran Huan" w:date="2018-11-25T23:45:00Z">
              <w:tcPr>
                <w:tcW w:w="911" w:type="dxa"/>
                <w:noWrap/>
                <w:vAlign w:val="center"/>
                <w:hideMark/>
              </w:tcPr>
            </w:tcPrChange>
          </w:tcPr>
          <w:p w14:paraId="05A8E068" w14:textId="77777777" w:rsidR="000D1FDC" w:rsidRPr="000D1FDC" w:rsidRDefault="000D1FDC" w:rsidP="000D1FDC">
            <w:pPr>
              <w:spacing w:after="160" w:line="259" w:lineRule="auto"/>
              <w:rPr>
                <w:ins w:id="14123" w:author="Tran Huan" w:date="2018-11-25T23:40:00Z"/>
                <w:b/>
                <w:bCs/>
              </w:rPr>
            </w:pPr>
            <w:ins w:id="14124" w:author="Tran Huan" w:date="2018-11-25T23:40:00Z">
              <w:r w:rsidRPr="000D1FDC">
                <w:rPr>
                  <w:b/>
                  <w:bCs/>
                  <w:lang w:val="da-DK"/>
                </w:rPr>
                <w:t>Chấp nhận Null</w:t>
              </w:r>
            </w:ins>
          </w:p>
        </w:tc>
        <w:tc>
          <w:tcPr>
            <w:tcW w:w="838" w:type="dxa"/>
            <w:noWrap/>
            <w:vAlign w:val="center"/>
            <w:hideMark/>
            <w:tcPrChange w:id="14125" w:author="Tran Huan" w:date="2018-11-25T23:45:00Z">
              <w:tcPr>
                <w:tcW w:w="774" w:type="dxa"/>
                <w:noWrap/>
                <w:vAlign w:val="center"/>
                <w:hideMark/>
              </w:tcPr>
            </w:tcPrChange>
          </w:tcPr>
          <w:p w14:paraId="3AB59ED8" w14:textId="77777777" w:rsidR="000D1FDC" w:rsidRPr="000D1FDC" w:rsidRDefault="000D1FDC" w:rsidP="000D1FDC">
            <w:pPr>
              <w:spacing w:after="160" w:line="259" w:lineRule="auto"/>
              <w:rPr>
                <w:ins w:id="14126" w:author="Tran Huan" w:date="2018-11-25T23:40:00Z"/>
                <w:b/>
                <w:bCs/>
              </w:rPr>
            </w:pPr>
            <w:ins w:id="14127" w:author="Tran Huan" w:date="2018-11-25T23:40:00Z">
              <w:r w:rsidRPr="000D1FDC">
                <w:rPr>
                  <w:b/>
                  <w:bCs/>
                  <w:lang w:val="da-DK"/>
                </w:rPr>
                <w:t>Khóa chính</w:t>
              </w:r>
            </w:ins>
          </w:p>
        </w:tc>
        <w:tc>
          <w:tcPr>
            <w:tcW w:w="1288" w:type="dxa"/>
            <w:noWrap/>
            <w:vAlign w:val="center"/>
            <w:hideMark/>
            <w:tcPrChange w:id="14128" w:author="Tran Huan" w:date="2018-11-25T23:45:00Z">
              <w:tcPr>
                <w:tcW w:w="1288" w:type="dxa"/>
                <w:noWrap/>
                <w:vAlign w:val="center"/>
                <w:hideMark/>
              </w:tcPr>
            </w:tcPrChange>
          </w:tcPr>
          <w:p w14:paraId="649B8C9F" w14:textId="77777777" w:rsidR="000D1FDC" w:rsidRPr="000D1FDC" w:rsidRDefault="000D1FDC" w:rsidP="000D1FDC">
            <w:pPr>
              <w:spacing w:after="160" w:line="259" w:lineRule="auto"/>
              <w:rPr>
                <w:ins w:id="14129" w:author="Tran Huan" w:date="2018-11-25T23:40:00Z"/>
                <w:b/>
                <w:bCs/>
              </w:rPr>
            </w:pPr>
            <w:ins w:id="14130" w:author="Tran Huan" w:date="2018-11-25T23:40:00Z">
              <w:r w:rsidRPr="000D1FDC">
                <w:rPr>
                  <w:b/>
                  <w:bCs/>
                  <w:lang w:val="da-DK"/>
                </w:rPr>
                <w:t>Khóa ngoại</w:t>
              </w:r>
            </w:ins>
          </w:p>
        </w:tc>
        <w:tc>
          <w:tcPr>
            <w:tcW w:w="2643" w:type="dxa"/>
            <w:noWrap/>
            <w:vAlign w:val="center"/>
            <w:hideMark/>
            <w:tcPrChange w:id="14131" w:author="Tran Huan" w:date="2018-11-25T23:45:00Z">
              <w:tcPr>
                <w:tcW w:w="2385" w:type="dxa"/>
                <w:noWrap/>
                <w:vAlign w:val="center"/>
                <w:hideMark/>
              </w:tcPr>
            </w:tcPrChange>
          </w:tcPr>
          <w:p w14:paraId="3E6EACE4" w14:textId="77777777" w:rsidR="000D1FDC" w:rsidRPr="000D1FDC" w:rsidRDefault="000D1FDC" w:rsidP="000D1FDC">
            <w:pPr>
              <w:spacing w:after="160" w:line="259" w:lineRule="auto"/>
              <w:rPr>
                <w:ins w:id="14132" w:author="Tran Huan" w:date="2018-11-25T23:40:00Z"/>
                <w:b/>
                <w:bCs/>
              </w:rPr>
            </w:pPr>
            <w:ins w:id="14133" w:author="Tran Huan" w:date="2018-11-25T23:40:00Z">
              <w:r w:rsidRPr="000D1FDC">
                <w:rPr>
                  <w:b/>
                  <w:bCs/>
                  <w:lang w:val="da-DK"/>
                </w:rPr>
                <w:t>Mô tả</w:t>
              </w:r>
            </w:ins>
          </w:p>
        </w:tc>
      </w:tr>
      <w:tr w:rsidR="00266AC8" w:rsidRPr="000D1FDC" w14:paraId="2C4E28CA" w14:textId="77777777" w:rsidTr="00266AC8">
        <w:trPr>
          <w:trHeight w:val="300"/>
          <w:ins w:id="14134" w:author="Tran Huan" w:date="2018-11-25T23:40:00Z"/>
          <w:trPrChange w:id="14135" w:author="Tran Huan" w:date="2018-11-25T23:45:00Z">
            <w:trPr>
              <w:trHeight w:val="300"/>
            </w:trPr>
          </w:trPrChange>
        </w:trPr>
        <w:tc>
          <w:tcPr>
            <w:tcW w:w="838" w:type="dxa"/>
            <w:noWrap/>
            <w:hideMark/>
            <w:tcPrChange w:id="14136" w:author="Tran Huan" w:date="2018-11-25T23:45:00Z">
              <w:tcPr>
                <w:tcW w:w="657" w:type="dxa"/>
                <w:noWrap/>
                <w:hideMark/>
              </w:tcPr>
            </w:tcPrChange>
          </w:tcPr>
          <w:p w14:paraId="05A81B4B" w14:textId="77777777" w:rsidR="000D1FDC" w:rsidRPr="000D1FDC" w:rsidRDefault="000D1FDC" w:rsidP="000D1FDC">
            <w:pPr>
              <w:spacing w:after="160" w:line="259" w:lineRule="auto"/>
              <w:rPr>
                <w:ins w:id="14137" w:author="Tran Huan" w:date="2018-11-25T23:40:00Z"/>
              </w:rPr>
            </w:pPr>
            <w:ins w:id="14138" w:author="Tran Huan" w:date="2018-11-25T23:40:00Z">
              <w:r w:rsidRPr="000D1FDC">
                <w:t>1</w:t>
              </w:r>
            </w:ins>
          </w:p>
        </w:tc>
        <w:tc>
          <w:tcPr>
            <w:tcW w:w="1863" w:type="dxa"/>
            <w:noWrap/>
            <w:hideMark/>
            <w:tcPrChange w:id="14139" w:author="Tran Huan" w:date="2018-11-25T23:45:00Z">
              <w:tcPr>
                <w:tcW w:w="1688" w:type="dxa"/>
                <w:noWrap/>
                <w:hideMark/>
              </w:tcPr>
            </w:tcPrChange>
          </w:tcPr>
          <w:p w14:paraId="1D2BCB1D" w14:textId="77777777" w:rsidR="000D1FDC" w:rsidRPr="000D1FDC" w:rsidRDefault="000D1FDC" w:rsidP="000D1FDC">
            <w:pPr>
              <w:spacing w:after="160" w:line="259" w:lineRule="auto"/>
              <w:rPr>
                <w:ins w:id="14140" w:author="Tran Huan" w:date="2018-11-25T23:40:00Z"/>
              </w:rPr>
            </w:pPr>
            <w:ins w:id="14141" w:author="Tran Huan" w:date="2018-11-25T23:40:00Z">
              <w:r w:rsidRPr="000D1FDC">
                <w:t>id</w:t>
              </w:r>
            </w:ins>
          </w:p>
        </w:tc>
        <w:tc>
          <w:tcPr>
            <w:tcW w:w="1186" w:type="dxa"/>
            <w:noWrap/>
            <w:hideMark/>
            <w:tcPrChange w:id="14142" w:author="Tran Huan" w:date="2018-11-25T23:45:00Z">
              <w:tcPr>
                <w:tcW w:w="1186" w:type="dxa"/>
                <w:noWrap/>
                <w:hideMark/>
              </w:tcPr>
            </w:tcPrChange>
          </w:tcPr>
          <w:p w14:paraId="341BDA39" w14:textId="77777777" w:rsidR="000D1FDC" w:rsidRPr="000D1FDC" w:rsidRDefault="000D1FDC" w:rsidP="000D1FDC">
            <w:pPr>
              <w:spacing w:after="160" w:line="259" w:lineRule="auto"/>
              <w:rPr>
                <w:ins w:id="14143" w:author="Tran Huan" w:date="2018-11-25T23:40:00Z"/>
              </w:rPr>
            </w:pPr>
            <w:ins w:id="14144" w:author="Tran Huan" w:date="2018-11-25T23:40:00Z">
              <w:r w:rsidRPr="000D1FDC">
                <w:t>numeric</w:t>
              </w:r>
            </w:ins>
          </w:p>
        </w:tc>
        <w:tc>
          <w:tcPr>
            <w:tcW w:w="911" w:type="dxa"/>
            <w:noWrap/>
            <w:vAlign w:val="center"/>
            <w:hideMark/>
            <w:tcPrChange w:id="14145" w:author="Tran Huan" w:date="2018-11-25T23:45:00Z">
              <w:tcPr>
                <w:tcW w:w="911" w:type="dxa"/>
                <w:noWrap/>
                <w:vAlign w:val="center"/>
                <w:hideMark/>
              </w:tcPr>
            </w:tcPrChange>
          </w:tcPr>
          <w:p w14:paraId="2B8F8983" w14:textId="77777777" w:rsidR="000D1FDC" w:rsidRPr="000D1FDC" w:rsidRDefault="000D1FDC" w:rsidP="000D1FDC">
            <w:pPr>
              <w:spacing w:after="160" w:line="259" w:lineRule="auto"/>
              <w:rPr>
                <w:ins w:id="14146" w:author="Tran Huan" w:date="2018-11-25T23:40:00Z"/>
              </w:rPr>
            </w:pPr>
          </w:p>
        </w:tc>
        <w:tc>
          <w:tcPr>
            <w:tcW w:w="838" w:type="dxa"/>
            <w:noWrap/>
            <w:vAlign w:val="center"/>
            <w:hideMark/>
            <w:tcPrChange w:id="14147" w:author="Tran Huan" w:date="2018-11-25T23:45:00Z">
              <w:tcPr>
                <w:tcW w:w="774" w:type="dxa"/>
                <w:noWrap/>
                <w:vAlign w:val="center"/>
                <w:hideMark/>
              </w:tcPr>
            </w:tcPrChange>
          </w:tcPr>
          <w:p w14:paraId="3C9B2109" w14:textId="77777777" w:rsidR="000D1FDC" w:rsidRPr="000D1FDC" w:rsidRDefault="000D1FDC" w:rsidP="000D1FDC">
            <w:pPr>
              <w:spacing w:after="160" w:line="259" w:lineRule="auto"/>
              <w:rPr>
                <w:ins w:id="14148" w:author="Tran Huan" w:date="2018-11-25T23:40:00Z"/>
              </w:rPr>
            </w:pPr>
            <w:ins w:id="14149" w:author="Tran Huan" w:date="2018-11-25T23:40:00Z">
              <w:r w:rsidRPr="000D1FDC">
                <w:t>X</w:t>
              </w:r>
            </w:ins>
          </w:p>
        </w:tc>
        <w:tc>
          <w:tcPr>
            <w:tcW w:w="1288" w:type="dxa"/>
            <w:noWrap/>
            <w:vAlign w:val="center"/>
            <w:hideMark/>
            <w:tcPrChange w:id="14150" w:author="Tran Huan" w:date="2018-11-25T23:45:00Z">
              <w:tcPr>
                <w:tcW w:w="1288" w:type="dxa"/>
                <w:noWrap/>
                <w:vAlign w:val="center"/>
                <w:hideMark/>
              </w:tcPr>
            </w:tcPrChange>
          </w:tcPr>
          <w:p w14:paraId="264F23D2" w14:textId="77777777" w:rsidR="000D1FDC" w:rsidRPr="000D1FDC" w:rsidRDefault="000D1FDC" w:rsidP="000D1FDC">
            <w:pPr>
              <w:spacing w:after="160" w:line="259" w:lineRule="auto"/>
              <w:rPr>
                <w:ins w:id="14151" w:author="Tran Huan" w:date="2018-11-25T23:40:00Z"/>
              </w:rPr>
            </w:pPr>
          </w:p>
        </w:tc>
        <w:tc>
          <w:tcPr>
            <w:tcW w:w="2643" w:type="dxa"/>
            <w:noWrap/>
            <w:hideMark/>
            <w:tcPrChange w:id="14152" w:author="Tran Huan" w:date="2018-11-25T23:45:00Z">
              <w:tcPr>
                <w:tcW w:w="2385" w:type="dxa"/>
                <w:noWrap/>
                <w:hideMark/>
              </w:tcPr>
            </w:tcPrChange>
          </w:tcPr>
          <w:p w14:paraId="451E090E" w14:textId="77777777" w:rsidR="000D1FDC" w:rsidRPr="000D1FDC" w:rsidRDefault="000D1FDC" w:rsidP="000D1FDC">
            <w:pPr>
              <w:spacing w:after="160" w:line="259" w:lineRule="auto"/>
              <w:rPr>
                <w:ins w:id="14153" w:author="Tran Huan" w:date="2018-11-25T23:40:00Z"/>
                <w:lang w:val="en-US"/>
              </w:rPr>
            </w:pPr>
            <w:ins w:id="14154" w:author="Tran Huan" w:date="2018-11-25T23:40:00Z">
              <w:r w:rsidRPr="000D1FDC">
                <w:t>ID chi tiết đ</w:t>
              </w:r>
              <w:r w:rsidRPr="000D1FDC">
                <w:rPr>
                  <w:lang w:val="en-US"/>
                </w:rPr>
                <w:t>ơn hàng</w:t>
              </w:r>
            </w:ins>
          </w:p>
        </w:tc>
      </w:tr>
      <w:tr w:rsidR="00266AC8" w:rsidRPr="000D1FDC" w14:paraId="35839551" w14:textId="77777777" w:rsidTr="00266AC8">
        <w:trPr>
          <w:trHeight w:val="300"/>
          <w:ins w:id="14155" w:author="Tran Huan" w:date="2018-11-25T23:40:00Z"/>
          <w:trPrChange w:id="14156" w:author="Tran Huan" w:date="2018-11-25T23:45:00Z">
            <w:trPr>
              <w:trHeight w:val="300"/>
            </w:trPr>
          </w:trPrChange>
        </w:trPr>
        <w:tc>
          <w:tcPr>
            <w:tcW w:w="838" w:type="dxa"/>
            <w:noWrap/>
            <w:hideMark/>
            <w:tcPrChange w:id="14157" w:author="Tran Huan" w:date="2018-11-25T23:45:00Z">
              <w:tcPr>
                <w:tcW w:w="657" w:type="dxa"/>
                <w:noWrap/>
                <w:hideMark/>
              </w:tcPr>
            </w:tcPrChange>
          </w:tcPr>
          <w:p w14:paraId="4D7FAAE5" w14:textId="77777777" w:rsidR="000D1FDC" w:rsidRPr="000D1FDC" w:rsidRDefault="000D1FDC" w:rsidP="000D1FDC">
            <w:pPr>
              <w:spacing w:after="160" w:line="259" w:lineRule="auto"/>
              <w:rPr>
                <w:ins w:id="14158" w:author="Tran Huan" w:date="2018-11-25T23:40:00Z"/>
              </w:rPr>
            </w:pPr>
            <w:ins w:id="14159" w:author="Tran Huan" w:date="2018-11-25T23:40:00Z">
              <w:r w:rsidRPr="000D1FDC">
                <w:t>2</w:t>
              </w:r>
            </w:ins>
          </w:p>
        </w:tc>
        <w:tc>
          <w:tcPr>
            <w:tcW w:w="1863" w:type="dxa"/>
            <w:noWrap/>
            <w:hideMark/>
            <w:tcPrChange w:id="14160" w:author="Tran Huan" w:date="2018-11-25T23:45:00Z">
              <w:tcPr>
                <w:tcW w:w="1688" w:type="dxa"/>
                <w:noWrap/>
                <w:hideMark/>
              </w:tcPr>
            </w:tcPrChange>
          </w:tcPr>
          <w:p w14:paraId="35CBE10B" w14:textId="77777777" w:rsidR="000D1FDC" w:rsidRPr="000D1FDC" w:rsidRDefault="000D1FDC" w:rsidP="000D1FDC">
            <w:pPr>
              <w:spacing w:after="160" w:line="259" w:lineRule="auto"/>
              <w:rPr>
                <w:ins w:id="14161" w:author="Tran Huan" w:date="2018-11-25T23:40:00Z"/>
              </w:rPr>
            </w:pPr>
            <w:ins w:id="14162" w:author="Tran Huan" w:date="2018-11-25T23:40:00Z">
              <w:r w:rsidRPr="000D1FDC">
                <w:rPr>
                  <w:lang w:val="en-US"/>
                </w:rPr>
                <w:t>order</w:t>
              </w:r>
              <w:r w:rsidRPr="000D1FDC">
                <w:t>_id</w:t>
              </w:r>
            </w:ins>
          </w:p>
        </w:tc>
        <w:tc>
          <w:tcPr>
            <w:tcW w:w="1186" w:type="dxa"/>
            <w:noWrap/>
            <w:hideMark/>
            <w:tcPrChange w:id="14163" w:author="Tran Huan" w:date="2018-11-25T23:45:00Z">
              <w:tcPr>
                <w:tcW w:w="1186" w:type="dxa"/>
                <w:noWrap/>
                <w:hideMark/>
              </w:tcPr>
            </w:tcPrChange>
          </w:tcPr>
          <w:p w14:paraId="69853245" w14:textId="77777777" w:rsidR="000D1FDC" w:rsidRPr="000D1FDC" w:rsidRDefault="000D1FDC" w:rsidP="000D1FDC">
            <w:pPr>
              <w:spacing w:after="160" w:line="259" w:lineRule="auto"/>
              <w:rPr>
                <w:ins w:id="14164" w:author="Tran Huan" w:date="2018-11-25T23:40:00Z"/>
              </w:rPr>
            </w:pPr>
            <w:ins w:id="14165" w:author="Tran Huan" w:date="2018-11-25T23:40:00Z">
              <w:r w:rsidRPr="000D1FDC">
                <w:t>numeric</w:t>
              </w:r>
            </w:ins>
          </w:p>
        </w:tc>
        <w:tc>
          <w:tcPr>
            <w:tcW w:w="911" w:type="dxa"/>
            <w:noWrap/>
            <w:vAlign w:val="center"/>
            <w:hideMark/>
            <w:tcPrChange w:id="14166" w:author="Tran Huan" w:date="2018-11-25T23:45:00Z">
              <w:tcPr>
                <w:tcW w:w="911" w:type="dxa"/>
                <w:noWrap/>
                <w:vAlign w:val="center"/>
                <w:hideMark/>
              </w:tcPr>
            </w:tcPrChange>
          </w:tcPr>
          <w:p w14:paraId="35E661A6" w14:textId="77777777" w:rsidR="000D1FDC" w:rsidRPr="000D1FDC" w:rsidRDefault="000D1FDC" w:rsidP="000D1FDC">
            <w:pPr>
              <w:spacing w:after="160" w:line="259" w:lineRule="auto"/>
              <w:rPr>
                <w:ins w:id="14167" w:author="Tran Huan" w:date="2018-11-25T23:40:00Z"/>
              </w:rPr>
            </w:pPr>
          </w:p>
        </w:tc>
        <w:tc>
          <w:tcPr>
            <w:tcW w:w="838" w:type="dxa"/>
            <w:noWrap/>
            <w:vAlign w:val="center"/>
            <w:hideMark/>
            <w:tcPrChange w:id="14168" w:author="Tran Huan" w:date="2018-11-25T23:45:00Z">
              <w:tcPr>
                <w:tcW w:w="774" w:type="dxa"/>
                <w:noWrap/>
                <w:vAlign w:val="center"/>
                <w:hideMark/>
              </w:tcPr>
            </w:tcPrChange>
          </w:tcPr>
          <w:p w14:paraId="623CFC50" w14:textId="77777777" w:rsidR="000D1FDC" w:rsidRPr="000D1FDC" w:rsidRDefault="000D1FDC" w:rsidP="000D1FDC">
            <w:pPr>
              <w:spacing w:after="160" w:line="259" w:lineRule="auto"/>
              <w:rPr>
                <w:ins w:id="14169" w:author="Tran Huan" w:date="2018-11-25T23:40:00Z"/>
              </w:rPr>
            </w:pPr>
          </w:p>
        </w:tc>
        <w:tc>
          <w:tcPr>
            <w:tcW w:w="1288" w:type="dxa"/>
            <w:noWrap/>
            <w:vAlign w:val="center"/>
            <w:hideMark/>
            <w:tcPrChange w:id="14170" w:author="Tran Huan" w:date="2018-11-25T23:45:00Z">
              <w:tcPr>
                <w:tcW w:w="1288" w:type="dxa"/>
                <w:noWrap/>
                <w:vAlign w:val="center"/>
                <w:hideMark/>
              </w:tcPr>
            </w:tcPrChange>
          </w:tcPr>
          <w:p w14:paraId="58A86F30" w14:textId="77777777" w:rsidR="000D1FDC" w:rsidRPr="000D1FDC" w:rsidRDefault="000D1FDC" w:rsidP="000D1FDC">
            <w:pPr>
              <w:spacing w:after="160" w:line="259" w:lineRule="auto"/>
              <w:rPr>
                <w:ins w:id="14171" w:author="Tran Huan" w:date="2018-11-25T23:40:00Z"/>
              </w:rPr>
            </w:pPr>
            <w:ins w:id="14172" w:author="Tran Huan" w:date="2018-11-25T23:40:00Z">
              <w:r w:rsidRPr="000D1FDC">
                <w:t>X</w:t>
              </w:r>
            </w:ins>
          </w:p>
        </w:tc>
        <w:tc>
          <w:tcPr>
            <w:tcW w:w="2643" w:type="dxa"/>
            <w:noWrap/>
            <w:hideMark/>
            <w:tcPrChange w:id="14173" w:author="Tran Huan" w:date="2018-11-25T23:45:00Z">
              <w:tcPr>
                <w:tcW w:w="2385" w:type="dxa"/>
                <w:noWrap/>
                <w:hideMark/>
              </w:tcPr>
            </w:tcPrChange>
          </w:tcPr>
          <w:p w14:paraId="50BE7461" w14:textId="77777777" w:rsidR="000D1FDC" w:rsidRPr="000D1FDC" w:rsidRDefault="000D1FDC" w:rsidP="000D1FDC">
            <w:pPr>
              <w:spacing w:after="160" w:line="259" w:lineRule="auto"/>
              <w:rPr>
                <w:ins w:id="14174" w:author="Tran Huan" w:date="2018-11-25T23:40:00Z"/>
                <w:lang w:val="en-US"/>
              </w:rPr>
            </w:pPr>
            <w:ins w:id="14175" w:author="Tran Huan" w:date="2018-11-25T23:40:00Z">
              <w:r w:rsidRPr="000D1FDC">
                <w:t>ID đ</w:t>
              </w:r>
              <w:r w:rsidRPr="000D1FDC">
                <w:rPr>
                  <w:lang w:val="en-US"/>
                </w:rPr>
                <w:t>ơn hàng</w:t>
              </w:r>
            </w:ins>
          </w:p>
        </w:tc>
      </w:tr>
      <w:tr w:rsidR="00266AC8" w:rsidRPr="000D1FDC" w14:paraId="7070A81B" w14:textId="77777777" w:rsidTr="00266AC8">
        <w:trPr>
          <w:trHeight w:val="300"/>
          <w:ins w:id="14176" w:author="Tran Huan" w:date="2018-11-25T23:40:00Z"/>
          <w:trPrChange w:id="14177" w:author="Tran Huan" w:date="2018-11-25T23:45:00Z">
            <w:trPr>
              <w:trHeight w:val="300"/>
            </w:trPr>
          </w:trPrChange>
        </w:trPr>
        <w:tc>
          <w:tcPr>
            <w:tcW w:w="838" w:type="dxa"/>
            <w:noWrap/>
            <w:hideMark/>
            <w:tcPrChange w:id="14178" w:author="Tran Huan" w:date="2018-11-25T23:45:00Z">
              <w:tcPr>
                <w:tcW w:w="657" w:type="dxa"/>
                <w:noWrap/>
                <w:hideMark/>
              </w:tcPr>
            </w:tcPrChange>
          </w:tcPr>
          <w:p w14:paraId="1404035E" w14:textId="77777777" w:rsidR="000D1FDC" w:rsidRPr="000D1FDC" w:rsidRDefault="000D1FDC" w:rsidP="000D1FDC">
            <w:pPr>
              <w:spacing w:after="160" w:line="259" w:lineRule="auto"/>
              <w:rPr>
                <w:ins w:id="14179" w:author="Tran Huan" w:date="2018-11-25T23:40:00Z"/>
              </w:rPr>
            </w:pPr>
            <w:ins w:id="14180" w:author="Tran Huan" w:date="2018-11-25T23:40:00Z">
              <w:r w:rsidRPr="000D1FDC">
                <w:t>3</w:t>
              </w:r>
            </w:ins>
          </w:p>
        </w:tc>
        <w:tc>
          <w:tcPr>
            <w:tcW w:w="1863" w:type="dxa"/>
            <w:noWrap/>
            <w:hideMark/>
            <w:tcPrChange w:id="14181" w:author="Tran Huan" w:date="2018-11-25T23:45:00Z">
              <w:tcPr>
                <w:tcW w:w="1688" w:type="dxa"/>
                <w:noWrap/>
                <w:hideMark/>
              </w:tcPr>
            </w:tcPrChange>
          </w:tcPr>
          <w:p w14:paraId="7901F6CD" w14:textId="77777777" w:rsidR="000D1FDC" w:rsidRPr="000D1FDC" w:rsidRDefault="000D1FDC" w:rsidP="000D1FDC">
            <w:pPr>
              <w:spacing w:after="160" w:line="259" w:lineRule="auto"/>
              <w:rPr>
                <w:ins w:id="14182" w:author="Tran Huan" w:date="2018-11-25T23:40:00Z"/>
              </w:rPr>
            </w:pPr>
            <w:ins w:id="14183" w:author="Tran Huan" w:date="2018-11-25T23:40:00Z">
              <w:r w:rsidRPr="000D1FDC">
                <w:t>service_type_id</w:t>
              </w:r>
            </w:ins>
          </w:p>
        </w:tc>
        <w:tc>
          <w:tcPr>
            <w:tcW w:w="1186" w:type="dxa"/>
            <w:noWrap/>
            <w:hideMark/>
            <w:tcPrChange w:id="14184" w:author="Tran Huan" w:date="2018-11-25T23:45:00Z">
              <w:tcPr>
                <w:tcW w:w="1186" w:type="dxa"/>
                <w:noWrap/>
                <w:hideMark/>
              </w:tcPr>
            </w:tcPrChange>
          </w:tcPr>
          <w:p w14:paraId="5B660584" w14:textId="77777777" w:rsidR="000D1FDC" w:rsidRPr="000D1FDC" w:rsidRDefault="000D1FDC" w:rsidP="000D1FDC">
            <w:pPr>
              <w:spacing w:after="160" w:line="259" w:lineRule="auto"/>
              <w:rPr>
                <w:ins w:id="14185" w:author="Tran Huan" w:date="2018-11-25T23:40:00Z"/>
              </w:rPr>
            </w:pPr>
            <w:ins w:id="14186" w:author="Tran Huan" w:date="2018-11-25T23:40:00Z">
              <w:r w:rsidRPr="000D1FDC">
                <w:t>numeric</w:t>
              </w:r>
            </w:ins>
          </w:p>
        </w:tc>
        <w:tc>
          <w:tcPr>
            <w:tcW w:w="911" w:type="dxa"/>
            <w:noWrap/>
            <w:vAlign w:val="center"/>
            <w:hideMark/>
            <w:tcPrChange w:id="14187" w:author="Tran Huan" w:date="2018-11-25T23:45:00Z">
              <w:tcPr>
                <w:tcW w:w="911" w:type="dxa"/>
                <w:noWrap/>
                <w:vAlign w:val="center"/>
                <w:hideMark/>
              </w:tcPr>
            </w:tcPrChange>
          </w:tcPr>
          <w:p w14:paraId="73EE7A48" w14:textId="77777777" w:rsidR="000D1FDC" w:rsidRPr="000D1FDC" w:rsidRDefault="000D1FDC" w:rsidP="000D1FDC">
            <w:pPr>
              <w:spacing w:after="160" w:line="259" w:lineRule="auto"/>
              <w:rPr>
                <w:ins w:id="14188" w:author="Tran Huan" w:date="2018-11-25T23:40:00Z"/>
              </w:rPr>
            </w:pPr>
          </w:p>
        </w:tc>
        <w:tc>
          <w:tcPr>
            <w:tcW w:w="838" w:type="dxa"/>
            <w:noWrap/>
            <w:vAlign w:val="center"/>
            <w:hideMark/>
            <w:tcPrChange w:id="14189" w:author="Tran Huan" w:date="2018-11-25T23:45:00Z">
              <w:tcPr>
                <w:tcW w:w="774" w:type="dxa"/>
                <w:noWrap/>
                <w:vAlign w:val="center"/>
                <w:hideMark/>
              </w:tcPr>
            </w:tcPrChange>
          </w:tcPr>
          <w:p w14:paraId="1ED61A7D" w14:textId="77777777" w:rsidR="000D1FDC" w:rsidRPr="000D1FDC" w:rsidRDefault="000D1FDC" w:rsidP="000D1FDC">
            <w:pPr>
              <w:spacing w:after="160" w:line="259" w:lineRule="auto"/>
              <w:rPr>
                <w:ins w:id="14190" w:author="Tran Huan" w:date="2018-11-25T23:40:00Z"/>
              </w:rPr>
            </w:pPr>
          </w:p>
        </w:tc>
        <w:tc>
          <w:tcPr>
            <w:tcW w:w="1288" w:type="dxa"/>
            <w:noWrap/>
            <w:vAlign w:val="center"/>
            <w:hideMark/>
            <w:tcPrChange w:id="14191" w:author="Tran Huan" w:date="2018-11-25T23:45:00Z">
              <w:tcPr>
                <w:tcW w:w="1288" w:type="dxa"/>
                <w:noWrap/>
                <w:vAlign w:val="center"/>
                <w:hideMark/>
              </w:tcPr>
            </w:tcPrChange>
          </w:tcPr>
          <w:p w14:paraId="16C2EA7B" w14:textId="77777777" w:rsidR="000D1FDC" w:rsidRPr="000D1FDC" w:rsidRDefault="000D1FDC" w:rsidP="000D1FDC">
            <w:pPr>
              <w:spacing w:after="160" w:line="259" w:lineRule="auto"/>
              <w:rPr>
                <w:ins w:id="14192" w:author="Tran Huan" w:date="2018-11-25T23:40:00Z"/>
              </w:rPr>
            </w:pPr>
            <w:ins w:id="14193" w:author="Tran Huan" w:date="2018-11-25T23:40:00Z">
              <w:r w:rsidRPr="000D1FDC">
                <w:t>X</w:t>
              </w:r>
            </w:ins>
          </w:p>
        </w:tc>
        <w:tc>
          <w:tcPr>
            <w:tcW w:w="2643" w:type="dxa"/>
            <w:noWrap/>
            <w:hideMark/>
            <w:tcPrChange w:id="14194" w:author="Tran Huan" w:date="2018-11-25T23:45:00Z">
              <w:tcPr>
                <w:tcW w:w="2385" w:type="dxa"/>
                <w:noWrap/>
                <w:hideMark/>
              </w:tcPr>
            </w:tcPrChange>
          </w:tcPr>
          <w:p w14:paraId="4EAA2595" w14:textId="77777777" w:rsidR="000D1FDC" w:rsidRPr="000D1FDC" w:rsidRDefault="000D1FDC" w:rsidP="000D1FDC">
            <w:pPr>
              <w:spacing w:after="160" w:line="259" w:lineRule="auto"/>
              <w:rPr>
                <w:ins w:id="14195" w:author="Tran Huan" w:date="2018-11-25T23:40:00Z"/>
              </w:rPr>
            </w:pPr>
            <w:ins w:id="14196" w:author="Tran Huan" w:date="2018-11-25T23:40:00Z">
              <w:r w:rsidRPr="000D1FDC">
                <w:t xml:space="preserve">ID loại dịch vụ. </w:t>
              </w:r>
            </w:ins>
          </w:p>
        </w:tc>
      </w:tr>
      <w:tr w:rsidR="00266AC8" w:rsidRPr="000D1FDC" w14:paraId="137D81BB" w14:textId="77777777" w:rsidTr="00266AC8">
        <w:trPr>
          <w:trHeight w:val="300"/>
          <w:ins w:id="14197" w:author="Tran Huan" w:date="2018-11-25T23:40:00Z"/>
          <w:trPrChange w:id="14198" w:author="Tran Huan" w:date="2018-11-25T23:45:00Z">
            <w:trPr>
              <w:trHeight w:val="300"/>
            </w:trPr>
          </w:trPrChange>
        </w:trPr>
        <w:tc>
          <w:tcPr>
            <w:tcW w:w="838" w:type="dxa"/>
            <w:noWrap/>
            <w:hideMark/>
            <w:tcPrChange w:id="14199" w:author="Tran Huan" w:date="2018-11-25T23:45:00Z">
              <w:tcPr>
                <w:tcW w:w="657" w:type="dxa"/>
                <w:noWrap/>
                <w:hideMark/>
              </w:tcPr>
            </w:tcPrChange>
          </w:tcPr>
          <w:p w14:paraId="2CEE11FD" w14:textId="77777777" w:rsidR="000D1FDC" w:rsidRPr="000D1FDC" w:rsidRDefault="000D1FDC" w:rsidP="000D1FDC">
            <w:pPr>
              <w:spacing w:after="160" w:line="259" w:lineRule="auto"/>
              <w:rPr>
                <w:ins w:id="14200" w:author="Tran Huan" w:date="2018-11-25T23:40:00Z"/>
              </w:rPr>
            </w:pPr>
            <w:ins w:id="14201" w:author="Tran Huan" w:date="2018-11-25T23:40:00Z">
              <w:r w:rsidRPr="000D1FDC">
                <w:t>4</w:t>
              </w:r>
            </w:ins>
          </w:p>
        </w:tc>
        <w:tc>
          <w:tcPr>
            <w:tcW w:w="1863" w:type="dxa"/>
            <w:noWrap/>
            <w:hideMark/>
            <w:tcPrChange w:id="14202" w:author="Tran Huan" w:date="2018-11-25T23:45:00Z">
              <w:tcPr>
                <w:tcW w:w="1688" w:type="dxa"/>
                <w:noWrap/>
                <w:hideMark/>
              </w:tcPr>
            </w:tcPrChange>
          </w:tcPr>
          <w:p w14:paraId="4434EC41" w14:textId="77777777" w:rsidR="000D1FDC" w:rsidRPr="000D1FDC" w:rsidRDefault="000D1FDC" w:rsidP="000D1FDC">
            <w:pPr>
              <w:spacing w:after="160" w:line="259" w:lineRule="auto"/>
              <w:rPr>
                <w:ins w:id="14203" w:author="Tran Huan" w:date="2018-11-25T23:40:00Z"/>
              </w:rPr>
            </w:pPr>
            <w:ins w:id="14204" w:author="Tran Huan" w:date="2018-11-25T23:40:00Z">
              <w:r w:rsidRPr="000D1FDC">
                <w:t>unit_id</w:t>
              </w:r>
            </w:ins>
          </w:p>
        </w:tc>
        <w:tc>
          <w:tcPr>
            <w:tcW w:w="1186" w:type="dxa"/>
            <w:noWrap/>
            <w:hideMark/>
            <w:tcPrChange w:id="14205" w:author="Tran Huan" w:date="2018-11-25T23:45:00Z">
              <w:tcPr>
                <w:tcW w:w="1186" w:type="dxa"/>
                <w:noWrap/>
                <w:hideMark/>
              </w:tcPr>
            </w:tcPrChange>
          </w:tcPr>
          <w:p w14:paraId="3D584F2F" w14:textId="77777777" w:rsidR="000D1FDC" w:rsidRPr="000D1FDC" w:rsidRDefault="000D1FDC" w:rsidP="000D1FDC">
            <w:pPr>
              <w:spacing w:after="160" w:line="259" w:lineRule="auto"/>
              <w:rPr>
                <w:ins w:id="14206" w:author="Tran Huan" w:date="2018-11-25T23:40:00Z"/>
              </w:rPr>
            </w:pPr>
            <w:ins w:id="14207" w:author="Tran Huan" w:date="2018-11-25T23:40:00Z">
              <w:r w:rsidRPr="000D1FDC">
                <w:t>numeric</w:t>
              </w:r>
            </w:ins>
          </w:p>
        </w:tc>
        <w:tc>
          <w:tcPr>
            <w:tcW w:w="911" w:type="dxa"/>
            <w:noWrap/>
            <w:vAlign w:val="center"/>
            <w:hideMark/>
            <w:tcPrChange w:id="14208" w:author="Tran Huan" w:date="2018-11-25T23:45:00Z">
              <w:tcPr>
                <w:tcW w:w="911" w:type="dxa"/>
                <w:noWrap/>
                <w:vAlign w:val="center"/>
                <w:hideMark/>
              </w:tcPr>
            </w:tcPrChange>
          </w:tcPr>
          <w:p w14:paraId="7FE2822E" w14:textId="77777777" w:rsidR="000D1FDC" w:rsidRPr="000D1FDC" w:rsidRDefault="000D1FDC" w:rsidP="000D1FDC">
            <w:pPr>
              <w:spacing w:after="160" w:line="259" w:lineRule="auto"/>
              <w:rPr>
                <w:ins w:id="14209" w:author="Tran Huan" w:date="2018-11-25T23:40:00Z"/>
              </w:rPr>
            </w:pPr>
          </w:p>
        </w:tc>
        <w:tc>
          <w:tcPr>
            <w:tcW w:w="838" w:type="dxa"/>
            <w:noWrap/>
            <w:vAlign w:val="center"/>
            <w:hideMark/>
            <w:tcPrChange w:id="14210" w:author="Tran Huan" w:date="2018-11-25T23:45:00Z">
              <w:tcPr>
                <w:tcW w:w="774" w:type="dxa"/>
                <w:noWrap/>
                <w:vAlign w:val="center"/>
                <w:hideMark/>
              </w:tcPr>
            </w:tcPrChange>
          </w:tcPr>
          <w:p w14:paraId="2FA9232F" w14:textId="77777777" w:rsidR="000D1FDC" w:rsidRPr="000D1FDC" w:rsidRDefault="000D1FDC" w:rsidP="000D1FDC">
            <w:pPr>
              <w:spacing w:after="160" w:line="259" w:lineRule="auto"/>
              <w:rPr>
                <w:ins w:id="14211" w:author="Tran Huan" w:date="2018-11-25T23:40:00Z"/>
              </w:rPr>
            </w:pPr>
          </w:p>
        </w:tc>
        <w:tc>
          <w:tcPr>
            <w:tcW w:w="1288" w:type="dxa"/>
            <w:noWrap/>
            <w:vAlign w:val="center"/>
            <w:hideMark/>
            <w:tcPrChange w:id="14212" w:author="Tran Huan" w:date="2018-11-25T23:45:00Z">
              <w:tcPr>
                <w:tcW w:w="1288" w:type="dxa"/>
                <w:noWrap/>
                <w:vAlign w:val="center"/>
                <w:hideMark/>
              </w:tcPr>
            </w:tcPrChange>
          </w:tcPr>
          <w:p w14:paraId="06B7A150" w14:textId="77777777" w:rsidR="000D1FDC" w:rsidRPr="000D1FDC" w:rsidRDefault="000D1FDC" w:rsidP="000D1FDC">
            <w:pPr>
              <w:spacing w:after="160" w:line="259" w:lineRule="auto"/>
              <w:rPr>
                <w:ins w:id="14213" w:author="Tran Huan" w:date="2018-11-25T23:40:00Z"/>
              </w:rPr>
            </w:pPr>
            <w:ins w:id="14214" w:author="Tran Huan" w:date="2018-11-25T23:40:00Z">
              <w:r w:rsidRPr="000D1FDC">
                <w:t>X</w:t>
              </w:r>
            </w:ins>
          </w:p>
        </w:tc>
        <w:tc>
          <w:tcPr>
            <w:tcW w:w="2643" w:type="dxa"/>
            <w:noWrap/>
            <w:hideMark/>
            <w:tcPrChange w:id="14215" w:author="Tran Huan" w:date="2018-11-25T23:45:00Z">
              <w:tcPr>
                <w:tcW w:w="2385" w:type="dxa"/>
                <w:noWrap/>
                <w:hideMark/>
              </w:tcPr>
            </w:tcPrChange>
          </w:tcPr>
          <w:p w14:paraId="4DB4285E" w14:textId="77777777" w:rsidR="000D1FDC" w:rsidRPr="000D1FDC" w:rsidRDefault="000D1FDC" w:rsidP="000D1FDC">
            <w:pPr>
              <w:spacing w:after="160" w:line="259" w:lineRule="auto"/>
              <w:rPr>
                <w:ins w:id="14216" w:author="Tran Huan" w:date="2018-11-25T23:40:00Z"/>
              </w:rPr>
            </w:pPr>
            <w:ins w:id="14217" w:author="Tran Huan" w:date="2018-11-25T23:40:00Z">
              <w:r w:rsidRPr="000D1FDC">
                <w:t xml:space="preserve">ID đơn vị tính. </w:t>
              </w:r>
            </w:ins>
          </w:p>
        </w:tc>
      </w:tr>
      <w:tr w:rsidR="00266AC8" w:rsidRPr="000D1FDC" w14:paraId="46526468" w14:textId="77777777" w:rsidTr="00266AC8">
        <w:trPr>
          <w:trHeight w:val="300"/>
          <w:ins w:id="14218" w:author="Tran Huan" w:date="2018-11-25T23:40:00Z"/>
          <w:trPrChange w:id="14219" w:author="Tran Huan" w:date="2018-11-25T23:45:00Z">
            <w:trPr>
              <w:trHeight w:val="300"/>
            </w:trPr>
          </w:trPrChange>
        </w:trPr>
        <w:tc>
          <w:tcPr>
            <w:tcW w:w="838" w:type="dxa"/>
            <w:noWrap/>
            <w:hideMark/>
            <w:tcPrChange w:id="14220" w:author="Tran Huan" w:date="2018-11-25T23:45:00Z">
              <w:tcPr>
                <w:tcW w:w="657" w:type="dxa"/>
                <w:noWrap/>
                <w:hideMark/>
              </w:tcPr>
            </w:tcPrChange>
          </w:tcPr>
          <w:p w14:paraId="50E6A5C5" w14:textId="77777777" w:rsidR="000D1FDC" w:rsidRPr="000D1FDC" w:rsidRDefault="000D1FDC" w:rsidP="000D1FDC">
            <w:pPr>
              <w:spacing w:after="160" w:line="259" w:lineRule="auto"/>
              <w:rPr>
                <w:ins w:id="14221" w:author="Tran Huan" w:date="2018-11-25T23:40:00Z"/>
              </w:rPr>
            </w:pPr>
            <w:ins w:id="14222" w:author="Tran Huan" w:date="2018-11-25T23:40:00Z">
              <w:r w:rsidRPr="000D1FDC">
                <w:t>5</w:t>
              </w:r>
            </w:ins>
          </w:p>
        </w:tc>
        <w:tc>
          <w:tcPr>
            <w:tcW w:w="1863" w:type="dxa"/>
            <w:noWrap/>
            <w:hideMark/>
            <w:tcPrChange w:id="14223" w:author="Tran Huan" w:date="2018-11-25T23:45:00Z">
              <w:tcPr>
                <w:tcW w:w="1688" w:type="dxa"/>
                <w:noWrap/>
                <w:hideMark/>
              </w:tcPr>
            </w:tcPrChange>
          </w:tcPr>
          <w:p w14:paraId="3B72514E" w14:textId="77777777" w:rsidR="000D1FDC" w:rsidRPr="000D1FDC" w:rsidRDefault="000D1FDC" w:rsidP="000D1FDC">
            <w:pPr>
              <w:spacing w:after="160" w:line="259" w:lineRule="auto"/>
              <w:rPr>
                <w:ins w:id="14224" w:author="Tran Huan" w:date="2018-11-25T23:40:00Z"/>
              </w:rPr>
            </w:pPr>
            <w:ins w:id="14225" w:author="Tran Huan" w:date="2018-11-25T23:40:00Z">
              <w:r w:rsidRPr="000D1FDC">
                <w:t>label_id</w:t>
              </w:r>
            </w:ins>
          </w:p>
        </w:tc>
        <w:tc>
          <w:tcPr>
            <w:tcW w:w="1186" w:type="dxa"/>
            <w:noWrap/>
            <w:hideMark/>
            <w:tcPrChange w:id="14226" w:author="Tran Huan" w:date="2018-11-25T23:45:00Z">
              <w:tcPr>
                <w:tcW w:w="1186" w:type="dxa"/>
                <w:noWrap/>
                <w:hideMark/>
              </w:tcPr>
            </w:tcPrChange>
          </w:tcPr>
          <w:p w14:paraId="2BA5F5E7" w14:textId="77777777" w:rsidR="000D1FDC" w:rsidRPr="000D1FDC" w:rsidRDefault="000D1FDC" w:rsidP="000D1FDC">
            <w:pPr>
              <w:spacing w:after="160" w:line="259" w:lineRule="auto"/>
              <w:rPr>
                <w:ins w:id="14227" w:author="Tran Huan" w:date="2018-11-25T23:40:00Z"/>
              </w:rPr>
            </w:pPr>
            <w:ins w:id="14228" w:author="Tran Huan" w:date="2018-11-25T23:40:00Z">
              <w:r w:rsidRPr="000D1FDC">
                <w:t>numeric</w:t>
              </w:r>
            </w:ins>
          </w:p>
        </w:tc>
        <w:tc>
          <w:tcPr>
            <w:tcW w:w="911" w:type="dxa"/>
            <w:noWrap/>
            <w:vAlign w:val="center"/>
            <w:hideMark/>
            <w:tcPrChange w:id="14229" w:author="Tran Huan" w:date="2018-11-25T23:45:00Z">
              <w:tcPr>
                <w:tcW w:w="911" w:type="dxa"/>
                <w:noWrap/>
                <w:vAlign w:val="center"/>
                <w:hideMark/>
              </w:tcPr>
            </w:tcPrChange>
          </w:tcPr>
          <w:p w14:paraId="18D76D39" w14:textId="77777777" w:rsidR="000D1FDC" w:rsidRPr="000D1FDC" w:rsidRDefault="000D1FDC" w:rsidP="000D1FDC">
            <w:pPr>
              <w:spacing w:after="160" w:line="259" w:lineRule="auto"/>
              <w:rPr>
                <w:ins w:id="14230" w:author="Tran Huan" w:date="2018-11-25T23:40:00Z"/>
                <w:lang w:val="en-US"/>
              </w:rPr>
            </w:pPr>
            <w:ins w:id="14231" w:author="Tran Huan" w:date="2018-11-25T23:40:00Z">
              <w:r w:rsidRPr="000D1FDC">
                <w:rPr>
                  <w:lang w:val="en-US"/>
                </w:rPr>
                <w:t>X</w:t>
              </w:r>
            </w:ins>
          </w:p>
        </w:tc>
        <w:tc>
          <w:tcPr>
            <w:tcW w:w="838" w:type="dxa"/>
            <w:noWrap/>
            <w:vAlign w:val="center"/>
            <w:hideMark/>
            <w:tcPrChange w:id="14232" w:author="Tran Huan" w:date="2018-11-25T23:45:00Z">
              <w:tcPr>
                <w:tcW w:w="774" w:type="dxa"/>
                <w:noWrap/>
                <w:vAlign w:val="center"/>
                <w:hideMark/>
              </w:tcPr>
            </w:tcPrChange>
          </w:tcPr>
          <w:p w14:paraId="1B85D011" w14:textId="77777777" w:rsidR="000D1FDC" w:rsidRPr="000D1FDC" w:rsidRDefault="000D1FDC" w:rsidP="000D1FDC">
            <w:pPr>
              <w:spacing w:after="160" w:line="259" w:lineRule="auto"/>
              <w:rPr>
                <w:ins w:id="14233" w:author="Tran Huan" w:date="2018-11-25T23:40:00Z"/>
              </w:rPr>
            </w:pPr>
          </w:p>
        </w:tc>
        <w:tc>
          <w:tcPr>
            <w:tcW w:w="1288" w:type="dxa"/>
            <w:noWrap/>
            <w:vAlign w:val="center"/>
            <w:hideMark/>
            <w:tcPrChange w:id="14234" w:author="Tran Huan" w:date="2018-11-25T23:45:00Z">
              <w:tcPr>
                <w:tcW w:w="1288" w:type="dxa"/>
                <w:noWrap/>
                <w:vAlign w:val="center"/>
                <w:hideMark/>
              </w:tcPr>
            </w:tcPrChange>
          </w:tcPr>
          <w:p w14:paraId="778BE407" w14:textId="77777777" w:rsidR="000D1FDC" w:rsidRPr="000D1FDC" w:rsidRDefault="000D1FDC" w:rsidP="000D1FDC">
            <w:pPr>
              <w:spacing w:after="160" w:line="259" w:lineRule="auto"/>
              <w:rPr>
                <w:ins w:id="14235" w:author="Tran Huan" w:date="2018-11-25T23:40:00Z"/>
              </w:rPr>
            </w:pPr>
            <w:ins w:id="14236" w:author="Tran Huan" w:date="2018-11-25T23:40:00Z">
              <w:r w:rsidRPr="000D1FDC">
                <w:t>X</w:t>
              </w:r>
            </w:ins>
          </w:p>
        </w:tc>
        <w:tc>
          <w:tcPr>
            <w:tcW w:w="2643" w:type="dxa"/>
            <w:noWrap/>
            <w:hideMark/>
            <w:tcPrChange w:id="14237" w:author="Tran Huan" w:date="2018-11-25T23:45:00Z">
              <w:tcPr>
                <w:tcW w:w="2385" w:type="dxa"/>
                <w:noWrap/>
                <w:hideMark/>
              </w:tcPr>
            </w:tcPrChange>
          </w:tcPr>
          <w:p w14:paraId="4CB7E82A" w14:textId="77777777" w:rsidR="000D1FDC" w:rsidRPr="000D1FDC" w:rsidRDefault="000D1FDC" w:rsidP="000D1FDC">
            <w:pPr>
              <w:spacing w:after="160" w:line="259" w:lineRule="auto"/>
              <w:rPr>
                <w:ins w:id="14238" w:author="Tran Huan" w:date="2018-11-25T23:40:00Z"/>
              </w:rPr>
            </w:pPr>
            <w:ins w:id="14239" w:author="Tran Huan" w:date="2018-11-25T23:40:00Z">
              <w:r w:rsidRPr="000D1FDC">
                <w:t>ID nhãn hiệu.</w:t>
              </w:r>
            </w:ins>
          </w:p>
        </w:tc>
      </w:tr>
      <w:tr w:rsidR="00266AC8" w:rsidRPr="000D1FDC" w14:paraId="1E87589A" w14:textId="77777777" w:rsidTr="00266AC8">
        <w:trPr>
          <w:trHeight w:val="300"/>
          <w:ins w:id="14240" w:author="Tran Huan" w:date="2018-11-25T23:40:00Z"/>
          <w:trPrChange w:id="14241" w:author="Tran Huan" w:date="2018-11-25T23:45:00Z">
            <w:trPr>
              <w:trHeight w:val="300"/>
            </w:trPr>
          </w:trPrChange>
        </w:trPr>
        <w:tc>
          <w:tcPr>
            <w:tcW w:w="838" w:type="dxa"/>
            <w:noWrap/>
            <w:hideMark/>
            <w:tcPrChange w:id="14242" w:author="Tran Huan" w:date="2018-11-25T23:45:00Z">
              <w:tcPr>
                <w:tcW w:w="657" w:type="dxa"/>
                <w:noWrap/>
                <w:hideMark/>
              </w:tcPr>
            </w:tcPrChange>
          </w:tcPr>
          <w:p w14:paraId="61E2B8C1" w14:textId="77777777" w:rsidR="000D1FDC" w:rsidRPr="000D1FDC" w:rsidRDefault="000D1FDC" w:rsidP="000D1FDC">
            <w:pPr>
              <w:spacing w:after="160" w:line="259" w:lineRule="auto"/>
              <w:rPr>
                <w:ins w:id="14243" w:author="Tran Huan" w:date="2018-11-25T23:40:00Z"/>
              </w:rPr>
            </w:pPr>
            <w:ins w:id="14244" w:author="Tran Huan" w:date="2018-11-25T23:40:00Z">
              <w:r w:rsidRPr="000D1FDC">
                <w:t>6</w:t>
              </w:r>
            </w:ins>
          </w:p>
        </w:tc>
        <w:tc>
          <w:tcPr>
            <w:tcW w:w="1863" w:type="dxa"/>
            <w:noWrap/>
            <w:hideMark/>
            <w:tcPrChange w:id="14245" w:author="Tran Huan" w:date="2018-11-25T23:45:00Z">
              <w:tcPr>
                <w:tcW w:w="1688" w:type="dxa"/>
                <w:noWrap/>
                <w:hideMark/>
              </w:tcPr>
            </w:tcPrChange>
          </w:tcPr>
          <w:p w14:paraId="51D6AF2F" w14:textId="77777777" w:rsidR="000D1FDC" w:rsidRPr="000D1FDC" w:rsidRDefault="000D1FDC" w:rsidP="000D1FDC">
            <w:pPr>
              <w:spacing w:after="160" w:line="259" w:lineRule="auto"/>
              <w:rPr>
                <w:ins w:id="14246" w:author="Tran Huan" w:date="2018-11-25T23:40:00Z"/>
              </w:rPr>
            </w:pPr>
            <w:ins w:id="14247" w:author="Tran Huan" w:date="2018-11-25T23:40:00Z">
              <w:r w:rsidRPr="000D1FDC">
                <w:t>color_id</w:t>
              </w:r>
            </w:ins>
          </w:p>
        </w:tc>
        <w:tc>
          <w:tcPr>
            <w:tcW w:w="1186" w:type="dxa"/>
            <w:noWrap/>
            <w:hideMark/>
            <w:tcPrChange w:id="14248" w:author="Tran Huan" w:date="2018-11-25T23:45:00Z">
              <w:tcPr>
                <w:tcW w:w="1186" w:type="dxa"/>
                <w:noWrap/>
                <w:hideMark/>
              </w:tcPr>
            </w:tcPrChange>
          </w:tcPr>
          <w:p w14:paraId="340B8D92" w14:textId="77777777" w:rsidR="000D1FDC" w:rsidRPr="000D1FDC" w:rsidRDefault="000D1FDC" w:rsidP="000D1FDC">
            <w:pPr>
              <w:spacing w:after="160" w:line="259" w:lineRule="auto"/>
              <w:rPr>
                <w:ins w:id="14249" w:author="Tran Huan" w:date="2018-11-25T23:40:00Z"/>
              </w:rPr>
            </w:pPr>
            <w:ins w:id="14250" w:author="Tran Huan" w:date="2018-11-25T23:40:00Z">
              <w:r w:rsidRPr="000D1FDC">
                <w:t>numeric</w:t>
              </w:r>
            </w:ins>
          </w:p>
        </w:tc>
        <w:tc>
          <w:tcPr>
            <w:tcW w:w="911" w:type="dxa"/>
            <w:noWrap/>
            <w:vAlign w:val="center"/>
            <w:hideMark/>
            <w:tcPrChange w:id="14251" w:author="Tran Huan" w:date="2018-11-25T23:45:00Z">
              <w:tcPr>
                <w:tcW w:w="911" w:type="dxa"/>
                <w:noWrap/>
                <w:vAlign w:val="center"/>
                <w:hideMark/>
              </w:tcPr>
            </w:tcPrChange>
          </w:tcPr>
          <w:p w14:paraId="3A42D84E" w14:textId="77777777" w:rsidR="000D1FDC" w:rsidRPr="000D1FDC" w:rsidRDefault="000D1FDC" w:rsidP="000D1FDC">
            <w:pPr>
              <w:spacing w:after="160" w:line="259" w:lineRule="auto"/>
              <w:rPr>
                <w:ins w:id="14252" w:author="Tran Huan" w:date="2018-11-25T23:40:00Z"/>
                <w:lang w:val="en-US"/>
              </w:rPr>
            </w:pPr>
            <w:ins w:id="14253" w:author="Tran Huan" w:date="2018-11-25T23:40:00Z">
              <w:r w:rsidRPr="000D1FDC">
                <w:rPr>
                  <w:lang w:val="en-US"/>
                </w:rPr>
                <w:t>X</w:t>
              </w:r>
            </w:ins>
          </w:p>
        </w:tc>
        <w:tc>
          <w:tcPr>
            <w:tcW w:w="838" w:type="dxa"/>
            <w:noWrap/>
            <w:vAlign w:val="center"/>
            <w:hideMark/>
            <w:tcPrChange w:id="14254" w:author="Tran Huan" w:date="2018-11-25T23:45:00Z">
              <w:tcPr>
                <w:tcW w:w="774" w:type="dxa"/>
                <w:noWrap/>
                <w:vAlign w:val="center"/>
                <w:hideMark/>
              </w:tcPr>
            </w:tcPrChange>
          </w:tcPr>
          <w:p w14:paraId="31710001" w14:textId="77777777" w:rsidR="000D1FDC" w:rsidRPr="000D1FDC" w:rsidRDefault="000D1FDC" w:rsidP="000D1FDC">
            <w:pPr>
              <w:spacing w:after="160" w:line="259" w:lineRule="auto"/>
              <w:rPr>
                <w:ins w:id="14255" w:author="Tran Huan" w:date="2018-11-25T23:40:00Z"/>
              </w:rPr>
            </w:pPr>
          </w:p>
        </w:tc>
        <w:tc>
          <w:tcPr>
            <w:tcW w:w="1288" w:type="dxa"/>
            <w:noWrap/>
            <w:vAlign w:val="center"/>
            <w:hideMark/>
            <w:tcPrChange w:id="14256" w:author="Tran Huan" w:date="2018-11-25T23:45:00Z">
              <w:tcPr>
                <w:tcW w:w="1288" w:type="dxa"/>
                <w:noWrap/>
                <w:vAlign w:val="center"/>
                <w:hideMark/>
              </w:tcPr>
            </w:tcPrChange>
          </w:tcPr>
          <w:p w14:paraId="5719EDC5" w14:textId="77777777" w:rsidR="000D1FDC" w:rsidRPr="000D1FDC" w:rsidRDefault="000D1FDC" w:rsidP="000D1FDC">
            <w:pPr>
              <w:spacing w:after="160" w:line="259" w:lineRule="auto"/>
              <w:rPr>
                <w:ins w:id="14257" w:author="Tran Huan" w:date="2018-11-25T23:40:00Z"/>
              </w:rPr>
            </w:pPr>
            <w:ins w:id="14258" w:author="Tran Huan" w:date="2018-11-25T23:40:00Z">
              <w:r w:rsidRPr="000D1FDC">
                <w:t>X</w:t>
              </w:r>
            </w:ins>
          </w:p>
        </w:tc>
        <w:tc>
          <w:tcPr>
            <w:tcW w:w="2643" w:type="dxa"/>
            <w:noWrap/>
            <w:hideMark/>
            <w:tcPrChange w:id="14259" w:author="Tran Huan" w:date="2018-11-25T23:45:00Z">
              <w:tcPr>
                <w:tcW w:w="2385" w:type="dxa"/>
                <w:noWrap/>
                <w:hideMark/>
              </w:tcPr>
            </w:tcPrChange>
          </w:tcPr>
          <w:p w14:paraId="18C37C61" w14:textId="77777777" w:rsidR="000D1FDC" w:rsidRPr="000D1FDC" w:rsidRDefault="000D1FDC" w:rsidP="000D1FDC">
            <w:pPr>
              <w:spacing w:after="160" w:line="259" w:lineRule="auto"/>
              <w:rPr>
                <w:ins w:id="14260" w:author="Tran Huan" w:date="2018-11-25T23:40:00Z"/>
              </w:rPr>
            </w:pPr>
            <w:ins w:id="14261" w:author="Tran Huan" w:date="2018-11-25T23:40:00Z">
              <w:r w:rsidRPr="000D1FDC">
                <w:t xml:space="preserve">ID màu sắc. </w:t>
              </w:r>
            </w:ins>
          </w:p>
        </w:tc>
      </w:tr>
      <w:tr w:rsidR="00266AC8" w:rsidRPr="000D1FDC" w14:paraId="640734A7" w14:textId="77777777" w:rsidTr="00266AC8">
        <w:trPr>
          <w:trHeight w:val="300"/>
          <w:ins w:id="14262" w:author="Tran Huan" w:date="2018-11-25T23:40:00Z"/>
          <w:trPrChange w:id="14263" w:author="Tran Huan" w:date="2018-11-25T23:45:00Z">
            <w:trPr>
              <w:trHeight w:val="300"/>
            </w:trPr>
          </w:trPrChange>
        </w:trPr>
        <w:tc>
          <w:tcPr>
            <w:tcW w:w="838" w:type="dxa"/>
            <w:noWrap/>
            <w:hideMark/>
            <w:tcPrChange w:id="14264" w:author="Tran Huan" w:date="2018-11-25T23:45:00Z">
              <w:tcPr>
                <w:tcW w:w="657" w:type="dxa"/>
                <w:noWrap/>
                <w:hideMark/>
              </w:tcPr>
            </w:tcPrChange>
          </w:tcPr>
          <w:p w14:paraId="495ECABC" w14:textId="77777777" w:rsidR="000D1FDC" w:rsidRPr="000D1FDC" w:rsidRDefault="000D1FDC" w:rsidP="000D1FDC">
            <w:pPr>
              <w:spacing w:after="160" w:line="259" w:lineRule="auto"/>
              <w:rPr>
                <w:ins w:id="14265" w:author="Tran Huan" w:date="2018-11-25T23:40:00Z"/>
              </w:rPr>
            </w:pPr>
            <w:ins w:id="14266" w:author="Tran Huan" w:date="2018-11-25T23:40:00Z">
              <w:r w:rsidRPr="000D1FDC">
                <w:t>7</w:t>
              </w:r>
            </w:ins>
          </w:p>
        </w:tc>
        <w:tc>
          <w:tcPr>
            <w:tcW w:w="1863" w:type="dxa"/>
            <w:noWrap/>
            <w:hideMark/>
            <w:tcPrChange w:id="14267" w:author="Tran Huan" w:date="2018-11-25T23:45:00Z">
              <w:tcPr>
                <w:tcW w:w="1688" w:type="dxa"/>
                <w:noWrap/>
                <w:hideMark/>
              </w:tcPr>
            </w:tcPrChange>
          </w:tcPr>
          <w:p w14:paraId="54947061" w14:textId="77777777" w:rsidR="000D1FDC" w:rsidRPr="000D1FDC" w:rsidRDefault="000D1FDC" w:rsidP="000D1FDC">
            <w:pPr>
              <w:spacing w:after="160" w:line="259" w:lineRule="auto"/>
              <w:rPr>
                <w:ins w:id="14268" w:author="Tran Huan" w:date="2018-11-25T23:40:00Z"/>
              </w:rPr>
            </w:pPr>
            <w:ins w:id="14269" w:author="Tran Huan" w:date="2018-11-25T23:40:00Z">
              <w:r w:rsidRPr="000D1FDC">
                <w:t>product_id</w:t>
              </w:r>
            </w:ins>
          </w:p>
        </w:tc>
        <w:tc>
          <w:tcPr>
            <w:tcW w:w="1186" w:type="dxa"/>
            <w:noWrap/>
            <w:hideMark/>
            <w:tcPrChange w:id="14270" w:author="Tran Huan" w:date="2018-11-25T23:45:00Z">
              <w:tcPr>
                <w:tcW w:w="1186" w:type="dxa"/>
                <w:noWrap/>
                <w:hideMark/>
              </w:tcPr>
            </w:tcPrChange>
          </w:tcPr>
          <w:p w14:paraId="5DA80A29" w14:textId="77777777" w:rsidR="000D1FDC" w:rsidRPr="000D1FDC" w:rsidRDefault="000D1FDC" w:rsidP="000D1FDC">
            <w:pPr>
              <w:spacing w:after="160" w:line="259" w:lineRule="auto"/>
              <w:rPr>
                <w:ins w:id="14271" w:author="Tran Huan" w:date="2018-11-25T23:40:00Z"/>
              </w:rPr>
            </w:pPr>
            <w:ins w:id="14272" w:author="Tran Huan" w:date="2018-11-25T23:40:00Z">
              <w:r w:rsidRPr="000D1FDC">
                <w:t>numeric</w:t>
              </w:r>
            </w:ins>
          </w:p>
        </w:tc>
        <w:tc>
          <w:tcPr>
            <w:tcW w:w="911" w:type="dxa"/>
            <w:noWrap/>
            <w:vAlign w:val="center"/>
            <w:hideMark/>
            <w:tcPrChange w:id="14273" w:author="Tran Huan" w:date="2018-11-25T23:45:00Z">
              <w:tcPr>
                <w:tcW w:w="911" w:type="dxa"/>
                <w:noWrap/>
                <w:vAlign w:val="center"/>
                <w:hideMark/>
              </w:tcPr>
            </w:tcPrChange>
          </w:tcPr>
          <w:p w14:paraId="129AA755" w14:textId="77777777" w:rsidR="000D1FDC" w:rsidRPr="000D1FDC" w:rsidRDefault="000D1FDC" w:rsidP="000D1FDC">
            <w:pPr>
              <w:spacing w:after="160" w:line="259" w:lineRule="auto"/>
              <w:rPr>
                <w:ins w:id="14274" w:author="Tran Huan" w:date="2018-11-25T23:40:00Z"/>
                <w:lang w:val="en-US"/>
              </w:rPr>
            </w:pPr>
            <w:ins w:id="14275" w:author="Tran Huan" w:date="2018-11-25T23:40:00Z">
              <w:r w:rsidRPr="000D1FDC">
                <w:rPr>
                  <w:lang w:val="en-US"/>
                </w:rPr>
                <w:t>X</w:t>
              </w:r>
            </w:ins>
          </w:p>
        </w:tc>
        <w:tc>
          <w:tcPr>
            <w:tcW w:w="838" w:type="dxa"/>
            <w:noWrap/>
            <w:vAlign w:val="center"/>
            <w:hideMark/>
            <w:tcPrChange w:id="14276" w:author="Tran Huan" w:date="2018-11-25T23:45:00Z">
              <w:tcPr>
                <w:tcW w:w="774" w:type="dxa"/>
                <w:noWrap/>
                <w:vAlign w:val="center"/>
                <w:hideMark/>
              </w:tcPr>
            </w:tcPrChange>
          </w:tcPr>
          <w:p w14:paraId="52121296" w14:textId="77777777" w:rsidR="000D1FDC" w:rsidRPr="000D1FDC" w:rsidRDefault="000D1FDC" w:rsidP="000D1FDC">
            <w:pPr>
              <w:spacing w:after="160" w:line="259" w:lineRule="auto"/>
              <w:rPr>
                <w:ins w:id="14277" w:author="Tran Huan" w:date="2018-11-25T23:40:00Z"/>
              </w:rPr>
            </w:pPr>
          </w:p>
        </w:tc>
        <w:tc>
          <w:tcPr>
            <w:tcW w:w="1288" w:type="dxa"/>
            <w:noWrap/>
            <w:vAlign w:val="center"/>
            <w:hideMark/>
            <w:tcPrChange w:id="14278" w:author="Tran Huan" w:date="2018-11-25T23:45:00Z">
              <w:tcPr>
                <w:tcW w:w="1288" w:type="dxa"/>
                <w:noWrap/>
                <w:vAlign w:val="center"/>
                <w:hideMark/>
              </w:tcPr>
            </w:tcPrChange>
          </w:tcPr>
          <w:p w14:paraId="1A5FF2DD" w14:textId="77777777" w:rsidR="000D1FDC" w:rsidRPr="000D1FDC" w:rsidRDefault="000D1FDC" w:rsidP="000D1FDC">
            <w:pPr>
              <w:spacing w:after="160" w:line="259" w:lineRule="auto"/>
              <w:rPr>
                <w:ins w:id="14279" w:author="Tran Huan" w:date="2018-11-25T23:40:00Z"/>
              </w:rPr>
            </w:pPr>
            <w:ins w:id="14280" w:author="Tran Huan" w:date="2018-11-25T23:40:00Z">
              <w:r w:rsidRPr="000D1FDC">
                <w:t>X</w:t>
              </w:r>
            </w:ins>
          </w:p>
        </w:tc>
        <w:tc>
          <w:tcPr>
            <w:tcW w:w="2643" w:type="dxa"/>
            <w:noWrap/>
            <w:hideMark/>
            <w:tcPrChange w:id="14281" w:author="Tran Huan" w:date="2018-11-25T23:45:00Z">
              <w:tcPr>
                <w:tcW w:w="2385" w:type="dxa"/>
                <w:noWrap/>
                <w:hideMark/>
              </w:tcPr>
            </w:tcPrChange>
          </w:tcPr>
          <w:p w14:paraId="6DF4D11D" w14:textId="77777777" w:rsidR="000D1FDC" w:rsidRPr="000D1FDC" w:rsidRDefault="000D1FDC" w:rsidP="000D1FDC">
            <w:pPr>
              <w:spacing w:after="160" w:line="259" w:lineRule="auto"/>
              <w:rPr>
                <w:ins w:id="14282" w:author="Tran Huan" w:date="2018-11-25T23:40:00Z"/>
              </w:rPr>
            </w:pPr>
            <w:ins w:id="14283" w:author="Tran Huan" w:date="2018-11-25T23:40:00Z">
              <w:r w:rsidRPr="000D1FDC">
                <w:t>ID quần áo</w:t>
              </w:r>
            </w:ins>
          </w:p>
        </w:tc>
      </w:tr>
      <w:tr w:rsidR="00266AC8" w:rsidRPr="000D1FDC" w14:paraId="337D1B4F" w14:textId="77777777" w:rsidTr="00266AC8">
        <w:trPr>
          <w:trHeight w:val="300"/>
          <w:ins w:id="14284" w:author="Tran Huan" w:date="2018-11-25T23:40:00Z"/>
          <w:trPrChange w:id="14285" w:author="Tran Huan" w:date="2018-11-25T23:45:00Z">
            <w:trPr>
              <w:trHeight w:val="300"/>
            </w:trPr>
          </w:trPrChange>
        </w:trPr>
        <w:tc>
          <w:tcPr>
            <w:tcW w:w="838" w:type="dxa"/>
            <w:noWrap/>
            <w:hideMark/>
            <w:tcPrChange w:id="14286" w:author="Tran Huan" w:date="2018-11-25T23:45:00Z">
              <w:tcPr>
                <w:tcW w:w="657" w:type="dxa"/>
                <w:noWrap/>
                <w:hideMark/>
              </w:tcPr>
            </w:tcPrChange>
          </w:tcPr>
          <w:p w14:paraId="037BD2E6" w14:textId="77777777" w:rsidR="000D1FDC" w:rsidRPr="000D1FDC" w:rsidRDefault="000D1FDC" w:rsidP="000D1FDC">
            <w:pPr>
              <w:spacing w:after="160" w:line="259" w:lineRule="auto"/>
              <w:rPr>
                <w:ins w:id="14287" w:author="Tran Huan" w:date="2018-11-25T23:40:00Z"/>
              </w:rPr>
            </w:pPr>
            <w:ins w:id="14288" w:author="Tran Huan" w:date="2018-11-25T23:40:00Z">
              <w:r w:rsidRPr="000D1FDC">
                <w:t>8</w:t>
              </w:r>
            </w:ins>
          </w:p>
        </w:tc>
        <w:tc>
          <w:tcPr>
            <w:tcW w:w="1863" w:type="dxa"/>
            <w:noWrap/>
            <w:hideMark/>
            <w:tcPrChange w:id="14289" w:author="Tran Huan" w:date="2018-11-25T23:45:00Z">
              <w:tcPr>
                <w:tcW w:w="1688" w:type="dxa"/>
                <w:noWrap/>
                <w:hideMark/>
              </w:tcPr>
            </w:tcPrChange>
          </w:tcPr>
          <w:p w14:paraId="40566811" w14:textId="77777777" w:rsidR="000D1FDC" w:rsidRPr="000D1FDC" w:rsidRDefault="000D1FDC" w:rsidP="000D1FDC">
            <w:pPr>
              <w:spacing w:after="160" w:line="259" w:lineRule="auto"/>
              <w:rPr>
                <w:ins w:id="14290" w:author="Tran Huan" w:date="2018-11-25T23:40:00Z"/>
              </w:rPr>
            </w:pPr>
            <w:ins w:id="14291" w:author="Tran Huan" w:date="2018-11-25T23:40:00Z">
              <w:r w:rsidRPr="000D1FDC">
                <w:t>material_id</w:t>
              </w:r>
            </w:ins>
          </w:p>
        </w:tc>
        <w:tc>
          <w:tcPr>
            <w:tcW w:w="1186" w:type="dxa"/>
            <w:noWrap/>
            <w:hideMark/>
            <w:tcPrChange w:id="14292" w:author="Tran Huan" w:date="2018-11-25T23:45:00Z">
              <w:tcPr>
                <w:tcW w:w="1186" w:type="dxa"/>
                <w:noWrap/>
                <w:hideMark/>
              </w:tcPr>
            </w:tcPrChange>
          </w:tcPr>
          <w:p w14:paraId="4DE33BF3" w14:textId="77777777" w:rsidR="000D1FDC" w:rsidRPr="000D1FDC" w:rsidRDefault="000D1FDC" w:rsidP="000D1FDC">
            <w:pPr>
              <w:spacing w:after="160" w:line="259" w:lineRule="auto"/>
              <w:rPr>
                <w:ins w:id="14293" w:author="Tran Huan" w:date="2018-11-25T23:40:00Z"/>
              </w:rPr>
            </w:pPr>
            <w:ins w:id="14294" w:author="Tran Huan" w:date="2018-11-25T23:40:00Z">
              <w:r w:rsidRPr="000D1FDC">
                <w:t>numeric</w:t>
              </w:r>
            </w:ins>
          </w:p>
        </w:tc>
        <w:tc>
          <w:tcPr>
            <w:tcW w:w="911" w:type="dxa"/>
            <w:noWrap/>
            <w:vAlign w:val="center"/>
            <w:hideMark/>
            <w:tcPrChange w:id="14295" w:author="Tran Huan" w:date="2018-11-25T23:45:00Z">
              <w:tcPr>
                <w:tcW w:w="911" w:type="dxa"/>
                <w:noWrap/>
                <w:vAlign w:val="center"/>
                <w:hideMark/>
              </w:tcPr>
            </w:tcPrChange>
          </w:tcPr>
          <w:p w14:paraId="217FC913" w14:textId="77777777" w:rsidR="000D1FDC" w:rsidRPr="000D1FDC" w:rsidRDefault="000D1FDC" w:rsidP="000D1FDC">
            <w:pPr>
              <w:spacing w:after="160" w:line="259" w:lineRule="auto"/>
              <w:rPr>
                <w:ins w:id="14296" w:author="Tran Huan" w:date="2018-11-25T23:40:00Z"/>
                <w:lang w:val="en-US"/>
              </w:rPr>
            </w:pPr>
            <w:ins w:id="14297" w:author="Tran Huan" w:date="2018-11-25T23:40:00Z">
              <w:r w:rsidRPr="000D1FDC">
                <w:rPr>
                  <w:lang w:val="en-US"/>
                </w:rPr>
                <w:t>X</w:t>
              </w:r>
            </w:ins>
          </w:p>
        </w:tc>
        <w:tc>
          <w:tcPr>
            <w:tcW w:w="838" w:type="dxa"/>
            <w:noWrap/>
            <w:vAlign w:val="center"/>
            <w:hideMark/>
            <w:tcPrChange w:id="14298" w:author="Tran Huan" w:date="2018-11-25T23:45:00Z">
              <w:tcPr>
                <w:tcW w:w="774" w:type="dxa"/>
                <w:noWrap/>
                <w:vAlign w:val="center"/>
                <w:hideMark/>
              </w:tcPr>
            </w:tcPrChange>
          </w:tcPr>
          <w:p w14:paraId="3E5191AE" w14:textId="77777777" w:rsidR="000D1FDC" w:rsidRPr="000D1FDC" w:rsidRDefault="000D1FDC" w:rsidP="000D1FDC">
            <w:pPr>
              <w:spacing w:after="160" w:line="259" w:lineRule="auto"/>
              <w:rPr>
                <w:ins w:id="14299" w:author="Tran Huan" w:date="2018-11-25T23:40:00Z"/>
              </w:rPr>
            </w:pPr>
          </w:p>
        </w:tc>
        <w:tc>
          <w:tcPr>
            <w:tcW w:w="1288" w:type="dxa"/>
            <w:noWrap/>
            <w:vAlign w:val="center"/>
            <w:hideMark/>
            <w:tcPrChange w:id="14300" w:author="Tran Huan" w:date="2018-11-25T23:45:00Z">
              <w:tcPr>
                <w:tcW w:w="1288" w:type="dxa"/>
                <w:noWrap/>
                <w:vAlign w:val="center"/>
                <w:hideMark/>
              </w:tcPr>
            </w:tcPrChange>
          </w:tcPr>
          <w:p w14:paraId="5A4E8764" w14:textId="77777777" w:rsidR="000D1FDC" w:rsidRPr="000D1FDC" w:rsidRDefault="000D1FDC" w:rsidP="000D1FDC">
            <w:pPr>
              <w:spacing w:after="160" w:line="259" w:lineRule="auto"/>
              <w:rPr>
                <w:ins w:id="14301" w:author="Tran Huan" w:date="2018-11-25T23:40:00Z"/>
              </w:rPr>
            </w:pPr>
            <w:ins w:id="14302" w:author="Tran Huan" w:date="2018-11-25T23:40:00Z">
              <w:r w:rsidRPr="000D1FDC">
                <w:t>X</w:t>
              </w:r>
            </w:ins>
          </w:p>
        </w:tc>
        <w:tc>
          <w:tcPr>
            <w:tcW w:w="2643" w:type="dxa"/>
            <w:noWrap/>
            <w:hideMark/>
            <w:tcPrChange w:id="14303" w:author="Tran Huan" w:date="2018-11-25T23:45:00Z">
              <w:tcPr>
                <w:tcW w:w="2385" w:type="dxa"/>
                <w:noWrap/>
                <w:hideMark/>
              </w:tcPr>
            </w:tcPrChange>
          </w:tcPr>
          <w:p w14:paraId="11ACF69A" w14:textId="77777777" w:rsidR="000D1FDC" w:rsidRPr="000D1FDC" w:rsidRDefault="000D1FDC" w:rsidP="000D1FDC">
            <w:pPr>
              <w:spacing w:after="160" w:line="259" w:lineRule="auto"/>
              <w:rPr>
                <w:ins w:id="14304" w:author="Tran Huan" w:date="2018-11-25T23:40:00Z"/>
              </w:rPr>
            </w:pPr>
            <w:ins w:id="14305" w:author="Tran Huan" w:date="2018-11-25T23:40:00Z">
              <w:r w:rsidRPr="000D1FDC">
                <w:t xml:space="preserve">ID chất liệu. </w:t>
              </w:r>
            </w:ins>
          </w:p>
        </w:tc>
      </w:tr>
      <w:tr w:rsidR="00266AC8" w:rsidRPr="000D1FDC" w14:paraId="24E13EB7" w14:textId="77777777" w:rsidTr="00266AC8">
        <w:trPr>
          <w:trHeight w:val="300"/>
          <w:ins w:id="14306" w:author="Tran Huan" w:date="2018-11-25T23:40:00Z"/>
          <w:trPrChange w:id="14307" w:author="Tran Huan" w:date="2018-11-25T23:45:00Z">
            <w:trPr>
              <w:trHeight w:val="300"/>
            </w:trPr>
          </w:trPrChange>
        </w:trPr>
        <w:tc>
          <w:tcPr>
            <w:tcW w:w="838" w:type="dxa"/>
            <w:noWrap/>
            <w:hideMark/>
            <w:tcPrChange w:id="14308" w:author="Tran Huan" w:date="2018-11-25T23:45:00Z">
              <w:tcPr>
                <w:tcW w:w="657" w:type="dxa"/>
                <w:noWrap/>
                <w:hideMark/>
              </w:tcPr>
            </w:tcPrChange>
          </w:tcPr>
          <w:p w14:paraId="618D635D" w14:textId="77777777" w:rsidR="000D1FDC" w:rsidRPr="000D1FDC" w:rsidRDefault="000D1FDC" w:rsidP="000D1FDC">
            <w:pPr>
              <w:spacing w:after="160" w:line="259" w:lineRule="auto"/>
              <w:rPr>
                <w:ins w:id="14309" w:author="Tran Huan" w:date="2018-11-25T23:40:00Z"/>
              </w:rPr>
            </w:pPr>
            <w:ins w:id="14310" w:author="Tran Huan" w:date="2018-11-25T23:40:00Z">
              <w:r w:rsidRPr="000D1FDC">
                <w:t>9</w:t>
              </w:r>
            </w:ins>
          </w:p>
        </w:tc>
        <w:tc>
          <w:tcPr>
            <w:tcW w:w="1863" w:type="dxa"/>
            <w:noWrap/>
            <w:hideMark/>
            <w:tcPrChange w:id="14311" w:author="Tran Huan" w:date="2018-11-25T23:45:00Z">
              <w:tcPr>
                <w:tcW w:w="1688" w:type="dxa"/>
                <w:noWrap/>
                <w:hideMark/>
              </w:tcPr>
            </w:tcPrChange>
          </w:tcPr>
          <w:p w14:paraId="0829D36F" w14:textId="77777777" w:rsidR="000D1FDC" w:rsidRPr="000D1FDC" w:rsidRDefault="000D1FDC" w:rsidP="000D1FDC">
            <w:pPr>
              <w:spacing w:after="160" w:line="259" w:lineRule="auto"/>
              <w:rPr>
                <w:ins w:id="14312" w:author="Tran Huan" w:date="2018-11-25T23:40:00Z"/>
              </w:rPr>
            </w:pPr>
            <w:ins w:id="14313" w:author="Tran Huan" w:date="2018-11-25T23:40:00Z">
              <w:r w:rsidRPr="000D1FDC">
                <w:t>amount</w:t>
              </w:r>
            </w:ins>
          </w:p>
        </w:tc>
        <w:tc>
          <w:tcPr>
            <w:tcW w:w="1186" w:type="dxa"/>
            <w:noWrap/>
            <w:hideMark/>
            <w:tcPrChange w:id="14314" w:author="Tran Huan" w:date="2018-11-25T23:45:00Z">
              <w:tcPr>
                <w:tcW w:w="1186" w:type="dxa"/>
                <w:noWrap/>
                <w:hideMark/>
              </w:tcPr>
            </w:tcPrChange>
          </w:tcPr>
          <w:p w14:paraId="47A10B56" w14:textId="77777777" w:rsidR="000D1FDC" w:rsidRPr="000D1FDC" w:rsidRDefault="000D1FDC" w:rsidP="000D1FDC">
            <w:pPr>
              <w:spacing w:after="160" w:line="259" w:lineRule="auto"/>
              <w:rPr>
                <w:ins w:id="14315" w:author="Tran Huan" w:date="2018-11-25T23:40:00Z"/>
              </w:rPr>
            </w:pPr>
            <w:ins w:id="14316" w:author="Tran Huan" w:date="2018-11-25T23:40:00Z">
              <w:r w:rsidRPr="000D1FDC">
                <w:rPr>
                  <w:lang w:val="en-US"/>
                </w:rPr>
                <w:t>double</w:t>
              </w:r>
            </w:ins>
          </w:p>
        </w:tc>
        <w:tc>
          <w:tcPr>
            <w:tcW w:w="911" w:type="dxa"/>
            <w:noWrap/>
            <w:vAlign w:val="center"/>
            <w:hideMark/>
            <w:tcPrChange w:id="14317" w:author="Tran Huan" w:date="2018-11-25T23:45:00Z">
              <w:tcPr>
                <w:tcW w:w="911" w:type="dxa"/>
                <w:noWrap/>
                <w:vAlign w:val="center"/>
                <w:hideMark/>
              </w:tcPr>
            </w:tcPrChange>
          </w:tcPr>
          <w:p w14:paraId="083CBD0F" w14:textId="77777777" w:rsidR="000D1FDC" w:rsidRPr="000D1FDC" w:rsidRDefault="000D1FDC" w:rsidP="000D1FDC">
            <w:pPr>
              <w:spacing w:after="160" w:line="259" w:lineRule="auto"/>
              <w:rPr>
                <w:ins w:id="14318" w:author="Tran Huan" w:date="2018-11-25T23:40:00Z"/>
              </w:rPr>
            </w:pPr>
          </w:p>
        </w:tc>
        <w:tc>
          <w:tcPr>
            <w:tcW w:w="838" w:type="dxa"/>
            <w:noWrap/>
            <w:vAlign w:val="center"/>
            <w:hideMark/>
            <w:tcPrChange w:id="14319" w:author="Tran Huan" w:date="2018-11-25T23:45:00Z">
              <w:tcPr>
                <w:tcW w:w="774" w:type="dxa"/>
                <w:noWrap/>
                <w:vAlign w:val="center"/>
                <w:hideMark/>
              </w:tcPr>
            </w:tcPrChange>
          </w:tcPr>
          <w:p w14:paraId="1D2DA19F" w14:textId="77777777" w:rsidR="000D1FDC" w:rsidRPr="000D1FDC" w:rsidRDefault="000D1FDC" w:rsidP="000D1FDC">
            <w:pPr>
              <w:spacing w:after="160" w:line="259" w:lineRule="auto"/>
              <w:rPr>
                <w:ins w:id="14320" w:author="Tran Huan" w:date="2018-11-25T23:40:00Z"/>
              </w:rPr>
            </w:pPr>
          </w:p>
        </w:tc>
        <w:tc>
          <w:tcPr>
            <w:tcW w:w="1288" w:type="dxa"/>
            <w:noWrap/>
            <w:vAlign w:val="center"/>
            <w:hideMark/>
            <w:tcPrChange w:id="14321" w:author="Tran Huan" w:date="2018-11-25T23:45:00Z">
              <w:tcPr>
                <w:tcW w:w="1288" w:type="dxa"/>
                <w:noWrap/>
                <w:vAlign w:val="center"/>
                <w:hideMark/>
              </w:tcPr>
            </w:tcPrChange>
          </w:tcPr>
          <w:p w14:paraId="7A9E1AF0" w14:textId="77777777" w:rsidR="000D1FDC" w:rsidRPr="000D1FDC" w:rsidRDefault="000D1FDC" w:rsidP="000D1FDC">
            <w:pPr>
              <w:spacing w:after="160" w:line="259" w:lineRule="auto"/>
              <w:rPr>
                <w:ins w:id="14322" w:author="Tran Huan" w:date="2018-11-25T23:40:00Z"/>
              </w:rPr>
            </w:pPr>
          </w:p>
        </w:tc>
        <w:tc>
          <w:tcPr>
            <w:tcW w:w="2643" w:type="dxa"/>
            <w:noWrap/>
            <w:hideMark/>
            <w:tcPrChange w:id="14323" w:author="Tran Huan" w:date="2018-11-25T23:45:00Z">
              <w:tcPr>
                <w:tcW w:w="2385" w:type="dxa"/>
                <w:noWrap/>
                <w:hideMark/>
              </w:tcPr>
            </w:tcPrChange>
          </w:tcPr>
          <w:p w14:paraId="1E7C62A6" w14:textId="77777777" w:rsidR="000D1FDC" w:rsidRPr="000D1FDC" w:rsidRDefault="000D1FDC" w:rsidP="000D1FDC">
            <w:pPr>
              <w:spacing w:after="160" w:line="259" w:lineRule="auto"/>
              <w:rPr>
                <w:ins w:id="14324" w:author="Tran Huan" w:date="2018-11-25T23:40:00Z"/>
                <w:lang w:val="en-US"/>
              </w:rPr>
            </w:pPr>
            <w:ins w:id="14325" w:author="Tran Huan" w:date="2018-11-25T23:40:00Z">
              <w:r w:rsidRPr="000D1FDC">
                <w:t>Số lượng quần</w:t>
              </w:r>
              <w:r w:rsidRPr="000D1FDC">
                <w:rPr>
                  <w:lang w:val="en-US"/>
                </w:rPr>
                <w:t xml:space="preserve"> áo</w:t>
              </w:r>
            </w:ins>
          </w:p>
        </w:tc>
      </w:tr>
      <w:tr w:rsidR="00266AC8" w:rsidRPr="000D1FDC" w14:paraId="15279812" w14:textId="77777777" w:rsidTr="00266AC8">
        <w:trPr>
          <w:trHeight w:val="300"/>
          <w:ins w:id="14326" w:author="Tran Huan" w:date="2018-11-25T23:40:00Z"/>
          <w:trPrChange w:id="14327" w:author="Tran Huan" w:date="2018-11-25T23:45:00Z">
            <w:trPr>
              <w:trHeight w:val="300"/>
            </w:trPr>
          </w:trPrChange>
        </w:trPr>
        <w:tc>
          <w:tcPr>
            <w:tcW w:w="838" w:type="dxa"/>
            <w:noWrap/>
            <w:hideMark/>
            <w:tcPrChange w:id="14328" w:author="Tran Huan" w:date="2018-11-25T23:45:00Z">
              <w:tcPr>
                <w:tcW w:w="657" w:type="dxa"/>
                <w:noWrap/>
                <w:hideMark/>
              </w:tcPr>
            </w:tcPrChange>
          </w:tcPr>
          <w:p w14:paraId="702FC619" w14:textId="77777777" w:rsidR="000D1FDC" w:rsidRPr="000D1FDC" w:rsidRDefault="000D1FDC" w:rsidP="000D1FDC">
            <w:pPr>
              <w:spacing w:after="160" w:line="259" w:lineRule="auto"/>
              <w:rPr>
                <w:ins w:id="14329" w:author="Tran Huan" w:date="2018-11-25T23:40:00Z"/>
              </w:rPr>
            </w:pPr>
            <w:ins w:id="14330" w:author="Tran Huan" w:date="2018-11-25T23:40:00Z">
              <w:r w:rsidRPr="000D1FDC">
                <w:t>10</w:t>
              </w:r>
            </w:ins>
          </w:p>
        </w:tc>
        <w:tc>
          <w:tcPr>
            <w:tcW w:w="1863" w:type="dxa"/>
            <w:noWrap/>
            <w:hideMark/>
            <w:tcPrChange w:id="14331" w:author="Tran Huan" w:date="2018-11-25T23:45:00Z">
              <w:tcPr>
                <w:tcW w:w="1688" w:type="dxa"/>
                <w:noWrap/>
                <w:hideMark/>
              </w:tcPr>
            </w:tcPrChange>
          </w:tcPr>
          <w:p w14:paraId="73CFA231" w14:textId="77777777" w:rsidR="000D1FDC" w:rsidRPr="000D1FDC" w:rsidRDefault="000D1FDC" w:rsidP="000D1FDC">
            <w:pPr>
              <w:spacing w:after="160" w:line="259" w:lineRule="auto"/>
              <w:rPr>
                <w:ins w:id="14332" w:author="Tran Huan" w:date="2018-11-25T23:40:00Z"/>
              </w:rPr>
            </w:pPr>
            <w:ins w:id="14333" w:author="Tran Huan" w:date="2018-11-25T23:40:00Z">
              <w:r w:rsidRPr="000D1FDC">
                <w:t>note</w:t>
              </w:r>
            </w:ins>
          </w:p>
        </w:tc>
        <w:tc>
          <w:tcPr>
            <w:tcW w:w="1186" w:type="dxa"/>
            <w:noWrap/>
            <w:hideMark/>
            <w:tcPrChange w:id="14334" w:author="Tran Huan" w:date="2018-11-25T23:45:00Z">
              <w:tcPr>
                <w:tcW w:w="1186" w:type="dxa"/>
                <w:noWrap/>
                <w:hideMark/>
              </w:tcPr>
            </w:tcPrChange>
          </w:tcPr>
          <w:p w14:paraId="7F8E2E67" w14:textId="77777777" w:rsidR="000D1FDC" w:rsidRPr="000D1FDC" w:rsidRDefault="000D1FDC" w:rsidP="000D1FDC">
            <w:pPr>
              <w:spacing w:after="160" w:line="259" w:lineRule="auto"/>
              <w:rPr>
                <w:ins w:id="14335" w:author="Tran Huan" w:date="2018-11-25T23:40:00Z"/>
              </w:rPr>
            </w:pPr>
            <w:ins w:id="14336" w:author="Tran Huan" w:date="2018-11-25T23:40:00Z">
              <w:r w:rsidRPr="000D1FDC">
                <w:t>character varying</w:t>
              </w:r>
            </w:ins>
          </w:p>
        </w:tc>
        <w:tc>
          <w:tcPr>
            <w:tcW w:w="911" w:type="dxa"/>
            <w:noWrap/>
            <w:vAlign w:val="center"/>
            <w:hideMark/>
            <w:tcPrChange w:id="14337" w:author="Tran Huan" w:date="2018-11-25T23:45:00Z">
              <w:tcPr>
                <w:tcW w:w="911" w:type="dxa"/>
                <w:noWrap/>
                <w:vAlign w:val="center"/>
                <w:hideMark/>
              </w:tcPr>
            </w:tcPrChange>
          </w:tcPr>
          <w:p w14:paraId="0C972852" w14:textId="77777777" w:rsidR="000D1FDC" w:rsidRPr="000D1FDC" w:rsidRDefault="000D1FDC" w:rsidP="000D1FDC">
            <w:pPr>
              <w:spacing w:after="160" w:line="259" w:lineRule="auto"/>
              <w:rPr>
                <w:ins w:id="14338" w:author="Tran Huan" w:date="2018-11-25T23:40:00Z"/>
              </w:rPr>
            </w:pPr>
            <w:ins w:id="14339" w:author="Tran Huan" w:date="2018-11-25T23:40:00Z">
              <w:r w:rsidRPr="000D1FDC">
                <w:t>X</w:t>
              </w:r>
            </w:ins>
          </w:p>
        </w:tc>
        <w:tc>
          <w:tcPr>
            <w:tcW w:w="838" w:type="dxa"/>
            <w:noWrap/>
            <w:vAlign w:val="center"/>
            <w:hideMark/>
            <w:tcPrChange w:id="14340" w:author="Tran Huan" w:date="2018-11-25T23:45:00Z">
              <w:tcPr>
                <w:tcW w:w="774" w:type="dxa"/>
                <w:noWrap/>
                <w:vAlign w:val="center"/>
                <w:hideMark/>
              </w:tcPr>
            </w:tcPrChange>
          </w:tcPr>
          <w:p w14:paraId="1DF291DB" w14:textId="77777777" w:rsidR="000D1FDC" w:rsidRPr="000D1FDC" w:rsidRDefault="000D1FDC" w:rsidP="000D1FDC">
            <w:pPr>
              <w:spacing w:after="160" w:line="259" w:lineRule="auto"/>
              <w:rPr>
                <w:ins w:id="14341" w:author="Tran Huan" w:date="2018-11-25T23:40:00Z"/>
              </w:rPr>
            </w:pPr>
          </w:p>
        </w:tc>
        <w:tc>
          <w:tcPr>
            <w:tcW w:w="1288" w:type="dxa"/>
            <w:noWrap/>
            <w:vAlign w:val="center"/>
            <w:hideMark/>
            <w:tcPrChange w:id="14342" w:author="Tran Huan" w:date="2018-11-25T23:45:00Z">
              <w:tcPr>
                <w:tcW w:w="1288" w:type="dxa"/>
                <w:noWrap/>
                <w:vAlign w:val="center"/>
                <w:hideMark/>
              </w:tcPr>
            </w:tcPrChange>
          </w:tcPr>
          <w:p w14:paraId="7DD23DA5" w14:textId="77777777" w:rsidR="000D1FDC" w:rsidRPr="000D1FDC" w:rsidRDefault="000D1FDC" w:rsidP="000D1FDC">
            <w:pPr>
              <w:spacing w:after="160" w:line="259" w:lineRule="auto"/>
              <w:rPr>
                <w:ins w:id="14343" w:author="Tran Huan" w:date="2018-11-25T23:40:00Z"/>
              </w:rPr>
            </w:pPr>
          </w:p>
        </w:tc>
        <w:tc>
          <w:tcPr>
            <w:tcW w:w="2643" w:type="dxa"/>
            <w:noWrap/>
            <w:hideMark/>
            <w:tcPrChange w:id="14344" w:author="Tran Huan" w:date="2018-11-25T23:45:00Z">
              <w:tcPr>
                <w:tcW w:w="2385" w:type="dxa"/>
                <w:noWrap/>
                <w:hideMark/>
              </w:tcPr>
            </w:tcPrChange>
          </w:tcPr>
          <w:p w14:paraId="0593E0E6" w14:textId="77777777" w:rsidR="000D1FDC" w:rsidRPr="000D1FDC" w:rsidRDefault="000D1FDC" w:rsidP="000D1FDC">
            <w:pPr>
              <w:spacing w:after="160" w:line="259" w:lineRule="auto"/>
              <w:rPr>
                <w:ins w:id="14345" w:author="Tran Huan" w:date="2018-11-25T23:40:00Z"/>
              </w:rPr>
            </w:pPr>
            <w:ins w:id="14346" w:author="Tran Huan" w:date="2018-11-25T23:40:00Z">
              <w:r w:rsidRPr="000D1FDC">
                <w:t>Ghi chú</w:t>
              </w:r>
            </w:ins>
          </w:p>
        </w:tc>
      </w:tr>
      <w:tr w:rsidR="00266AC8" w:rsidRPr="000D1FDC" w14:paraId="5FF2A7F2" w14:textId="77777777" w:rsidTr="00266AC8">
        <w:trPr>
          <w:trHeight w:val="300"/>
          <w:ins w:id="14347" w:author="Tran Huan" w:date="2018-11-25T23:40:00Z"/>
          <w:trPrChange w:id="14348" w:author="Tran Huan" w:date="2018-11-25T23:45:00Z">
            <w:trPr>
              <w:trHeight w:val="300"/>
            </w:trPr>
          </w:trPrChange>
        </w:trPr>
        <w:tc>
          <w:tcPr>
            <w:tcW w:w="838" w:type="dxa"/>
            <w:noWrap/>
            <w:hideMark/>
            <w:tcPrChange w:id="14349" w:author="Tran Huan" w:date="2018-11-25T23:45:00Z">
              <w:tcPr>
                <w:tcW w:w="657" w:type="dxa"/>
                <w:noWrap/>
                <w:hideMark/>
              </w:tcPr>
            </w:tcPrChange>
          </w:tcPr>
          <w:p w14:paraId="2B01AD14" w14:textId="77777777" w:rsidR="000D1FDC" w:rsidRPr="000D1FDC" w:rsidRDefault="000D1FDC" w:rsidP="000D1FDC">
            <w:pPr>
              <w:spacing w:after="160" w:line="259" w:lineRule="auto"/>
              <w:rPr>
                <w:ins w:id="14350" w:author="Tran Huan" w:date="2018-11-25T23:40:00Z"/>
              </w:rPr>
            </w:pPr>
            <w:ins w:id="14351" w:author="Tran Huan" w:date="2018-11-25T23:40:00Z">
              <w:r w:rsidRPr="000D1FDC">
                <w:t>15</w:t>
              </w:r>
            </w:ins>
          </w:p>
        </w:tc>
        <w:tc>
          <w:tcPr>
            <w:tcW w:w="1863" w:type="dxa"/>
            <w:noWrap/>
            <w:hideMark/>
            <w:tcPrChange w:id="14352" w:author="Tran Huan" w:date="2018-11-25T23:45:00Z">
              <w:tcPr>
                <w:tcW w:w="1688" w:type="dxa"/>
                <w:noWrap/>
                <w:hideMark/>
              </w:tcPr>
            </w:tcPrChange>
          </w:tcPr>
          <w:p w14:paraId="7A599721" w14:textId="77777777" w:rsidR="000D1FDC" w:rsidRPr="000D1FDC" w:rsidRDefault="000D1FDC" w:rsidP="000D1FDC">
            <w:pPr>
              <w:spacing w:after="160" w:line="259" w:lineRule="auto"/>
              <w:rPr>
                <w:ins w:id="14353" w:author="Tran Huan" w:date="2018-11-25T23:40:00Z"/>
              </w:rPr>
            </w:pPr>
            <w:ins w:id="14354" w:author="Tran Huan" w:date="2018-11-25T23:40:00Z">
              <w:r w:rsidRPr="000D1FDC">
                <w:t>status</w:t>
              </w:r>
            </w:ins>
          </w:p>
        </w:tc>
        <w:tc>
          <w:tcPr>
            <w:tcW w:w="1186" w:type="dxa"/>
            <w:noWrap/>
            <w:hideMark/>
            <w:tcPrChange w:id="14355" w:author="Tran Huan" w:date="2018-11-25T23:45:00Z">
              <w:tcPr>
                <w:tcW w:w="1186" w:type="dxa"/>
                <w:noWrap/>
                <w:hideMark/>
              </w:tcPr>
            </w:tcPrChange>
          </w:tcPr>
          <w:p w14:paraId="5A07B609" w14:textId="77777777" w:rsidR="000D1FDC" w:rsidRPr="000D1FDC" w:rsidRDefault="000D1FDC" w:rsidP="000D1FDC">
            <w:pPr>
              <w:spacing w:after="160" w:line="259" w:lineRule="auto"/>
              <w:rPr>
                <w:ins w:id="14356" w:author="Tran Huan" w:date="2018-11-25T23:40:00Z"/>
              </w:rPr>
            </w:pPr>
            <w:ins w:id="14357" w:author="Tran Huan" w:date="2018-11-25T23:40:00Z">
              <w:r w:rsidRPr="000D1FDC">
                <w:t>character varying</w:t>
              </w:r>
            </w:ins>
          </w:p>
        </w:tc>
        <w:tc>
          <w:tcPr>
            <w:tcW w:w="911" w:type="dxa"/>
            <w:noWrap/>
            <w:vAlign w:val="center"/>
            <w:hideMark/>
            <w:tcPrChange w:id="14358" w:author="Tran Huan" w:date="2018-11-25T23:45:00Z">
              <w:tcPr>
                <w:tcW w:w="911" w:type="dxa"/>
                <w:noWrap/>
                <w:vAlign w:val="center"/>
                <w:hideMark/>
              </w:tcPr>
            </w:tcPrChange>
          </w:tcPr>
          <w:p w14:paraId="74DF6A95" w14:textId="77777777" w:rsidR="000D1FDC" w:rsidRPr="000D1FDC" w:rsidRDefault="000D1FDC" w:rsidP="000D1FDC">
            <w:pPr>
              <w:spacing w:after="160" w:line="259" w:lineRule="auto"/>
              <w:rPr>
                <w:ins w:id="14359" w:author="Tran Huan" w:date="2018-11-25T23:40:00Z"/>
              </w:rPr>
            </w:pPr>
          </w:p>
        </w:tc>
        <w:tc>
          <w:tcPr>
            <w:tcW w:w="838" w:type="dxa"/>
            <w:noWrap/>
            <w:vAlign w:val="center"/>
            <w:hideMark/>
            <w:tcPrChange w:id="14360" w:author="Tran Huan" w:date="2018-11-25T23:45:00Z">
              <w:tcPr>
                <w:tcW w:w="774" w:type="dxa"/>
                <w:noWrap/>
                <w:vAlign w:val="center"/>
                <w:hideMark/>
              </w:tcPr>
            </w:tcPrChange>
          </w:tcPr>
          <w:p w14:paraId="3A08C4E0" w14:textId="77777777" w:rsidR="000D1FDC" w:rsidRPr="000D1FDC" w:rsidRDefault="000D1FDC" w:rsidP="000D1FDC">
            <w:pPr>
              <w:spacing w:after="160" w:line="259" w:lineRule="auto"/>
              <w:rPr>
                <w:ins w:id="14361" w:author="Tran Huan" w:date="2018-11-25T23:40:00Z"/>
              </w:rPr>
            </w:pPr>
          </w:p>
        </w:tc>
        <w:tc>
          <w:tcPr>
            <w:tcW w:w="1288" w:type="dxa"/>
            <w:noWrap/>
            <w:vAlign w:val="center"/>
            <w:hideMark/>
            <w:tcPrChange w:id="14362" w:author="Tran Huan" w:date="2018-11-25T23:45:00Z">
              <w:tcPr>
                <w:tcW w:w="1288" w:type="dxa"/>
                <w:noWrap/>
                <w:vAlign w:val="center"/>
                <w:hideMark/>
              </w:tcPr>
            </w:tcPrChange>
          </w:tcPr>
          <w:p w14:paraId="7D758AD5" w14:textId="77777777" w:rsidR="000D1FDC" w:rsidRPr="000D1FDC" w:rsidRDefault="000D1FDC" w:rsidP="000D1FDC">
            <w:pPr>
              <w:spacing w:after="160" w:line="259" w:lineRule="auto"/>
              <w:rPr>
                <w:ins w:id="14363" w:author="Tran Huan" w:date="2018-11-25T23:40:00Z"/>
              </w:rPr>
            </w:pPr>
          </w:p>
        </w:tc>
        <w:tc>
          <w:tcPr>
            <w:tcW w:w="2643" w:type="dxa"/>
            <w:noWrap/>
            <w:hideMark/>
            <w:tcPrChange w:id="14364" w:author="Tran Huan" w:date="2018-11-25T23:45:00Z">
              <w:tcPr>
                <w:tcW w:w="2385" w:type="dxa"/>
                <w:noWrap/>
                <w:hideMark/>
              </w:tcPr>
            </w:tcPrChange>
          </w:tcPr>
          <w:p w14:paraId="215BF5D5" w14:textId="77777777" w:rsidR="000D1FDC" w:rsidRPr="000D1FDC" w:rsidRDefault="000D1FDC" w:rsidP="000D1FDC">
            <w:pPr>
              <w:spacing w:after="160" w:line="259" w:lineRule="auto"/>
              <w:rPr>
                <w:ins w:id="14365" w:author="Tran Huan" w:date="2018-11-25T23:40:00Z"/>
                <w:lang w:val="en-US"/>
              </w:rPr>
            </w:pPr>
            <w:ins w:id="14366" w:author="Tran Huan" w:date="2018-11-25T23:40:00Z">
              <w:r w:rsidRPr="000D1FDC">
                <w:t xml:space="preserve">Trạng thái, cùng trạng thái với </w:t>
              </w:r>
              <w:r w:rsidRPr="000D1FDC">
                <w:rPr>
                  <w:lang w:val="en-US"/>
                </w:rPr>
                <w:t>CUSTOMER_ORDER</w:t>
              </w:r>
            </w:ins>
          </w:p>
        </w:tc>
      </w:tr>
      <w:tr w:rsidR="00266AC8" w:rsidRPr="000D1FDC" w14:paraId="243C4A3B" w14:textId="77777777" w:rsidTr="00266AC8">
        <w:trPr>
          <w:trHeight w:val="300"/>
          <w:ins w:id="14367" w:author="Tran Huan" w:date="2018-11-25T23:40:00Z"/>
          <w:trPrChange w:id="14368" w:author="Tran Huan" w:date="2018-11-25T23:45:00Z">
            <w:trPr>
              <w:trHeight w:val="300"/>
            </w:trPr>
          </w:trPrChange>
        </w:trPr>
        <w:tc>
          <w:tcPr>
            <w:tcW w:w="838" w:type="dxa"/>
            <w:noWrap/>
            <w:hideMark/>
            <w:tcPrChange w:id="14369" w:author="Tran Huan" w:date="2018-11-25T23:45:00Z">
              <w:tcPr>
                <w:tcW w:w="657" w:type="dxa"/>
                <w:noWrap/>
                <w:hideMark/>
              </w:tcPr>
            </w:tcPrChange>
          </w:tcPr>
          <w:p w14:paraId="7B21D843" w14:textId="77777777" w:rsidR="000D1FDC" w:rsidRPr="000D1FDC" w:rsidRDefault="000D1FDC" w:rsidP="000D1FDC">
            <w:pPr>
              <w:spacing w:after="160" w:line="259" w:lineRule="auto"/>
              <w:rPr>
                <w:ins w:id="14370" w:author="Tran Huan" w:date="2018-11-25T23:40:00Z"/>
              </w:rPr>
            </w:pPr>
            <w:ins w:id="14371" w:author="Tran Huan" w:date="2018-11-25T23:40:00Z">
              <w:r w:rsidRPr="000D1FDC">
                <w:t>16</w:t>
              </w:r>
            </w:ins>
          </w:p>
        </w:tc>
        <w:tc>
          <w:tcPr>
            <w:tcW w:w="1863" w:type="dxa"/>
            <w:noWrap/>
            <w:hideMark/>
            <w:tcPrChange w:id="14372" w:author="Tran Huan" w:date="2018-11-25T23:45:00Z">
              <w:tcPr>
                <w:tcW w:w="1688" w:type="dxa"/>
                <w:noWrap/>
                <w:hideMark/>
              </w:tcPr>
            </w:tcPrChange>
          </w:tcPr>
          <w:p w14:paraId="5C726B03" w14:textId="77777777" w:rsidR="000D1FDC" w:rsidRPr="000D1FDC" w:rsidRDefault="000D1FDC" w:rsidP="000D1FDC">
            <w:pPr>
              <w:spacing w:after="160" w:line="259" w:lineRule="auto"/>
              <w:rPr>
                <w:ins w:id="14373" w:author="Tran Huan" w:date="2018-11-25T23:40:00Z"/>
              </w:rPr>
            </w:pPr>
            <w:ins w:id="14374" w:author="Tran Huan" w:date="2018-11-25T23:40:00Z">
              <w:r w:rsidRPr="000D1FDC">
                <w:t>unit_price</w:t>
              </w:r>
            </w:ins>
          </w:p>
        </w:tc>
        <w:tc>
          <w:tcPr>
            <w:tcW w:w="1186" w:type="dxa"/>
            <w:noWrap/>
            <w:hideMark/>
            <w:tcPrChange w:id="14375" w:author="Tran Huan" w:date="2018-11-25T23:45:00Z">
              <w:tcPr>
                <w:tcW w:w="1186" w:type="dxa"/>
                <w:noWrap/>
                <w:hideMark/>
              </w:tcPr>
            </w:tcPrChange>
          </w:tcPr>
          <w:p w14:paraId="2C8048DA" w14:textId="77777777" w:rsidR="000D1FDC" w:rsidRPr="000D1FDC" w:rsidRDefault="000D1FDC" w:rsidP="000D1FDC">
            <w:pPr>
              <w:spacing w:after="160" w:line="259" w:lineRule="auto"/>
              <w:rPr>
                <w:ins w:id="14376" w:author="Tran Huan" w:date="2018-11-25T23:40:00Z"/>
              </w:rPr>
            </w:pPr>
            <w:ins w:id="14377" w:author="Tran Huan" w:date="2018-11-25T23:40:00Z">
              <w:r w:rsidRPr="000D1FDC">
                <w:t>numeric</w:t>
              </w:r>
            </w:ins>
          </w:p>
        </w:tc>
        <w:tc>
          <w:tcPr>
            <w:tcW w:w="911" w:type="dxa"/>
            <w:noWrap/>
            <w:vAlign w:val="center"/>
            <w:hideMark/>
            <w:tcPrChange w:id="14378" w:author="Tran Huan" w:date="2018-11-25T23:45:00Z">
              <w:tcPr>
                <w:tcW w:w="911" w:type="dxa"/>
                <w:noWrap/>
                <w:vAlign w:val="center"/>
                <w:hideMark/>
              </w:tcPr>
            </w:tcPrChange>
          </w:tcPr>
          <w:p w14:paraId="5077A936" w14:textId="77777777" w:rsidR="000D1FDC" w:rsidRPr="000D1FDC" w:rsidRDefault="000D1FDC" w:rsidP="000D1FDC">
            <w:pPr>
              <w:spacing w:after="160" w:line="259" w:lineRule="auto"/>
              <w:rPr>
                <w:ins w:id="14379" w:author="Tran Huan" w:date="2018-11-25T23:40:00Z"/>
              </w:rPr>
            </w:pPr>
          </w:p>
        </w:tc>
        <w:tc>
          <w:tcPr>
            <w:tcW w:w="838" w:type="dxa"/>
            <w:noWrap/>
            <w:vAlign w:val="center"/>
            <w:hideMark/>
            <w:tcPrChange w:id="14380" w:author="Tran Huan" w:date="2018-11-25T23:45:00Z">
              <w:tcPr>
                <w:tcW w:w="774" w:type="dxa"/>
                <w:noWrap/>
                <w:vAlign w:val="center"/>
                <w:hideMark/>
              </w:tcPr>
            </w:tcPrChange>
          </w:tcPr>
          <w:p w14:paraId="19A36A8A" w14:textId="77777777" w:rsidR="000D1FDC" w:rsidRPr="000D1FDC" w:rsidRDefault="000D1FDC" w:rsidP="000D1FDC">
            <w:pPr>
              <w:spacing w:after="160" w:line="259" w:lineRule="auto"/>
              <w:rPr>
                <w:ins w:id="14381" w:author="Tran Huan" w:date="2018-11-25T23:40:00Z"/>
              </w:rPr>
            </w:pPr>
          </w:p>
        </w:tc>
        <w:tc>
          <w:tcPr>
            <w:tcW w:w="1288" w:type="dxa"/>
            <w:noWrap/>
            <w:vAlign w:val="center"/>
            <w:hideMark/>
            <w:tcPrChange w:id="14382" w:author="Tran Huan" w:date="2018-11-25T23:45:00Z">
              <w:tcPr>
                <w:tcW w:w="1288" w:type="dxa"/>
                <w:noWrap/>
                <w:vAlign w:val="center"/>
                <w:hideMark/>
              </w:tcPr>
            </w:tcPrChange>
          </w:tcPr>
          <w:p w14:paraId="2D3AF585" w14:textId="77777777" w:rsidR="000D1FDC" w:rsidRPr="000D1FDC" w:rsidRDefault="000D1FDC" w:rsidP="000D1FDC">
            <w:pPr>
              <w:spacing w:after="160" w:line="259" w:lineRule="auto"/>
              <w:rPr>
                <w:ins w:id="14383" w:author="Tran Huan" w:date="2018-11-25T23:40:00Z"/>
              </w:rPr>
            </w:pPr>
            <w:ins w:id="14384" w:author="Tran Huan" w:date="2018-11-25T23:40:00Z">
              <w:r w:rsidRPr="000D1FDC">
                <w:t>X</w:t>
              </w:r>
            </w:ins>
          </w:p>
        </w:tc>
        <w:tc>
          <w:tcPr>
            <w:tcW w:w="2643" w:type="dxa"/>
            <w:noWrap/>
            <w:hideMark/>
            <w:tcPrChange w:id="14385" w:author="Tran Huan" w:date="2018-11-25T23:45:00Z">
              <w:tcPr>
                <w:tcW w:w="2385" w:type="dxa"/>
                <w:noWrap/>
                <w:hideMark/>
              </w:tcPr>
            </w:tcPrChange>
          </w:tcPr>
          <w:p w14:paraId="49E9AA6F" w14:textId="77777777" w:rsidR="000D1FDC" w:rsidRPr="000D1FDC" w:rsidRDefault="000D1FDC" w:rsidP="00266AC8">
            <w:pPr>
              <w:keepNext/>
              <w:spacing w:after="160" w:line="259" w:lineRule="auto"/>
              <w:rPr>
                <w:ins w:id="14386" w:author="Tran Huan" w:date="2018-11-25T23:40:00Z"/>
              </w:rPr>
              <w:pPrChange w:id="14387" w:author="Tran Huan" w:date="2018-11-25T23:47:00Z">
                <w:pPr>
                  <w:spacing w:after="160" w:line="259" w:lineRule="auto"/>
                </w:pPr>
              </w:pPrChange>
            </w:pPr>
            <w:ins w:id="14388" w:author="Tran Huan" w:date="2018-11-25T23:40:00Z">
              <w:r w:rsidRPr="000D1FDC">
                <w:t>ID đơn giá</w:t>
              </w:r>
            </w:ins>
          </w:p>
        </w:tc>
      </w:tr>
    </w:tbl>
    <w:moveToRangeEnd w:id="14107"/>
    <w:p w14:paraId="5270C402" w14:textId="31D89BD5" w:rsidR="000D1FDC" w:rsidRPr="00266AC8" w:rsidRDefault="00266AC8" w:rsidP="00266AC8">
      <w:pPr>
        <w:pStyle w:val="Caption"/>
        <w:rPr>
          <w:ins w:id="14389" w:author="phuong vu" w:date="2018-11-16T10:05:00Z"/>
          <w:i/>
          <w:rPrChange w:id="14390" w:author="Tran Huan" w:date="2018-11-25T23:48:00Z">
            <w:rPr>
              <w:ins w:id="14391" w:author="phuong vu" w:date="2018-11-16T10:05:00Z"/>
            </w:rPr>
          </w:rPrChange>
        </w:rPr>
        <w:pPrChange w:id="14392" w:author="Tran Huan" w:date="2018-11-25T23:47:00Z">
          <w:pPr>
            <w:pStyle w:val="Heading3"/>
          </w:pPr>
        </w:pPrChange>
      </w:pPr>
      <w:ins w:id="14393" w:author="Tran Huan" w:date="2018-11-25T23:47:00Z">
        <w:r>
          <w:t xml:space="preserve">Bảng </w:t>
        </w:r>
      </w:ins>
      <w:ins w:id="14394" w:author="Tran Huan" w:date="2018-11-26T01:45:00Z">
        <w:r w:rsidR="00BA6170">
          <w:fldChar w:fldCharType="begin"/>
        </w:r>
        <w:r w:rsidR="00BA6170">
          <w:instrText xml:space="preserve"> STYLEREF 1 \s </w:instrText>
        </w:r>
      </w:ins>
      <w:r w:rsidR="00BA6170">
        <w:fldChar w:fldCharType="separate"/>
      </w:r>
      <w:r w:rsidR="00BA6170">
        <w:rPr>
          <w:noProof/>
        </w:rPr>
        <w:t>3</w:t>
      </w:r>
      <w:ins w:id="14395"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4396" w:author="Tran Huan" w:date="2018-11-26T01:45:00Z">
        <w:r w:rsidR="00BA6170">
          <w:rPr>
            <w:noProof/>
          </w:rPr>
          <w:t>31</w:t>
        </w:r>
        <w:r w:rsidR="00BA6170">
          <w:fldChar w:fldCharType="end"/>
        </w:r>
      </w:ins>
      <w:ins w:id="14397" w:author="Tran Huan" w:date="2018-11-25T23:47:00Z">
        <w:r w:rsidRPr="00266AC8">
          <w:rPr>
            <w:rPrChange w:id="14398" w:author="Tran Huan" w:date="2018-11-25T23:48:00Z">
              <w:rPr/>
            </w:rPrChange>
          </w:rPr>
          <w:t xml:space="preserve"> </w:t>
        </w:r>
        <w:r w:rsidRPr="00266AC8">
          <w:rPr>
            <w:i/>
            <w:rPrChange w:id="14399" w:author="Tran Huan" w:date="2018-11-25T23:48:00Z">
              <w:rPr>
                <w:i/>
              </w:rPr>
            </w:rPrChange>
          </w:rPr>
          <w:t xml:space="preserve">Bảng dữ liệu </w:t>
        </w:r>
      </w:ins>
      <w:ins w:id="14400" w:author="Tran Huan" w:date="2018-11-25T23:48:00Z">
        <w:r w:rsidRPr="00266AC8">
          <w:rPr>
            <w:i/>
            <w:rPrChange w:id="14401" w:author="Tran Huan" w:date="2018-11-25T23:48:00Z">
              <w:rPr>
                <w:i/>
              </w:rPr>
            </w:rPrChange>
          </w:rPr>
          <w:t>chi tiết đơn hàng</w:t>
        </w:r>
      </w:ins>
    </w:p>
    <w:p w14:paraId="3C858F85" w14:textId="532DB72E" w:rsidR="0090723F" w:rsidRPr="00E7682C" w:rsidDel="00FA543F" w:rsidRDefault="0090723F">
      <w:pPr>
        <w:pStyle w:val="Caption"/>
        <w:spacing w:line="276" w:lineRule="auto"/>
        <w:rPr>
          <w:del w:id="14402" w:author="phuong vu" w:date="2018-11-16T11:48:00Z"/>
        </w:rPr>
        <w:pPrChange w:id="14403" w:author="phuong vu" w:date="2018-11-23T13:48:00Z">
          <w:pPr>
            <w:pStyle w:val="Heading3"/>
          </w:pPr>
        </w:pPrChange>
      </w:pPr>
      <w:bookmarkStart w:id="14404" w:name="_Toc530605709"/>
      <w:bookmarkStart w:id="14405" w:name="_Toc530657415"/>
      <w:bookmarkStart w:id="14406" w:name="_Toc530658703"/>
      <w:bookmarkStart w:id="14407" w:name="_Toc530662427"/>
      <w:bookmarkStart w:id="14408" w:name="_Toc530662894"/>
      <w:bookmarkEnd w:id="14404"/>
      <w:bookmarkEnd w:id="14405"/>
      <w:bookmarkEnd w:id="14406"/>
      <w:bookmarkEnd w:id="14407"/>
      <w:bookmarkEnd w:id="14408"/>
    </w:p>
    <w:p w14:paraId="38692DB1" w14:textId="34CB738F" w:rsidR="00EC1917" w:rsidRDefault="00BA6D3B">
      <w:pPr>
        <w:pStyle w:val="Heading3"/>
        <w:spacing w:line="276" w:lineRule="auto"/>
        <w:pPrChange w:id="14409" w:author="phuong vu" w:date="2018-11-23T13:48:00Z">
          <w:pPr>
            <w:pStyle w:val="Heading3"/>
          </w:pPr>
        </w:pPrChange>
      </w:pPr>
      <w:bookmarkStart w:id="14410" w:name="_Toc529231542"/>
      <w:bookmarkStart w:id="14411" w:name="_Toc530662895"/>
      <w:bookmarkEnd w:id="14410"/>
      <w:r>
        <w:t>Thiết kế theo chức năng</w:t>
      </w:r>
      <w:bookmarkEnd w:id="14411"/>
    </w:p>
    <w:p w14:paraId="28D86442" w14:textId="69EBE647" w:rsidR="005368A7" w:rsidDel="00096943" w:rsidRDefault="00D43E01">
      <w:pPr>
        <w:pStyle w:val="Heading4"/>
        <w:spacing w:line="276" w:lineRule="auto"/>
        <w:rPr>
          <w:del w:id="14412" w:author="Tran Huan" w:date="2018-11-25T22:00:00Z"/>
          <w:lang w:val="en-US"/>
        </w:rPr>
        <w:pPrChange w:id="14413" w:author="phuong vu" w:date="2018-11-23T13:48:00Z">
          <w:pPr>
            <w:pStyle w:val="Heading4"/>
          </w:pPr>
        </w:pPrChange>
      </w:pPr>
      <w:bookmarkStart w:id="14414" w:name="_Toc530662896"/>
      <w:del w:id="14415" w:author="Tran Huan" w:date="2018-11-25T22:00:00Z">
        <w:r w:rsidDel="00096943">
          <w:rPr>
            <w:lang w:val="en-US"/>
          </w:rPr>
          <w:delText>Quản lí đơn hàng</w:delText>
        </w:r>
        <w:bookmarkEnd w:id="14414"/>
      </w:del>
    </w:p>
    <w:p w14:paraId="4333F55A" w14:textId="20675C78" w:rsidR="00AA3488" w:rsidDel="00096943" w:rsidRDefault="00AA3488">
      <w:pPr>
        <w:pStyle w:val="Heading5"/>
        <w:spacing w:line="276" w:lineRule="auto"/>
        <w:rPr>
          <w:del w:id="14416" w:author="Tran Huan" w:date="2018-11-25T22:00:00Z"/>
          <w:lang w:val="en-US"/>
        </w:rPr>
        <w:pPrChange w:id="14417" w:author="phuong vu" w:date="2018-11-23T13:48:00Z">
          <w:pPr>
            <w:pStyle w:val="Heading5"/>
          </w:pPr>
        </w:pPrChange>
      </w:pPr>
      <w:del w:id="14418" w:author="Tran Huan" w:date="2018-11-25T22:00:00Z">
        <w:r w:rsidDel="00096943">
          <w:rPr>
            <w:lang w:val="en-US"/>
          </w:rPr>
          <w:delText>Xem danh sách đơn hàng theo trạng thái</w:delText>
        </w:r>
      </w:del>
    </w:p>
    <w:p w14:paraId="54C59FE7" w14:textId="4B322151" w:rsidR="00AA3488" w:rsidDel="00096943" w:rsidRDefault="00AA3488">
      <w:pPr>
        <w:pStyle w:val="Heading6"/>
        <w:spacing w:line="276" w:lineRule="auto"/>
        <w:rPr>
          <w:del w:id="14419" w:author="Tran Huan" w:date="2018-11-25T22:00:00Z"/>
          <w:lang w:val="en-US"/>
        </w:rPr>
        <w:pPrChange w:id="14420" w:author="phuong vu" w:date="2018-11-23T13:48:00Z">
          <w:pPr>
            <w:pStyle w:val="Heading6"/>
          </w:pPr>
        </w:pPrChange>
      </w:pPr>
      <w:del w:id="14421" w:author="Tran Huan" w:date="2018-11-25T22:00:00Z">
        <w:r w:rsidDel="00096943">
          <w:rPr>
            <w:lang w:val="en-US"/>
          </w:rPr>
          <w:delText>Mục đích</w:delText>
        </w:r>
      </w:del>
    </w:p>
    <w:p w14:paraId="14B7E296" w14:textId="3D9FB448" w:rsidR="00D94765" w:rsidRPr="00C95C85" w:rsidDel="00096943" w:rsidRDefault="00640F77">
      <w:pPr>
        <w:spacing w:line="276" w:lineRule="auto"/>
        <w:ind w:firstLine="720"/>
        <w:rPr>
          <w:del w:id="14422" w:author="Tran Huan" w:date="2018-11-25T22:00:00Z"/>
          <w:lang w:val="en-US"/>
        </w:rPr>
        <w:pPrChange w:id="14423" w:author="phuong vu" w:date="2018-11-23T13:48:00Z">
          <w:pPr>
            <w:ind w:firstLine="720"/>
          </w:pPr>
        </w:pPrChange>
      </w:pPr>
      <w:del w:id="14424" w:author="Tran Huan" w:date="2018-11-25T22:00:00Z">
        <w:r w:rsidDel="00096943">
          <w:rPr>
            <w:lang w:val="en-US"/>
          </w:rPr>
          <w:delText>Giúp người dùng nhân viên (nhân viên quản lí đơn hàng, nhân viên xử lí đơn hàng) biết được các đơn hàng đang có trong hệ thống cần xử lí. Nhằm để tránh được việc thiếu sót trong quá trình xử lí đơn hàng.</w:delText>
        </w:r>
      </w:del>
    </w:p>
    <w:p w14:paraId="0CE8C203" w14:textId="61F645A6" w:rsidR="00AA3488" w:rsidDel="00096943" w:rsidRDefault="00AA3488">
      <w:pPr>
        <w:pStyle w:val="Heading6"/>
        <w:spacing w:line="276" w:lineRule="auto"/>
        <w:rPr>
          <w:del w:id="14425" w:author="Tran Huan" w:date="2018-11-25T22:00:00Z"/>
          <w:lang w:val="en-US"/>
        </w:rPr>
        <w:pPrChange w:id="14426" w:author="phuong vu" w:date="2018-11-23T13:48:00Z">
          <w:pPr>
            <w:pStyle w:val="Heading6"/>
          </w:pPr>
        </w:pPrChange>
      </w:pPr>
      <w:del w:id="14427" w:author="Tran Huan" w:date="2018-11-25T22:00:00Z">
        <w:r w:rsidDel="00096943">
          <w:rPr>
            <w:lang w:val="en-US"/>
          </w:rPr>
          <w:delText>Giao diện</w:delText>
        </w:r>
      </w:del>
    </w:p>
    <w:p w14:paraId="27CC802E" w14:textId="4853F4BE" w:rsidR="0098709A" w:rsidDel="00096943" w:rsidRDefault="00640F77">
      <w:pPr>
        <w:keepNext/>
        <w:spacing w:line="276" w:lineRule="auto"/>
        <w:rPr>
          <w:ins w:id="14428" w:author="phuong vu" w:date="2018-11-16T11:46:00Z"/>
          <w:del w:id="14429" w:author="Tran Huan" w:date="2018-11-25T22:00:00Z"/>
        </w:rPr>
        <w:pPrChange w:id="14430" w:author="phuong vu" w:date="2018-11-23T13:48:00Z">
          <w:pPr>
            <w:keepNext/>
          </w:pPr>
        </w:pPrChange>
      </w:pPr>
      <w:del w:id="14431" w:author="Tran Huan" w:date="2018-11-25T22:00:00Z">
        <w:r w:rsidDel="00096943">
          <w:rPr>
            <w:noProof/>
            <w:lang w:val="en-US"/>
          </w:rPr>
          <w:drawing>
            <wp:inline distT="0" distB="0" distL="0" distR="0" wp14:anchorId="1C06339B" wp14:editId="298E804D">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570480"/>
                      </a:xfrm>
                      <a:prstGeom prst="rect">
                        <a:avLst/>
                      </a:prstGeom>
                    </pic:spPr>
                  </pic:pic>
                </a:graphicData>
              </a:graphic>
            </wp:inline>
          </w:drawing>
        </w:r>
      </w:del>
    </w:p>
    <w:p w14:paraId="1CAD6463" w14:textId="6B04AAB6" w:rsidR="00640F77" w:rsidDel="00096943" w:rsidRDefault="0098709A">
      <w:pPr>
        <w:pStyle w:val="Caption"/>
        <w:spacing w:line="276" w:lineRule="auto"/>
        <w:rPr>
          <w:del w:id="14432" w:author="Tran Huan" w:date="2018-11-25T22:00:00Z"/>
        </w:rPr>
        <w:pPrChange w:id="14433" w:author="phuong vu" w:date="2018-11-23T13:48:00Z">
          <w:pPr>
            <w:keepNext/>
          </w:pPr>
        </w:pPrChange>
      </w:pPr>
      <w:ins w:id="14434" w:author="phuong vu" w:date="2018-11-16T11:46:00Z">
        <w:del w:id="14435" w:author="Tran Huan" w:date="2018-11-25T22:00:00Z">
          <w:r w:rsidDel="00096943">
            <w:delText xml:space="preserve">Hình </w:delText>
          </w:r>
        </w:del>
      </w:ins>
      <w:ins w:id="14436" w:author="phuong vu" w:date="2018-11-22T18:14:00Z">
        <w:del w:id="14437" w:author="Tran Huan" w:date="2018-11-25T22:00:00Z">
          <w:r w:rsidR="00627671" w:rsidDel="00096943">
            <w:rPr>
              <w:i/>
              <w:iCs w:val="0"/>
            </w:rPr>
            <w:fldChar w:fldCharType="begin"/>
          </w:r>
          <w:r w:rsidR="00627671" w:rsidDel="00096943">
            <w:delInstrText xml:space="preserve"> STYLEREF 1 \s </w:delInstrText>
          </w:r>
        </w:del>
      </w:ins>
      <w:del w:id="14438" w:author="Tran Huan" w:date="2018-11-25T22:00:00Z">
        <w:r w:rsidR="00627671" w:rsidDel="00096943">
          <w:rPr>
            <w:i/>
            <w:iCs w:val="0"/>
          </w:rPr>
          <w:fldChar w:fldCharType="separate"/>
        </w:r>
        <w:r w:rsidR="00627671" w:rsidDel="00096943">
          <w:rPr>
            <w:noProof/>
          </w:rPr>
          <w:delText>3</w:delText>
        </w:r>
      </w:del>
      <w:ins w:id="14439" w:author="phuong vu" w:date="2018-11-22T18:14:00Z">
        <w:del w:id="14440"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4441" w:author="Tran Huan" w:date="2018-11-25T22:00:00Z">
        <w:r w:rsidR="00627671" w:rsidDel="00096943">
          <w:rPr>
            <w:i/>
            <w:iCs w:val="0"/>
          </w:rPr>
          <w:fldChar w:fldCharType="separate"/>
        </w:r>
      </w:del>
      <w:ins w:id="14442" w:author="phuong vu" w:date="2018-11-22T18:14:00Z">
        <w:del w:id="14443" w:author="Tran Huan" w:date="2018-11-25T22:00:00Z">
          <w:r w:rsidR="00627671" w:rsidDel="00096943">
            <w:rPr>
              <w:noProof/>
            </w:rPr>
            <w:delText>4</w:delText>
          </w:r>
          <w:r w:rsidR="00627671" w:rsidDel="00096943">
            <w:rPr>
              <w:i/>
              <w:iCs w:val="0"/>
            </w:rPr>
            <w:fldChar w:fldCharType="end"/>
          </w:r>
        </w:del>
      </w:ins>
      <w:ins w:id="14444" w:author="phuong vu" w:date="2018-11-22T15:03:00Z">
        <w:del w:id="14445" w:author="Tran Huan" w:date="2018-11-25T22:00:00Z">
          <w:r w:rsidR="00F72520" w:rsidRPr="000245EB" w:rsidDel="00096943">
            <w:rPr>
              <w:rPrChange w:id="14446" w:author="Tran Huan" w:date="2018-11-25T16:08:00Z">
                <w:rPr>
                  <w:lang w:val="en-US"/>
                </w:rPr>
              </w:rPrChange>
            </w:rPr>
            <w:delText xml:space="preserve"> </w:delText>
          </w:r>
        </w:del>
      </w:ins>
      <w:ins w:id="14447" w:author="phuong vu" w:date="2018-11-16T11:46:00Z">
        <w:del w:id="14448" w:author="Tran Huan" w:date="2018-11-25T22:00:00Z">
          <w:r w:rsidRPr="00E6489A" w:rsidDel="00096943">
            <w:delText>Giao diện xem danh sách đơn hàng trạng thái "hoàn tất"</w:delText>
          </w:r>
        </w:del>
      </w:ins>
    </w:p>
    <w:p w14:paraId="644D2A7E" w14:textId="5F488B64" w:rsidR="00640F77" w:rsidDel="00096943" w:rsidRDefault="00640F77">
      <w:pPr>
        <w:pStyle w:val="Caption"/>
        <w:spacing w:line="276" w:lineRule="auto"/>
        <w:rPr>
          <w:del w:id="14449" w:author="Tran Huan" w:date="2018-11-25T22:00:00Z"/>
          <w:szCs w:val="26"/>
          <w:lang w:val="en-US"/>
        </w:rPr>
        <w:pPrChange w:id="14450" w:author="phuong vu" w:date="2018-11-23T13:48:00Z">
          <w:pPr>
            <w:keepNext/>
          </w:pPr>
        </w:pPrChange>
      </w:pPr>
      <w:del w:id="14451" w:author="Tran Huan" w:date="2018-11-25T22:00:00Z">
        <w:r w:rsidRPr="00C95C85" w:rsidDel="00096943">
          <w:rPr>
            <w:szCs w:val="26"/>
          </w:rPr>
          <w:delText xml:space="preserve">Bảng </w:delText>
        </w:r>
        <w:r w:rsidR="002A641F" w:rsidDel="00096943">
          <w:rPr>
            <w:i/>
            <w:iCs w:val="0"/>
          </w:rPr>
          <w:fldChar w:fldCharType="begin"/>
        </w:r>
        <w:r w:rsidR="002A641F" w:rsidDel="00096943">
          <w:rPr>
            <w:szCs w:val="26"/>
          </w:rPr>
          <w:delInstrText xml:space="preserve"> STYLEREF 1 \s </w:delInstrText>
        </w:r>
        <w:r w:rsidR="002A641F" w:rsidDel="00096943">
          <w:rPr>
            <w:i/>
            <w:iCs w:val="0"/>
          </w:rPr>
          <w:fldChar w:fldCharType="separate"/>
        </w:r>
        <w:r w:rsidR="002A641F" w:rsidDel="00096943">
          <w:rPr>
            <w:noProof/>
            <w:szCs w:val="26"/>
          </w:rPr>
          <w:delText>3</w:delText>
        </w:r>
        <w:r w:rsidR="002A641F" w:rsidDel="00096943">
          <w:rPr>
            <w:i/>
            <w:iCs w:val="0"/>
          </w:rPr>
          <w:fldChar w:fldCharType="end"/>
        </w:r>
        <w:r w:rsidR="002A641F" w:rsidDel="00096943">
          <w:rPr>
            <w:szCs w:val="26"/>
          </w:rPr>
          <w:delText>.</w:delText>
        </w:r>
        <w:r w:rsidR="002A641F" w:rsidDel="00096943">
          <w:rPr>
            <w:i/>
            <w:iCs w:val="0"/>
          </w:rPr>
          <w:fldChar w:fldCharType="begin"/>
        </w:r>
        <w:r w:rsidR="002A641F" w:rsidDel="00096943">
          <w:rPr>
            <w:szCs w:val="26"/>
          </w:rPr>
          <w:delInstrText xml:space="preserve"> SEQ Bảng \* ARABIC \s 1 </w:delInstrText>
        </w:r>
        <w:r w:rsidR="002A641F" w:rsidDel="00096943">
          <w:rPr>
            <w:i/>
            <w:iCs w:val="0"/>
          </w:rPr>
          <w:fldChar w:fldCharType="separate"/>
        </w:r>
        <w:r w:rsidR="002A641F" w:rsidDel="00096943">
          <w:rPr>
            <w:noProof/>
            <w:szCs w:val="26"/>
          </w:rPr>
          <w:delText>1</w:delText>
        </w:r>
        <w:r w:rsidR="002A641F" w:rsidDel="00096943">
          <w:rPr>
            <w:i/>
            <w:iCs w:val="0"/>
          </w:rPr>
          <w:fldChar w:fldCharType="end"/>
        </w:r>
        <w:r w:rsidRPr="00C95C85" w:rsidDel="00096943">
          <w:rPr>
            <w:szCs w:val="26"/>
            <w:lang w:val="en-US"/>
          </w:rPr>
          <w:delText xml:space="preserve"> Giao diện xem danh sách đơn hàng trạng thái "hoàn tất"</w:delText>
        </w:r>
      </w:del>
    </w:p>
    <w:p w14:paraId="38413B73" w14:textId="2D9015DE" w:rsidR="0098709A" w:rsidDel="00096943" w:rsidRDefault="002A641F">
      <w:pPr>
        <w:keepNext/>
        <w:spacing w:line="276" w:lineRule="auto"/>
        <w:rPr>
          <w:ins w:id="14452" w:author="phuong vu" w:date="2018-11-16T11:47:00Z"/>
          <w:del w:id="14453" w:author="Tran Huan" w:date="2018-11-25T22:00:00Z"/>
        </w:rPr>
        <w:pPrChange w:id="14454" w:author="phuong vu" w:date="2018-11-23T13:48:00Z">
          <w:pPr>
            <w:keepNext/>
          </w:pPr>
        </w:pPrChange>
      </w:pPr>
      <w:del w:id="14455" w:author="Tran Huan" w:date="2018-11-25T22:00:00Z">
        <w:r w:rsidDel="00096943">
          <w:rPr>
            <w:noProof/>
            <w:lang w:val="en-US"/>
          </w:rPr>
          <w:drawing>
            <wp:inline distT="0" distB="0" distL="0" distR="0" wp14:anchorId="79A4808C" wp14:editId="5ADCCE62">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648460"/>
                      </a:xfrm>
                      <a:prstGeom prst="rect">
                        <a:avLst/>
                      </a:prstGeom>
                    </pic:spPr>
                  </pic:pic>
                </a:graphicData>
              </a:graphic>
            </wp:inline>
          </w:drawing>
        </w:r>
      </w:del>
    </w:p>
    <w:p w14:paraId="219BDA52" w14:textId="030DE796" w:rsidR="002A641F" w:rsidDel="00096943" w:rsidRDefault="0098709A">
      <w:pPr>
        <w:pStyle w:val="Caption"/>
        <w:spacing w:line="276" w:lineRule="auto"/>
        <w:rPr>
          <w:del w:id="14456" w:author="Tran Huan" w:date="2018-11-25T22:00:00Z"/>
        </w:rPr>
        <w:pPrChange w:id="14457" w:author="phuong vu" w:date="2018-11-23T13:48:00Z">
          <w:pPr>
            <w:keepNext/>
          </w:pPr>
        </w:pPrChange>
      </w:pPr>
      <w:ins w:id="14458" w:author="phuong vu" w:date="2018-11-16T11:47:00Z">
        <w:del w:id="14459" w:author="Tran Huan" w:date="2018-11-25T22:00:00Z">
          <w:r w:rsidDel="00096943">
            <w:delText xml:space="preserve">Hình </w:delText>
          </w:r>
        </w:del>
      </w:ins>
      <w:ins w:id="14460" w:author="phuong vu" w:date="2018-11-22T18:14:00Z">
        <w:del w:id="14461" w:author="Tran Huan" w:date="2018-11-25T22:00:00Z">
          <w:r w:rsidR="00627671" w:rsidDel="00096943">
            <w:rPr>
              <w:i/>
              <w:iCs w:val="0"/>
            </w:rPr>
            <w:fldChar w:fldCharType="begin"/>
          </w:r>
          <w:r w:rsidR="00627671" w:rsidDel="00096943">
            <w:delInstrText xml:space="preserve"> STYLEREF 1 \s </w:delInstrText>
          </w:r>
        </w:del>
      </w:ins>
      <w:del w:id="14462" w:author="Tran Huan" w:date="2018-11-25T22:00:00Z">
        <w:r w:rsidR="00627671" w:rsidDel="00096943">
          <w:rPr>
            <w:i/>
            <w:iCs w:val="0"/>
          </w:rPr>
          <w:fldChar w:fldCharType="separate"/>
        </w:r>
        <w:r w:rsidR="00627671" w:rsidDel="00096943">
          <w:rPr>
            <w:noProof/>
          </w:rPr>
          <w:delText>3</w:delText>
        </w:r>
      </w:del>
      <w:ins w:id="14463" w:author="phuong vu" w:date="2018-11-22T18:14:00Z">
        <w:del w:id="14464"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4465" w:author="Tran Huan" w:date="2018-11-25T22:00:00Z">
        <w:r w:rsidR="00627671" w:rsidDel="00096943">
          <w:rPr>
            <w:i/>
            <w:iCs w:val="0"/>
          </w:rPr>
          <w:fldChar w:fldCharType="separate"/>
        </w:r>
      </w:del>
      <w:ins w:id="14466" w:author="phuong vu" w:date="2018-11-22T18:14:00Z">
        <w:del w:id="14467" w:author="Tran Huan" w:date="2018-11-25T22:00:00Z">
          <w:r w:rsidR="00627671" w:rsidDel="00096943">
            <w:rPr>
              <w:noProof/>
            </w:rPr>
            <w:delText>5</w:delText>
          </w:r>
          <w:r w:rsidR="00627671" w:rsidDel="00096943">
            <w:rPr>
              <w:i/>
              <w:iCs w:val="0"/>
            </w:rPr>
            <w:fldChar w:fldCharType="end"/>
          </w:r>
        </w:del>
      </w:ins>
      <w:ins w:id="14468" w:author="phuong vu" w:date="2018-11-16T11:47:00Z">
        <w:del w:id="14469" w:author="Tran Huan" w:date="2018-11-25T22:00:00Z">
          <w:r w:rsidRPr="000245EB" w:rsidDel="00096943">
            <w:rPr>
              <w:rPrChange w:id="14470" w:author="Tran Huan" w:date="2018-11-25T16:08:00Z">
                <w:rPr>
                  <w:lang w:val="en-US"/>
                </w:rPr>
              </w:rPrChange>
            </w:rPr>
            <w:delText xml:space="preserve"> </w:delText>
          </w:r>
          <w:r w:rsidRPr="00536F23" w:rsidDel="00096943">
            <w:delText>Giao diện xem danh sách đơn hàng khi dữ liệu rỗng</w:delText>
          </w:r>
        </w:del>
      </w:ins>
    </w:p>
    <w:p w14:paraId="71CC2985" w14:textId="18128A27" w:rsidR="0098709A" w:rsidDel="00096943" w:rsidRDefault="002A641F">
      <w:pPr>
        <w:keepNext/>
        <w:spacing w:line="276" w:lineRule="auto"/>
        <w:rPr>
          <w:ins w:id="14471" w:author="phuong vu" w:date="2018-11-16T11:48:00Z"/>
          <w:del w:id="14472" w:author="Tran Huan" w:date="2018-11-25T22:00:00Z"/>
        </w:rPr>
        <w:pPrChange w:id="14473" w:author="phuong vu" w:date="2018-11-23T13:48:00Z">
          <w:pPr>
            <w:keepNext/>
          </w:pPr>
        </w:pPrChange>
      </w:pPr>
      <w:del w:id="14474" w:author="Tran Huan" w:date="2018-11-25T22:00:00Z">
        <w:r w:rsidRPr="00C95C85" w:rsidDel="00096943">
          <w:delText xml:space="preserve">Bảng </w:delText>
        </w:r>
        <w:r w:rsidRPr="00C95C85" w:rsidDel="00096943">
          <w:fldChar w:fldCharType="begin"/>
        </w:r>
        <w:r w:rsidRPr="00C95C85" w:rsidDel="00096943">
          <w:delInstrText xml:space="preserve"> STYLEREF 1 \s </w:delInstrText>
        </w:r>
        <w:r w:rsidRPr="00C95C85" w:rsidDel="00096943">
          <w:fldChar w:fldCharType="separate"/>
        </w:r>
        <w:r w:rsidRPr="00C95C85" w:rsidDel="00096943">
          <w:rPr>
            <w:noProof/>
          </w:rPr>
          <w:delText>3</w:delText>
        </w:r>
        <w:r w:rsidRPr="00C95C85" w:rsidDel="00096943">
          <w:fldChar w:fldCharType="end"/>
        </w:r>
        <w:r w:rsidRPr="00C95C85" w:rsidDel="00096943">
          <w:delText>.</w:delText>
        </w:r>
        <w:r w:rsidRPr="00C95C85" w:rsidDel="00096943">
          <w:fldChar w:fldCharType="begin"/>
        </w:r>
        <w:r w:rsidRPr="00C95C85" w:rsidDel="00096943">
          <w:delInstrText xml:space="preserve"> SEQ Bảng \* ARABIC \s 1 </w:delInstrText>
        </w:r>
        <w:r w:rsidRPr="00C95C85" w:rsidDel="00096943">
          <w:fldChar w:fldCharType="separate"/>
        </w:r>
        <w:r w:rsidRPr="00C95C85" w:rsidDel="00096943">
          <w:rPr>
            <w:noProof/>
          </w:rPr>
          <w:delText>2</w:delText>
        </w:r>
        <w:r w:rsidRPr="00C95C85" w:rsidDel="00096943">
          <w:fldChar w:fldCharType="end"/>
        </w:r>
        <w:r w:rsidRPr="00C95C85" w:rsidDel="00096943">
          <w:rPr>
            <w:lang w:val="en-US"/>
          </w:rPr>
          <w:delText xml:space="preserve"> Giao diện xem danh sách đơn hàng khi dữ liệu rỗng</w:delText>
        </w:r>
      </w:del>
      <w:ins w:id="14475" w:author="phuong vu" w:date="2018-11-15T18:11:00Z">
        <w:del w:id="14476" w:author="Tran Huan" w:date="2018-11-25T22:00:00Z">
          <w:r w:rsidR="00575627" w:rsidDel="00096943">
            <w:rPr>
              <w:noProof/>
              <w:lang w:val="en-US"/>
            </w:rPr>
            <w:drawing>
              <wp:inline distT="0" distB="0" distL="0" distR="0" wp14:anchorId="30703D61" wp14:editId="63E65938">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06980"/>
                        </a:xfrm>
                        <a:prstGeom prst="rect">
                          <a:avLst/>
                        </a:prstGeom>
                      </pic:spPr>
                    </pic:pic>
                  </a:graphicData>
                </a:graphic>
              </wp:inline>
            </w:drawing>
          </w:r>
        </w:del>
      </w:ins>
    </w:p>
    <w:p w14:paraId="7E981E1A" w14:textId="29CBA1E9" w:rsidR="00575627" w:rsidDel="00096943" w:rsidRDefault="0098709A">
      <w:pPr>
        <w:pStyle w:val="Caption"/>
        <w:spacing w:line="276" w:lineRule="auto"/>
        <w:rPr>
          <w:ins w:id="14477" w:author="phuong vu" w:date="2018-11-15T18:11:00Z"/>
          <w:del w:id="14478" w:author="Tran Huan" w:date="2018-11-25T22:00:00Z"/>
        </w:rPr>
        <w:pPrChange w:id="14479" w:author="phuong vu" w:date="2018-11-23T13:48:00Z">
          <w:pPr/>
        </w:pPrChange>
      </w:pPr>
      <w:ins w:id="14480" w:author="phuong vu" w:date="2018-11-16T11:48:00Z">
        <w:del w:id="14481" w:author="Tran Huan" w:date="2018-11-25T22:00:00Z">
          <w:r w:rsidDel="00096943">
            <w:delText xml:space="preserve">Hình </w:delText>
          </w:r>
        </w:del>
      </w:ins>
      <w:ins w:id="14482" w:author="phuong vu" w:date="2018-11-22T18:14:00Z">
        <w:del w:id="14483" w:author="Tran Huan" w:date="2018-11-25T22:00:00Z">
          <w:r w:rsidR="00627671" w:rsidDel="00096943">
            <w:rPr>
              <w:i/>
              <w:iCs w:val="0"/>
            </w:rPr>
            <w:fldChar w:fldCharType="begin"/>
          </w:r>
          <w:r w:rsidR="00627671" w:rsidDel="00096943">
            <w:delInstrText xml:space="preserve"> STYLEREF 1 \s </w:delInstrText>
          </w:r>
        </w:del>
      </w:ins>
      <w:del w:id="14484" w:author="Tran Huan" w:date="2018-11-25T22:00:00Z">
        <w:r w:rsidR="00627671" w:rsidDel="00096943">
          <w:rPr>
            <w:i/>
            <w:iCs w:val="0"/>
          </w:rPr>
          <w:fldChar w:fldCharType="separate"/>
        </w:r>
        <w:r w:rsidR="00627671" w:rsidDel="00096943">
          <w:rPr>
            <w:noProof/>
          </w:rPr>
          <w:delText>3</w:delText>
        </w:r>
      </w:del>
      <w:ins w:id="14485" w:author="phuong vu" w:date="2018-11-22T18:14:00Z">
        <w:del w:id="14486"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4487" w:author="Tran Huan" w:date="2018-11-25T22:00:00Z">
        <w:r w:rsidR="00627671" w:rsidDel="00096943">
          <w:rPr>
            <w:i/>
            <w:iCs w:val="0"/>
          </w:rPr>
          <w:fldChar w:fldCharType="separate"/>
        </w:r>
      </w:del>
      <w:ins w:id="14488" w:author="phuong vu" w:date="2018-11-22T18:14:00Z">
        <w:del w:id="14489" w:author="Tran Huan" w:date="2018-11-25T22:00:00Z">
          <w:r w:rsidR="00627671" w:rsidDel="00096943">
            <w:rPr>
              <w:noProof/>
            </w:rPr>
            <w:delText>6</w:delText>
          </w:r>
          <w:r w:rsidR="00627671" w:rsidDel="00096943">
            <w:rPr>
              <w:i/>
              <w:iCs w:val="0"/>
            </w:rPr>
            <w:fldChar w:fldCharType="end"/>
          </w:r>
        </w:del>
      </w:ins>
      <w:ins w:id="14490" w:author="phuong vu" w:date="2018-11-16T11:48:00Z">
        <w:del w:id="14491" w:author="Tran Huan" w:date="2018-11-25T22:00:00Z">
          <w:r w:rsidRPr="000245EB" w:rsidDel="00096943">
            <w:rPr>
              <w:rPrChange w:id="14492" w:author="Tran Huan" w:date="2018-11-25T16:08:00Z">
                <w:rPr>
                  <w:lang w:val="en-US"/>
                </w:rPr>
              </w:rPrChange>
            </w:rPr>
            <w:delText xml:space="preserve"> </w:delText>
          </w:r>
          <w:r w:rsidRPr="00066045" w:rsidDel="00096943">
            <w:rPr>
              <w:noProof/>
            </w:rPr>
            <w:delText>Giao diện xem danh sách đơn hàng đang xử lí</w:delText>
          </w:r>
        </w:del>
      </w:ins>
    </w:p>
    <w:p w14:paraId="104E4AC1" w14:textId="44B1ECD2" w:rsidR="00575627" w:rsidRPr="00575627" w:rsidDel="00096943" w:rsidRDefault="00575627">
      <w:pPr>
        <w:pStyle w:val="Caption"/>
        <w:spacing w:line="276" w:lineRule="auto"/>
        <w:rPr>
          <w:del w:id="14493" w:author="Tran Huan" w:date="2018-11-25T22:00:00Z"/>
          <w:szCs w:val="26"/>
          <w:lang w:val="en-US"/>
        </w:rPr>
        <w:pPrChange w:id="14494" w:author="phuong vu" w:date="2018-11-23T13:48:00Z">
          <w:pPr/>
        </w:pPrChange>
      </w:pPr>
    </w:p>
    <w:p w14:paraId="2D9D0DDC" w14:textId="43A5FAD0" w:rsidR="00AA3488" w:rsidDel="00096943" w:rsidRDefault="00AA3488">
      <w:pPr>
        <w:pStyle w:val="Heading6"/>
        <w:spacing w:line="276" w:lineRule="auto"/>
        <w:rPr>
          <w:ins w:id="14495" w:author="phuong vu" w:date="2018-11-15T18:08:00Z"/>
          <w:del w:id="14496" w:author="Tran Huan" w:date="2018-11-25T22:00:00Z"/>
          <w:lang w:val="en-US"/>
        </w:rPr>
        <w:pPrChange w:id="14497" w:author="phuong vu" w:date="2018-11-23T13:48:00Z">
          <w:pPr>
            <w:pStyle w:val="Heading6"/>
          </w:pPr>
        </w:pPrChange>
      </w:pPr>
      <w:del w:id="14498"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56343E" w:rsidDel="00096943" w14:paraId="11357B17" w14:textId="28FE03DB" w:rsidTr="005A4BEF">
        <w:trPr>
          <w:ins w:id="14499" w:author="phuong vu" w:date="2018-11-15T18:08:00Z"/>
          <w:del w:id="14500" w:author="Tran Huan" w:date="2018-11-25T22:00:00Z"/>
        </w:trPr>
        <w:tc>
          <w:tcPr>
            <w:tcW w:w="805" w:type="dxa"/>
            <w:vAlign w:val="center"/>
          </w:tcPr>
          <w:p w14:paraId="39808BFF" w14:textId="5193E1D1" w:rsidR="0056343E" w:rsidRPr="007F1EF1" w:rsidDel="00096943" w:rsidRDefault="0056343E">
            <w:pPr>
              <w:spacing w:line="276" w:lineRule="auto"/>
              <w:jc w:val="center"/>
              <w:rPr>
                <w:ins w:id="14501" w:author="phuong vu" w:date="2018-11-15T18:08:00Z"/>
                <w:del w:id="14502" w:author="Tran Huan" w:date="2018-11-25T22:00:00Z"/>
                <w:b/>
                <w:lang w:val="en-US"/>
              </w:rPr>
              <w:pPrChange w:id="14503" w:author="phuong vu" w:date="2018-11-23T13:48:00Z">
                <w:pPr>
                  <w:spacing w:line="360" w:lineRule="auto"/>
                  <w:jc w:val="center"/>
                </w:pPr>
              </w:pPrChange>
            </w:pPr>
            <w:ins w:id="14504" w:author="phuong vu" w:date="2018-11-15T18:08:00Z">
              <w:del w:id="14505" w:author="Tran Huan" w:date="2018-11-25T22:00:00Z">
                <w:r w:rsidRPr="007F1EF1" w:rsidDel="00096943">
                  <w:rPr>
                    <w:b/>
                    <w:lang w:val="en-US"/>
                  </w:rPr>
                  <w:delText>STT</w:delText>
                </w:r>
              </w:del>
            </w:ins>
          </w:p>
        </w:tc>
        <w:tc>
          <w:tcPr>
            <w:tcW w:w="1980" w:type="dxa"/>
            <w:vAlign w:val="center"/>
          </w:tcPr>
          <w:p w14:paraId="13878F07" w14:textId="1E8C862B" w:rsidR="0056343E" w:rsidRPr="007F1EF1" w:rsidDel="00096943" w:rsidRDefault="0056343E">
            <w:pPr>
              <w:spacing w:line="276" w:lineRule="auto"/>
              <w:jc w:val="center"/>
              <w:rPr>
                <w:ins w:id="14506" w:author="phuong vu" w:date="2018-11-15T18:08:00Z"/>
                <w:del w:id="14507" w:author="Tran Huan" w:date="2018-11-25T22:00:00Z"/>
                <w:b/>
                <w:lang w:val="en-US"/>
              </w:rPr>
              <w:pPrChange w:id="14508" w:author="phuong vu" w:date="2018-11-23T13:48:00Z">
                <w:pPr>
                  <w:spacing w:line="360" w:lineRule="auto"/>
                  <w:jc w:val="center"/>
                </w:pPr>
              </w:pPrChange>
            </w:pPr>
            <w:ins w:id="14509" w:author="phuong vu" w:date="2018-11-15T18:08:00Z">
              <w:del w:id="14510" w:author="Tran Huan" w:date="2018-11-25T22:00:00Z">
                <w:r w:rsidRPr="007F1EF1" w:rsidDel="00096943">
                  <w:rPr>
                    <w:b/>
                    <w:lang w:val="en-US"/>
                  </w:rPr>
                  <w:delText>Loại điều khiển</w:delText>
                </w:r>
              </w:del>
            </w:ins>
          </w:p>
        </w:tc>
        <w:tc>
          <w:tcPr>
            <w:tcW w:w="2970" w:type="dxa"/>
            <w:vAlign w:val="center"/>
          </w:tcPr>
          <w:p w14:paraId="5286CDC4" w14:textId="4E388228" w:rsidR="0056343E" w:rsidRPr="007F1EF1" w:rsidDel="00096943" w:rsidRDefault="0056343E">
            <w:pPr>
              <w:spacing w:line="276" w:lineRule="auto"/>
              <w:jc w:val="center"/>
              <w:rPr>
                <w:ins w:id="14511" w:author="phuong vu" w:date="2018-11-15T18:08:00Z"/>
                <w:del w:id="14512" w:author="Tran Huan" w:date="2018-11-25T22:00:00Z"/>
                <w:b/>
                <w:lang w:val="en-US"/>
              </w:rPr>
              <w:pPrChange w:id="14513" w:author="phuong vu" w:date="2018-11-23T13:48:00Z">
                <w:pPr>
                  <w:spacing w:line="360" w:lineRule="auto"/>
                  <w:jc w:val="center"/>
                </w:pPr>
              </w:pPrChange>
            </w:pPr>
            <w:ins w:id="14514" w:author="phuong vu" w:date="2018-11-15T18:08:00Z">
              <w:del w:id="14515" w:author="Tran Huan" w:date="2018-11-25T22:00:00Z">
                <w:r w:rsidRPr="007F1EF1" w:rsidDel="00096943">
                  <w:rPr>
                    <w:b/>
                    <w:lang w:val="en-US"/>
                  </w:rPr>
                  <w:delText>Nội dung thực hiện</w:delText>
                </w:r>
              </w:del>
            </w:ins>
          </w:p>
        </w:tc>
        <w:tc>
          <w:tcPr>
            <w:tcW w:w="1266" w:type="dxa"/>
            <w:vAlign w:val="center"/>
          </w:tcPr>
          <w:p w14:paraId="1890CA52" w14:textId="00F26871" w:rsidR="0056343E" w:rsidRPr="007F1EF1" w:rsidDel="00096943" w:rsidRDefault="0056343E">
            <w:pPr>
              <w:spacing w:line="276" w:lineRule="auto"/>
              <w:jc w:val="center"/>
              <w:rPr>
                <w:ins w:id="14516" w:author="phuong vu" w:date="2018-11-15T18:08:00Z"/>
                <w:del w:id="14517" w:author="Tran Huan" w:date="2018-11-25T22:00:00Z"/>
                <w:b/>
                <w:lang w:val="en-US"/>
              </w:rPr>
              <w:pPrChange w:id="14518" w:author="phuong vu" w:date="2018-11-23T13:48:00Z">
                <w:pPr>
                  <w:spacing w:line="360" w:lineRule="auto"/>
                  <w:jc w:val="center"/>
                </w:pPr>
              </w:pPrChange>
            </w:pPr>
            <w:ins w:id="14519" w:author="phuong vu" w:date="2018-11-15T18:08:00Z">
              <w:del w:id="14520" w:author="Tran Huan" w:date="2018-11-25T22:00:00Z">
                <w:r w:rsidRPr="007F1EF1" w:rsidDel="00096943">
                  <w:rPr>
                    <w:b/>
                    <w:lang w:val="en-US"/>
                  </w:rPr>
                  <w:delText>Giá trị mặc định</w:delText>
                </w:r>
              </w:del>
            </w:ins>
          </w:p>
        </w:tc>
        <w:tc>
          <w:tcPr>
            <w:tcW w:w="1756" w:type="dxa"/>
            <w:vAlign w:val="center"/>
          </w:tcPr>
          <w:p w14:paraId="05AE77C5" w14:textId="6E9D70D1" w:rsidR="0056343E" w:rsidRPr="007F1EF1" w:rsidDel="00096943" w:rsidRDefault="0056343E">
            <w:pPr>
              <w:spacing w:line="276" w:lineRule="auto"/>
              <w:jc w:val="center"/>
              <w:rPr>
                <w:ins w:id="14521" w:author="phuong vu" w:date="2018-11-15T18:08:00Z"/>
                <w:del w:id="14522" w:author="Tran Huan" w:date="2018-11-25T22:00:00Z"/>
                <w:b/>
                <w:lang w:val="en-US"/>
              </w:rPr>
              <w:pPrChange w:id="14523" w:author="phuong vu" w:date="2018-11-23T13:48:00Z">
                <w:pPr>
                  <w:spacing w:line="360" w:lineRule="auto"/>
                  <w:jc w:val="center"/>
                </w:pPr>
              </w:pPrChange>
            </w:pPr>
            <w:ins w:id="14524" w:author="phuong vu" w:date="2018-11-15T18:08:00Z">
              <w:del w:id="14525" w:author="Tran Huan" w:date="2018-11-25T22:00:00Z">
                <w:r w:rsidRPr="007F1EF1" w:rsidDel="00096943">
                  <w:rPr>
                    <w:b/>
                    <w:lang w:val="en-US"/>
                  </w:rPr>
                  <w:delText>Lưu ý</w:delText>
                </w:r>
              </w:del>
            </w:ins>
          </w:p>
        </w:tc>
      </w:tr>
      <w:tr w:rsidR="0056343E" w:rsidDel="00096943" w14:paraId="07A9DBD8" w14:textId="61CEB5FF" w:rsidTr="005A4BEF">
        <w:trPr>
          <w:ins w:id="14526" w:author="phuong vu" w:date="2018-11-15T18:08:00Z"/>
          <w:del w:id="14527" w:author="Tran Huan" w:date="2018-11-25T22:00:00Z"/>
        </w:trPr>
        <w:tc>
          <w:tcPr>
            <w:tcW w:w="805" w:type="dxa"/>
          </w:tcPr>
          <w:p w14:paraId="4BBFCF83" w14:textId="33E6A63A" w:rsidR="0056343E" w:rsidDel="00096943" w:rsidRDefault="0056343E">
            <w:pPr>
              <w:spacing w:line="276" w:lineRule="auto"/>
              <w:jc w:val="center"/>
              <w:rPr>
                <w:ins w:id="14528" w:author="phuong vu" w:date="2018-11-15T18:08:00Z"/>
                <w:del w:id="14529" w:author="Tran Huan" w:date="2018-11-25T22:00:00Z"/>
                <w:lang w:val="en-US"/>
              </w:rPr>
              <w:pPrChange w:id="14530" w:author="phuong vu" w:date="2018-11-23T13:48:00Z">
                <w:pPr>
                  <w:spacing w:line="360" w:lineRule="auto"/>
                  <w:jc w:val="center"/>
                </w:pPr>
              </w:pPrChange>
            </w:pPr>
            <w:ins w:id="14531" w:author="phuong vu" w:date="2018-11-15T18:08:00Z">
              <w:del w:id="14532" w:author="Tran Huan" w:date="2018-11-25T22:00:00Z">
                <w:r w:rsidDel="00096943">
                  <w:rPr>
                    <w:lang w:val="en-US"/>
                  </w:rPr>
                  <w:delText>1</w:delText>
                </w:r>
              </w:del>
            </w:ins>
          </w:p>
        </w:tc>
        <w:tc>
          <w:tcPr>
            <w:tcW w:w="1980" w:type="dxa"/>
          </w:tcPr>
          <w:p w14:paraId="1888AA3C" w14:textId="3283C55B" w:rsidR="0056343E" w:rsidDel="00096943" w:rsidRDefault="0056343E">
            <w:pPr>
              <w:spacing w:line="276" w:lineRule="auto"/>
              <w:rPr>
                <w:ins w:id="14533" w:author="phuong vu" w:date="2018-11-15T18:08:00Z"/>
                <w:del w:id="14534" w:author="Tran Huan" w:date="2018-11-25T22:00:00Z"/>
                <w:lang w:val="en-US"/>
              </w:rPr>
              <w:pPrChange w:id="14535" w:author="phuong vu" w:date="2018-11-23T13:48:00Z">
                <w:pPr>
                  <w:spacing w:line="360" w:lineRule="auto"/>
                </w:pPr>
              </w:pPrChange>
            </w:pPr>
            <w:ins w:id="14536" w:author="phuong vu" w:date="2018-11-15T18:08:00Z">
              <w:del w:id="14537" w:author="Tran Huan" w:date="2018-11-25T22:00:00Z">
                <w:r w:rsidDel="00096943">
                  <w:rPr>
                    <w:lang w:val="en-US"/>
                  </w:rPr>
                  <w:delText>Table</w:delText>
                </w:r>
              </w:del>
            </w:ins>
          </w:p>
        </w:tc>
        <w:tc>
          <w:tcPr>
            <w:tcW w:w="2970" w:type="dxa"/>
          </w:tcPr>
          <w:p w14:paraId="4DF78AE0" w14:textId="4F081BFB" w:rsidR="0056343E" w:rsidDel="00096943" w:rsidRDefault="0056343E">
            <w:pPr>
              <w:spacing w:line="276" w:lineRule="auto"/>
              <w:rPr>
                <w:ins w:id="14538" w:author="phuong vu" w:date="2018-11-15T18:08:00Z"/>
                <w:del w:id="14539" w:author="Tran Huan" w:date="2018-11-25T22:00:00Z"/>
                <w:lang w:val="en-US"/>
              </w:rPr>
              <w:pPrChange w:id="14540" w:author="phuong vu" w:date="2018-11-23T13:48:00Z">
                <w:pPr>
                  <w:spacing w:line="360" w:lineRule="auto"/>
                </w:pPr>
              </w:pPrChange>
            </w:pPr>
            <w:ins w:id="14541" w:author="phuong vu" w:date="2018-11-15T18:08:00Z">
              <w:del w:id="14542" w:author="Tran Huan" w:date="2018-11-25T22:00:00Z">
                <w:r w:rsidDel="00096943">
                  <w:rPr>
                    <w:lang w:val="en-US"/>
                  </w:rPr>
                  <w:delText>Hiển thị danh sách đơn hàng</w:delText>
                </w:r>
              </w:del>
            </w:ins>
            <w:ins w:id="14543" w:author="phuong vu" w:date="2018-11-15T18:15:00Z">
              <w:del w:id="14544" w:author="Tran Huan" w:date="2018-11-25T22:00:00Z">
                <w:r w:rsidR="00297E5D" w:rsidDel="00096943">
                  <w:rPr>
                    <w:lang w:val="en-US"/>
                  </w:rPr>
                  <w:delText xml:space="preserve"> (</w:delText>
                </w:r>
              </w:del>
            </w:ins>
            <w:ins w:id="14545" w:author="phuong vu" w:date="2018-11-15T18:16:00Z">
              <w:del w:id="14546" w:author="Tran Huan" w:date="2018-11-25T22:00:00Z">
                <w:r w:rsidR="00297E5D" w:rsidDel="00096943">
                  <w:rPr>
                    <w:lang w:val="en-US"/>
                  </w:rPr>
                  <w:delText>xem thêm phụ lục</w:delText>
                </w:r>
              </w:del>
            </w:ins>
            <w:ins w:id="14547" w:author="phuong vu" w:date="2018-11-15T18:18:00Z">
              <w:del w:id="14548" w:author="Tran Huan" w:date="2018-11-25T22:00:00Z">
                <w:r w:rsidR="00B264D7" w:rsidDel="00096943">
                  <w:rPr>
                    <w:lang w:val="en-US"/>
                  </w:rPr>
                  <w:delText xml:space="preserve"> </w:delText>
                </w:r>
              </w:del>
            </w:ins>
            <w:ins w:id="14549" w:author="phuong vu" w:date="2018-11-15T18:19:00Z">
              <w:del w:id="14550" w:author="Tran Huan" w:date="2018-11-25T22:00:00Z">
                <w:r w:rsidR="00B264D7" w:rsidDel="00096943">
                  <w:rPr>
                    <w:lang w:val="en-US"/>
                  </w:rPr>
                  <w:fldChar w:fldCharType="begin"/>
                </w:r>
                <w:r w:rsidR="00B264D7" w:rsidDel="00096943">
                  <w:rPr>
                    <w:lang w:val="en-US"/>
                  </w:rPr>
                  <w:delInstrText xml:space="preserve"> PAGEREF _Ref530069275 \h </w:delInstrText>
                </w:r>
              </w:del>
            </w:ins>
            <w:del w:id="14551" w:author="Tran Huan" w:date="2018-11-25T22:00:00Z">
              <w:r w:rsidR="00B264D7" w:rsidDel="00096943">
                <w:rPr>
                  <w:lang w:val="en-US"/>
                </w:rPr>
              </w:r>
              <w:r w:rsidR="00B264D7" w:rsidDel="00096943">
                <w:rPr>
                  <w:lang w:val="en-US"/>
                </w:rPr>
                <w:fldChar w:fldCharType="separate"/>
              </w:r>
            </w:del>
            <w:ins w:id="14552" w:author="phuong vu" w:date="2018-11-23T14:44:00Z">
              <w:del w:id="14553" w:author="Tran Huan" w:date="2018-11-25T22:00:00Z">
                <w:r w:rsidR="00D515F9" w:rsidDel="00096943">
                  <w:rPr>
                    <w:noProof/>
                    <w:lang w:val="en-US"/>
                  </w:rPr>
                  <w:delText>103</w:delText>
                </w:r>
              </w:del>
            </w:ins>
            <w:ins w:id="14554" w:author="phuong vu" w:date="2018-11-15T18:19:00Z">
              <w:del w:id="14555" w:author="Tran Huan" w:date="2018-11-25T22:00:00Z">
                <w:r w:rsidR="00B264D7" w:rsidDel="00096943">
                  <w:rPr>
                    <w:lang w:val="en-US"/>
                  </w:rPr>
                  <w:fldChar w:fldCharType="end"/>
                </w:r>
              </w:del>
            </w:ins>
            <w:ins w:id="14556" w:author="phuong vu" w:date="2018-11-15T18:16:00Z">
              <w:del w:id="14557" w:author="Tran Huan" w:date="2018-11-25T22:00:00Z">
                <w:r w:rsidR="00297E5D" w:rsidDel="00096943">
                  <w:rPr>
                    <w:lang w:val="en-US"/>
                  </w:rPr>
                  <w:delText>)</w:delText>
                </w:r>
              </w:del>
            </w:ins>
          </w:p>
        </w:tc>
        <w:tc>
          <w:tcPr>
            <w:tcW w:w="1266" w:type="dxa"/>
          </w:tcPr>
          <w:p w14:paraId="2C978D5E" w14:textId="05263ACA" w:rsidR="0056343E" w:rsidDel="00096943" w:rsidRDefault="0056343E">
            <w:pPr>
              <w:spacing w:line="276" w:lineRule="auto"/>
              <w:rPr>
                <w:ins w:id="14558" w:author="phuong vu" w:date="2018-11-15T18:08:00Z"/>
                <w:del w:id="14559" w:author="Tran Huan" w:date="2018-11-25T22:00:00Z"/>
                <w:lang w:val="en-US"/>
              </w:rPr>
              <w:pPrChange w:id="14560" w:author="phuong vu" w:date="2018-11-23T13:48:00Z">
                <w:pPr>
                  <w:spacing w:line="360" w:lineRule="auto"/>
                </w:pPr>
              </w:pPrChange>
            </w:pPr>
          </w:p>
        </w:tc>
        <w:tc>
          <w:tcPr>
            <w:tcW w:w="1756" w:type="dxa"/>
          </w:tcPr>
          <w:p w14:paraId="4D170865" w14:textId="3693DE94" w:rsidR="0056343E" w:rsidDel="00096943" w:rsidRDefault="00D94765">
            <w:pPr>
              <w:spacing w:line="276" w:lineRule="auto"/>
              <w:rPr>
                <w:ins w:id="14561" w:author="phuong vu" w:date="2018-11-15T18:08:00Z"/>
                <w:del w:id="14562" w:author="Tran Huan" w:date="2018-11-25T22:00:00Z"/>
                <w:lang w:val="en-US"/>
              </w:rPr>
              <w:pPrChange w:id="14563" w:author="phuong vu" w:date="2018-11-23T13:48:00Z">
                <w:pPr>
                  <w:spacing w:line="360" w:lineRule="auto"/>
                </w:pPr>
              </w:pPrChange>
            </w:pPr>
            <w:ins w:id="14564" w:author="phuong vu" w:date="2018-11-15T18:12:00Z">
              <w:del w:id="14565" w:author="Tran Huan" w:date="2018-11-25T22:00:00Z">
                <w:r w:rsidDel="00096943">
                  <w:rPr>
                    <w:lang w:val="en-US"/>
                  </w:rPr>
                  <w:delText>Tùy từng trạng thái hiển thị thông khác nhau</w:delText>
                </w:r>
              </w:del>
            </w:ins>
          </w:p>
        </w:tc>
      </w:tr>
      <w:tr w:rsidR="0056343E" w:rsidDel="00096943" w14:paraId="4A5CA77B" w14:textId="7F193A9C" w:rsidTr="005A4BEF">
        <w:trPr>
          <w:ins w:id="14566" w:author="phuong vu" w:date="2018-11-15T18:08:00Z"/>
          <w:del w:id="14567" w:author="Tran Huan" w:date="2018-11-25T22:00:00Z"/>
        </w:trPr>
        <w:tc>
          <w:tcPr>
            <w:tcW w:w="805" w:type="dxa"/>
          </w:tcPr>
          <w:p w14:paraId="1A639615" w14:textId="5228D67F" w:rsidR="0056343E" w:rsidDel="00096943" w:rsidRDefault="0056343E">
            <w:pPr>
              <w:spacing w:line="276" w:lineRule="auto"/>
              <w:jc w:val="center"/>
              <w:rPr>
                <w:ins w:id="14568" w:author="phuong vu" w:date="2018-11-15T18:08:00Z"/>
                <w:del w:id="14569" w:author="Tran Huan" w:date="2018-11-25T22:00:00Z"/>
                <w:lang w:val="en-US"/>
              </w:rPr>
              <w:pPrChange w:id="14570" w:author="phuong vu" w:date="2018-11-23T13:48:00Z">
                <w:pPr>
                  <w:spacing w:line="360" w:lineRule="auto"/>
                  <w:jc w:val="center"/>
                </w:pPr>
              </w:pPrChange>
            </w:pPr>
            <w:ins w:id="14571" w:author="phuong vu" w:date="2018-11-15T18:08:00Z">
              <w:del w:id="14572" w:author="Tran Huan" w:date="2018-11-25T22:00:00Z">
                <w:r w:rsidDel="00096943">
                  <w:rPr>
                    <w:lang w:val="en-US"/>
                  </w:rPr>
                  <w:delText>2</w:delText>
                </w:r>
              </w:del>
            </w:ins>
          </w:p>
        </w:tc>
        <w:tc>
          <w:tcPr>
            <w:tcW w:w="1980" w:type="dxa"/>
          </w:tcPr>
          <w:p w14:paraId="79816856" w14:textId="03B99E55" w:rsidR="0056343E" w:rsidDel="00096943" w:rsidRDefault="0056343E">
            <w:pPr>
              <w:spacing w:line="276" w:lineRule="auto"/>
              <w:rPr>
                <w:ins w:id="14573" w:author="phuong vu" w:date="2018-11-15T18:08:00Z"/>
                <w:del w:id="14574" w:author="Tran Huan" w:date="2018-11-25T22:00:00Z"/>
                <w:lang w:val="en-US"/>
              </w:rPr>
              <w:pPrChange w:id="14575" w:author="phuong vu" w:date="2018-11-23T13:48:00Z">
                <w:pPr>
                  <w:spacing w:line="360" w:lineRule="auto"/>
                </w:pPr>
              </w:pPrChange>
            </w:pPr>
            <w:ins w:id="14576" w:author="phuong vu" w:date="2018-11-15T18:08:00Z">
              <w:del w:id="14577" w:author="Tran Huan" w:date="2018-11-25T22:00:00Z">
                <w:r w:rsidDel="00096943">
                  <w:rPr>
                    <w:lang w:val="en-US"/>
                  </w:rPr>
                  <w:delText>inputText</w:delText>
                </w:r>
              </w:del>
            </w:ins>
          </w:p>
        </w:tc>
        <w:tc>
          <w:tcPr>
            <w:tcW w:w="2970" w:type="dxa"/>
          </w:tcPr>
          <w:p w14:paraId="748C9ABC" w14:textId="34AB14AF" w:rsidR="0056343E" w:rsidDel="00096943" w:rsidRDefault="00575627">
            <w:pPr>
              <w:spacing w:line="276" w:lineRule="auto"/>
              <w:rPr>
                <w:ins w:id="14578" w:author="phuong vu" w:date="2018-11-15T18:08:00Z"/>
                <w:del w:id="14579" w:author="Tran Huan" w:date="2018-11-25T22:00:00Z"/>
                <w:lang w:val="en-US"/>
              </w:rPr>
              <w:pPrChange w:id="14580" w:author="phuong vu" w:date="2018-11-23T13:48:00Z">
                <w:pPr>
                  <w:spacing w:line="360" w:lineRule="auto"/>
                </w:pPr>
              </w:pPrChange>
            </w:pPr>
            <w:ins w:id="14581" w:author="phuong vu" w:date="2018-11-15T18:09:00Z">
              <w:del w:id="14582" w:author="Tran Huan" w:date="2018-11-25T22:00:00Z">
                <w:r w:rsidDel="00096943">
                  <w:rPr>
                    <w:lang w:val="en-US"/>
                  </w:rPr>
                  <w:delText>Tìm kiếm</w:delText>
                </w:r>
              </w:del>
            </w:ins>
          </w:p>
        </w:tc>
        <w:tc>
          <w:tcPr>
            <w:tcW w:w="1266" w:type="dxa"/>
          </w:tcPr>
          <w:p w14:paraId="511902ED" w14:textId="22455FCF" w:rsidR="0056343E" w:rsidDel="00096943" w:rsidRDefault="0056343E">
            <w:pPr>
              <w:spacing w:line="276" w:lineRule="auto"/>
              <w:rPr>
                <w:ins w:id="14583" w:author="phuong vu" w:date="2018-11-15T18:08:00Z"/>
                <w:del w:id="14584" w:author="Tran Huan" w:date="2018-11-25T22:00:00Z"/>
                <w:lang w:val="en-US"/>
              </w:rPr>
              <w:pPrChange w:id="14585" w:author="phuong vu" w:date="2018-11-23T13:48:00Z">
                <w:pPr>
                  <w:spacing w:line="360" w:lineRule="auto"/>
                </w:pPr>
              </w:pPrChange>
            </w:pPr>
          </w:p>
        </w:tc>
        <w:tc>
          <w:tcPr>
            <w:tcW w:w="1756" w:type="dxa"/>
          </w:tcPr>
          <w:p w14:paraId="479215D7" w14:textId="26BB6B89" w:rsidR="0056343E" w:rsidDel="00096943" w:rsidRDefault="000919CD">
            <w:pPr>
              <w:spacing w:line="276" w:lineRule="auto"/>
              <w:rPr>
                <w:ins w:id="14586" w:author="phuong vu" w:date="2018-11-15T18:08:00Z"/>
                <w:del w:id="14587" w:author="Tran Huan" w:date="2018-11-25T22:00:00Z"/>
                <w:lang w:val="en-US"/>
              </w:rPr>
              <w:pPrChange w:id="14588" w:author="phuong vu" w:date="2018-11-23T13:48:00Z">
                <w:pPr>
                  <w:spacing w:line="360" w:lineRule="auto"/>
                </w:pPr>
              </w:pPrChange>
            </w:pPr>
            <w:ins w:id="14589" w:author="phuong vu" w:date="2018-11-15T21:54:00Z">
              <w:del w:id="14590" w:author="Tran Huan" w:date="2018-11-25T22:00:00Z">
                <w:r w:rsidDel="00096943">
                  <w:rPr>
                    <w:lang w:val="en-US"/>
                  </w:rPr>
                  <w:delText xml:space="preserve">Dữ liệu tìm kiếm và </w:delText>
                </w:r>
              </w:del>
            </w:ins>
            <w:ins w:id="14591" w:author="phuong vu" w:date="2018-11-15T21:55:00Z">
              <w:del w:id="14592" w:author="Tran Huan" w:date="2018-11-25T22:00:00Z">
                <w:r w:rsidDel="00096943">
                  <w:rPr>
                    <w:lang w:val="en-US"/>
                  </w:rPr>
                  <w:delText>lọc theo dữ liệu bảng đang hiển thị</w:delText>
                </w:r>
              </w:del>
            </w:ins>
          </w:p>
        </w:tc>
      </w:tr>
      <w:tr w:rsidR="0056343E" w:rsidDel="00096943" w14:paraId="6EDEB422" w14:textId="2E99707C" w:rsidTr="005A4BEF">
        <w:trPr>
          <w:ins w:id="14593" w:author="phuong vu" w:date="2018-11-15T18:08:00Z"/>
          <w:del w:id="14594" w:author="Tran Huan" w:date="2018-11-25T22:00:00Z"/>
        </w:trPr>
        <w:tc>
          <w:tcPr>
            <w:tcW w:w="805" w:type="dxa"/>
          </w:tcPr>
          <w:p w14:paraId="5F91F35F" w14:textId="0FBE5C42" w:rsidR="0056343E" w:rsidDel="00096943" w:rsidRDefault="00575627">
            <w:pPr>
              <w:spacing w:line="276" w:lineRule="auto"/>
              <w:jc w:val="center"/>
              <w:rPr>
                <w:ins w:id="14595" w:author="phuong vu" w:date="2018-11-15T18:08:00Z"/>
                <w:del w:id="14596" w:author="Tran Huan" w:date="2018-11-25T22:00:00Z"/>
                <w:lang w:val="en-US"/>
              </w:rPr>
              <w:pPrChange w:id="14597" w:author="phuong vu" w:date="2018-11-23T13:48:00Z">
                <w:pPr>
                  <w:spacing w:line="360" w:lineRule="auto"/>
                  <w:jc w:val="center"/>
                </w:pPr>
              </w:pPrChange>
            </w:pPr>
            <w:ins w:id="14598" w:author="phuong vu" w:date="2018-11-15T18:09:00Z">
              <w:del w:id="14599" w:author="Tran Huan" w:date="2018-11-25T22:00:00Z">
                <w:r w:rsidDel="00096943">
                  <w:rPr>
                    <w:lang w:val="en-US"/>
                  </w:rPr>
                  <w:delText>3</w:delText>
                </w:r>
              </w:del>
            </w:ins>
          </w:p>
        </w:tc>
        <w:tc>
          <w:tcPr>
            <w:tcW w:w="1980" w:type="dxa"/>
          </w:tcPr>
          <w:p w14:paraId="7D326D9B" w14:textId="58BA5851" w:rsidR="0056343E" w:rsidDel="00096943" w:rsidRDefault="00575627">
            <w:pPr>
              <w:spacing w:line="276" w:lineRule="auto"/>
              <w:rPr>
                <w:ins w:id="14600" w:author="phuong vu" w:date="2018-11-15T18:08:00Z"/>
                <w:del w:id="14601" w:author="Tran Huan" w:date="2018-11-25T22:00:00Z"/>
                <w:lang w:val="en-US"/>
              </w:rPr>
              <w:pPrChange w:id="14602" w:author="phuong vu" w:date="2018-11-23T13:48:00Z">
                <w:pPr>
                  <w:spacing w:line="360" w:lineRule="auto"/>
                </w:pPr>
              </w:pPrChange>
            </w:pPr>
            <w:ins w:id="14603" w:author="phuong vu" w:date="2018-11-15T18:09:00Z">
              <w:del w:id="14604" w:author="Tran Huan" w:date="2018-11-25T22:00:00Z">
                <w:r w:rsidDel="00096943">
                  <w:rPr>
                    <w:lang w:val="en-US"/>
                  </w:rPr>
                  <w:delText>Button</w:delText>
                </w:r>
              </w:del>
            </w:ins>
          </w:p>
        </w:tc>
        <w:tc>
          <w:tcPr>
            <w:tcW w:w="2970" w:type="dxa"/>
          </w:tcPr>
          <w:p w14:paraId="12A3DB4E" w14:textId="4AF2E9DE" w:rsidR="0056343E" w:rsidDel="00096943" w:rsidRDefault="00575627">
            <w:pPr>
              <w:spacing w:line="276" w:lineRule="auto"/>
              <w:rPr>
                <w:ins w:id="14605" w:author="phuong vu" w:date="2018-11-15T18:08:00Z"/>
                <w:del w:id="14606" w:author="Tran Huan" w:date="2018-11-25T22:00:00Z"/>
                <w:lang w:val="en-US"/>
              </w:rPr>
              <w:pPrChange w:id="14607" w:author="phuong vu" w:date="2018-11-23T13:48:00Z">
                <w:pPr>
                  <w:spacing w:line="360" w:lineRule="auto"/>
                </w:pPr>
              </w:pPrChange>
            </w:pPr>
            <w:ins w:id="14608" w:author="phuong vu" w:date="2018-11-15T18:09:00Z">
              <w:del w:id="14609" w:author="Tran Huan" w:date="2018-11-25T22:00:00Z">
                <w:r w:rsidDel="00096943">
                  <w:rPr>
                    <w:lang w:val="en-US"/>
                  </w:rPr>
                  <w:delText>Xóa nội dung tìm kiếm</w:delText>
                </w:r>
              </w:del>
            </w:ins>
          </w:p>
        </w:tc>
        <w:tc>
          <w:tcPr>
            <w:tcW w:w="1266" w:type="dxa"/>
          </w:tcPr>
          <w:p w14:paraId="33210CE3" w14:textId="6402D89E" w:rsidR="0056343E" w:rsidDel="00096943" w:rsidRDefault="0056343E">
            <w:pPr>
              <w:spacing w:line="276" w:lineRule="auto"/>
              <w:rPr>
                <w:ins w:id="14610" w:author="phuong vu" w:date="2018-11-15T18:08:00Z"/>
                <w:del w:id="14611" w:author="Tran Huan" w:date="2018-11-25T22:00:00Z"/>
                <w:lang w:val="en-US"/>
              </w:rPr>
              <w:pPrChange w:id="14612" w:author="phuong vu" w:date="2018-11-23T13:48:00Z">
                <w:pPr>
                  <w:spacing w:line="360" w:lineRule="auto"/>
                </w:pPr>
              </w:pPrChange>
            </w:pPr>
          </w:p>
        </w:tc>
        <w:tc>
          <w:tcPr>
            <w:tcW w:w="1756" w:type="dxa"/>
          </w:tcPr>
          <w:p w14:paraId="15F83A3B" w14:textId="5C3D169D" w:rsidR="0056343E" w:rsidDel="00096943" w:rsidRDefault="0056343E">
            <w:pPr>
              <w:spacing w:line="276" w:lineRule="auto"/>
              <w:rPr>
                <w:ins w:id="14613" w:author="phuong vu" w:date="2018-11-15T18:08:00Z"/>
                <w:del w:id="14614" w:author="Tran Huan" w:date="2018-11-25T22:00:00Z"/>
                <w:lang w:val="en-US"/>
              </w:rPr>
              <w:pPrChange w:id="14615" w:author="phuong vu" w:date="2018-11-23T13:48:00Z">
                <w:pPr>
                  <w:spacing w:line="360" w:lineRule="auto"/>
                </w:pPr>
              </w:pPrChange>
            </w:pPr>
          </w:p>
        </w:tc>
      </w:tr>
    </w:tbl>
    <w:p w14:paraId="388DF86F" w14:textId="4F7D0AA8" w:rsidR="0056343E" w:rsidRPr="005A4BEF" w:rsidDel="00096943" w:rsidRDefault="0056343E">
      <w:pPr>
        <w:spacing w:line="276" w:lineRule="auto"/>
        <w:rPr>
          <w:del w:id="14616" w:author="Tran Huan" w:date="2018-11-25T22:00:00Z"/>
          <w:lang w:val="en-US"/>
        </w:rPr>
        <w:pPrChange w:id="14617" w:author="phuong vu" w:date="2018-11-23T13:48:00Z">
          <w:pPr>
            <w:pStyle w:val="Heading6"/>
          </w:pPr>
        </w:pPrChange>
      </w:pPr>
    </w:p>
    <w:p w14:paraId="53FD8C24" w14:textId="272BEA2C" w:rsidR="00AA3488" w:rsidDel="00096943" w:rsidRDefault="00AA3488">
      <w:pPr>
        <w:pStyle w:val="Heading6"/>
        <w:spacing w:line="276" w:lineRule="auto"/>
        <w:rPr>
          <w:ins w:id="14618" w:author="phuong vu" w:date="2018-11-21T21:35:00Z"/>
          <w:del w:id="14619" w:author="Tran Huan" w:date="2018-11-25T22:00:00Z"/>
          <w:lang w:val="en-US"/>
        </w:rPr>
        <w:pPrChange w:id="14620" w:author="phuong vu" w:date="2018-11-23T13:48:00Z">
          <w:pPr>
            <w:pStyle w:val="Heading6"/>
          </w:pPr>
        </w:pPrChange>
      </w:pPr>
      <w:del w:id="14621" w:author="Tran Huan" w:date="2018-11-25T22:00:00Z">
        <w:r w:rsidDel="00096943">
          <w:rPr>
            <w:lang w:val="en-US"/>
          </w:rPr>
          <w:delText>Cách xử lí</w:delText>
        </w:r>
      </w:del>
      <w:ins w:id="14622" w:author="phuong vu" w:date="2018-11-21T21:34:00Z">
        <w:del w:id="14623" w:author="Tran Huan" w:date="2018-11-25T22:00:00Z">
          <w:r w:rsidR="005645EE" w:rsidDel="00096943">
            <w:rPr>
              <w:lang w:val="en-US"/>
            </w:rPr>
            <w:delText>Dữ liệu sử dụng</w:delText>
          </w:r>
        </w:del>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Del="00096943" w14:paraId="391A7EBE" w14:textId="4BC060CA" w:rsidTr="000A5A23">
        <w:trPr>
          <w:ins w:id="14624" w:author="phuong vu" w:date="2018-11-21T21:35:00Z"/>
          <w:del w:id="14625" w:author="Tran Huan" w:date="2018-11-25T22:00:00Z"/>
        </w:trPr>
        <w:tc>
          <w:tcPr>
            <w:tcW w:w="805" w:type="dxa"/>
            <w:vMerge w:val="restart"/>
            <w:vAlign w:val="center"/>
          </w:tcPr>
          <w:p w14:paraId="2A732564" w14:textId="5AC372D9" w:rsidR="005645EE" w:rsidRPr="007F1EF1" w:rsidDel="00096943" w:rsidRDefault="005645EE">
            <w:pPr>
              <w:spacing w:line="276" w:lineRule="auto"/>
              <w:jc w:val="center"/>
              <w:rPr>
                <w:ins w:id="14626" w:author="phuong vu" w:date="2018-11-21T21:35:00Z"/>
                <w:del w:id="14627" w:author="Tran Huan" w:date="2018-11-25T22:00:00Z"/>
                <w:b/>
                <w:lang w:val="en-US"/>
              </w:rPr>
              <w:pPrChange w:id="14628" w:author="phuong vu" w:date="2018-11-23T13:48:00Z">
                <w:pPr>
                  <w:spacing w:line="360" w:lineRule="auto"/>
                  <w:jc w:val="center"/>
                </w:pPr>
              </w:pPrChange>
            </w:pPr>
            <w:ins w:id="14629" w:author="phuong vu" w:date="2018-11-21T21:35:00Z">
              <w:del w:id="14630" w:author="Tran Huan" w:date="2018-11-25T22:00:00Z">
                <w:r w:rsidRPr="007F1EF1" w:rsidDel="00096943">
                  <w:rPr>
                    <w:b/>
                    <w:lang w:val="en-US"/>
                  </w:rPr>
                  <w:delText>STT</w:delText>
                </w:r>
              </w:del>
            </w:ins>
          </w:p>
        </w:tc>
        <w:tc>
          <w:tcPr>
            <w:tcW w:w="2120" w:type="dxa"/>
            <w:vMerge w:val="restart"/>
            <w:vAlign w:val="center"/>
          </w:tcPr>
          <w:p w14:paraId="1E6E49DE" w14:textId="7E844415" w:rsidR="005645EE" w:rsidRPr="007F1EF1" w:rsidDel="00096943" w:rsidRDefault="005645EE">
            <w:pPr>
              <w:spacing w:line="276" w:lineRule="auto"/>
              <w:jc w:val="center"/>
              <w:rPr>
                <w:ins w:id="14631" w:author="phuong vu" w:date="2018-11-21T21:35:00Z"/>
                <w:del w:id="14632" w:author="Tran Huan" w:date="2018-11-25T22:00:00Z"/>
                <w:b/>
                <w:lang w:val="en-US"/>
              </w:rPr>
              <w:pPrChange w:id="14633" w:author="phuong vu" w:date="2018-11-23T13:48:00Z">
                <w:pPr>
                  <w:spacing w:line="360" w:lineRule="auto"/>
                  <w:jc w:val="center"/>
                </w:pPr>
              </w:pPrChange>
            </w:pPr>
            <w:ins w:id="14634" w:author="phuong vu" w:date="2018-11-21T21:35:00Z">
              <w:del w:id="14635" w:author="Tran Huan" w:date="2018-11-25T22:00:00Z">
                <w:r w:rsidRPr="007F1EF1" w:rsidDel="00096943">
                  <w:rPr>
                    <w:b/>
                    <w:lang w:val="en-US"/>
                  </w:rPr>
                  <w:delText>Tên bảng/</w:delText>
                </w:r>
              </w:del>
            </w:ins>
          </w:p>
          <w:p w14:paraId="081489A4" w14:textId="5DF3F138" w:rsidR="005645EE" w:rsidRPr="007F1EF1" w:rsidDel="00096943" w:rsidRDefault="005645EE">
            <w:pPr>
              <w:spacing w:line="276" w:lineRule="auto"/>
              <w:jc w:val="center"/>
              <w:rPr>
                <w:ins w:id="14636" w:author="phuong vu" w:date="2018-11-21T21:35:00Z"/>
                <w:del w:id="14637" w:author="Tran Huan" w:date="2018-11-25T22:00:00Z"/>
                <w:b/>
                <w:lang w:val="en-US"/>
              </w:rPr>
              <w:pPrChange w:id="14638" w:author="phuong vu" w:date="2018-11-23T13:48:00Z">
                <w:pPr>
                  <w:spacing w:line="360" w:lineRule="auto"/>
                  <w:jc w:val="center"/>
                </w:pPr>
              </w:pPrChange>
            </w:pPr>
            <w:ins w:id="14639" w:author="phuong vu" w:date="2018-11-21T21:35:00Z">
              <w:del w:id="14640"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ins>
          </w:p>
        </w:tc>
        <w:tc>
          <w:tcPr>
            <w:tcW w:w="5852" w:type="dxa"/>
            <w:gridSpan w:val="4"/>
            <w:vAlign w:val="center"/>
          </w:tcPr>
          <w:p w14:paraId="16F110B4" w14:textId="5E24FB0F" w:rsidR="005645EE" w:rsidRPr="007F1EF1" w:rsidDel="00096943" w:rsidRDefault="005645EE">
            <w:pPr>
              <w:spacing w:line="276" w:lineRule="auto"/>
              <w:jc w:val="center"/>
              <w:rPr>
                <w:ins w:id="14641" w:author="phuong vu" w:date="2018-11-21T21:35:00Z"/>
                <w:del w:id="14642" w:author="Tran Huan" w:date="2018-11-25T22:00:00Z"/>
                <w:b/>
                <w:lang w:val="en-US"/>
              </w:rPr>
              <w:pPrChange w:id="14643" w:author="phuong vu" w:date="2018-11-23T13:48:00Z">
                <w:pPr>
                  <w:spacing w:line="360" w:lineRule="auto"/>
                  <w:jc w:val="center"/>
                </w:pPr>
              </w:pPrChange>
            </w:pPr>
            <w:ins w:id="14644" w:author="phuong vu" w:date="2018-11-21T21:35:00Z">
              <w:del w:id="14645" w:author="Tran Huan" w:date="2018-11-25T22:00:00Z">
                <w:r w:rsidRPr="007F1EF1" w:rsidDel="00096943">
                  <w:rPr>
                    <w:b/>
                    <w:lang w:val="en-US"/>
                  </w:rPr>
                  <w:delText>Phương thức</w:delText>
                </w:r>
              </w:del>
            </w:ins>
          </w:p>
        </w:tc>
      </w:tr>
      <w:tr w:rsidR="005645EE" w:rsidDel="00096943" w14:paraId="0A7920FA" w14:textId="2B793236" w:rsidTr="000A5A23">
        <w:trPr>
          <w:ins w:id="14646" w:author="phuong vu" w:date="2018-11-21T21:35:00Z"/>
          <w:del w:id="14647" w:author="Tran Huan" w:date="2018-11-25T22:00:00Z"/>
        </w:trPr>
        <w:tc>
          <w:tcPr>
            <w:tcW w:w="805" w:type="dxa"/>
            <w:vMerge/>
            <w:vAlign w:val="center"/>
          </w:tcPr>
          <w:p w14:paraId="487CFF16" w14:textId="2E4E0644" w:rsidR="005645EE" w:rsidRPr="007F1EF1" w:rsidDel="00096943" w:rsidRDefault="005645EE">
            <w:pPr>
              <w:spacing w:line="276" w:lineRule="auto"/>
              <w:jc w:val="center"/>
              <w:rPr>
                <w:ins w:id="14648" w:author="phuong vu" w:date="2018-11-21T21:35:00Z"/>
                <w:del w:id="14649" w:author="Tran Huan" w:date="2018-11-25T22:00:00Z"/>
                <w:b/>
                <w:lang w:val="en-US"/>
              </w:rPr>
              <w:pPrChange w:id="14650" w:author="phuong vu" w:date="2018-11-23T13:48:00Z">
                <w:pPr>
                  <w:spacing w:line="360" w:lineRule="auto"/>
                  <w:jc w:val="center"/>
                </w:pPr>
              </w:pPrChange>
            </w:pPr>
          </w:p>
        </w:tc>
        <w:tc>
          <w:tcPr>
            <w:tcW w:w="2120" w:type="dxa"/>
            <w:vMerge/>
            <w:vAlign w:val="center"/>
          </w:tcPr>
          <w:p w14:paraId="7E52D471" w14:textId="0253333A" w:rsidR="005645EE" w:rsidRPr="007F1EF1" w:rsidDel="00096943" w:rsidRDefault="005645EE">
            <w:pPr>
              <w:spacing w:line="276" w:lineRule="auto"/>
              <w:jc w:val="center"/>
              <w:rPr>
                <w:ins w:id="14651" w:author="phuong vu" w:date="2018-11-21T21:35:00Z"/>
                <w:del w:id="14652" w:author="Tran Huan" w:date="2018-11-25T22:00:00Z"/>
                <w:b/>
                <w:lang w:val="en-US"/>
              </w:rPr>
              <w:pPrChange w:id="14653" w:author="phuong vu" w:date="2018-11-23T13:48:00Z">
                <w:pPr>
                  <w:spacing w:line="360" w:lineRule="auto"/>
                  <w:jc w:val="center"/>
                </w:pPr>
              </w:pPrChange>
            </w:pPr>
          </w:p>
        </w:tc>
        <w:tc>
          <w:tcPr>
            <w:tcW w:w="1463" w:type="dxa"/>
            <w:vAlign w:val="center"/>
          </w:tcPr>
          <w:p w14:paraId="4AACF101" w14:textId="4CE0E75A" w:rsidR="005645EE" w:rsidRPr="007F1EF1" w:rsidDel="00096943" w:rsidRDefault="005645EE">
            <w:pPr>
              <w:spacing w:line="276" w:lineRule="auto"/>
              <w:jc w:val="center"/>
              <w:rPr>
                <w:ins w:id="14654" w:author="phuong vu" w:date="2018-11-21T21:35:00Z"/>
                <w:del w:id="14655" w:author="Tran Huan" w:date="2018-11-25T22:00:00Z"/>
                <w:b/>
                <w:lang w:val="en-US"/>
              </w:rPr>
              <w:pPrChange w:id="14656" w:author="phuong vu" w:date="2018-11-23T13:48:00Z">
                <w:pPr>
                  <w:spacing w:line="360" w:lineRule="auto"/>
                  <w:jc w:val="center"/>
                </w:pPr>
              </w:pPrChange>
            </w:pPr>
            <w:ins w:id="14657" w:author="phuong vu" w:date="2018-11-21T21:35:00Z">
              <w:del w:id="14658" w:author="Tran Huan" w:date="2018-11-25T22:00:00Z">
                <w:r w:rsidRPr="007F1EF1" w:rsidDel="00096943">
                  <w:rPr>
                    <w:b/>
                    <w:lang w:val="en-US"/>
                  </w:rPr>
                  <w:delText>Thêm</w:delText>
                </w:r>
              </w:del>
            </w:ins>
          </w:p>
        </w:tc>
        <w:tc>
          <w:tcPr>
            <w:tcW w:w="1463" w:type="dxa"/>
            <w:vAlign w:val="center"/>
          </w:tcPr>
          <w:p w14:paraId="67A69A3D" w14:textId="0DBC2248" w:rsidR="005645EE" w:rsidRPr="007F1EF1" w:rsidDel="00096943" w:rsidRDefault="005645EE">
            <w:pPr>
              <w:spacing w:line="276" w:lineRule="auto"/>
              <w:jc w:val="center"/>
              <w:rPr>
                <w:ins w:id="14659" w:author="phuong vu" w:date="2018-11-21T21:35:00Z"/>
                <w:del w:id="14660" w:author="Tran Huan" w:date="2018-11-25T22:00:00Z"/>
                <w:b/>
                <w:lang w:val="en-US"/>
              </w:rPr>
              <w:pPrChange w:id="14661" w:author="phuong vu" w:date="2018-11-23T13:48:00Z">
                <w:pPr>
                  <w:spacing w:line="360" w:lineRule="auto"/>
                  <w:jc w:val="center"/>
                </w:pPr>
              </w:pPrChange>
            </w:pPr>
            <w:ins w:id="14662" w:author="phuong vu" w:date="2018-11-21T21:35:00Z">
              <w:del w:id="14663" w:author="Tran Huan" w:date="2018-11-25T22:00:00Z">
                <w:r w:rsidRPr="007F1EF1" w:rsidDel="00096943">
                  <w:rPr>
                    <w:b/>
                    <w:lang w:val="en-US"/>
                  </w:rPr>
                  <w:delText>Sửa</w:delText>
                </w:r>
              </w:del>
            </w:ins>
          </w:p>
        </w:tc>
        <w:tc>
          <w:tcPr>
            <w:tcW w:w="1463" w:type="dxa"/>
            <w:vAlign w:val="center"/>
          </w:tcPr>
          <w:p w14:paraId="7D77FF0E" w14:textId="057BCFC5" w:rsidR="005645EE" w:rsidRPr="007F1EF1" w:rsidDel="00096943" w:rsidRDefault="005645EE">
            <w:pPr>
              <w:spacing w:line="276" w:lineRule="auto"/>
              <w:jc w:val="center"/>
              <w:rPr>
                <w:ins w:id="14664" w:author="phuong vu" w:date="2018-11-21T21:35:00Z"/>
                <w:del w:id="14665" w:author="Tran Huan" w:date="2018-11-25T22:00:00Z"/>
                <w:b/>
                <w:lang w:val="en-US"/>
              </w:rPr>
              <w:pPrChange w:id="14666" w:author="phuong vu" w:date="2018-11-23T13:48:00Z">
                <w:pPr>
                  <w:spacing w:line="360" w:lineRule="auto"/>
                  <w:jc w:val="center"/>
                </w:pPr>
              </w:pPrChange>
            </w:pPr>
            <w:ins w:id="14667" w:author="phuong vu" w:date="2018-11-21T21:35:00Z">
              <w:del w:id="14668" w:author="Tran Huan" w:date="2018-11-25T22:00:00Z">
                <w:r w:rsidRPr="007F1EF1" w:rsidDel="00096943">
                  <w:rPr>
                    <w:b/>
                    <w:lang w:val="en-US"/>
                  </w:rPr>
                  <w:delText>Xóa</w:delText>
                </w:r>
              </w:del>
            </w:ins>
          </w:p>
        </w:tc>
        <w:tc>
          <w:tcPr>
            <w:tcW w:w="1463" w:type="dxa"/>
            <w:vAlign w:val="center"/>
          </w:tcPr>
          <w:p w14:paraId="7F80C7AC" w14:textId="2A481C7A" w:rsidR="005645EE" w:rsidRPr="007F1EF1" w:rsidDel="00096943" w:rsidRDefault="005645EE">
            <w:pPr>
              <w:spacing w:line="276" w:lineRule="auto"/>
              <w:jc w:val="center"/>
              <w:rPr>
                <w:ins w:id="14669" w:author="phuong vu" w:date="2018-11-21T21:35:00Z"/>
                <w:del w:id="14670" w:author="Tran Huan" w:date="2018-11-25T22:00:00Z"/>
                <w:b/>
                <w:lang w:val="en-US"/>
              </w:rPr>
              <w:pPrChange w:id="14671" w:author="phuong vu" w:date="2018-11-23T13:48:00Z">
                <w:pPr>
                  <w:spacing w:line="360" w:lineRule="auto"/>
                  <w:jc w:val="center"/>
                </w:pPr>
              </w:pPrChange>
            </w:pPr>
            <w:ins w:id="14672" w:author="phuong vu" w:date="2018-11-21T21:35:00Z">
              <w:del w:id="14673" w:author="Tran Huan" w:date="2018-11-25T22:00:00Z">
                <w:r w:rsidRPr="007F1EF1" w:rsidDel="00096943">
                  <w:rPr>
                    <w:b/>
                    <w:lang w:val="en-US"/>
                  </w:rPr>
                  <w:delText>Truy vấn</w:delText>
                </w:r>
              </w:del>
            </w:ins>
          </w:p>
        </w:tc>
      </w:tr>
      <w:tr w:rsidR="005645EE" w:rsidDel="00096943" w14:paraId="6932CD83" w14:textId="1340E36B" w:rsidTr="000A5A23">
        <w:trPr>
          <w:ins w:id="14674" w:author="phuong vu" w:date="2018-11-21T21:35:00Z"/>
          <w:del w:id="14675" w:author="Tran Huan" w:date="2018-11-25T22:00:00Z"/>
        </w:trPr>
        <w:tc>
          <w:tcPr>
            <w:tcW w:w="805" w:type="dxa"/>
          </w:tcPr>
          <w:p w14:paraId="63F2C44D" w14:textId="63881CCE" w:rsidR="005645EE" w:rsidDel="00096943" w:rsidRDefault="005645EE">
            <w:pPr>
              <w:spacing w:line="276" w:lineRule="auto"/>
              <w:jc w:val="center"/>
              <w:rPr>
                <w:ins w:id="14676" w:author="phuong vu" w:date="2018-11-21T21:35:00Z"/>
                <w:del w:id="14677" w:author="Tran Huan" w:date="2018-11-25T22:00:00Z"/>
                <w:lang w:val="en-US"/>
              </w:rPr>
              <w:pPrChange w:id="14678" w:author="phuong vu" w:date="2018-11-23T13:48:00Z">
                <w:pPr>
                  <w:spacing w:line="360" w:lineRule="auto"/>
                  <w:jc w:val="center"/>
                </w:pPr>
              </w:pPrChange>
            </w:pPr>
            <w:ins w:id="14679" w:author="phuong vu" w:date="2018-11-21T21:35:00Z">
              <w:del w:id="14680" w:author="Tran Huan" w:date="2018-11-25T22:00:00Z">
                <w:r w:rsidDel="00096943">
                  <w:rPr>
                    <w:lang w:val="en-US"/>
                  </w:rPr>
                  <w:delText>1</w:delText>
                </w:r>
              </w:del>
            </w:ins>
          </w:p>
        </w:tc>
        <w:tc>
          <w:tcPr>
            <w:tcW w:w="2120" w:type="dxa"/>
          </w:tcPr>
          <w:p w14:paraId="7361A1A0" w14:textId="77C5E6D8" w:rsidR="005645EE" w:rsidDel="00096943" w:rsidRDefault="005645EE">
            <w:pPr>
              <w:spacing w:line="276" w:lineRule="auto"/>
              <w:rPr>
                <w:ins w:id="14681" w:author="phuong vu" w:date="2018-11-21T21:35:00Z"/>
                <w:del w:id="14682" w:author="Tran Huan" w:date="2018-11-25T22:00:00Z"/>
                <w:lang w:val="en-US"/>
              </w:rPr>
              <w:pPrChange w:id="14683" w:author="phuong vu" w:date="2018-11-23T13:48:00Z">
                <w:pPr>
                  <w:spacing w:line="360" w:lineRule="auto"/>
                </w:pPr>
              </w:pPrChange>
            </w:pPr>
            <w:ins w:id="14684" w:author="phuong vu" w:date="2018-11-21T21:35:00Z">
              <w:del w:id="14685" w:author="Tran Huan" w:date="2018-11-25T22:00:00Z">
                <w:r w:rsidDel="00096943">
                  <w:rPr>
                    <w:lang w:val="en-US"/>
                  </w:rPr>
                  <w:delText>customer_order</w:delText>
                </w:r>
              </w:del>
            </w:ins>
          </w:p>
        </w:tc>
        <w:tc>
          <w:tcPr>
            <w:tcW w:w="1463" w:type="dxa"/>
          </w:tcPr>
          <w:p w14:paraId="0382674C" w14:textId="7E35EEC4" w:rsidR="005645EE" w:rsidDel="00096943" w:rsidRDefault="005645EE">
            <w:pPr>
              <w:spacing w:line="276" w:lineRule="auto"/>
              <w:jc w:val="center"/>
              <w:rPr>
                <w:ins w:id="14686" w:author="phuong vu" w:date="2018-11-21T21:35:00Z"/>
                <w:del w:id="14687" w:author="Tran Huan" w:date="2018-11-25T22:00:00Z"/>
                <w:lang w:val="en-US"/>
              </w:rPr>
              <w:pPrChange w:id="14688" w:author="phuong vu" w:date="2018-11-23T13:48:00Z">
                <w:pPr>
                  <w:spacing w:line="360" w:lineRule="auto"/>
                  <w:jc w:val="center"/>
                </w:pPr>
              </w:pPrChange>
            </w:pPr>
          </w:p>
        </w:tc>
        <w:tc>
          <w:tcPr>
            <w:tcW w:w="1463" w:type="dxa"/>
          </w:tcPr>
          <w:p w14:paraId="3CC17EF0" w14:textId="7615D09B" w:rsidR="005645EE" w:rsidDel="00096943" w:rsidRDefault="005645EE">
            <w:pPr>
              <w:spacing w:line="276" w:lineRule="auto"/>
              <w:jc w:val="center"/>
              <w:rPr>
                <w:ins w:id="14689" w:author="phuong vu" w:date="2018-11-21T21:35:00Z"/>
                <w:del w:id="14690" w:author="Tran Huan" w:date="2018-11-25T22:00:00Z"/>
                <w:lang w:val="en-US"/>
              </w:rPr>
              <w:pPrChange w:id="14691" w:author="phuong vu" w:date="2018-11-23T13:48:00Z">
                <w:pPr>
                  <w:spacing w:line="360" w:lineRule="auto"/>
                  <w:jc w:val="center"/>
                </w:pPr>
              </w:pPrChange>
            </w:pPr>
          </w:p>
        </w:tc>
        <w:tc>
          <w:tcPr>
            <w:tcW w:w="1463" w:type="dxa"/>
          </w:tcPr>
          <w:p w14:paraId="662F9D18" w14:textId="3DF0D0CE" w:rsidR="005645EE" w:rsidDel="00096943" w:rsidRDefault="005645EE">
            <w:pPr>
              <w:spacing w:line="276" w:lineRule="auto"/>
              <w:jc w:val="center"/>
              <w:rPr>
                <w:ins w:id="14692" w:author="phuong vu" w:date="2018-11-21T21:35:00Z"/>
                <w:del w:id="14693" w:author="Tran Huan" w:date="2018-11-25T22:00:00Z"/>
                <w:lang w:val="en-US"/>
              </w:rPr>
              <w:pPrChange w:id="14694" w:author="phuong vu" w:date="2018-11-23T13:48:00Z">
                <w:pPr>
                  <w:spacing w:line="360" w:lineRule="auto"/>
                  <w:jc w:val="center"/>
                </w:pPr>
              </w:pPrChange>
            </w:pPr>
          </w:p>
        </w:tc>
        <w:tc>
          <w:tcPr>
            <w:tcW w:w="1463" w:type="dxa"/>
          </w:tcPr>
          <w:p w14:paraId="4BAA8EBD" w14:textId="5A874A79" w:rsidR="005645EE" w:rsidDel="00096943" w:rsidRDefault="005645EE">
            <w:pPr>
              <w:spacing w:line="276" w:lineRule="auto"/>
              <w:jc w:val="center"/>
              <w:rPr>
                <w:ins w:id="14695" w:author="phuong vu" w:date="2018-11-21T21:35:00Z"/>
                <w:del w:id="14696" w:author="Tran Huan" w:date="2018-11-25T22:00:00Z"/>
                <w:lang w:val="en-US"/>
              </w:rPr>
              <w:pPrChange w:id="14697" w:author="phuong vu" w:date="2018-11-23T13:48:00Z">
                <w:pPr>
                  <w:jc w:val="center"/>
                </w:pPr>
              </w:pPrChange>
            </w:pPr>
            <w:ins w:id="14698" w:author="phuong vu" w:date="2018-11-21T21:35:00Z">
              <w:del w:id="14699" w:author="Tran Huan" w:date="2018-11-25T22:00:00Z">
                <w:r w:rsidDel="00096943">
                  <w:rPr>
                    <w:lang w:val="en-US"/>
                  </w:rPr>
                  <w:delText>X</w:delText>
                </w:r>
              </w:del>
            </w:ins>
          </w:p>
        </w:tc>
      </w:tr>
      <w:tr w:rsidR="005645EE" w:rsidDel="00096943" w14:paraId="7F1FED99" w14:textId="024BFC61" w:rsidTr="000A5A23">
        <w:trPr>
          <w:ins w:id="14700" w:author="phuong vu" w:date="2018-11-21T21:35:00Z"/>
          <w:del w:id="14701" w:author="Tran Huan" w:date="2018-11-25T22:00:00Z"/>
        </w:trPr>
        <w:tc>
          <w:tcPr>
            <w:tcW w:w="805" w:type="dxa"/>
          </w:tcPr>
          <w:p w14:paraId="5D030729" w14:textId="3B614315" w:rsidR="005645EE" w:rsidDel="00096943" w:rsidRDefault="005645EE">
            <w:pPr>
              <w:spacing w:line="276" w:lineRule="auto"/>
              <w:jc w:val="center"/>
              <w:rPr>
                <w:ins w:id="14702" w:author="phuong vu" w:date="2018-11-21T21:35:00Z"/>
                <w:del w:id="14703" w:author="Tran Huan" w:date="2018-11-25T22:00:00Z"/>
                <w:lang w:val="en-US"/>
              </w:rPr>
              <w:pPrChange w:id="14704" w:author="phuong vu" w:date="2018-11-23T13:48:00Z">
                <w:pPr>
                  <w:spacing w:line="360" w:lineRule="auto"/>
                  <w:jc w:val="center"/>
                </w:pPr>
              </w:pPrChange>
            </w:pPr>
            <w:ins w:id="14705" w:author="phuong vu" w:date="2018-11-21T21:35:00Z">
              <w:del w:id="14706" w:author="Tran Huan" w:date="2018-11-25T22:00:00Z">
                <w:r w:rsidDel="00096943">
                  <w:rPr>
                    <w:lang w:val="en-US"/>
                  </w:rPr>
                  <w:delText>2</w:delText>
                </w:r>
              </w:del>
            </w:ins>
          </w:p>
        </w:tc>
        <w:tc>
          <w:tcPr>
            <w:tcW w:w="2120" w:type="dxa"/>
          </w:tcPr>
          <w:p w14:paraId="5836914D" w14:textId="1D5753D9" w:rsidR="005645EE" w:rsidDel="00096943" w:rsidRDefault="005645EE">
            <w:pPr>
              <w:spacing w:line="276" w:lineRule="auto"/>
              <w:rPr>
                <w:ins w:id="14707" w:author="phuong vu" w:date="2018-11-21T21:35:00Z"/>
                <w:del w:id="14708" w:author="Tran Huan" w:date="2018-11-25T22:00:00Z"/>
                <w:lang w:val="en-US"/>
              </w:rPr>
              <w:pPrChange w:id="14709" w:author="phuong vu" w:date="2018-11-23T13:48:00Z">
                <w:pPr>
                  <w:spacing w:line="360" w:lineRule="auto"/>
                </w:pPr>
              </w:pPrChange>
            </w:pPr>
            <w:ins w:id="14710" w:author="phuong vu" w:date="2018-11-21T21:35:00Z">
              <w:del w:id="14711" w:author="Tran Huan" w:date="2018-11-25T22:00:00Z">
                <w:r w:rsidDel="00096943">
                  <w:rPr>
                    <w:lang w:val="en-US"/>
                  </w:rPr>
                  <w:delText>customer</w:delText>
                </w:r>
              </w:del>
            </w:ins>
          </w:p>
        </w:tc>
        <w:tc>
          <w:tcPr>
            <w:tcW w:w="1463" w:type="dxa"/>
          </w:tcPr>
          <w:p w14:paraId="407115E8" w14:textId="3A386FCB" w:rsidR="005645EE" w:rsidDel="00096943" w:rsidRDefault="005645EE">
            <w:pPr>
              <w:spacing w:line="276" w:lineRule="auto"/>
              <w:jc w:val="center"/>
              <w:rPr>
                <w:ins w:id="14712" w:author="phuong vu" w:date="2018-11-21T21:35:00Z"/>
                <w:del w:id="14713" w:author="Tran Huan" w:date="2018-11-25T22:00:00Z"/>
                <w:lang w:val="en-US"/>
              </w:rPr>
              <w:pPrChange w:id="14714" w:author="phuong vu" w:date="2018-11-23T13:48:00Z">
                <w:pPr>
                  <w:spacing w:line="360" w:lineRule="auto"/>
                  <w:jc w:val="center"/>
                </w:pPr>
              </w:pPrChange>
            </w:pPr>
          </w:p>
        </w:tc>
        <w:tc>
          <w:tcPr>
            <w:tcW w:w="1463" w:type="dxa"/>
          </w:tcPr>
          <w:p w14:paraId="4D624471" w14:textId="22258EEC" w:rsidR="005645EE" w:rsidDel="00096943" w:rsidRDefault="005645EE">
            <w:pPr>
              <w:spacing w:line="276" w:lineRule="auto"/>
              <w:jc w:val="center"/>
              <w:rPr>
                <w:ins w:id="14715" w:author="phuong vu" w:date="2018-11-21T21:35:00Z"/>
                <w:del w:id="14716" w:author="Tran Huan" w:date="2018-11-25T22:00:00Z"/>
                <w:lang w:val="en-US"/>
              </w:rPr>
              <w:pPrChange w:id="14717" w:author="phuong vu" w:date="2018-11-23T13:48:00Z">
                <w:pPr>
                  <w:spacing w:line="360" w:lineRule="auto"/>
                  <w:jc w:val="center"/>
                </w:pPr>
              </w:pPrChange>
            </w:pPr>
          </w:p>
        </w:tc>
        <w:tc>
          <w:tcPr>
            <w:tcW w:w="1463" w:type="dxa"/>
          </w:tcPr>
          <w:p w14:paraId="4DE870C0" w14:textId="15E8B4DA" w:rsidR="005645EE" w:rsidDel="00096943" w:rsidRDefault="005645EE">
            <w:pPr>
              <w:spacing w:line="276" w:lineRule="auto"/>
              <w:jc w:val="center"/>
              <w:rPr>
                <w:ins w:id="14718" w:author="phuong vu" w:date="2018-11-21T21:35:00Z"/>
                <w:del w:id="14719" w:author="Tran Huan" w:date="2018-11-25T22:00:00Z"/>
                <w:lang w:val="en-US"/>
              </w:rPr>
              <w:pPrChange w:id="14720" w:author="phuong vu" w:date="2018-11-23T13:48:00Z">
                <w:pPr>
                  <w:spacing w:line="360" w:lineRule="auto"/>
                  <w:jc w:val="center"/>
                </w:pPr>
              </w:pPrChange>
            </w:pPr>
          </w:p>
        </w:tc>
        <w:tc>
          <w:tcPr>
            <w:tcW w:w="1463" w:type="dxa"/>
          </w:tcPr>
          <w:p w14:paraId="693A5D73" w14:textId="1B6EBCC1" w:rsidR="005645EE" w:rsidDel="00096943" w:rsidRDefault="005645EE">
            <w:pPr>
              <w:spacing w:line="276" w:lineRule="auto"/>
              <w:jc w:val="center"/>
              <w:rPr>
                <w:ins w:id="14721" w:author="phuong vu" w:date="2018-11-21T21:35:00Z"/>
                <w:del w:id="14722" w:author="Tran Huan" w:date="2018-11-25T22:00:00Z"/>
                <w:lang w:val="en-US"/>
              </w:rPr>
              <w:pPrChange w:id="14723" w:author="phuong vu" w:date="2018-11-23T13:48:00Z">
                <w:pPr>
                  <w:jc w:val="center"/>
                </w:pPr>
              </w:pPrChange>
            </w:pPr>
            <w:ins w:id="14724" w:author="phuong vu" w:date="2018-11-21T21:35:00Z">
              <w:del w:id="14725" w:author="Tran Huan" w:date="2018-11-25T22:00:00Z">
                <w:r w:rsidDel="00096943">
                  <w:rPr>
                    <w:lang w:val="en-US"/>
                  </w:rPr>
                  <w:delText>X</w:delText>
                </w:r>
              </w:del>
            </w:ins>
          </w:p>
        </w:tc>
      </w:tr>
      <w:tr w:rsidR="005645EE" w:rsidDel="00096943" w14:paraId="4BA22805" w14:textId="42FBA575" w:rsidTr="000A5A23">
        <w:trPr>
          <w:ins w:id="14726" w:author="phuong vu" w:date="2018-11-21T21:35:00Z"/>
          <w:del w:id="14727" w:author="Tran Huan" w:date="2018-11-25T22:00:00Z"/>
        </w:trPr>
        <w:tc>
          <w:tcPr>
            <w:tcW w:w="805" w:type="dxa"/>
          </w:tcPr>
          <w:p w14:paraId="3F200BA8" w14:textId="381DB48F" w:rsidR="005645EE" w:rsidDel="00096943" w:rsidRDefault="005645EE">
            <w:pPr>
              <w:spacing w:line="276" w:lineRule="auto"/>
              <w:jc w:val="center"/>
              <w:rPr>
                <w:ins w:id="14728" w:author="phuong vu" w:date="2018-11-21T21:35:00Z"/>
                <w:del w:id="14729" w:author="Tran Huan" w:date="2018-11-25T22:00:00Z"/>
                <w:lang w:val="en-US"/>
              </w:rPr>
              <w:pPrChange w:id="14730" w:author="phuong vu" w:date="2018-11-23T13:48:00Z">
                <w:pPr>
                  <w:spacing w:line="360" w:lineRule="auto"/>
                  <w:jc w:val="center"/>
                </w:pPr>
              </w:pPrChange>
            </w:pPr>
            <w:ins w:id="14731" w:author="phuong vu" w:date="2018-11-21T21:35:00Z">
              <w:del w:id="14732" w:author="Tran Huan" w:date="2018-11-25T22:00:00Z">
                <w:r w:rsidDel="00096943">
                  <w:rPr>
                    <w:lang w:val="en-US"/>
                  </w:rPr>
                  <w:delText>4</w:delText>
                </w:r>
              </w:del>
            </w:ins>
          </w:p>
        </w:tc>
        <w:tc>
          <w:tcPr>
            <w:tcW w:w="2120" w:type="dxa"/>
          </w:tcPr>
          <w:p w14:paraId="4B6C0AD1" w14:textId="55F211F9" w:rsidR="005645EE" w:rsidDel="00096943" w:rsidRDefault="005645EE">
            <w:pPr>
              <w:spacing w:line="276" w:lineRule="auto"/>
              <w:rPr>
                <w:ins w:id="14733" w:author="phuong vu" w:date="2018-11-21T21:35:00Z"/>
                <w:del w:id="14734" w:author="Tran Huan" w:date="2018-11-25T22:00:00Z"/>
                <w:lang w:val="en-US"/>
              </w:rPr>
              <w:pPrChange w:id="14735" w:author="phuong vu" w:date="2018-11-23T13:48:00Z">
                <w:pPr>
                  <w:spacing w:line="360" w:lineRule="auto"/>
                </w:pPr>
              </w:pPrChange>
            </w:pPr>
            <w:ins w:id="14736" w:author="phuong vu" w:date="2018-11-21T21:36:00Z">
              <w:del w:id="14737" w:author="Tran Huan" w:date="2018-11-25T22:00:00Z">
                <w:r w:rsidDel="00096943">
                  <w:rPr>
                    <w:lang w:val="en-US"/>
                  </w:rPr>
                  <w:delText>task</w:delText>
                </w:r>
              </w:del>
            </w:ins>
          </w:p>
        </w:tc>
        <w:tc>
          <w:tcPr>
            <w:tcW w:w="1463" w:type="dxa"/>
          </w:tcPr>
          <w:p w14:paraId="0AE7C527" w14:textId="42A850ED" w:rsidR="005645EE" w:rsidDel="00096943" w:rsidRDefault="005645EE">
            <w:pPr>
              <w:spacing w:line="276" w:lineRule="auto"/>
              <w:jc w:val="center"/>
              <w:rPr>
                <w:ins w:id="14738" w:author="phuong vu" w:date="2018-11-21T21:35:00Z"/>
                <w:del w:id="14739" w:author="Tran Huan" w:date="2018-11-25T22:00:00Z"/>
                <w:lang w:val="en-US"/>
              </w:rPr>
              <w:pPrChange w:id="14740" w:author="phuong vu" w:date="2018-11-23T13:48:00Z">
                <w:pPr>
                  <w:spacing w:line="360" w:lineRule="auto"/>
                  <w:jc w:val="center"/>
                </w:pPr>
              </w:pPrChange>
            </w:pPr>
          </w:p>
        </w:tc>
        <w:tc>
          <w:tcPr>
            <w:tcW w:w="1463" w:type="dxa"/>
          </w:tcPr>
          <w:p w14:paraId="788318BF" w14:textId="4E357B46" w:rsidR="005645EE" w:rsidDel="00096943" w:rsidRDefault="005645EE">
            <w:pPr>
              <w:spacing w:line="276" w:lineRule="auto"/>
              <w:jc w:val="center"/>
              <w:rPr>
                <w:ins w:id="14741" w:author="phuong vu" w:date="2018-11-21T21:35:00Z"/>
                <w:del w:id="14742" w:author="Tran Huan" w:date="2018-11-25T22:00:00Z"/>
                <w:lang w:val="en-US"/>
              </w:rPr>
              <w:pPrChange w:id="14743" w:author="phuong vu" w:date="2018-11-23T13:48:00Z">
                <w:pPr>
                  <w:spacing w:line="360" w:lineRule="auto"/>
                  <w:jc w:val="center"/>
                </w:pPr>
              </w:pPrChange>
            </w:pPr>
          </w:p>
        </w:tc>
        <w:tc>
          <w:tcPr>
            <w:tcW w:w="1463" w:type="dxa"/>
          </w:tcPr>
          <w:p w14:paraId="58593E56" w14:textId="74C70AD6" w:rsidR="005645EE" w:rsidDel="00096943" w:rsidRDefault="005645EE">
            <w:pPr>
              <w:spacing w:line="276" w:lineRule="auto"/>
              <w:jc w:val="center"/>
              <w:rPr>
                <w:ins w:id="14744" w:author="phuong vu" w:date="2018-11-21T21:35:00Z"/>
                <w:del w:id="14745" w:author="Tran Huan" w:date="2018-11-25T22:00:00Z"/>
                <w:lang w:val="en-US"/>
              </w:rPr>
              <w:pPrChange w:id="14746" w:author="phuong vu" w:date="2018-11-23T13:48:00Z">
                <w:pPr>
                  <w:spacing w:line="360" w:lineRule="auto"/>
                  <w:jc w:val="center"/>
                </w:pPr>
              </w:pPrChange>
            </w:pPr>
          </w:p>
        </w:tc>
        <w:tc>
          <w:tcPr>
            <w:tcW w:w="1463" w:type="dxa"/>
          </w:tcPr>
          <w:p w14:paraId="72B95942" w14:textId="12F7AEDA" w:rsidR="005645EE" w:rsidDel="00096943" w:rsidRDefault="005645EE">
            <w:pPr>
              <w:spacing w:line="276" w:lineRule="auto"/>
              <w:jc w:val="center"/>
              <w:rPr>
                <w:ins w:id="14747" w:author="phuong vu" w:date="2018-11-21T21:35:00Z"/>
                <w:del w:id="14748" w:author="Tran Huan" w:date="2018-11-25T22:00:00Z"/>
                <w:lang w:val="en-US"/>
              </w:rPr>
              <w:pPrChange w:id="14749" w:author="phuong vu" w:date="2018-11-23T13:48:00Z">
                <w:pPr>
                  <w:jc w:val="center"/>
                </w:pPr>
              </w:pPrChange>
            </w:pPr>
            <w:ins w:id="14750" w:author="phuong vu" w:date="2018-11-21T21:35:00Z">
              <w:del w:id="14751" w:author="Tran Huan" w:date="2018-11-25T22:00:00Z">
                <w:r w:rsidDel="00096943">
                  <w:rPr>
                    <w:lang w:val="en-US"/>
                  </w:rPr>
                  <w:delText>X</w:delText>
                </w:r>
              </w:del>
            </w:ins>
          </w:p>
        </w:tc>
      </w:tr>
    </w:tbl>
    <w:p w14:paraId="71A38D5D" w14:textId="4B073F30" w:rsidR="005645EE" w:rsidRPr="00933422" w:rsidDel="00096943" w:rsidRDefault="005645EE">
      <w:pPr>
        <w:spacing w:line="276" w:lineRule="auto"/>
        <w:rPr>
          <w:ins w:id="14752" w:author="phuong vu" w:date="2018-11-21T21:34:00Z"/>
          <w:del w:id="14753" w:author="Tran Huan" w:date="2018-11-25T22:00:00Z"/>
          <w:lang w:val="en-US"/>
        </w:rPr>
        <w:pPrChange w:id="14754" w:author="phuong vu" w:date="2018-11-23T13:48:00Z">
          <w:pPr>
            <w:pStyle w:val="Heading6"/>
          </w:pPr>
        </w:pPrChange>
      </w:pPr>
    </w:p>
    <w:p w14:paraId="541602AB" w14:textId="33D57348" w:rsidR="005645EE" w:rsidRPr="00C95C85" w:rsidDel="00096943" w:rsidRDefault="005645EE">
      <w:pPr>
        <w:pStyle w:val="Heading6"/>
        <w:spacing w:line="276" w:lineRule="auto"/>
        <w:rPr>
          <w:ins w:id="14755" w:author="phuong vu" w:date="2018-11-21T21:34:00Z"/>
          <w:del w:id="14756" w:author="Tran Huan" w:date="2018-11-25T22:00:00Z"/>
          <w:lang w:val="en-US"/>
        </w:rPr>
        <w:pPrChange w:id="14757" w:author="phuong vu" w:date="2018-11-23T13:48:00Z">
          <w:pPr>
            <w:pStyle w:val="Heading6"/>
          </w:pPr>
        </w:pPrChange>
      </w:pPr>
      <w:ins w:id="14758" w:author="phuong vu" w:date="2018-11-21T21:34:00Z">
        <w:del w:id="14759" w:author="Tran Huan" w:date="2018-11-25T22:00:00Z">
          <w:r w:rsidDel="00096943">
            <w:rPr>
              <w:lang w:val="en-US"/>
            </w:rPr>
            <w:delText>Cách xử lí</w:delText>
          </w:r>
        </w:del>
      </w:ins>
    </w:p>
    <w:p w14:paraId="63D74243" w14:textId="1EB46FA5" w:rsidR="005645EE" w:rsidRPr="00933422" w:rsidDel="00096943" w:rsidRDefault="005645EE">
      <w:pPr>
        <w:spacing w:line="276" w:lineRule="auto"/>
        <w:rPr>
          <w:del w:id="14760" w:author="Tran Huan" w:date="2018-11-25T22:00:00Z"/>
          <w:lang w:val="en-US"/>
        </w:rPr>
        <w:pPrChange w:id="14761" w:author="phuong vu" w:date="2018-11-23T13:48:00Z">
          <w:pPr>
            <w:pStyle w:val="Heading6"/>
          </w:pPr>
        </w:pPrChange>
      </w:pPr>
    </w:p>
    <w:p w14:paraId="655B7675" w14:textId="53F2F727" w:rsidR="00F02EAB" w:rsidDel="00096943" w:rsidRDefault="00F02EAB">
      <w:pPr>
        <w:pStyle w:val="Heading5"/>
        <w:spacing w:line="276" w:lineRule="auto"/>
        <w:rPr>
          <w:del w:id="14762" w:author="Tran Huan" w:date="2018-11-25T22:00:00Z"/>
          <w:lang w:val="en-US"/>
        </w:rPr>
        <w:pPrChange w:id="14763" w:author="phuong vu" w:date="2018-11-23T13:48:00Z">
          <w:pPr>
            <w:pStyle w:val="Heading5"/>
          </w:pPr>
        </w:pPrChange>
      </w:pPr>
      <w:del w:id="14764" w:author="Tran Huan" w:date="2018-11-25T22:00:00Z">
        <w:r w:rsidDel="00096943">
          <w:rPr>
            <w:lang w:val="en-US"/>
          </w:rPr>
          <w:delText>Xem chi tiết đơn hàng</w:delText>
        </w:r>
      </w:del>
    </w:p>
    <w:p w14:paraId="76BFB1BB" w14:textId="5BE234B9" w:rsidR="00070C2F" w:rsidDel="00096943" w:rsidRDefault="00070C2F">
      <w:pPr>
        <w:pStyle w:val="Heading6"/>
        <w:spacing w:line="276" w:lineRule="auto"/>
        <w:rPr>
          <w:del w:id="14765" w:author="Tran Huan" w:date="2018-11-25T22:00:00Z"/>
          <w:lang w:val="en-US"/>
        </w:rPr>
        <w:pPrChange w:id="14766" w:author="phuong vu" w:date="2018-11-23T13:48:00Z">
          <w:pPr>
            <w:pStyle w:val="Heading6"/>
          </w:pPr>
        </w:pPrChange>
      </w:pPr>
      <w:del w:id="14767" w:author="Tran Huan" w:date="2018-11-25T22:00:00Z">
        <w:r w:rsidDel="00096943">
          <w:rPr>
            <w:lang w:val="en-US"/>
          </w:rPr>
          <w:delText>Mục đích</w:delText>
        </w:r>
      </w:del>
    </w:p>
    <w:p w14:paraId="1C22768E" w14:textId="5AB99901" w:rsidR="00DC4C5A" w:rsidRPr="006C3B6C" w:rsidDel="00096943" w:rsidRDefault="005D7559">
      <w:pPr>
        <w:spacing w:line="276" w:lineRule="auto"/>
        <w:ind w:firstLine="720"/>
        <w:rPr>
          <w:del w:id="14768" w:author="Tran Huan" w:date="2018-11-25T22:00:00Z"/>
          <w:lang w:val="en-US"/>
        </w:rPr>
        <w:pPrChange w:id="14769" w:author="phuong vu" w:date="2018-11-23T13:48:00Z">
          <w:pPr>
            <w:ind w:firstLine="720"/>
          </w:pPr>
        </w:pPrChange>
      </w:pPr>
      <w:del w:id="14770" w:author="Tran Huan" w:date="2018-11-25T22:00:00Z">
        <w:r w:rsidDel="00096943">
          <w:rPr>
            <w:lang w:val="en-US"/>
          </w:rPr>
          <w:delText>Giúp nhân viên kiểm tra các thông tin đơn hàng trước khi xác nhận và xử lí các chức năng khác đối với đơn hàng tùy theo quyền thực hiện chức nắng với từng người dùng cụ thể.</w:delText>
        </w:r>
        <w:r w:rsidR="00DC4C5A" w:rsidDel="00096943">
          <w:rPr>
            <w:lang w:val="en-US"/>
          </w:rPr>
          <w:delText xml:space="preserve"> Mọi chức năng đối với đơn hàng đều phải truy cập vào màn hình chi tiết trước.</w:delText>
        </w:r>
      </w:del>
    </w:p>
    <w:p w14:paraId="2DF0BC30" w14:textId="1F587D15" w:rsidR="00070C2F" w:rsidDel="00096943" w:rsidRDefault="00070C2F">
      <w:pPr>
        <w:pStyle w:val="Heading6"/>
        <w:spacing w:line="276" w:lineRule="auto"/>
        <w:rPr>
          <w:del w:id="14771" w:author="Tran Huan" w:date="2018-11-25T22:00:00Z"/>
          <w:lang w:val="en-US"/>
        </w:rPr>
        <w:pPrChange w:id="14772" w:author="phuong vu" w:date="2018-11-23T13:48:00Z">
          <w:pPr>
            <w:pStyle w:val="Heading6"/>
          </w:pPr>
        </w:pPrChange>
      </w:pPr>
      <w:del w:id="14773" w:author="Tran Huan" w:date="2018-11-25T22:00:00Z">
        <w:r w:rsidDel="00096943">
          <w:rPr>
            <w:lang w:val="en-US"/>
          </w:rPr>
          <w:delText>Giao diện</w:delText>
        </w:r>
      </w:del>
    </w:p>
    <w:p w14:paraId="0471EA7C" w14:textId="00FF12A0" w:rsidR="00977C58" w:rsidDel="00096943" w:rsidRDefault="005D7559">
      <w:pPr>
        <w:keepNext/>
        <w:spacing w:line="276" w:lineRule="auto"/>
        <w:rPr>
          <w:del w:id="14774" w:author="Tran Huan" w:date="2018-11-25T22:00:00Z"/>
        </w:rPr>
        <w:pPrChange w:id="14775" w:author="phuong vu" w:date="2018-11-23T13:48:00Z">
          <w:pPr>
            <w:keepNext/>
          </w:pPr>
        </w:pPrChange>
      </w:pPr>
      <w:del w:id="14776" w:author="Tran Huan" w:date="2018-11-25T22:00:00Z">
        <w:r w:rsidDel="00096943">
          <w:rPr>
            <w:noProof/>
            <w:lang w:val="en-US"/>
          </w:rPr>
          <w:drawing>
            <wp:inline distT="0" distB="0" distL="0" distR="0" wp14:anchorId="32A3A705" wp14:editId="16F9AE76">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del>
    </w:p>
    <w:p w14:paraId="4C6128E3" w14:textId="1A2ADA2B" w:rsidR="005D7559" w:rsidRPr="000245EB" w:rsidDel="00096943" w:rsidRDefault="00977C58">
      <w:pPr>
        <w:pStyle w:val="Caption"/>
        <w:spacing w:line="276" w:lineRule="auto"/>
        <w:rPr>
          <w:del w:id="14777" w:author="Tran Huan" w:date="2018-11-25T22:00:00Z"/>
          <w:szCs w:val="26"/>
          <w:rPrChange w:id="14778" w:author="Tran Huan" w:date="2018-11-25T16:08:00Z">
            <w:rPr>
              <w:del w:id="14779" w:author="Tran Huan" w:date="2018-11-25T22:00:00Z"/>
              <w:lang w:val="en-US"/>
            </w:rPr>
          </w:rPrChange>
        </w:rPr>
        <w:pPrChange w:id="14780" w:author="phuong vu" w:date="2018-11-23T13:48:00Z">
          <w:pPr>
            <w:pStyle w:val="Caption"/>
            <w:spacing w:line="276" w:lineRule="auto"/>
          </w:pPr>
        </w:pPrChange>
      </w:pPr>
      <w:del w:id="14781" w:author="Tran Huan" w:date="2018-11-25T22:00:00Z">
        <w:r w:rsidRPr="009B63D4" w:rsidDel="00096943">
          <w:rPr>
            <w:szCs w:val="26"/>
          </w:rPr>
          <w:delText xml:space="preserve">Hình </w:delText>
        </w:r>
      </w:del>
      <w:ins w:id="14782" w:author="phuong vu" w:date="2018-11-22T18:14:00Z">
        <w:del w:id="14783" w:author="Tran Huan" w:date="2018-11-25T22:00:00Z">
          <w:r w:rsidR="00627671" w:rsidDel="00096943">
            <w:rPr>
              <w:i/>
              <w:iCs w:val="0"/>
            </w:rPr>
            <w:fldChar w:fldCharType="begin"/>
          </w:r>
          <w:r w:rsidR="00627671" w:rsidDel="00096943">
            <w:rPr>
              <w:szCs w:val="26"/>
            </w:rPr>
            <w:delInstrText xml:space="preserve"> STYLEREF 1 \s </w:delInstrText>
          </w:r>
        </w:del>
      </w:ins>
      <w:del w:id="14784" w:author="Tran Huan" w:date="2018-11-25T22:00:00Z">
        <w:r w:rsidR="00627671" w:rsidDel="00096943">
          <w:rPr>
            <w:i/>
            <w:iCs w:val="0"/>
          </w:rPr>
          <w:fldChar w:fldCharType="separate"/>
        </w:r>
        <w:r w:rsidR="00627671" w:rsidDel="00096943">
          <w:rPr>
            <w:noProof/>
            <w:szCs w:val="26"/>
          </w:rPr>
          <w:delText>3</w:delText>
        </w:r>
      </w:del>
      <w:ins w:id="14785" w:author="phuong vu" w:date="2018-11-22T18:14:00Z">
        <w:del w:id="14786"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4787" w:author="Tran Huan" w:date="2018-11-25T22:00:00Z">
        <w:r w:rsidR="00627671" w:rsidDel="00096943">
          <w:rPr>
            <w:i/>
            <w:iCs w:val="0"/>
          </w:rPr>
          <w:fldChar w:fldCharType="separate"/>
        </w:r>
      </w:del>
      <w:ins w:id="14788" w:author="phuong vu" w:date="2018-11-22T18:14:00Z">
        <w:del w:id="14789" w:author="Tran Huan" w:date="2018-11-25T22:00:00Z">
          <w:r w:rsidR="00627671" w:rsidDel="00096943">
            <w:rPr>
              <w:noProof/>
              <w:szCs w:val="26"/>
            </w:rPr>
            <w:delText>7</w:delText>
          </w:r>
          <w:r w:rsidR="00627671" w:rsidDel="00096943">
            <w:rPr>
              <w:i/>
              <w:iCs w:val="0"/>
            </w:rPr>
            <w:fldChar w:fldCharType="end"/>
          </w:r>
        </w:del>
      </w:ins>
      <w:del w:id="14790"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4</w:delText>
        </w:r>
        <w:r w:rsidR="006C103E" w:rsidDel="00096943">
          <w:rPr>
            <w:i/>
            <w:iCs w:val="0"/>
          </w:rPr>
          <w:fldChar w:fldCharType="end"/>
        </w:r>
        <w:r w:rsidRPr="000245EB" w:rsidDel="00096943">
          <w:rPr>
            <w:iCs w:val="0"/>
            <w:rPrChange w:id="14791" w:author="Tran Huan" w:date="2018-11-25T16:08:00Z">
              <w:rPr>
                <w:lang w:val="en-US"/>
              </w:rPr>
            </w:rPrChange>
          </w:rPr>
          <w:delText xml:space="preserve"> Giao diện xem chi tiết đơn hàng</w:delText>
        </w:r>
      </w:del>
    </w:p>
    <w:p w14:paraId="55A781EC" w14:textId="4C207A57" w:rsidR="00070C2F" w:rsidDel="00096943" w:rsidRDefault="00070C2F">
      <w:pPr>
        <w:pStyle w:val="Heading6"/>
        <w:spacing w:line="276" w:lineRule="auto"/>
        <w:rPr>
          <w:del w:id="14792" w:author="Tran Huan" w:date="2018-11-25T22:00:00Z"/>
          <w:lang w:val="en-US"/>
        </w:rPr>
        <w:pPrChange w:id="14793" w:author="phuong vu" w:date="2018-11-23T13:48:00Z">
          <w:pPr>
            <w:pStyle w:val="Heading6"/>
          </w:pPr>
        </w:pPrChange>
      </w:pPr>
      <w:del w:id="14794"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977C58" w:rsidDel="00096943" w14:paraId="01665913" w14:textId="2BA11DC8" w:rsidTr="009A04B7">
        <w:trPr>
          <w:del w:id="14795" w:author="Tran Huan" w:date="2018-11-25T22:00:00Z"/>
        </w:trPr>
        <w:tc>
          <w:tcPr>
            <w:tcW w:w="805" w:type="dxa"/>
            <w:vAlign w:val="center"/>
          </w:tcPr>
          <w:p w14:paraId="7FD7350F" w14:textId="1502390B" w:rsidR="00977C58" w:rsidRPr="007F1EF1" w:rsidDel="00096943" w:rsidRDefault="00977C58">
            <w:pPr>
              <w:spacing w:line="276" w:lineRule="auto"/>
              <w:jc w:val="center"/>
              <w:rPr>
                <w:del w:id="14796" w:author="Tran Huan" w:date="2018-11-25T22:00:00Z"/>
                <w:b/>
                <w:lang w:val="en-US"/>
              </w:rPr>
              <w:pPrChange w:id="14797" w:author="phuong vu" w:date="2018-11-23T13:48:00Z">
                <w:pPr>
                  <w:spacing w:line="360" w:lineRule="auto"/>
                  <w:jc w:val="center"/>
                </w:pPr>
              </w:pPrChange>
            </w:pPr>
            <w:del w:id="14798" w:author="Tran Huan" w:date="2018-11-25T22:00:00Z">
              <w:r w:rsidRPr="007F1EF1" w:rsidDel="00096943">
                <w:rPr>
                  <w:b/>
                  <w:lang w:val="en-US"/>
                </w:rPr>
                <w:delText>STT</w:delText>
              </w:r>
            </w:del>
          </w:p>
        </w:tc>
        <w:tc>
          <w:tcPr>
            <w:tcW w:w="1980" w:type="dxa"/>
            <w:vAlign w:val="center"/>
          </w:tcPr>
          <w:p w14:paraId="7E1B85F8" w14:textId="3DD3A198" w:rsidR="00977C58" w:rsidRPr="007F1EF1" w:rsidDel="00096943" w:rsidRDefault="00977C58">
            <w:pPr>
              <w:spacing w:line="276" w:lineRule="auto"/>
              <w:jc w:val="center"/>
              <w:rPr>
                <w:del w:id="14799" w:author="Tran Huan" w:date="2018-11-25T22:00:00Z"/>
                <w:b/>
                <w:lang w:val="en-US"/>
              </w:rPr>
              <w:pPrChange w:id="14800" w:author="phuong vu" w:date="2018-11-23T13:48:00Z">
                <w:pPr>
                  <w:spacing w:line="360" w:lineRule="auto"/>
                  <w:jc w:val="center"/>
                </w:pPr>
              </w:pPrChange>
            </w:pPr>
            <w:del w:id="14801" w:author="Tran Huan" w:date="2018-11-25T22:00:00Z">
              <w:r w:rsidRPr="007F1EF1" w:rsidDel="00096943">
                <w:rPr>
                  <w:b/>
                  <w:lang w:val="en-US"/>
                </w:rPr>
                <w:delText>Loại điều khiển</w:delText>
              </w:r>
            </w:del>
          </w:p>
        </w:tc>
        <w:tc>
          <w:tcPr>
            <w:tcW w:w="2970" w:type="dxa"/>
            <w:vAlign w:val="center"/>
          </w:tcPr>
          <w:p w14:paraId="00EF6F50" w14:textId="48D14340" w:rsidR="00977C58" w:rsidRPr="007F1EF1" w:rsidDel="00096943" w:rsidRDefault="00977C58">
            <w:pPr>
              <w:spacing w:line="276" w:lineRule="auto"/>
              <w:jc w:val="center"/>
              <w:rPr>
                <w:del w:id="14802" w:author="Tran Huan" w:date="2018-11-25T22:00:00Z"/>
                <w:b/>
                <w:lang w:val="en-US"/>
              </w:rPr>
              <w:pPrChange w:id="14803" w:author="phuong vu" w:date="2018-11-23T13:48:00Z">
                <w:pPr>
                  <w:spacing w:line="360" w:lineRule="auto"/>
                  <w:jc w:val="center"/>
                </w:pPr>
              </w:pPrChange>
            </w:pPr>
            <w:del w:id="14804" w:author="Tran Huan" w:date="2018-11-25T22:00:00Z">
              <w:r w:rsidRPr="007F1EF1" w:rsidDel="00096943">
                <w:rPr>
                  <w:b/>
                  <w:lang w:val="en-US"/>
                </w:rPr>
                <w:delText>Nội dung thực hiện</w:delText>
              </w:r>
            </w:del>
          </w:p>
        </w:tc>
        <w:tc>
          <w:tcPr>
            <w:tcW w:w="1266" w:type="dxa"/>
            <w:vAlign w:val="center"/>
          </w:tcPr>
          <w:p w14:paraId="7C8DF90B" w14:textId="61739D7D" w:rsidR="00977C58" w:rsidRPr="007F1EF1" w:rsidDel="00096943" w:rsidRDefault="00977C58">
            <w:pPr>
              <w:spacing w:line="276" w:lineRule="auto"/>
              <w:jc w:val="center"/>
              <w:rPr>
                <w:del w:id="14805" w:author="Tran Huan" w:date="2018-11-25T22:00:00Z"/>
                <w:b/>
                <w:lang w:val="en-US"/>
              </w:rPr>
              <w:pPrChange w:id="14806" w:author="phuong vu" w:date="2018-11-23T13:48:00Z">
                <w:pPr>
                  <w:spacing w:line="360" w:lineRule="auto"/>
                  <w:jc w:val="center"/>
                </w:pPr>
              </w:pPrChange>
            </w:pPr>
            <w:del w:id="14807" w:author="Tran Huan" w:date="2018-11-25T22:00:00Z">
              <w:r w:rsidRPr="007F1EF1" w:rsidDel="00096943">
                <w:rPr>
                  <w:b/>
                  <w:lang w:val="en-US"/>
                </w:rPr>
                <w:delText>Giá trị mặc định</w:delText>
              </w:r>
            </w:del>
          </w:p>
        </w:tc>
        <w:tc>
          <w:tcPr>
            <w:tcW w:w="1756" w:type="dxa"/>
            <w:vAlign w:val="center"/>
          </w:tcPr>
          <w:p w14:paraId="6D9828E9" w14:textId="2B6DBAB9" w:rsidR="00977C58" w:rsidRPr="007F1EF1" w:rsidDel="00096943" w:rsidRDefault="00977C58">
            <w:pPr>
              <w:spacing w:line="276" w:lineRule="auto"/>
              <w:jc w:val="center"/>
              <w:rPr>
                <w:del w:id="14808" w:author="Tran Huan" w:date="2018-11-25T22:00:00Z"/>
                <w:b/>
                <w:lang w:val="en-US"/>
              </w:rPr>
              <w:pPrChange w:id="14809" w:author="phuong vu" w:date="2018-11-23T13:48:00Z">
                <w:pPr>
                  <w:spacing w:line="360" w:lineRule="auto"/>
                  <w:jc w:val="center"/>
                </w:pPr>
              </w:pPrChange>
            </w:pPr>
            <w:del w:id="14810" w:author="Tran Huan" w:date="2018-11-25T22:00:00Z">
              <w:r w:rsidRPr="007F1EF1" w:rsidDel="00096943">
                <w:rPr>
                  <w:b/>
                  <w:lang w:val="en-US"/>
                </w:rPr>
                <w:delText>Lưu ý</w:delText>
              </w:r>
            </w:del>
          </w:p>
        </w:tc>
      </w:tr>
      <w:tr w:rsidR="00977C58" w:rsidDel="00096943" w14:paraId="00018C3D" w14:textId="7636BEFC" w:rsidTr="009A04B7">
        <w:trPr>
          <w:del w:id="14811" w:author="Tran Huan" w:date="2018-11-25T22:00:00Z"/>
        </w:trPr>
        <w:tc>
          <w:tcPr>
            <w:tcW w:w="805" w:type="dxa"/>
          </w:tcPr>
          <w:p w14:paraId="4E73ED11" w14:textId="5F003B93" w:rsidR="00977C58" w:rsidDel="00096943" w:rsidRDefault="00977C58">
            <w:pPr>
              <w:spacing w:line="276" w:lineRule="auto"/>
              <w:jc w:val="center"/>
              <w:rPr>
                <w:del w:id="14812" w:author="Tran Huan" w:date="2018-11-25T22:00:00Z"/>
                <w:lang w:val="en-US"/>
              </w:rPr>
              <w:pPrChange w:id="14813" w:author="phuong vu" w:date="2018-11-23T13:48:00Z">
                <w:pPr>
                  <w:spacing w:line="360" w:lineRule="auto"/>
                  <w:jc w:val="center"/>
                </w:pPr>
              </w:pPrChange>
            </w:pPr>
            <w:del w:id="14814" w:author="Tran Huan" w:date="2018-11-25T22:00:00Z">
              <w:r w:rsidDel="00096943">
                <w:rPr>
                  <w:lang w:val="en-US"/>
                </w:rPr>
                <w:delText>1</w:delText>
              </w:r>
            </w:del>
          </w:p>
        </w:tc>
        <w:tc>
          <w:tcPr>
            <w:tcW w:w="1980" w:type="dxa"/>
          </w:tcPr>
          <w:p w14:paraId="505A83BC" w14:textId="26FA5FE7" w:rsidR="00977C58" w:rsidDel="00096943" w:rsidRDefault="00977C58">
            <w:pPr>
              <w:spacing w:line="276" w:lineRule="auto"/>
              <w:rPr>
                <w:del w:id="14815" w:author="Tran Huan" w:date="2018-11-25T22:00:00Z"/>
                <w:lang w:val="en-US"/>
              </w:rPr>
              <w:pPrChange w:id="14816" w:author="phuong vu" w:date="2018-11-23T13:48:00Z">
                <w:pPr>
                  <w:spacing w:line="360" w:lineRule="auto"/>
                </w:pPr>
              </w:pPrChange>
            </w:pPr>
            <w:del w:id="14817" w:author="Tran Huan" w:date="2018-11-25T22:00:00Z">
              <w:r w:rsidDel="00096943">
                <w:rPr>
                  <w:lang w:val="en-US"/>
                </w:rPr>
                <w:delText>span</w:delText>
              </w:r>
            </w:del>
          </w:p>
        </w:tc>
        <w:tc>
          <w:tcPr>
            <w:tcW w:w="2970" w:type="dxa"/>
          </w:tcPr>
          <w:p w14:paraId="3B7CB171" w14:textId="6428B756" w:rsidR="00977C58" w:rsidDel="00096943" w:rsidRDefault="00977C58">
            <w:pPr>
              <w:spacing w:line="276" w:lineRule="auto"/>
              <w:rPr>
                <w:del w:id="14818" w:author="Tran Huan" w:date="2018-11-25T22:00:00Z"/>
                <w:lang w:val="en-US"/>
              </w:rPr>
              <w:pPrChange w:id="14819" w:author="phuong vu" w:date="2018-11-23T13:48:00Z">
                <w:pPr>
                  <w:spacing w:line="360" w:lineRule="auto"/>
                </w:pPr>
              </w:pPrChange>
            </w:pPr>
            <w:del w:id="14820" w:author="Tran Huan" w:date="2018-11-25T22:00:00Z">
              <w:r w:rsidDel="00096943">
                <w:rPr>
                  <w:lang w:val="en-US"/>
                </w:rPr>
                <w:delText>Trạng thái đơn hàng</w:delText>
              </w:r>
            </w:del>
          </w:p>
        </w:tc>
        <w:tc>
          <w:tcPr>
            <w:tcW w:w="1266" w:type="dxa"/>
          </w:tcPr>
          <w:p w14:paraId="39B01657" w14:textId="090E572E" w:rsidR="00977C58" w:rsidDel="00096943" w:rsidRDefault="00977C58">
            <w:pPr>
              <w:spacing w:line="276" w:lineRule="auto"/>
              <w:rPr>
                <w:del w:id="14821" w:author="Tran Huan" w:date="2018-11-25T22:00:00Z"/>
                <w:lang w:val="en-US"/>
              </w:rPr>
              <w:pPrChange w:id="14822" w:author="phuong vu" w:date="2018-11-23T13:48:00Z">
                <w:pPr>
                  <w:spacing w:line="360" w:lineRule="auto"/>
                </w:pPr>
              </w:pPrChange>
            </w:pPr>
          </w:p>
        </w:tc>
        <w:tc>
          <w:tcPr>
            <w:tcW w:w="1756" w:type="dxa"/>
          </w:tcPr>
          <w:p w14:paraId="3355DCBA" w14:textId="063339A2" w:rsidR="00977C58" w:rsidDel="00096943" w:rsidRDefault="00977C58">
            <w:pPr>
              <w:spacing w:line="276" w:lineRule="auto"/>
              <w:rPr>
                <w:del w:id="14823" w:author="Tran Huan" w:date="2018-11-25T22:00:00Z"/>
                <w:lang w:val="en-US"/>
              </w:rPr>
              <w:pPrChange w:id="14824" w:author="phuong vu" w:date="2018-11-23T13:48:00Z">
                <w:pPr>
                  <w:spacing w:line="360" w:lineRule="auto"/>
                </w:pPr>
              </w:pPrChange>
            </w:pPr>
          </w:p>
        </w:tc>
      </w:tr>
      <w:tr w:rsidR="00977C58" w:rsidDel="00096943" w14:paraId="74D8411C" w14:textId="086F5A88" w:rsidTr="009A04B7">
        <w:trPr>
          <w:del w:id="14825" w:author="Tran Huan" w:date="2018-11-25T22:00:00Z"/>
        </w:trPr>
        <w:tc>
          <w:tcPr>
            <w:tcW w:w="805" w:type="dxa"/>
          </w:tcPr>
          <w:p w14:paraId="566DAA45" w14:textId="2D49C029" w:rsidR="00977C58" w:rsidDel="00096943" w:rsidRDefault="00977C58">
            <w:pPr>
              <w:spacing w:line="276" w:lineRule="auto"/>
              <w:jc w:val="center"/>
              <w:rPr>
                <w:del w:id="14826" w:author="Tran Huan" w:date="2018-11-25T22:00:00Z"/>
                <w:lang w:val="en-US"/>
              </w:rPr>
              <w:pPrChange w:id="14827" w:author="phuong vu" w:date="2018-11-23T13:48:00Z">
                <w:pPr>
                  <w:spacing w:line="360" w:lineRule="auto"/>
                  <w:jc w:val="center"/>
                </w:pPr>
              </w:pPrChange>
            </w:pPr>
            <w:del w:id="14828" w:author="Tran Huan" w:date="2018-11-25T22:00:00Z">
              <w:r w:rsidDel="00096943">
                <w:rPr>
                  <w:lang w:val="en-US"/>
                </w:rPr>
                <w:delText>2</w:delText>
              </w:r>
            </w:del>
          </w:p>
        </w:tc>
        <w:tc>
          <w:tcPr>
            <w:tcW w:w="1980" w:type="dxa"/>
          </w:tcPr>
          <w:p w14:paraId="4829F60E" w14:textId="015DAD0E" w:rsidR="00977C58" w:rsidDel="00096943" w:rsidRDefault="00977C58">
            <w:pPr>
              <w:spacing w:line="276" w:lineRule="auto"/>
              <w:rPr>
                <w:del w:id="14829" w:author="Tran Huan" w:date="2018-11-25T22:00:00Z"/>
                <w:lang w:val="en-US"/>
              </w:rPr>
              <w:pPrChange w:id="14830" w:author="phuong vu" w:date="2018-11-23T13:48:00Z">
                <w:pPr>
                  <w:spacing w:line="360" w:lineRule="auto"/>
                </w:pPr>
              </w:pPrChange>
            </w:pPr>
            <w:del w:id="14831" w:author="Tran Huan" w:date="2018-11-25T22:00:00Z">
              <w:r w:rsidDel="00096943">
                <w:rPr>
                  <w:lang w:val="en-US"/>
                </w:rPr>
                <w:delText>button</w:delText>
              </w:r>
            </w:del>
          </w:p>
        </w:tc>
        <w:tc>
          <w:tcPr>
            <w:tcW w:w="2970" w:type="dxa"/>
          </w:tcPr>
          <w:p w14:paraId="6B6CA27E" w14:textId="75E8DA2B" w:rsidR="00977C58" w:rsidDel="00096943" w:rsidRDefault="00DC4C5A">
            <w:pPr>
              <w:spacing w:line="276" w:lineRule="auto"/>
              <w:rPr>
                <w:ins w:id="14832" w:author="phuong vu" w:date="2018-11-15T18:15:00Z"/>
                <w:del w:id="14833" w:author="Tran Huan" w:date="2018-11-25T22:00:00Z"/>
                <w:lang w:val="en-US"/>
              </w:rPr>
              <w:pPrChange w:id="14834" w:author="phuong vu" w:date="2018-11-23T13:48:00Z">
                <w:pPr>
                  <w:spacing w:line="360" w:lineRule="auto"/>
                </w:pPr>
              </w:pPrChange>
            </w:pPr>
            <w:del w:id="14835" w:author="Tran Huan" w:date="2018-11-25T22:00:00Z">
              <w:r w:rsidDel="00096943">
                <w:rPr>
                  <w:lang w:val="en-US"/>
                </w:rPr>
                <w:delText>Xem chi tiết biên nhận</w:delText>
              </w:r>
            </w:del>
            <w:ins w:id="14836" w:author="phuong vu" w:date="2018-11-15T18:15:00Z">
              <w:del w:id="14837" w:author="Tran Huan" w:date="2018-11-25T22:00:00Z">
                <w:r w:rsidR="003119BD" w:rsidDel="00096943">
                  <w:rPr>
                    <w:lang w:val="en-US"/>
                  </w:rPr>
                  <w:delText>.</w:delText>
                </w:r>
              </w:del>
            </w:ins>
          </w:p>
          <w:p w14:paraId="0CD14863" w14:textId="393DCF93" w:rsidR="003119BD" w:rsidDel="00096943" w:rsidRDefault="003119BD">
            <w:pPr>
              <w:spacing w:line="276" w:lineRule="auto"/>
              <w:rPr>
                <w:del w:id="14838" w:author="Tran Huan" w:date="2018-11-25T22:00:00Z"/>
                <w:lang w:val="en-US"/>
              </w:rPr>
              <w:pPrChange w:id="14839" w:author="phuong vu" w:date="2018-11-23T13:48:00Z">
                <w:pPr>
                  <w:spacing w:line="360" w:lineRule="auto"/>
                </w:pPr>
              </w:pPrChange>
            </w:pPr>
            <w:ins w:id="14840" w:author="phuong vu" w:date="2018-11-15T18:15:00Z">
              <w:del w:id="14841" w:author="Tran Huan" w:date="2018-11-25T22:00:00Z">
                <w:r w:rsidDel="00096943">
                  <w:rPr>
                    <w:lang w:val="en-US"/>
                  </w:rPr>
                  <w:delText>Chuyển đến trang xem chi tiết biên nhận ứng với đơn hàng</w:delText>
                </w:r>
              </w:del>
            </w:ins>
          </w:p>
        </w:tc>
        <w:tc>
          <w:tcPr>
            <w:tcW w:w="1266" w:type="dxa"/>
          </w:tcPr>
          <w:p w14:paraId="53D2B483" w14:textId="13510569" w:rsidR="00977C58" w:rsidDel="00096943" w:rsidRDefault="00977C58">
            <w:pPr>
              <w:spacing w:line="276" w:lineRule="auto"/>
              <w:rPr>
                <w:del w:id="14842" w:author="Tran Huan" w:date="2018-11-25T22:00:00Z"/>
                <w:lang w:val="en-US"/>
              </w:rPr>
              <w:pPrChange w:id="14843" w:author="phuong vu" w:date="2018-11-23T13:48:00Z">
                <w:pPr>
                  <w:spacing w:line="360" w:lineRule="auto"/>
                </w:pPr>
              </w:pPrChange>
            </w:pPr>
          </w:p>
        </w:tc>
        <w:tc>
          <w:tcPr>
            <w:tcW w:w="1756" w:type="dxa"/>
          </w:tcPr>
          <w:p w14:paraId="5563E86B" w14:textId="3E8827E5" w:rsidR="00977C58" w:rsidDel="00096943" w:rsidRDefault="00DC4C5A">
            <w:pPr>
              <w:spacing w:line="276" w:lineRule="auto"/>
              <w:rPr>
                <w:del w:id="14844" w:author="Tran Huan" w:date="2018-11-25T22:00:00Z"/>
                <w:lang w:val="en-US"/>
              </w:rPr>
              <w:pPrChange w:id="14845" w:author="phuong vu" w:date="2018-11-23T13:48:00Z">
                <w:pPr>
                  <w:spacing w:line="360" w:lineRule="auto"/>
                </w:pPr>
              </w:pPrChange>
            </w:pPr>
            <w:del w:id="14846" w:author="Tran Huan" w:date="2018-11-25T22:00:00Z">
              <w:r w:rsidDel="00096943">
                <w:rPr>
                  <w:lang w:val="en-US"/>
                </w:rPr>
                <w:delText xml:space="preserve">Nếu không tồn tại biên nhận sẽ ẩn </w:delText>
              </w:r>
            </w:del>
          </w:p>
        </w:tc>
      </w:tr>
      <w:tr w:rsidR="00977C58" w:rsidDel="00096943" w14:paraId="090712BA" w14:textId="7DC0087C" w:rsidTr="009A04B7">
        <w:trPr>
          <w:del w:id="14847" w:author="Tran Huan" w:date="2018-11-25T22:00:00Z"/>
        </w:trPr>
        <w:tc>
          <w:tcPr>
            <w:tcW w:w="805" w:type="dxa"/>
          </w:tcPr>
          <w:p w14:paraId="29B3C737" w14:textId="32F0BAD2" w:rsidR="00977C58" w:rsidDel="00096943" w:rsidRDefault="00977C58">
            <w:pPr>
              <w:spacing w:line="276" w:lineRule="auto"/>
              <w:jc w:val="center"/>
              <w:rPr>
                <w:del w:id="14848" w:author="Tran Huan" w:date="2018-11-25T22:00:00Z"/>
                <w:lang w:val="en-US"/>
              </w:rPr>
              <w:pPrChange w:id="14849" w:author="phuong vu" w:date="2018-11-23T13:48:00Z">
                <w:pPr>
                  <w:spacing w:line="360" w:lineRule="auto"/>
                  <w:jc w:val="center"/>
                </w:pPr>
              </w:pPrChange>
            </w:pPr>
            <w:del w:id="14850" w:author="Tran Huan" w:date="2018-11-25T22:00:00Z">
              <w:r w:rsidDel="00096943">
                <w:rPr>
                  <w:lang w:val="en-US"/>
                </w:rPr>
                <w:delText>3</w:delText>
              </w:r>
            </w:del>
          </w:p>
        </w:tc>
        <w:tc>
          <w:tcPr>
            <w:tcW w:w="1980" w:type="dxa"/>
          </w:tcPr>
          <w:p w14:paraId="70EE558E" w14:textId="583BD298" w:rsidR="00977C58" w:rsidDel="00096943" w:rsidRDefault="00977C58">
            <w:pPr>
              <w:spacing w:line="276" w:lineRule="auto"/>
              <w:rPr>
                <w:del w:id="14851" w:author="Tran Huan" w:date="2018-11-25T22:00:00Z"/>
                <w:lang w:val="en-US"/>
              </w:rPr>
              <w:pPrChange w:id="14852" w:author="phuong vu" w:date="2018-11-23T13:48:00Z">
                <w:pPr>
                  <w:spacing w:line="360" w:lineRule="auto"/>
                </w:pPr>
              </w:pPrChange>
            </w:pPr>
            <w:del w:id="14853" w:author="Tran Huan" w:date="2018-11-25T22:00:00Z">
              <w:r w:rsidDel="00096943">
                <w:rPr>
                  <w:lang w:val="en-US"/>
                </w:rPr>
                <w:delText>span</w:delText>
              </w:r>
            </w:del>
          </w:p>
        </w:tc>
        <w:tc>
          <w:tcPr>
            <w:tcW w:w="2970" w:type="dxa"/>
          </w:tcPr>
          <w:p w14:paraId="02551ADB" w14:textId="4A4B3B73" w:rsidR="00977C58" w:rsidDel="00096943" w:rsidRDefault="00977C58">
            <w:pPr>
              <w:spacing w:line="276" w:lineRule="auto"/>
              <w:rPr>
                <w:del w:id="14854" w:author="Tran Huan" w:date="2018-11-25T22:00:00Z"/>
                <w:lang w:val="en-US"/>
              </w:rPr>
              <w:pPrChange w:id="14855" w:author="phuong vu" w:date="2018-11-23T13:48:00Z">
                <w:pPr>
                  <w:spacing w:line="360" w:lineRule="auto"/>
                </w:pPr>
              </w:pPrChange>
            </w:pPr>
            <w:del w:id="14856" w:author="Tran Huan" w:date="2018-11-25T22:00:00Z">
              <w:r w:rsidDel="00096943">
                <w:rPr>
                  <w:lang w:val="en-US"/>
                </w:rPr>
                <w:delText>Hiển thị thông tin đơn hàng</w:delText>
              </w:r>
            </w:del>
          </w:p>
        </w:tc>
        <w:tc>
          <w:tcPr>
            <w:tcW w:w="1266" w:type="dxa"/>
          </w:tcPr>
          <w:p w14:paraId="15F3F730" w14:textId="43347B53" w:rsidR="00977C58" w:rsidDel="00096943" w:rsidRDefault="00977C58">
            <w:pPr>
              <w:spacing w:line="276" w:lineRule="auto"/>
              <w:rPr>
                <w:del w:id="14857" w:author="Tran Huan" w:date="2018-11-25T22:00:00Z"/>
                <w:lang w:val="en-US"/>
              </w:rPr>
              <w:pPrChange w:id="14858" w:author="phuong vu" w:date="2018-11-23T13:48:00Z">
                <w:pPr>
                  <w:spacing w:line="360" w:lineRule="auto"/>
                </w:pPr>
              </w:pPrChange>
            </w:pPr>
          </w:p>
        </w:tc>
        <w:tc>
          <w:tcPr>
            <w:tcW w:w="1756" w:type="dxa"/>
          </w:tcPr>
          <w:p w14:paraId="4B5EA5AF" w14:textId="4F6C031B" w:rsidR="00977C58" w:rsidDel="00096943" w:rsidRDefault="00977C58">
            <w:pPr>
              <w:spacing w:line="276" w:lineRule="auto"/>
              <w:rPr>
                <w:del w:id="14859" w:author="Tran Huan" w:date="2018-11-25T22:00:00Z"/>
                <w:lang w:val="en-US"/>
              </w:rPr>
              <w:pPrChange w:id="14860" w:author="phuong vu" w:date="2018-11-23T13:48:00Z">
                <w:pPr>
                  <w:spacing w:line="360" w:lineRule="auto"/>
                </w:pPr>
              </w:pPrChange>
            </w:pPr>
          </w:p>
        </w:tc>
      </w:tr>
      <w:tr w:rsidR="00977C58" w:rsidDel="00096943" w14:paraId="7B3ED400" w14:textId="1936B55E" w:rsidTr="009A04B7">
        <w:trPr>
          <w:del w:id="14861" w:author="Tran Huan" w:date="2018-11-25T22:00:00Z"/>
        </w:trPr>
        <w:tc>
          <w:tcPr>
            <w:tcW w:w="805" w:type="dxa"/>
          </w:tcPr>
          <w:p w14:paraId="6538A787" w14:textId="4B12698B" w:rsidR="00977C58" w:rsidDel="00096943" w:rsidRDefault="00977C58">
            <w:pPr>
              <w:spacing w:line="276" w:lineRule="auto"/>
              <w:jc w:val="center"/>
              <w:rPr>
                <w:del w:id="14862" w:author="Tran Huan" w:date="2018-11-25T22:00:00Z"/>
                <w:lang w:val="en-US"/>
              </w:rPr>
              <w:pPrChange w:id="14863" w:author="phuong vu" w:date="2018-11-23T13:48:00Z">
                <w:pPr>
                  <w:spacing w:line="360" w:lineRule="auto"/>
                  <w:jc w:val="center"/>
                </w:pPr>
              </w:pPrChange>
            </w:pPr>
            <w:del w:id="14864" w:author="Tran Huan" w:date="2018-11-25T22:00:00Z">
              <w:r w:rsidDel="00096943">
                <w:rPr>
                  <w:lang w:val="en-US"/>
                </w:rPr>
                <w:delText>4</w:delText>
              </w:r>
            </w:del>
          </w:p>
        </w:tc>
        <w:tc>
          <w:tcPr>
            <w:tcW w:w="1980" w:type="dxa"/>
          </w:tcPr>
          <w:p w14:paraId="497FC0DB" w14:textId="1C67D3F0" w:rsidR="00977C58" w:rsidDel="00096943" w:rsidRDefault="00977C58">
            <w:pPr>
              <w:spacing w:line="276" w:lineRule="auto"/>
              <w:rPr>
                <w:del w:id="14865" w:author="Tran Huan" w:date="2018-11-25T22:00:00Z"/>
                <w:lang w:val="en-US"/>
              </w:rPr>
              <w:pPrChange w:id="14866" w:author="phuong vu" w:date="2018-11-23T13:48:00Z">
                <w:pPr>
                  <w:spacing w:line="360" w:lineRule="auto"/>
                </w:pPr>
              </w:pPrChange>
            </w:pPr>
            <w:del w:id="14867" w:author="Tran Huan" w:date="2018-11-25T22:00:00Z">
              <w:r w:rsidDel="00096943">
                <w:rPr>
                  <w:lang w:val="en-US"/>
                </w:rPr>
                <w:delText>table</w:delText>
              </w:r>
            </w:del>
          </w:p>
        </w:tc>
        <w:tc>
          <w:tcPr>
            <w:tcW w:w="2970" w:type="dxa"/>
          </w:tcPr>
          <w:p w14:paraId="3767D602" w14:textId="47940DAF" w:rsidR="00495D42" w:rsidDel="00096943" w:rsidRDefault="00977C58">
            <w:pPr>
              <w:spacing w:line="276" w:lineRule="auto"/>
              <w:rPr>
                <w:ins w:id="14868" w:author="phuong vu" w:date="2018-11-15T18:14:00Z"/>
                <w:del w:id="14869" w:author="Tran Huan" w:date="2018-11-25T22:00:00Z"/>
                <w:lang w:val="en-US"/>
              </w:rPr>
              <w:pPrChange w:id="14870" w:author="phuong vu" w:date="2018-11-23T13:48:00Z">
                <w:pPr>
                  <w:spacing w:line="360" w:lineRule="auto"/>
                </w:pPr>
              </w:pPrChange>
            </w:pPr>
            <w:del w:id="14871" w:author="Tran Huan" w:date="2018-11-25T22:00:00Z">
              <w:r w:rsidDel="00096943">
                <w:rPr>
                  <w:lang w:val="en-US"/>
                </w:rPr>
                <w:delText>Hiển thị chi tiết đơn hàng</w:delText>
              </w:r>
            </w:del>
            <w:ins w:id="14872" w:author="phuong vu" w:date="2018-11-15T18:13:00Z">
              <w:del w:id="14873" w:author="Tran Huan" w:date="2018-11-25T22:00:00Z">
                <w:r w:rsidR="00495D42" w:rsidDel="00096943">
                  <w:rPr>
                    <w:lang w:val="en-US"/>
                  </w:rPr>
                  <w:delText xml:space="preserve"> (số thứ tự, loại dịch vụ, quần áo, số lượng,</w:delText>
                </w:r>
              </w:del>
            </w:ins>
            <w:ins w:id="14874" w:author="phuong vu" w:date="2018-11-15T18:14:00Z">
              <w:del w:id="14875" w:author="Tran Huan" w:date="2018-11-25T22:00:00Z">
                <w:r w:rsidR="00495D42" w:rsidDel="00096943">
                  <w:rPr>
                    <w:lang w:val="en-US"/>
                  </w:rPr>
                  <w:delText xml:space="preserve"> đơn vị tính, đơn giá, số lượng, tổng cộng, chi tiết thêm).</w:delText>
                </w:r>
              </w:del>
            </w:ins>
          </w:p>
          <w:p w14:paraId="7181F4B6" w14:textId="5129873D" w:rsidR="00495D42" w:rsidDel="00096943" w:rsidRDefault="00495D42">
            <w:pPr>
              <w:spacing w:line="276" w:lineRule="auto"/>
              <w:rPr>
                <w:ins w:id="14876" w:author="phuong vu" w:date="2018-11-15T18:14:00Z"/>
                <w:del w:id="14877" w:author="Tran Huan" w:date="2018-11-25T22:00:00Z"/>
                <w:lang w:val="en-US"/>
              </w:rPr>
              <w:pPrChange w:id="14878" w:author="phuong vu" w:date="2018-11-23T13:48:00Z">
                <w:pPr>
                  <w:spacing w:line="360" w:lineRule="auto"/>
                </w:pPr>
              </w:pPrChange>
            </w:pPr>
            <w:ins w:id="14879" w:author="phuong vu" w:date="2018-11-15T18:14:00Z">
              <w:del w:id="14880" w:author="Tran Huan" w:date="2018-11-25T22:00:00Z">
                <w:r w:rsidDel="00096943">
                  <w:rPr>
                    <w:lang w:val="en-US"/>
                  </w:rPr>
                  <w:delText>Chi tiết thêm bao gồm:</w:delText>
                </w:r>
              </w:del>
            </w:ins>
          </w:p>
          <w:p w14:paraId="3C6B4394" w14:textId="29AEF0FC" w:rsidR="00495D42" w:rsidDel="00096943" w:rsidRDefault="00495D42">
            <w:pPr>
              <w:pStyle w:val="ListParagraph"/>
              <w:numPr>
                <w:ilvl w:val="0"/>
                <w:numId w:val="31"/>
              </w:numPr>
              <w:spacing w:line="276" w:lineRule="auto"/>
              <w:rPr>
                <w:ins w:id="14881" w:author="phuong vu" w:date="2018-11-15T18:14:00Z"/>
                <w:del w:id="14882" w:author="Tran Huan" w:date="2018-11-25T22:00:00Z"/>
                <w:lang w:val="en-US"/>
              </w:rPr>
              <w:pPrChange w:id="14883" w:author="phuong vu" w:date="2018-11-23T13:48:00Z">
                <w:pPr>
                  <w:pStyle w:val="ListParagraph"/>
                  <w:numPr>
                    <w:numId w:val="31"/>
                  </w:numPr>
                  <w:spacing w:line="360" w:lineRule="auto"/>
                  <w:ind w:hanging="360"/>
                </w:pPr>
              </w:pPrChange>
            </w:pPr>
            <w:ins w:id="14884" w:author="phuong vu" w:date="2018-11-15T18:14:00Z">
              <w:del w:id="14885" w:author="Tran Huan" w:date="2018-11-25T22:00:00Z">
                <w:r w:rsidDel="00096943">
                  <w:rPr>
                    <w:lang w:val="en-US"/>
                  </w:rPr>
                  <w:delText>Chất liệu</w:delText>
                </w:r>
              </w:del>
            </w:ins>
          </w:p>
          <w:p w14:paraId="1CDB125E" w14:textId="6E5A3BA3" w:rsidR="00495D42" w:rsidDel="00096943" w:rsidRDefault="00495D42">
            <w:pPr>
              <w:pStyle w:val="ListParagraph"/>
              <w:numPr>
                <w:ilvl w:val="0"/>
                <w:numId w:val="31"/>
              </w:numPr>
              <w:spacing w:line="276" w:lineRule="auto"/>
              <w:rPr>
                <w:ins w:id="14886" w:author="phuong vu" w:date="2018-11-15T18:14:00Z"/>
                <w:del w:id="14887" w:author="Tran Huan" w:date="2018-11-25T22:00:00Z"/>
                <w:lang w:val="en-US"/>
              </w:rPr>
              <w:pPrChange w:id="14888" w:author="phuong vu" w:date="2018-11-23T13:48:00Z">
                <w:pPr>
                  <w:pStyle w:val="ListParagraph"/>
                  <w:numPr>
                    <w:numId w:val="31"/>
                  </w:numPr>
                  <w:spacing w:line="360" w:lineRule="auto"/>
                  <w:ind w:hanging="360"/>
                </w:pPr>
              </w:pPrChange>
            </w:pPr>
            <w:ins w:id="14889" w:author="phuong vu" w:date="2018-11-15T18:14:00Z">
              <w:del w:id="14890" w:author="Tran Huan" w:date="2018-11-25T22:00:00Z">
                <w:r w:rsidDel="00096943">
                  <w:rPr>
                    <w:lang w:val="en-US"/>
                  </w:rPr>
                  <w:delText>Màu sắc</w:delText>
                </w:r>
              </w:del>
            </w:ins>
          </w:p>
          <w:p w14:paraId="5EF2224D" w14:textId="41935FEE" w:rsidR="00495D42" w:rsidDel="00096943" w:rsidRDefault="00495D42">
            <w:pPr>
              <w:pStyle w:val="ListParagraph"/>
              <w:numPr>
                <w:ilvl w:val="0"/>
                <w:numId w:val="31"/>
              </w:numPr>
              <w:spacing w:line="276" w:lineRule="auto"/>
              <w:rPr>
                <w:ins w:id="14891" w:author="phuong vu" w:date="2018-11-15T18:14:00Z"/>
                <w:del w:id="14892" w:author="Tran Huan" w:date="2018-11-25T22:00:00Z"/>
                <w:lang w:val="en-US"/>
              </w:rPr>
              <w:pPrChange w:id="14893" w:author="phuong vu" w:date="2018-11-23T13:48:00Z">
                <w:pPr>
                  <w:pStyle w:val="ListParagraph"/>
                  <w:numPr>
                    <w:numId w:val="31"/>
                  </w:numPr>
                  <w:spacing w:line="360" w:lineRule="auto"/>
                  <w:ind w:hanging="360"/>
                </w:pPr>
              </w:pPrChange>
            </w:pPr>
            <w:ins w:id="14894" w:author="phuong vu" w:date="2018-11-15T18:14:00Z">
              <w:del w:id="14895" w:author="Tran Huan" w:date="2018-11-25T22:00:00Z">
                <w:r w:rsidDel="00096943">
                  <w:rPr>
                    <w:lang w:val="en-US"/>
                  </w:rPr>
                  <w:delText>Nhãn hiệu</w:delText>
                </w:r>
              </w:del>
            </w:ins>
          </w:p>
          <w:p w14:paraId="45167118" w14:textId="581DBE2E" w:rsidR="00495D42" w:rsidRPr="00495D42" w:rsidDel="00096943" w:rsidRDefault="00495D42">
            <w:pPr>
              <w:pStyle w:val="ListParagraph"/>
              <w:numPr>
                <w:ilvl w:val="0"/>
                <w:numId w:val="31"/>
              </w:numPr>
              <w:spacing w:line="276" w:lineRule="auto"/>
              <w:rPr>
                <w:del w:id="14896" w:author="Tran Huan" w:date="2018-11-25T22:00:00Z"/>
                <w:lang w:val="en-US"/>
              </w:rPr>
              <w:pPrChange w:id="14897" w:author="phuong vu" w:date="2018-11-23T13:48:00Z">
                <w:pPr>
                  <w:spacing w:line="360" w:lineRule="auto"/>
                </w:pPr>
              </w:pPrChange>
            </w:pPr>
            <w:ins w:id="14898" w:author="phuong vu" w:date="2018-11-15T18:15:00Z">
              <w:del w:id="14899" w:author="Tran Huan" w:date="2018-11-25T22:00:00Z">
                <w:r w:rsidDel="00096943">
                  <w:rPr>
                    <w:lang w:val="en-US"/>
                  </w:rPr>
                  <w:delText>Ghi chú</w:delText>
                </w:r>
              </w:del>
            </w:ins>
          </w:p>
        </w:tc>
        <w:tc>
          <w:tcPr>
            <w:tcW w:w="1266" w:type="dxa"/>
          </w:tcPr>
          <w:p w14:paraId="08FD6FE7" w14:textId="0DBF194E" w:rsidR="00977C58" w:rsidDel="00096943" w:rsidRDefault="00977C58">
            <w:pPr>
              <w:spacing w:line="276" w:lineRule="auto"/>
              <w:jc w:val="left"/>
              <w:rPr>
                <w:del w:id="14900" w:author="Tran Huan" w:date="2018-11-25T22:00:00Z"/>
                <w:lang w:val="en-US"/>
              </w:rPr>
              <w:pPrChange w:id="14901" w:author="phuong vu" w:date="2018-11-23T13:48:00Z">
                <w:pPr>
                  <w:spacing w:line="360" w:lineRule="auto"/>
                  <w:jc w:val="left"/>
                </w:pPr>
              </w:pPrChange>
            </w:pPr>
            <w:del w:id="14902" w:author="Tran Huan" w:date="2018-11-25T22:00:00Z">
              <w:r w:rsidDel="00096943">
                <w:rPr>
                  <w:lang w:val="en-US"/>
                </w:rPr>
                <w:delText>Không có dữ liệu nếu rỗng</w:delText>
              </w:r>
            </w:del>
          </w:p>
        </w:tc>
        <w:tc>
          <w:tcPr>
            <w:tcW w:w="1756" w:type="dxa"/>
          </w:tcPr>
          <w:p w14:paraId="7DBA9DA6" w14:textId="773A78BC" w:rsidR="00977C58" w:rsidDel="00096943" w:rsidRDefault="00977C58">
            <w:pPr>
              <w:spacing w:line="276" w:lineRule="auto"/>
              <w:rPr>
                <w:del w:id="14903" w:author="Tran Huan" w:date="2018-11-25T22:00:00Z"/>
                <w:lang w:val="en-US"/>
              </w:rPr>
              <w:pPrChange w:id="14904" w:author="phuong vu" w:date="2018-11-23T13:48:00Z">
                <w:pPr>
                  <w:spacing w:line="360" w:lineRule="auto"/>
                </w:pPr>
              </w:pPrChange>
            </w:pPr>
          </w:p>
        </w:tc>
      </w:tr>
      <w:tr w:rsidR="00977C58" w:rsidDel="00096943" w14:paraId="1553A894" w14:textId="11F6F493" w:rsidTr="009A04B7">
        <w:trPr>
          <w:del w:id="14905" w:author="Tran Huan" w:date="2018-11-25T22:00:00Z"/>
        </w:trPr>
        <w:tc>
          <w:tcPr>
            <w:tcW w:w="805" w:type="dxa"/>
          </w:tcPr>
          <w:p w14:paraId="665F6B39" w14:textId="62D88E5E" w:rsidR="00977C58" w:rsidDel="00096943" w:rsidRDefault="00977C58">
            <w:pPr>
              <w:spacing w:line="276" w:lineRule="auto"/>
              <w:jc w:val="center"/>
              <w:rPr>
                <w:del w:id="14906" w:author="Tran Huan" w:date="2018-11-25T22:00:00Z"/>
                <w:lang w:val="en-US"/>
              </w:rPr>
              <w:pPrChange w:id="14907" w:author="phuong vu" w:date="2018-11-23T13:48:00Z">
                <w:pPr>
                  <w:spacing w:line="360" w:lineRule="auto"/>
                  <w:jc w:val="center"/>
                </w:pPr>
              </w:pPrChange>
            </w:pPr>
            <w:del w:id="14908" w:author="Tran Huan" w:date="2018-11-25T22:00:00Z">
              <w:r w:rsidDel="00096943">
                <w:rPr>
                  <w:lang w:val="en-US"/>
                </w:rPr>
                <w:delText>5</w:delText>
              </w:r>
            </w:del>
          </w:p>
        </w:tc>
        <w:tc>
          <w:tcPr>
            <w:tcW w:w="1980" w:type="dxa"/>
          </w:tcPr>
          <w:p w14:paraId="75A15860" w14:textId="28DAA755" w:rsidR="00977C58" w:rsidDel="00096943" w:rsidRDefault="00977C58">
            <w:pPr>
              <w:spacing w:line="276" w:lineRule="auto"/>
              <w:rPr>
                <w:del w:id="14909" w:author="Tran Huan" w:date="2018-11-25T22:00:00Z"/>
                <w:lang w:val="en-US"/>
              </w:rPr>
              <w:pPrChange w:id="14910" w:author="phuong vu" w:date="2018-11-23T13:48:00Z">
                <w:pPr>
                  <w:spacing w:line="360" w:lineRule="auto"/>
                </w:pPr>
              </w:pPrChange>
            </w:pPr>
            <w:del w:id="14911" w:author="Tran Huan" w:date="2018-11-25T22:00:00Z">
              <w:r w:rsidDel="00096943">
                <w:rPr>
                  <w:lang w:val="en-US"/>
                </w:rPr>
                <w:delText>button</w:delText>
              </w:r>
            </w:del>
          </w:p>
        </w:tc>
        <w:tc>
          <w:tcPr>
            <w:tcW w:w="2970" w:type="dxa"/>
          </w:tcPr>
          <w:p w14:paraId="49C83F94" w14:textId="52C81998" w:rsidR="00977C58" w:rsidDel="00096943" w:rsidRDefault="00977C58">
            <w:pPr>
              <w:spacing w:line="276" w:lineRule="auto"/>
              <w:rPr>
                <w:del w:id="14912" w:author="Tran Huan" w:date="2018-11-25T22:00:00Z"/>
                <w:lang w:val="en-US"/>
              </w:rPr>
              <w:pPrChange w:id="14913" w:author="phuong vu" w:date="2018-11-23T13:48:00Z">
                <w:pPr>
                  <w:spacing w:line="360" w:lineRule="auto"/>
                </w:pPr>
              </w:pPrChange>
            </w:pPr>
            <w:del w:id="14914" w:author="Tran Huan" w:date="2018-11-25T22:00:00Z">
              <w:r w:rsidDel="00096943">
                <w:rPr>
                  <w:lang w:val="en-US"/>
                </w:rPr>
                <w:delText>Quay lại trang trước</w:delText>
              </w:r>
            </w:del>
          </w:p>
        </w:tc>
        <w:tc>
          <w:tcPr>
            <w:tcW w:w="1266" w:type="dxa"/>
          </w:tcPr>
          <w:p w14:paraId="223BEF67" w14:textId="618AB2AF" w:rsidR="00977C58" w:rsidDel="00096943" w:rsidRDefault="00977C58">
            <w:pPr>
              <w:spacing w:line="276" w:lineRule="auto"/>
              <w:jc w:val="left"/>
              <w:rPr>
                <w:del w:id="14915" w:author="Tran Huan" w:date="2018-11-25T22:00:00Z"/>
                <w:lang w:val="en-US"/>
              </w:rPr>
              <w:pPrChange w:id="14916" w:author="phuong vu" w:date="2018-11-23T13:48:00Z">
                <w:pPr>
                  <w:spacing w:line="360" w:lineRule="auto"/>
                  <w:jc w:val="left"/>
                </w:pPr>
              </w:pPrChange>
            </w:pPr>
          </w:p>
        </w:tc>
        <w:tc>
          <w:tcPr>
            <w:tcW w:w="1756" w:type="dxa"/>
          </w:tcPr>
          <w:p w14:paraId="705C05B3" w14:textId="20F5D4F1" w:rsidR="00977C58" w:rsidDel="00096943" w:rsidRDefault="00977C58">
            <w:pPr>
              <w:spacing w:line="276" w:lineRule="auto"/>
              <w:rPr>
                <w:del w:id="14917" w:author="Tran Huan" w:date="2018-11-25T22:00:00Z"/>
                <w:lang w:val="en-US"/>
              </w:rPr>
              <w:pPrChange w:id="14918" w:author="phuong vu" w:date="2018-11-23T13:48:00Z">
                <w:pPr>
                  <w:spacing w:line="360" w:lineRule="auto"/>
                </w:pPr>
              </w:pPrChange>
            </w:pPr>
          </w:p>
        </w:tc>
      </w:tr>
    </w:tbl>
    <w:p w14:paraId="07FFEA96" w14:textId="4A1168C5" w:rsidR="00977C58" w:rsidRPr="006C3B6C" w:rsidDel="00096943" w:rsidRDefault="00977C58">
      <w:pPr>
        <w:spacing w:line="276" w:lineRule="auto"/>
        <w:rPr>
          <w:del w:id="14919" w:author="Tran Huan" w:date="2018-11-25T22:00:00Z"/>
          <w:lang w:val="en-US"/>
        </w:rPr>
        <w:pPrChange w:id="14920" w:author="phuong vu" w:date="2018-11-23T13:48:00Z">
          <w:pPr/>
        </w:pPrChange>
      </w:pPr>
    </w:p>
    <w:p w14:paraId="5B453945" w14:textId="7BAFAF5D" w:rsidR="00070C2F" w:rsidDel="00096943" w:rsidRDefault="00070C2F">
      <w:pPr>
        <w:pStyle w:val="Heading6"/>
        <w:spacing w:line="276" w:lineRule="auto"/>
        <w:rPr>
          <w:del w:id="14921" w:author="Tran Huan" w:date="2018-11-25T22:00:00Z"/>
          <w:lang w:val="en-US"/>
        </w:rPr>
        <w:pPrChange w:id="14922" w:author="phuong vu" w:date="2018-11-23T13:48:00Z">
          <w:pPr>
            <w:pStyle w:val="Heading6"/>
          </w:pPr>
        </w:pPrChange>
      </w:pPr>
      <w:del w:id="14923"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Del="00096943" w14:paraId="793C963E" w14:textId="455A8C4E" w:rsidTr="009A04B7">
        <w:trPr>
          <w:del w:id="14924" w:author="Tran Huan" w:date="2018-11-25T22:00:00Z"/>
        </w:trPr>
        <w:tc>
          <w:tcPr>
            <w:tcW w:w="805" w:type="dxa"/>
            <w:vMerge w:val="restart"/>
            <w:vAlign w:val="center"/>
          </w:tcPr>
          <w:p w14:paraId="731317C0" w14:textId="1DE78CE1" w:rsidR="00977C58" w:rsidRPr="007F1EF1" w:rsidDel="00096943" w:rsidRDefault="00977C58">
            <w:pPr>
              <w:spacing w:line="276" w:lineRule="auto"/>
              <w:jc w:val="center"/>
              <w:rPr>
                <w:del w:id="14925" w:author="Tran Huan" w:date="2018-11-25T22:00:00Z"/>
                <w:b/>
                <w:lang w:val="en-US"/>
              </w:rPr>
              <w:pPrChange w:id="14926" w:author="phuong vu" w:date="2018-11-23T13:48:00Z">
                <w:pPr>
                  <w:spacing w:line="360" w:lineRule="auto"/>
                  <w:jc w:val="center"/>
                </w:pPr>
              </w:pPrChange>
            </w:pPr>
            <w:del w:id="14927" w:author="Tran Huan" w:date="2018-11-25T22:00:00Z">
              <w:r w:rsidRPr="007F1EF1" w:rsidDel="00096943">
                <w:rPr>
                  <w:b/>
                  <w:lang w:val="en-US"/>
                </w:rPr>
                <w:delText>STT</w:delText>
              </w:r>
            </w:del>
          </w:p>
        </w:tc>
        <w:tc>
          <w:tcPr>
            <w:tcW w:w="2120" w:type="dxa"/>
            <w:vMerge w:val="restart"/>
            <w:vAlign w:val="center"/>
          </w:tcPr>
          <w:p w14:paraId="3E832320" w14:textId="3E2F3733" w:rsidR="00977C58" w:rsidRPr="007F1EF1" w:rsidDel="00096943" w:rsidRDefault="00977C58">
            <w:pPr>
              <w:spacing w:line="276" w:lineRule="auto"/>
              <w:jc w:val="center"/>
              <w:rPr>
                <w:del w:id="14928" w:author="Tran Huan" w:date="2018-11-25T22:00:00Z"/>
                <w:b/>
                <w:lang w:val="en-US"/>
              </w:rPr>
              <w:pPrChange w:id="14929" w:author="phuong vu" w:date="2018-11-23T13:48:00Z">
                <w:pPr>
                  <w:spacing w:line="360" w:lineRule="auto"/>
                  <w:jc w:val="center"/>
                </w:pPr>
              </w:pPrChange>
            </w:pPr>
            <w:del w:id="14930" w:author="Tran Huan" w:date="2018-11-25T22:00:00Z">
              <w:r w:rsidRPr="007F1EF1" w:rsidDel="00096943">
                <w:rPr>
                  <w:b/>
                  <w:lang w:val="en-US"/>
                </w:rPr>
                <w:delText>Tên bảng/</w:delText>
              </w:r>
            </w:del>
          </w:p>
          <w:p w14:paraId="47E75E90" w14:textId="73C347AB" w:rsidR="00977C58" w:rsidRPr="007F1EF1" w:rsidDel="00096943" w:rsidRDefault="00977C58">
            <w:pPr>
              <w:spacing w:line="276" w:lineRule="auto"/>
              <w:jc w:val="center"/>
              <w:rPr>
                <w:del w:id="14931" w:author="Tran Huan" w:date="2018-11-25T22:00:00Z"/>
                <w:b/>
                <w:lang w:val="en-US"/>
              </w:rPr>
              <w:pPrChange w:id="14932" w:author="phuong vu" w:date="2018-11-23T13:48:00Z">
                <w:pPr>
                  <w:spacing w:line="360" w:lineRule="auto"/>
                  <w:jc w:val="center"/>
                </w:pPr>
              </w:pPrChange>
            </w:pPr>
            <w:del w:id="14933"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p>
        </w:tc>
        <w:tc>
          <w:tcPr>
            <w:tcW w:w="5852" w:type="dxa"/>
            <w:gridSpan w:val="4"/>
            <w:vAlign w:val="center"/>
          </w:tcPr>
          <w:p w14:paraId="12238F49" w14:textId="739F67B5" w:rsidR="00977C58" w:rsidRPr="007F1EF1" w:rsidDel="00096943" w:rsidRDefault="00977C58">
            <w:pPr>
              <w:spacing w:line="276" w:lineRule="auto"/>
              <w:jc w:val="center"/>
              <w:rPr>
                <w:del w:id="14934" w:author="Tran Huan" w:date="2018-11-25T22:00:00Z"/>
                <w:b/>
                <w:lang w:val="en-US"/>
              </w:rPr>
              <w:pPrChange w:id="14935" w:author="phuong vu" w:date="2018-11-23T13:48:00Z">
                <w:pPr>
                  <w:spacing w:line="360" w:lineRule="auto"/>
                  <w:jc w:val="center"/>
                </w:pPr>
              </w:pPrChange>
            </w:pPr>
            <w:del w:id="14936" w:author="Tran Huan" w:date="2018-11-25T22:00:00Z">
              <w:r w:rsidRPr="007F1EF1" w:rsidDel="00096943">
                <w:rPr>
                  <w:b/>
                  <w:lang w:val="en-US"/>
                </w:rPr>
                <w:delText>Phương thức</w:delText>
              </w:r>
            </w:del>
          </w:p>
        </w:tc>
      </w:tr>
      <w:tr w:rsidR="00977C58" w:rsidDel="00096943" w14:paraId="66648B98" w14:textId="37000547" w:rsidTr="009A04B7">
        <w:trPr>
          <w:del w:id="14937" w:author="Tran Huan" w:date="2018-11-25T22:00:00Z"/>
        </w:trPr>
        <w:tc>
          <w:tcPr>
            <w:tcW w:w="805" w:type="dxa"/>
            <w:vMerge/>
            <w:vAlign w:val="center"/>
          </w:tcPr>
          <w:p w14:paraId="245CC79B" w14:textId="3DC5686C" w:rsidR="00977C58" w:rsidRPr="007F1EF1" w:rsidDel="00096943" w:rsidRDefault="00977C58">
            <w:pPr>
              <w:spacing w:line="276" w:lineRule="auto"/>
              <w:jc w:val="center"/>
              <w:rPr>
                <w:del w:id="14938" w:author="Tran Huan" w:date="2018-11-25T22:00:00Z"/>
                <w:b/>
                <w:lang w:val="en-US"/>
              </w:rPr>
              <w:pPrChange w:id="14939" w:author="phuong vu" w:date="2018-11-23T13:48:00Z">
                <w:pPr>
                  <w:spacing w:line="360" w:lineRule="auto"/>
                  <w:jc w:val="center"/>
                </w:pPr>
              </w:pPrChange>
            </w:pPr>
          </w:p>
        </w:tc>
        <w:tc>
          <w:tcPr>
            <w:tcW w:w="2120" w:type="dxa"/>
            <w:vMerge/>
            <w:vAlign w:val="center"/>
          </w:tcPr>
          <w:p w14:paraId="16623B2F" w14:textId="5943DA23" w:rsidR="00977C58" w:rsidRPr="007F1EF1" w:rsidDel="00096943" w:rsidRDefault="00977C58">
            <w:pPr>
              <w:spacing w:line="276" w:lineRule="auto"/>
              <w:jc w:val="center"/>
              <w:rPr>
                <w:del w:id="14940" w:author="Tran Huan" w:date="2018-11-25T22:00:00Z"/>
                <w:b/>
                <w:lang w:val="en-US"/>
              </w:rPr>
              <w:pPrChange w:id="14941" w:author="phuong vu" w:date="2018-11-23T13:48:00Z">
                <w:pPr>
                  <w:spacing w:line="360" w:lineRule="auto"/>
                  <w:jc w:val="center"/>
                </w:pPr>
              </w:pPrChange>
            </w:pPr>
          </w:p>
        </w:tc>
        <w:tc>
          <w:tcPr>
            <w:tcW w:w="1463" w:type="dxa"/>
            <w:vAlign w:val="center"/>
          </w:tcPr>
          <w:p w14:paraId="5185448D" w14:textId="1B1467EE" w:rsidR="00977C58" w:rsidRPr="007F1EF1" w:rsidDel="00096943" w:rsidRDefault="00977C58">
            <w:pPr>
              <w:spacing w:line="276" w:lineRule="auto"/>
              <w:jc w:val="center"/>
              <w:rPr>
                <w:del w:id="14942" w:author="Tran Huan" w:date="2018-11-25T22:00:00Z"/>
                <w:b/>
                <w:lang w:val="en-US"/>
              </w:rPr>
              <w:pPrChange w:id="14943" w:author="phuong vu" w:date="2018-11-23T13:48:00Z">
                <w:pPr>
                  <w:spacing w:line="360" w:lineRule="auto"/>
                  <w:jc w:val="center"/>
                </w:pPr>
              </w:pPrChange>
            </w:pPr>
            <w:del w:id="14944" w:author="Tran Huan" w:date="2018-11-25T22:00:00Z">
              <w:r w:rsidRPr="007F1EF1" w:rsidDel="00096943">
                <w:rPr>
                  <w:b/>
                  <w:lang w:val="en-US"/>
                </w:rPr>
                <w:delText>Thêm</w:delText>
              </w:r>
            </w:del>
          </w:p>
        </w:tc>
        <w:tc>
          <w:tcPr>
            <w:tcW w:w="1463" w:type="dxa"/>
            <w:vAlign w:val="center"/>
          </w:tcPr>
          <w:p w14:paraId="00A3C432" w14:textId="5FB66FEE" w:rsidR="00977C58" w:rsidRPr="007F1EF1" w:rsidDel="00096943" w:rsidRDefault="00977C58">
            <w:pPr>
              <w:spacing w:line="276" w:lineRule="auto"/>
              <w:jc w:val="center"/>
              <w:rPr>
                <w:del w:id="14945" w:author="Tran Huan" w:date="2018-11-25T22:00:00Z"/>
                <w:b/>
                <w:lang w:val="en-US"/>
              </w:rPr>
              <w:pPrChange w:id="14946" w:author="phuong vu" w:date="2018-11-23T13:48:00Z">
                <w:pPr>
                  <w:spacing w:line="360" w:lineRule="auto"/>
                  <w:jc w:val="center"/>
                </w:pPr>
              </w:pPrChange>
            </w:pPr>
            <w:del w:id="14947" w:author="Tran Huan" w:date="2018-11-25T22:00:00Z">
              <w:r w:rsidRPr="007F1EF1" w:rsidDel="00096943">
                <w:rPr>
                  <w:b/>
                  <w:lang w:val="en-US"/>
                </w:rPr>
                <w:delText>Sửa</w:delText>
              </w:r>
            </w:del>
          </w:p>
        </w:tc>
        <w:tc>
          <w:tcPr>
            <w:tcW w:w="1463" w:type="dxa"/>
            <w:vAlign w:val="center"/>
          </w:tcPr>
          <w:p w14:paraId="25AA6604" w14:textId="74F0F724" w:rsidR="00977C58" w:rsidRPr="007F1EF1" w:rsidDel="00096943" w:rsidRDefault="00977C58">
            <w:pPr>
              <w:spacing w:line="276" w:lineRule="auto"/>
              <w:jc w:val="center"/>
              <w:rPr>
                <w:del w:id="14948" w:author="Tran Huan" w:date="2018-11-25T22:00:00Z"/>
                <w:b/>
                <w:lang w:val="en-US"/>
              </w:rPr>
              <w:pPrChange w:id="14949" w:author="phuong vu" w:date="2018-11-23T13:48:00Z">
                <w:pPr>
                  <w:spacing w:line="360" w:lineRule="auto"/>
                  <w:jc w:val="center"/>
                </w:pPr>
              </w:pPrChange>
            </w:pPr>
            <w:del w:id="14950" w:author="Tran Huan" w:date="2018-11-25T22:00:00Z">
              <w:r w:rsidRPr="007F1EF1" w:rsidDel="00096943">
                <w:rPr>
                  <w:b/>
                  <w:lang w:val="en-US"/>
                </w:rPr>
                <w:delText>Xóa</w:delText>
              </w:r>
            </w:del>
          </w:p>
        </w:tc>
        <w:tc>
          <w:tcPr>
            <w:tcW w:w="1463" w:type="dxa"/>
            <w:vAlign w:val="center"/>
          </w:tcPr>
          <w:p w14:paraId="1518759C" w14:textId="51409E26" w:rsidR="00977C58" w:rsidRPr="007F1EF1" w:rsidDel="00096943" w:rsidRDefault="00977C58">
            <w:pPr>
              <w:spacing w:line="276" w:lineRule="auto"/>
              <w:jc w:val="center"/>
              <w:rPr>
                <w:del w:id="14951" w:author="Tran Huan" w:date="2018-11-25T22:00:00Z"/>
                <w:b/>
                <w:lang w:val="en-US"/>
              </w:rPr>
              <w:pPrChange w:id="14952" w:author="phuong vu" w:date="2018-11-23T13:48:00Z">
                <w:pPr>
                  <w:spacing w:line="360" w:lineRule="auto"/>
                  <w:jc w:val="center"/>
                </w:pPr>
              </w:pPrChange>
            </w:pPr>
            <w:del w:id="14953" w:author="Tran Huan" w:date="2018-11-25T22:00:00Z">
              <w:r w:rsidRPr="007F1EF1" w:rsidDel="00096943">
                <w:rPr>
                  <w:b/>
                  <w:lang w:val="en-US"/>
                </w:rPr>
                <w:delText>Truy vấn</w:delText>
              </w:r>
            </w:del>
          </w:p>
        </w:tc>
      </w:tr>
      <w:tr w:rsidR="00977C58" w:rsidDel="00096943" w14:paraId="751BA547" w14:textId="6A0BE4DE" w:rsidTr="009A04B7">
        <w:trPr>
          <w:del w:id="14954" w:author="Tran Huan" w:date="2018-11-25T22:00:00Z"/>
        </w:trPr>
        <w:tc>
          <w:tcPr>
            <w:tcW w:w="805" w:type="dxa"/>
          </w:tcPr>
          <w:p w14:paraId="3A4C24F7" w14:textId="16D736BC" w:rsidR="00977C58" w:rsidDel="00096943" w:rsidRDefault="00977C58">
            <w:pPr>
              <w:spacing w:line="276" w:lineRule="auto"/>
              <w:jc w:val="center"/>
              <w:rPr>
                <w:del w:id="14955" w:author="Tran Huan" w:date="2018-11-25T22:00:00Z"/>
                <w:lang w:val="en-US"/>
              </w:rPr>
              <w:pPrChange w:id="14956" w:author="phuong vu" w:date="2018-11-23T13:48:00Z">
                <w:pPr>
                  <w:spacing w:line="360" w:lineRule="auto"/>
                  <w:jc w:val="center"/>
                </w:pPr>
              </w:pPrChange>
            </w:pPr>
            <w:del w:id="14957" w:author="Tran Huan" w:date="2018-11-25T22:00:00Z">
              <w:r w:rsidDel="00096943">
                <w:rPr>
                  <w:lang w:val="en-US"/>
                </w:rPr>
                <w:delText>1</w:delText>
              </w:r>
            </w:del>
          </w:p>
        </w:tc>
        <w:tc>
          <w:tcPr>
            <w:tcW w:w="2120" w:type="dxa"/>
          </w:tcPr>
          <w:p w14:paraId="1632F8B1" w14:textId="595B77C7" w:rsidR="00977C58" w:rsidDel="00096943" w:rsidRDefault="00977C58">
            <w:pPr>
              <w:spacing w:line="276" w:lineRule="auto"/>
              <w:rPr>
                <w:del w:id="14958" w:author="Tran Huan" w:date="2018-11-25T22:00:00Z"/>
                <w:lang w:val="en-US"/>
              </w:rPr>
              <w:pPrChange w:id="14959" w:author="phuong vu" w:date="2018-11-23T13:48:00Z">
                <w:pPr>
                  <w:spacing w:line="360" w:lineRule="auto"/>
                </w:pPr>
              </w:pPrChange>
            </w:pPr>
            <w:del w:id="14960" w:author="Tran Huan" w:date="2018-11-25T22:00:00Z">
              <w:r w:rsidDel="00096943">
                <w:rPr>
                  <w:lang w:val="en-US"/>
                </w:rPr>
                <w:delText>customer_order</w:delText>
              </w:r>
            </w:del>
          </w:p>
        </w:tc>
        <w:tc>
          <w:tcPr>
            <w:tcW w:w="1463" w:type="dxa"/>
          </w:tcPr>
          <w:p w14:paraId="3C7B536D" w14:textId="250EF0F3" w:rsidR="00977C58" w:rsidDel="00096943" w:rsidRDefault="00977C58">
            <w:pPr>
              <w:spacing w:line="276" w:lineRule="auto"/>
              <w:jc w:val="center"/>
              <w:rPr>
                <w:del w:id="14961" w:author="Tran Huan" w:date="2018-11-25T22:00:00Z"/>
                <w:lang w:val="en-US"/>
              </w:rPr>
              <w:pPrChange w:id="14962" w:author="phuong vu" w:date="2018-11-23T13:48:00Z">
                <w:pPr>
                  <w:spacing w:line="360" w:lineRule="auto"/>
                  <w:jc w:val="center"/>
                </w:pPr>
              </w:pPrChange>
            </w:pPr>
          </w:p>
        </w:tc>
        <w:tc>
          <w:tcPr>
            <w:tcW w:w="1463" w:type="dxa"/>
          </w:tcPr>
          <w:p w14:paraId="623C4E1E" w14:textId="493E6415" w:rsidR="00977C58" w:rsidDel="00096943" w:rsidRDefault="00977C58">
            <w:pPr>
              <w:spacing w:line="276" w:lineRule="auto"/>
              <w:jc w:val="center"/>
              <w:rPr>
                <w:del w:id="14963" w:author="Tran Huan" w:date="2018-11-25T22:00:00Z"/>
                <w:lang w:val="en-US"/>
              </w:rPr>
              <w:pPrChange w:id="14964" w:author="phuong vu" w:date="2018-11-23T13:48:00Z">
                <w:pPr>
                  <w:spacing w:line="360" w:lineRule="auto"/>
                  <w:jc w:val="center"/>
                </w:pPr>
              </w:pPrChange>
            </w:pPr>
          </w:p>
        </w:tc>
        <w:tc>
          <w:tcPr>
            <w:tcW w:w="1463" w:type="dxa"/>
          </w:tcPr>
          <w:p w14:paraId="3E8DC6B7" w14:textId="7992503E" w:rsidR="00977C58" w:rsidDel="00096943" w:rsidRDefault="00977C58">
            <w:pPr>
              <w:spacing w:line="276" w:lineRule="auto"/>
              <w:jc w:val="center"/>
              <w:rPr>
                <w:del w:id="14965" w:author="Tran Huan" w:date="2018-11-25T22:00:00Z"/>
                <w:lang w:val="en-US"/>
              </w:rPr>
              <w:pPrChange w:id="14966" w:author="phuong vu" w:date="2018-11-23T13:48:00Z">
                <w:pPr>
                  <w:spacing w:line="360" w:lineRule="auto"/>
                  <w:jc w:val="center"/>
                </w:pPr>
              </w:pPrChange>
            </w:pPr>
          </w:p>
        </w:tc>
        <w:tc>
          <w:tcPr>
            <w:tcW w:w="1463" w:type="dxa"/>
          </w:tcPr>
          <w:p w14:paraId="600D30F2" w14:textId="7D1D59D3" w:rsidR="00977C58" w:rsidDel="00096943" w:rsidRDefault="00977C58">
            <w:pPr>
              <w:spacing w:line="276" w:lineRule="auto"/>
              <w:jc w:val="center"/>
              <w:rPr>
                <w:del w:id="14967" w:author="Tran Huan" w:date="2018-11-25T22:00:00Z"/>
                <w:lang w:val="en-US"/>
              </w:rPr>
              <w:pPrChange w:id="14968" w:author="phuong vu" w:date="2018-11-23T13:48:00Z">
                <w:pPr>
                  <w:jc w:val="center"/>
                </w:pPr>
              </w:pPrChange>
            </w:pPr>
            <w:del w:id="14969" w:author="Tran Huan" w:date="2018-11-25T22:00:00Z">
              <w:r w:rsidDel="00096943">
                <w:rPr>
                  <w:lang w:val="en-US"/>
                </w:rPr>
                <w:delText>X</w:delText>
              </w:r>
            </w:del>
          </w:p>
        </w:tc>
      </w:tr>
      <w:tr w:rsidR="00977C58" w:rsidDel="00096943" w14:paraId="50AB7717" w14:textId="17CDBB1C" w:rsidTr="009A04B7">
        <w:trPr>
          <w:del w:id="14970" w:author="Tran Huan" w:date="2018-11-25T22:00:00Z"/>
        </w:trPr>
        <w:tc>
          <w:tcPr>
            <w:tcW w:w="805" w:type="dxa"/>
          </w:tcPr>
          <w:p w14:paraId="40A08E2D" w14:textId="6558042B" w:rsidR="00977C58" w:rsidDel="00096943" w:rsidRDefault="00977C58">
            <w:pPr>
              <w:spacing w:line="276" w:lineRule="auto"/>
              <w:jc w:val="center"/>
              <w:rPr>
                <w:del w:id="14971" w:author="Tran Huan" w:date="2018-11-25T22:00:00Z"/>
                <w:lang w:val="en-US"/>
              </w:rPr>
              <w:pPrChange w:id="14972" w:author="phuong vu" w:date="2018-11-23T13:48:00Z">
                <w:pPr>
                  <w:spacing w:line="360" w:lineRule="auto"/>
                  <w:jc w:val="center"/>
                </w:pPr>
              </w:pPrChange>
            </w:pPr>
            <w:del w:id="14973" w:author="Tran Huan" w:date="2018-11-25T22:00:00Z">
              <w:r w:rsidDel="00096943">
                <w:rPr>
                  <w:lang w:val="en-US"/>
                </w:rPr>
                <w:delText>2</w:delText>
              </w:r>
            </w:del>
          </w:p>
        </w:tc>
        <w:tc>
          <w:tcPr>
            <w:tcW w:w="2120" w:type="dxa"/>
          </w:tcPr>
          <w:p w14:paraId="6A7B3813" w14:textId="7CA4D88F" w:rsidR="00977C58" w:rsidDel="00096943" w:rsidRDefault="00977C58">
            <w:pPr>
              <w:spacing w:line="276" w:lineRule="auto"/>
              <w:rPr>
                <w:del w:id="14974" w:author="Tran Huan" w:date="2018-11-25T22:00:00Z"/>
                <w:lang w:val="en-US"/>
              </w:rPr>
              <w:pPrChange w:id="14975" w:author="phuong vu" w:date="2018-11-23T13:48:00Z">
                <w:pPr>
                  <w:spacing w:line="360" w:lineRule="auto"/>
                </w:pPr>
              </w:pPrChange>
            </w:pPr>
            <w:del w:id="14976" w:author="Tran Huan" w:date="2018-11-25T22:00:00Z">
              <w:r w:rsidDel="00096943">
                <w:rPr>
                  <w:lang w:val="en-US"/>
                </w:rPr>
                <w:delText>customer</w:delText>
              </w:r>
            </w:del>
          </w:p>
        </w:tc>
        <w:tc>
          <w:tcPr>
            <w:tcW w:w="1463" w:type="dxa"/>
          </w:tcPr>
          <w:p w14:paraId="1423280B" w14:textId="5B14D837" w:rsidR="00977C58" w:rsidDel="00096943" w:rsidRDefault="00977C58">
            <w:pPr>
              <w:spacing w:line="276" w:lineRule="auto"/>
              <w:jc w:val="center"/>
              <w:rPr>
                <w:del w:id="14977" w:author="Tran Huan" w:date="2018-11-25T22:00:00Z"/>
                <w:lang w:val="en-US"/>
              </w:rPr>
              <w:pPrChange w:id="14978" w:author="phuong vu" w:date="2018-11-23T13:48:00Z">
                <w:pPr>
                  <w:spacing w:line="360" w:lineRule="auto"/>
                  <w:jc w:val="center"/>
                </w:pPr>
              </w:pPrChange>
            </w:pPr>
          </w:p>
        </w:tc>
        <w:tc>
          <w:tcPr>
            <w:tcW w:w="1463" w:type="dxa"/>
          </w:tcPr>
          <w:p w14:paraId="23C3DA22" w14:textId="49B78FF8" w:rsidR="00977C58" w:rsidDel="00096943" w:rsidRDefault="00977C58">
            <w:pPr>
              <w:spacing w:line="276" w:lineRule="auto"/>
              <w:jc w:val="center"/>
              <w:rPr>
                <w:del w:id="14979" w:author="Tran Huan" w:date="2018-11-25T22:00:00Z"/>
                <w:lang w:val="en-US"/>
              </w:rPr>
              <w:pPrChange w:id="14980" w:author="phuong vu" w:date="2018-11-23T13:48:00Z">
                <w:pPr>
                  <w:spacing w:line="360" w:lineRule="auto"/>
                  <w:jc w:val="center"/>
                </w:pPr>
              </w:pPrChange>
            </w:pPr>
          </w:p>
        </w:tc>
        <w:tc>
          <w:tcPr>
            <w:tcW w:w="1463" w:type="dxa"/>
          </w:tcPr>
          <w:p w14:paraId="2B93FD4E" w14:textId="221AFCB4" w:rsidR="00977C58" w:rsidDel="00096943" w:rsidRDefault="00977C58">
            <w:pPr>
              <w:spacing w:line="276" w:lineRule="auto"/>
              <w:jc w:val="center"/>
              <w:rPr>
                <w:del w:id="14981" w:author="Tran Huan" w:date="2018-11-25T22:00:00Z"/>
                <w:lang w:val="en-US"/>
              </w:rPr>
              <w:pPrChange w:id="14982" w:author="phuong vu" w:date="2018-11-23T13:48:00Z">
                <w:pPr>
                  <w:spacing w:line="360" w:lineRule="auto"/>
                  <w:jc w:val="center"/>
                </w:pPr>
              </w:pPrChange>
            </w:pPr>
          </w:p>
        </w:tc>
        <w:tc>
          <w:tcPr>
            <w:tcW w:w="1463" w:type="dxa"/>
          </w:tcPr>
          <w:p w14:paraId="67696097" w14:textId="005D568B" w:rsidR="00977C58" w:rsidDel="00096943" w:rsidRDefault="00977C58">
            <w:pPr>
              <w:spacing w:line="276" w:lineRule="auto"/>
              <w:jc w:val="center"/>
              <w:rPr>
                <w:del w:id="14983" w:author="Tran Huan" w:date="2018-11-25T22:00:00Z"/>
                <w:lang w:val="en-US"/>
              </w:rPr>
              <w:pPrChange w:id="14984" w:author="phuong vu" w:date="2018-11-23T13:48:00Z">
                <w:pPr>
                  <w:jc w:val="center"/>
                </w:pPr>
              </w:pPrChange>
            </w:pPr>
            <w:del w:id="14985" w:author="Tran Huan" w:date="2018-11-25T22:00:00Z">
              <w:r w:rsidDel="00096943">
                <w:rPr>
                  <w:lang w:val="en-US"/>
                </w:rPr>
                <w:delText>X</w:delText>
              </w:r>
            </w:del>
          </w:p>
        </w:tc>
      </w:tr>
      <w:tr w:rsidR="00977C58" w:rsidDel="00096943" w14:paraId="17D7C228" w14:textId="10DAFC5F" w:rsidTr="009A04B7">
        <w:trPr>
          <w:del w:id="14986" w:author="Tran Huan" w:date="2018-11-25T22:00:00Z"/>
        </w:trPr>
        <w:tc>
          <w:tcPr>
            <w:tcW w:w="805" w:type="dxa"/>
          </w:tcPr>
          <w:p w14:paraId="54308DDD" w14:textId="4A8FE5E2" w:rsidR="00977C58" w:rsidDel="00096943" w:rsidRDefault="00977C58">
            <w:pPr>
              <w:spacing w:line="276" w:lineRule="auto"/>
              <w:jc w:val="center"/>
              <w:rPr>
                <w:del w:id="14987" w:author="Tran Huan" w:date="2018-11-25T22:00:00Z"/>
                <w:lang w:val="en-US"/>
              </w:rPr>
              <w:pPrChange w:id="14988" w:author="phuong vu" w:date="2018-11-23T13:48:00Z">
                <w:pPr>
                  <w:spacing w:line="360" w:lineRule="auto"/>
                  <w:jc w:val="center"/>
                </w:pPr>
              </w:pPrChange>
            </w:pPr>
            <w:del w:id="14989" w:author="Tran Huan" w:date="2018-11-25T22:00:00Z">
              <w:r w:rsidDel="00096943">
                <w:rPr>
                  <w:lang w:val="en-US"/>
                </w:rPr>
                <w:delText>3</w:delText>
              </w:r>
            </w:del>
          </w:p>
        </w:tc>
        <w:tc>
          <w:tcPr>
            <w:tcW w:w="2120" w:type="dxa"/>
          </w:tcPr>
          <w:p w14:paraId="65BF33D2" w14:textId="0C056349" w:rsidR="00977C58" w:rsidDel="00096943" w:rsidRDefault="00DC4C5A">
            <w:pPr>
              <w:spacing w:line="276" w:lineRule="auto"/>
              <w:rPr>
                <w:del w:id="14990" w:author="Tran Huan" w:date="2018-11-25T22:00:00Z"/>
                <w:lang w:val="en-US"/>
              </w:rPr>
              <w:pPrChange w:id="14991" w:author="phuong vu" w:date="2018-11-23T13:48:00Z">
                <w:pPr>
                  <w:spacing w:line="360" w:lineRule="auto"/>
                </w:pPr>
              </w:pPrChange>
            </w:pPr>
            <w:del w:id="14992" w:author="Tran Huan" w:date="2018-11-25T22:00:00Z">
              <w:r w:rsidDel="00096943">
                <w:rPr>
                  <w:lang w:val="en-US"/>
                </w:rPr>
                <w:delText>order_detail</w:delText>
              </w:r>
            </w:del>
          </w:p>
        </w:tc>
        <w:tc>
          <w:tcPr>
            <w:tcW w:w="1463" w:type="dxa"/>
          </w:tcPr>
          <w:p w14:paraId="7333E5A3" w14:textId="45BEA9FB" w:rsidR="00977C58" w:rsidDel="00096943" w:rsidRDefault="00977C58">
            <w:pPr>
              <w:spacing w:line="276" w:lineRule="auto"/>
              <w:jc w:val="center"/>
              <w:rPr>
                <w:del w:id="14993" w:author="Tran Huan" w:date="2018-11-25T22:00:00Z"/>
                <w:lang w:val="en-US"/>
              </w:rPr>
              <w:pPrChange w:id="14994" w:author="phuong vu" w:date="2018-11-23T13:48:00Z">
                <w:pPr>
                  <w:spacing w:line="360" w:lineRule="auto"/>
                  <w:jc w:val="center"/>
                </w:pPr>
              </w:pPrChange>
            </w:pPr>
          </w:p>
        </w:tc>
        <w:tc>
          <w:tcPr>
            <w:tcW w:w="1463" w:type="dxa"/>
          </w:tcPr>
          <w:p w14:paraId="28FDA310" w14:textId="3E8BE072" w:rsidR="00977C58" w:rsidDel="00096943" w:rsidRDefault="00977C58">
            <w:pPr>
              <w:spacing w:line="276" w:lineRule="auto"/>
              <w:jc w:val="center"/>
              <w:rPr>
                <w:del w:id="14995" w:author="Tran Huan" w:date="2018-11-25T22:00:00Z"/>
                <w:lang w:val="en-US"/>
              </w:rPr>
              <w:pPrChange w:id="14996" w:author="phuong vu" w:date="2018-11-23T13:48:00Z">
                <w:pPr>
                  <w:spacing w:line="360" w:lineRule="auto"/>
                  <w:jc w:val="center"/>
                </w:pPr>
              </w:pPrChange>
            </w:pPr>
          </w:p>
        </w:tc>
        <w:tc>
          <w:tcPr>
            <w:tcW w:w="1463" w:type="dxa"/>
          </w:tcPr>
          <w:p w14:paraId="2565789A" w14:textId="172E3C39" w:rsidR="00977C58" w:rsidDel="00096943" w:rsidRDefault="00977C58">
            <w:pPr>
              <w:spacing w:line="276" w:lineRule="auto"/>
              <w:jc w:val="center"/>
              <w:rPr>
                <w:del w:id="14997" w:author="Tran Huan" w:date="2018-11-25T22:00:00Z"/>
                <w:lang w:val="en-US"/>
              </w:rPr>
              <w:pPrChange w:id="14998" w:author="phuong vu" w:date="2018-11-23T13:48:00Z">
                <w:pPr>
                  <w:spacing w:line="360" w:lineRule="auto"/>
                  <w:jc w:val="center"/>
                </w:pPr>
              </w:pPrChange>
            </w:pPr>
          </w:p>
        </w:tc>
        <w:tc>
          <w:tcPr>
            <w:tcW w:w="1463" w:type="dxa"/>
          </w:tcPr>
          <w:p w14:paraId="40D072FA" w14:textId="3655B3AE" w:rsidR="00977C58" w:rsidDel="00096943" w:rsidRDefault="00DC4C5A">
            <w:pPr>
              <w:spacing w:line="276" w:lineRule="auto"/>
              <w:jc w:val="center"/>
              <w:rPr>
                <w:del w:id="14999" w:author="Tran Huan" w:date="2018-11-25T22:00:00Z"/>
                <w:lang w:val="en-US"/>
              </w:rPr>
              <w:pPrChange w:id="15000" w:author="phuong vu" w:date="2018-11-23T13:48:00Z">
                <w:pPr>
                  <w:jc w:val="center"/>
                </w:pPr>
              </w:pPrChange>
            </w:pPr>
            <w:del w:id="15001" w:author="Tran Huan" w:date="2018-11-25T22:00:00Z">
              <w:r w:rsidDel="00096943">
                <w:rPr>
                  <w:lang w:val="en-US"/>
                </w:rPr>
                <w:delText>X</w:delText>
              </w:r>
            </w:del>
          </w:p>
        </w:tc>
      </w:tr>
      <w:tr w:rsidR="00DC4C5A" w:rsidDel="00096943" w14:paraId="6356BF95" w14:textId="74822FEF" w:rsidTr="009A04B7">
        <w:trPr>
          <w:del w:id="15002" w:author="Tran Huan" w:date="2018-11-25T22:00:00Z"/>
        </w:trPr>
        <w:tc>
          <w:tcPr>
            <w:tcW w:w="805" w:type="dxa"/>
          </w:tcPr>
          <w:p w14:paraId="4C717771" w14:textId="3C107A0A" w:rsidR="00DC4C5A" w:rsidDel="00096943" w:rsidRDefault="00DC4C5A">
            <w:pPr>
              <w:spacing w:line="276" w:lineRule="auto"/>
              <w:jc w:val="center"/>
              <w:rPr>
                <w:del w:id="15003" w:author="Tran Huan" w:date="2018-11-25T22:00:00Z"/>
                <w:lang w:val="en-US"/>
              </w:rPr>
              <w:pPrChange w:id="15004" w:author="phuong vu" w:date="2018-11-23T13:48:00Z">
                <w:pPr>
                  <w:spacing w:line="360" w:lineRule="auto"/>
                  <w:jc w:val="center"/>
                </w:pPr>
              </w:pPrChange>
            </w:pPr>
            <w:del w:id="15005" w:author="Tran Huan" w:date="2018-11-25T22:00:00Z">
              <w:r w:rsidDel="00096943">
                <w:rPr>
                  <w:lang w:val="en-US"/>
                </w:rPr>
                <w:delText>4</w:delText>
              </w:r>
            </w:del>
          </w:p>
        </w:tc>
        <w:tc>
          <w:tcPr>
            <w:tcW w:w="2120" w:type="dxa"/>
          </w:tcPr>
          <w:p w14:paraId="3800169F" w14:textId="5F26ADF1" w:rsidR="00DC4C5A" w:rsidDel="00096943" w:rsidRDefault="00DC4C5A">
            <w:pPr>
              <w:spacing w:line="276" w:lineRule="auto"/>
              <w:rPr>
                <w:del w:id="15006" w:author="Tran Huan" w:date="2018-11-25T22:00:00Z"/>
                <w:lang w:val="en-US"/>
              </w:rPr>
              <w:pPrChange w:id="15007" w:author="phuong vu" w:date="2018-11-23T13:48:00Z">
                <w:pPr>
                  <w:spacing w:line="360" w:lineRule="auto"/>
                </w:pPr>
              </w:pPrChange>
            </w:pPr>
            <w:del w:id="15008" w:author="Tran Huan" w:date="2018-11-25T22:00:00Z">
              <w:r w:rsidDel="00096943">
                <w:rPr>
                  <w:lang w:val="en-US"/>
                </w:rPr>
                <w:delText>receipt</w:delText>
              </w:r>
            </w:del>
          </w:p>
        </w:tc>
        <w:tc>
          <w:tcPr>
            <w:tcW w:w="1463" w:type="dxa"/>
          </w:tcPr>
          <w:p w14:paraId="7670B32A" w14:textId="69EBEE5C" w:rsidR="00DC4C5A" w:rsidDel="00096943" w:rsidRDefault="00DC4C5A">
            <w:pPr>
              <w:spacing w:line="276" w:lineRule="auto"/>
              <w:jc w:val="center"/>
              <w:rPr>
                <w:del w:id="15009" w:author="Tran Huan" w:date="2018-11-25T22:00:00Z"/>
                <w:lang w:val="en-US"/>
              </w:rPr>
              <w:pPrChange w:id="15010" w:author="phuong vu" w:date="2018-11-23T13:48:00Z">
                <w:pPr>
                  <w:spacing w:line="360" w:lineRule="auto"/>
                  <w:jc w:val="center"/>
                </w:pPr>
              </w:pPrChange>
            </w:pPr>
          </w:p>
        </w:tc>
        <w:tc>
          <w:tcPr>
            <w:tcW w:w="1463" w:type="dxa"/>
          </w:tcPr>
          <w:p w14:paraId="5C96578E" w14:textId="1B242A46" w:rsidR="00DC4C5A" w:rsidDel="00096943" w:rsidRDefault="00DC4C5A">
            <w:pPr>
              <w:spacing w:line="276" w:lineRule="auto"/>
              <w:jc w:val="center"/>
              <w:rPr>
                <w:del w:id="15011" w:author="Tran Huan" w:date="2018-11-25T22:00:00Z"/>
                <w:lang w:val="en-US"/>
              </w:rPr>
              <w:pPrChange w:id="15012" w:author="phuong vu" w:date="2018-11-23T13:48:00Z">
                <w:pPr>
                  <w:spacing w:line="360" w:lineRule="auto"/>
                  <w:jc w:val="center"/>
                </w:pPr>
              </w:pPrChange>
            </w:pPr>
          </w:p>
        </w:tc>
        <w:tc>
          <w:tcPr>
            <w:tcW w:w="1463" w:type="dxa"/>
          </w:tcPr>
          <w:p w14:paraId="0EA9C1D3" w14:textId="557673A7" w:rsidR="00DC4C5A" w:rsidDel="00096943" w:rsidRDefault="00DC4C5A">
            <w:pPr>
              <w:spacing w:line="276" w:lineRule="auto"/>
              <w:jc w:val="center"/>
              <w:rPr>
                <w:del w:id="15013" w:author="Tran Huan" w:date="2018-11-25T22:00:00Z"/>
                <w:lang w:val="en-US"/>
              </w:rPr>
              <w:pPrChange w:id="15014" w:author="phuong vu" w:date="2018-11-23T13:48:00Z">
                <w:pPr>
                  <w:spacing w:line="360" w:lineRule="auto"/>
                  <w:jc w:val="center"/>
                </w:pPr>
              </w:pPrChange>
            </w:pPr>
          </w:p>
        </w:tc>
        <w:tc>
          <w:tcPr>
            <w:tcW w:w="1463" w:type="dxa"/>
          </w:tcPr>
          <w:p w14:paraId="217D69F6" w14:textId="3C3FBEA9" w:rsidR="00DC4C5A" w:rsidDel="00096943" w:rsidRDefault="00DC4C5A">
            <w:pPr>
              <w:spacing w:line="276" w:lineRule="auto"/>
              <w:jc w:val="center"/>
              <w:rPr>
                <w:del w:id="15015" w:author="Tran Huan" w:date="2018-11-25T22:00:00Z"/>
                <w:lang w:val="en-US"/>
              </w:rPr>
              <w:pPrChange w:id="15016" w:author="phuong vu" w:date="2018-11-23T13:48:00Z">
                <w:pPr>
                  <w:jc w:val="center"/>
                </w:pPr>
              </w:pPrChange>
            </w:pPr>
            <w:del w:id="15017" w:author="Tran Huan" w:date="2018-11-25T22:00:00Z">
              <w:r w:rsidDel="00096943">
                <w:rPr>
                  <w:lang w:val="en-US"/>
                </w:rPr>
                <w:delText>X</w:delText>
              </w:r>
            </w:del>
          </w:p>
        </w:tc>
      </w:tr>
    </w:tbl>
    <w:p w14:paraId="06FAA0E5" w14:textId="4175DC29" w:rsidR="00977C58" w:rsidRPr="006C3B6C" w:rsidDel="00096943" w:rsidRDefault="00977C58">
      <w:pPr>
        <w:spacing w:line="276" w:lineRule="auto"/>
        <w:rPr>
          <w:del w:id="15018" w:author="Tran Huan" w:date="2018-11-25T22:00:00Z"/>
          <w:lang w:val="en-US"/>
        </w:rPr>
        <w:pPrChange w:id="15019" w:author="phuong vu" w:date="2018-11-23T13:48:00Z">
          <w:pPr/>
        </w:pPrChange>
      </w:pPr>
    </w:p>
    <w:p w14:paraId="3207BAD8" w14:textId="7B529412" w:rsidR="00070C2F" w:rsidRPr="006C3B6C" w:rsidDel="00096943" w:rsidRDefault="00070C2F">
      <w:pPr>
        <w:pStyle w:val="Heading6"/>
        <w:spacing w:line="276" w:lineRule="auto"/>
        <w:rPr>
          <w:del w:id="15020" w:author="Tran Huan" w:date="2018-11-25T22:00:00Z"/>
          <w:lang w:val="en-US"/>
        </w:rPr>
        <w:pPrChange w:id="15021" w:author="phuong vu" w:date="2018-11-23T13:48:00Z">
          <w:pPr>
            <w:pStyle w:val="Heading6"/>
          </w:pPr>
        </w:pPrChange>
      </w:pPr>
      <w:del w:id="15022" w:author="Tran Huan" w:date="2018-11-25T22:00:00Z">
        <w:r w:rsidDel="00096943">
          <w:rPr>
            <w:lang w:val="en-US"/>
          </w:rPr>
          <w:delText>Cách xử lí</w:delText>
        </w:r>
      </w:del>
    </w:p>
    <w:p w14:paraId="686E3210" w14:textId="196E392B" w:rsidR="00F02EAB" w:rsidDel="00096943" w:rsidRDefault="005E64D7">
      <w:pPr>
        <w:pStyle w:val="Heading5"/>
        <w:spacing w:line="276" w:lineRule="auto"/>
        <w:rPr>
          <w:del w:id="15023" w:author="Tran Huan" w:date="2018-11-25T22:00:00Z"/>
          <w:lang w:val="en-US"/>
        </w:rPr>
        <w:pPrChange w:id="15024" w:author="phuong vu" w:date="2018-11-23T13:48:00Z">
          <w:pPr>
            <w:pStyle w:val="Heading5"/>
          </w:pPr>
        </w:pPrChange>
      </w:pPr>
      <w:del w:id="15025" w:author="Tran Huan" w:date="2018-11-25T22:00:00Z">
        <w:r w:rsidDel="00096943">
          <w:rPr>
            <w:lang w:val="en-US"/>
          </w:rPr>
          <w:delText>Thay đổi trạng thái đơn hàng</w:delText>
        </w:r>
      </w:del>
    </w:p>
    <w:p w14:paraId="0BC6DA29" w14:textId="1342BC05" w:rsidR="00070C2F" w:rsidDel="00096943" w:rsidRDefault="00070C2F">
      <w:pPr>
        <w:pStyle w:val="Heading6"/>
        <w:spacing w:line="276" w:lineRule="auto"/>
        <w:rPr>
          <w:del w:id="15026" w:author="Tran Huan" w:date="2018-11-25T22:00:00Z"/>
          <w:lang w:val="en-US"/>
        </w:rPr>
        <w:pPrChange w:id="15027" w:author="phuong vu" w:date="2018-11-23T13:48:00Z">
          <w:pPr>
            <w:pStyle w:val="Heading6"/>
          </w:pPr>
        </w:pPrChange>
      </w:pPr>
      <w:del w:id="15028" w:author="Tran Huan" w:date="2018-11-25T22:00:00Z">
        <w:r w:rsidDel="00096943">
          <w:rPr>
            <w:lang w:val="en-US"/>
          </w:rPr>
          <w:delText>Mục đích</w:delText>
        </w:r>
      </w:del>
    </w:p>
    <w:p w14:paraId="67EF670D" w14:textId="7503C6F5" w:rsidR="00DC4C5A" w:rsidRPr="006C3B6C" w:rsidDel="00096943" w:rsidRDefault="008977B2">
      <w:pPr>
        <w:spacing w:line="276" w:lineRule="auto"/>
        <w:ind w:firstLine="720"/>
        <w:rPr>
          <w:del w:id="15029" w:author="Tran Huan" w:date="2018-11-25T22:00:00Z"/>
          <w:lang w:val="en-US"/>
        </w:rPr>
        <w:pPrChange w:id="15030" w:author="phuong vu" w:date="2018-11-23T13:48:00Z">
          <w:pPr>
            <w:ind w:firstLine="720"/>
          </w:pPr>
        </w:pPrChange>
      </w:pPr>
      <w:del w:id="15031" w:author="Tran Huan" w:date="2018-11-25T22:00:00Z">
        <w:r w:rsidDel="00096943">
          <w:rPr>
            <w:lang w:val="en-US"/>
          </w:rPr>
          <w:delTex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delText>
        </w:r>
      </w:del>
    </w:p>
    <w:p w14:paraId="66AC1F93" w14:textId="134A0ED5" w:rsidR="00070C2F" w:rsidDel="00096943" w:rsidRDefault="00070C2F">
      <w:pPr>
        <w:pStyle w:val="Heading6"/>
        <w:spacing w:line="276" w:lineRule="auto"/>
        <w:rPr>
          <w:del w:id="15032" w:author="Tran Huan" w:date="2018-11-25T22:00:00Z"/>
          <w:lang w:val="en-US"/>
        </w:rPr>
        <w:pPrChange w:id="15033" w:author="phuong vu" w:date="2018-11-23T13:48:00Z">
          <w:pPr>
            <w:pStyle w:val="Heading6"/>
          </w:pPr>
        </w:pPrChange>
      </w:pPr>
      <w:del w:id="15034" w:author="Tran Huan" w:date="2018-11-25T22:00:00Z">
        <w:r w:rsidDel="00096943">
          <w:rPr>
            <w:lang w:val="en-US"/>
          </w:rPr>
          <w:delText>Giao diện</w:delText>
        </w:r>
      </w:del>
    </w:p>
    <w:p w14:paraId="6F7EA79A" w14:textId="5BBF9956" w:rsidR="008977B2" w:rsidDel="00096943" w:rsidRDefault="009A04B7">
      <w:pPr>
        <w:keepNext/>
        <w:spacing w:line="276" w:lineRule="auto"/>
        <w:rPr>
          <w:del w:id="15035" w:author="Tran Huan" w:date="2018-11-25T22:00:00Z"/>
        </w:rPr>
        <w:pPrChange w:id="15036" w:author="phuong vu" w:date="2018-11-23T13:48:00Z">
          <w:pPr>
            <w:keepNext/>
          </w:pPr>
        </w:pPrChange>
      </w:pPr>
      <w:del w:id="15037" w:author="Tran Huan" w:date="2018-11-25T22:00:00Z">
        <w:r w:rsidDel="00096943">
          <w:rPr>
            <w:noProof/>
            <w:lang w:val="en-US"/>
          </w:rPr>
          <w:drawing>
            <wp:inline distT="0" distB="0" distL="0" distR="0" wp14:anchorId="507A8F8B" wp14:editId="03A694A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del>
    </w:p>
    <w:p w14:paraId="3F269E41" w14:textId="00524528" w:rsidR="008977B2" w:rsidRPr="000245EB" w:rsidDel="00096943" w:rsidRDefault="008977B2">
      <w:pPr>
        <w:pStyle w:val="Caption"/>
        <w:spacing w:line="276" w:lineRule="auto"/>
        <w:rPr>
          <w:del w:id="15038" w:author="Tran Huan" w:date="2018-11-25T22:00:00Z"/>
          <w:szCs w:val="26"/>
          <w:rPrChange w:id="15039" w:author="Tran Huan" w:date="2018-11-25T16:08:00Z">
            <w:rPr>
              <w:del w:id="15040" w:author="Tran Huan" w:date="2018-11-25T22:00:00Z"/>
              <w:lang w:val="en-US"/>
            </w:rPr>
          </w:rPrChange>
        </w:rPr>
        <w:pPrChange w:id="15041" w:author="phuong vu" w:date="2018-11-23T13:48:00Z">
          <w:pPr>
            <w:pStyle w:val="Caption"/>
            <w:spacing w:line="276" w:lineRule="auto"/>
          </w:pPr>
        </w:pPrChange>
      </w:pPr>
      <w:del w:id="15042" w:author="Tran Huan" w:date="2018-11-25T22:00:00Z">
        <w:r w:rsidRPr="009B63D4" w:rsidDel="00096943">
          <w:rPr>
            <w:szCs w:val="26"/>
          </w:rPr>
          <w:delText xml:space="preserve">Hình </w:delText>
        </w:r>
      </w:del>
      <w:ins w:id="15043" w:author="phuong vu" w:date="2018-11-22T18:14:00Z">
        <w:del w:id="15044" w:author="Tran Huan" w:date="2018-11-25T22:00:00Z">
          <w:r w:rsidR="00627671" w:rsidDel="00096943">
            <w:rPr>
              <w:i/>
              <w:iCs w:val="0"/>
            </w:rPr>
            <w:fldChar w:fldCharType="begin"/>
          </w:r>
          <w:r w:rsidR="00627671" w:rsidDel="00096943">
            <w:rPr>
              <w:szCs w:val="26"/>
            </w:rPr>
            <w:delInstrText xml:space="preserve"> STYLEREF 1 \s </w:delInstrText>
          </w:r>
        </w:del>
      </w:ins>
      <w:del w:id="15045" w:author="Tran Huan" w:date="2018-11-25T22:00:00Z">
        <w:r w:rsidR="00627671" w:rsidDel="00096943">
          <w:rPr>
            <w:i/>
            <w:iCs w:val="0"/>
          </w:rPr>
          <w:fldChar w:fldCharType="separate"/>
        </w:r>
        <w:r w:rsidR="00627671" w:rsidDel="00096943">
          <w:rPr>
            <w:noProof/>
            <w:szCs w:val="26"/>
          </w:rPr>
          <w:delText>3</w:delText>
        </w:r>
      </w:del>
      <w:ins w:id="15046" w:author="phuong vu" w:date="2018-11-22T18:14:00Z">
        <w:del w:id="15047"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5048" w:author="Tran Huan" w:date="2018-11-25T22:00:00Z">
        <w:r w:rsidR="00627671" w:rsidDel="00096943">
          <w:rPr>
            <w:i/>
            <w:iCs w:val="0"/>
          </w:rPr>
          <w:fldChar w:fldCharType="separate"/>
        </w:r>
      </w:del>
      <w:ins w:id="15049" w:author="phuong vu" w:date="2018-11-22T18:14:00Z">
        <w:del w:id="15050" w:author="Tran Huan" w:date="2018-11-25T22:00:00Z">
          <w:r w:rsidR="00627671" w:rsidDel="00096943">
            <w:rPr>
              <w:noProof/>
              <w:szCs w:val="26"/>
            </w:rPr>
            <w:delText>8</w:delText>
          </w:r>
          <w:r w:rsidR="00627671" w:rsidDel="00096943">
            <w:rPr>
              <w:i/>
              <w:iCs w:val="0"/>
            </w:rPr>
            <w:fldChar w:fldCharType="end"/>
          </w:r>
        </w:del>
      </w:ins>
      <w:del w:id="15051"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5</w:delText>
        </w:r>
        <w:r w:rsidR="006C103E" w:rsidDel="00096943">
          <w:rPr>
            <w:i/>
            <w:iCs w:val="0"/>
          </w:rPr>
          <w:fldChar w:fldCharType="end"/>
        </w:r>
        <w:r w:rsidRPr="000245EB" w:rsidDel="00096943">
          <w:rPr>
            <w:iCs w:val="0"/>
            <w:rPrChange w:id="15052" w:author="Tran Huan" w:date="2018-11-25T16:08:00Z">
              <w:rPr>
                <w:lang w:val="en-US"/>
              </w:rPr>
            </w:rPrChange>
          </w:rPr>
          <w:delText xml:space="preserve"> Giao diện các chức năng với trạng thái "đang chờ"</w:delText>
        </w:r>
      </w:del>
    </w:p>
    <w:p w14:paraId="178603B0" w14:textId="2EFBFA61" w:rsidR="00264BCF" w:rsidDel="00096943" w:rsidRDefault="00264BCF">
      <w:pPr>
        <w:keepNext/>
        <w:spacing w:line="276" w:lineRule="auto"/>
        <w:rPr>
          <w:del w:id="15053" w:author="Tran Huan" w:date="2018-11-25T22:00:00Z"/>
        </w:rPr>
        <w:pPrChange w:id="15054" w:author="phuong vu" w:date="2018-11-23T13:48:00Z">
          <w:pPr>
            <w:keepNext/>
          </w:pPr>
        </w:pPrChange>
      </w:pPr>
      <w:del w:id="15055" w:author="Tran Huan" w:date="2018-11-25T22:00:00Z">
        <w:r w:rsidDel="00096943">
          <w:rPr>
            <w:noProof/>
            <w:lang w:val="en-US"/>
          </w:rPr>
          <w:drawing>
            <wp:inline distT="0" distB="0" distL="0" distR="0" wp14:anchorId="5AEA0DE7" wp14:editId="28A25FFB">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del>
    </w:p>
    <w:p w14:paraId="0CCD4B1D" w14:textId="42FAA969" w:rsidR="00264BCF" w:rsidRPr="000245EB" w:rsidDel="00096943" w:rsidRDefault="00264BCF">
      <w:pPr>
        <w:pStyle w:val="Caption"/>
        <w:spacing w:line="276" w:lineRule="auto"/>
        <w:rPr>
          <w:del w:id="15056" w:author="Tran Huan" w:date="2018-11-25T22:00:00Z"/>
          <w:szCs w:val="26"/>
          <w:rPrChange w:id="15057" w:author="Tran Huan" w:date="2018-11-25T16:08:00Z">
            <w:rPr>
              <w:del w:id="15058" w:author="Tran Huan" w:date="2018-11-25T22:00:00Z"/>
              <w:lang w:val="en-US"/>
            </w:rPr>
          </w:rPrChange>
        </w:rPr>
        <w:pPrChange w:id="15059" w:author="phuong vu" w:date="2018-11-23T13:48:00Z">
          <w:pPr>
            <w:pStyle w:val="Caption"/>
            <w:spacing w:line="276" w:lineRule="auto"/>
          </w:pPr>
        </w:pPrChange>
      </w:pPr>
      <w:del w:id="15060" w:author="Tran Huan" w:date="2018-11-25T22:00:00Z">
        <w:r w:rsidRPr="009B63D4" w:rsidDel="00096943">
          <w:rPr>
            <w:szCs w:val="26"/>
          </w:rPr>
          <w:delText xml:space="preserve">Hình </w:delText>
        </w:r>
      </w:del>
      <w:ins w:id="15061" w:author="phuong vu" w:date="2018-11-22T18:14:00Z">
        <w:del w:id="15062" w:author="Tran Huan" w:date="2018-11-25T22:00:00Z">
          <w:r w:rsidR="00627671" w:rsidDel="00096943">
            <w:rPr>
              <w:i/>
              <w:iCs w:val="0"/>
            </w:rPr>
            <w:fldChar w:fldCharType="begin"/>
          </w:r>
          <w:r w:rsidR="00627671" w:rsidDel="00096943">
            <w:rPr>
              <w:szCs w:val="26"/>
            </w:rPr>
            <w:delInstrText xml:space="preserve"> STYLEREF 1 \s </w:delInstrText>
          </w:r>
        </w:del>
      </w:ins>
      <w:del w:id="15063" w:author="Tran Huan" w:date="2018-11-25T22:00:00Z">
        <w:r w:rsidR="00627671" w:rsidDel="00096943">
          <w:rPr>
            <w:i/>
            <w:iCs w:val="0"/>
          </w:rPr>
          <w:fldChar w:fldCharType="separate"/>
        </w:r>
        <w:r w:rsidR="00627671" w:rsidDel="00096943">
          <w:rPr>
            <w:noProof/>
            <w:szCs w:val="26"/>
          </w:rPr>
          <w:delText>3</w:delText>
        </w:r>
      </w:del>
      <w:ins w:id="15064" w:author="phuong vu" w:date="2018-11-22T18:14:00Z">
        <w:del w:id="15065"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5066" w:author="Tran Huan" w:date="2018-11-25T22:00:00Z">
        <w:r w:rsidR="00627671" w:rsidDel="00096943">
          <w:rPr>
            <w:i/>
            <w:iCs w:val="0"/>
          </w:rPr>
          <w:fldChar w:fldCharType="separate"/>
        </w:r>
      </w:del>
      <w:ins w:id="15067" w:author="phuong vu" w:date="2018-11-22T18:14:00Z">
        <w:del w:id="15068" w:author="Tran Huan" w:date="2018-11-25T22:00:00Z">
          <w:r w:rsidR="00627671" w:rsidDel="00096943">
            <w:rPr>
              <w:noProof/>
              <w:szCs w:val="26"/>
            </w:rPr>
            <w:delText>9</w:delText>
          </w:r>
          <w:r w:rsidR="00627671" w:rsidDel="00096943">
            <w:rPr>
              <w:i/>
              <w:iCs w:val="0"/>
            </w:rPr>
            <w:fldChar w:fldCharType="end"/>
          </w:r>
        </w:del>
      </w:ins>
      <w:del w:id="15069"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6</w:delText>
        </w:r>
        <w:r w:rsidR="006C103E" w:rsidDel="00096943">
          <w:rPr>
            <w:i/>
            <w:iCs w:val="0"/>
          </w:rPr>
          <w:fldChar w:fldCharType="end"/>
        </w:r>
        <w:r w:rsidR="006C103E" w:rsidRPr="000245EB" w:rsidDel="00096943">
          <w:rPr>
            <w:iCs w:val="0"/>
            <w:rPrChange w:id="15070" w:author="Tran Huan" w:date="2018-11-25T16:08:00Z">
              <w:rPr>
                <w:lang w:val="en-US"/>
              </w:rPr>
            </w:rPrChange>
          </w:rPr>
          <w:delText xml:space="preserve"> </w:delText>
        </w:r>
        <w:r w:rsidRPr="009B63D4" w:rsidDel="00096943">
          <w:rPr>
            <w:szCs w:val="26"/>
          </w:rPr>
          <w:delText>Giao diện các chức năng với trạng thái "đang chờ</w:delText>
        </w:r>
        <w:r w:rsidRPr="000245EB" w:rsidDel="00096943">
          <w:rPr>
            <w:iCs w:val="0"/>
            <w:rPrChange w:id="15071" w:author="Tran Huan" w:date="2018-11-25T16:08:00Z">
              <w:rPr>
                <w:lang w:val="en-US"/>
              </w:rPr>
            </w:rPrChange>
          </w:rPr>
          <w:delText xml:space="preserve"> xử lí</w:delText>
        </w:r>
        <w:r w:rsidRPr="009B63D4" w:rsidDel="00096943">
          <w:rPr>
            <w:szCs w:val="26"/>
          </w:rPr>
          <w:delText>"</w:delText>
        </w:r>
      </w:del>
    </w:p>
    <w:p w14:paraId="5BCDC215" w14:textId="188715C1" w:rsidR="006C103E" w:rsidRPr="009B63D4" w:rsidDel="00096943" w:rsidRDefault="006C103E">
      <w:pPr>
        <w:keepNext/>
        <w:spacing w:line="276" w:lineRule="auto"/>
        <w:jc w:val="center"/>
        <w:rPr>
          <w:del w:id="15072" w:author="Tran Huan" w:date="2018-11-25T22:00:00Z"/>
        </w:rPr>
        <w:pPrChange w:id="15073" w:author="phuong vu" w:date="2018-11-23T13:48:00Z">
          <w:pPr>
            <w:keepNext/>
            <w:jc w:val="center"/>
          </w:pPr>
        </w:pPrChange>
      </w:pPr>
      <w:del w:id="15074" w:author="Tran Huan" w:date="2018-11-25T22:00:00Z">
        <w:r w:rsidRPr="009B63D4" w:rsidDel="00096943">
          <w:rPr>
            <w:noProof/>
            <w:lang w:val="en-US"/>
          </w:rPr>
          <w:drawing>
            <wp:inline distT="0" distB="0" distL="0" distR="0" wp14:anchorId="317E4951" wp14:editId="7848DD52">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del>
    </w:p>
    <w:p w14:paraId="37C50385" w14:textId="09662C71" w:rsidR="008977B2" w:rsidRPr="000245EB" w:rsidDel="00096943" w:rsidRDefault="006C103E">
      <w:pPr>
        <w:pStyle w:val="Caption"/>
        <w:spacing w:line="276" w:lineRule="auto"/>
        <w:rPr>
          <w:del w:id="15075" w:author="Tran Huan" w:date="2018-11-25T22:00:00Z"/>
          <w:szCs w:val="26"/>
          <w:rPrChange w:id="15076" w:author="Tran Huan" w:date="2018-11-25T16:08:00Z">
            <w:rPr>
              <w:del w:id="15077" w:author="Tran Huan" w:date="2018-11-25T22:00:00Z"/>
              <w:lang w:val="en-US"/>
            </w:rPr>
          </w:rPrChange>
        </w:rPr>
        <w:pPrChange w:id="15078" w:author="phuong vu" w:date="2018-11-23T13:48:00Z">
          <w:pPr>
            <w:pStyle w:val="Caption"/>
            <w:spacing w:line="276" w:lineRule="auto"/>
          </w:pPr>
        </w:pPrChange>
      </w:pPr>
      <w:del w:id="15079" w:author="Tran Huan" w:date="2018-11-25T22:00:00Z">
        <w:r w:rsidRPr="009B63D4" w:rsidDel="00096943">
          <w:rPr>
            <w:szCs w:val="26"/>
          </w:rPr>
          <w:delText xml:space="preserve">Hình </w:delText>
        </w:r>
      </w:del>
      <w:ins w:id="15080" w:author="phuong vu" w:date="2018-11-22T18:14:00Z">
        <w:del w:id="15081" w:author="Tran Huan" w:date="2018-11-25T22:00:00Z">
          <w:r w:rsidR="00627671" w:rsidDel="00096943">
            <w:rPr>
              <w:i/>
              <w:iCs w:val="0"/>
            </w:rPr>
            <w:fldChar w:fldCharType="begin"/>
          </w:r>
          <w:r w:rsidR="00627671" w:rsidDel="00096943">
            <w:rPr>
              <w:szCs w:val="26"/>
            </w:rPr>
            <w:delInstrText xml:space="preserve"> STYLEREF 1 \s </w:delInstrText>
          </w:r>
        </w:del>
      </w:ins>
      <w:del w:id="15082" w:author="Tran Huan" w:date="2018-11-25T22:00:00Z">
        <w:r w:rsidR="00627671" w:rsidDel="00096943">
          <w:rPr>
            <w:i/>
            <w:iCs w:val="0"/>
          </w:rPr>
          <w:fldChar w:fldCharType="separate"/>
        </w:r>
        <w:r w:rsidR="00627671" w:rsidDel="00096943">
          <w:rPr>
            <w:noProof/>
            <w:szCs w:val="26"/>
          </w:rPr>
          <w:delText>3</w:delText>
        </w:r>
      </w:del>
      <w:ins w:id="15083" w:author="phuong vu" w:date="2018-11-22T18:14:00Z">
        <w:del w:id="15084"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5085" w:author="Tran Huan" w:date="2018-11-25T22:00:00Z">
        <w:r w:rsidR="00627671" w:rsidDel="00096943">
          <w:rPr>
            <w:i/>
            <w:iCs w:val="0"/>
          </w:rPr>
          <w:fldChar w:fldCharType="separate"/>
        </w:r>
      </w:del>
      <w:ins w:id="15086" w:author="phuong vu" w:date="2018-11-22T18:14:00Z">
        <w:del w:id="15087" w:author="Tran Huan" w:date="2018-11-25T22:00:00Z">
          <w:r w:rsidR="00627671" w:rsidDel="00096943">
            <w:rPr>
              <w:noProof/>
              <w:szCs w:val="26"/>
            </w:rPr>
            <w:delText>10</w:delText>
          </w:r>
          <w:r w:rsidR="00627671" w:rsidDel="00096943">
            <w:rPr>
              <w:i/>
              <w:iCs w:val="0"/>
            </w:rPr>
            <w:fldChar w:fldCharType="end"/>
          </w:r>
        </w:del>
      </w:ins>
      <w:del w:id="15088" w:author="Tran Huan" w:date="2018-11-25T22:00:00Z">
        <w:r w:rsidRPr="009B63D4" w:rsidDel="00096943">
          <w:rPr>
            <w:i/>
            <w:iCs w:val="0"/>
          </w:rPr>
          <w:fldChar w:fldCharType="begin"/>
        </w:r>
        <w:r w:rsidRPr="009B63D4" w:rsidDel="00096943">
          <w:rPr>
            <w:szCs w:val="26"/>
          </w:rPr>
          <w:delInstrText xml:space="preserve"> STYLEREF 1 \s </w:delInstrText>
        </w:r>
        <w:r w:rsidRPr="009B63D4" w:rsidDel="00096943">
          <w:rPr>
            <w:i/>
            <w:iCs w:val="0"/>
          </w:rPr>
          <w:fldChar w:fldCharType="separate"/>
        </w:r>
        <w:r w:rsidRPr="009B63D4" w:rsidDel="00096943">
          <w:rPr>
            <w:noProof/>
            <w:szCs w:val="26"/>
          </w:rPr>
          <w:delText>3</w:delText>
        </w:r>
        <w:r w:rsidRPr="009B63D4" w:rsidDel="00096943">
          <w:rPr>
            <w:i/>
            <w:iCs w:val="0"/>
          </w:rPr>
          <w:fldChar w:fldCharType="end"/>
        </w:r>
        <w:r w:rsidRPr="009B63D4" w:rsidDel="00096943">
          <w:rPr>
            <w:szCs w:val="26"/>
          </w:rPr>
          <w:delText>.</w:delText>
        </w:r>
        <w:r w:rsidRPr="009B63D4" w:rsidDel="00096943">
          <w:rPr>
            <w:i/>
            <w:iCs w:val="0"/>
          </w:rPr>
          <w:fldChar w:fldCharType="begin"/>
        </w:r>
        <w:r w:rsidRPr="009B63D4" w:rsidDel="00096943">
          <w:rPr>
            <w:szCs w:val="26"/>
          </w:rPr>
          <w:delInstrText xml:space="preserve"> SEQ Hình \* ARABIC \s 1 </w:delInstrText>
        </w:r>
        <w:r w:rsidRPr="009B63D4" w:rsidDel="00096943">
          <w:rPr>
            <w:i/>
            <w:iCs w:val="0"/>
          </w:rPr>
          <w:fldChar w:fldCharType="separate"/>
        </w:r>
        <w:r w:rsidRPr="009B63D4" w:rsidDel="00096943">
          <w:rPr>
            <w:noProof/>
            <w:szCs w:val="26"/>
          </w:rPr>
          <w:delText>7</w:delText>
        </w:r>
        <w:r w:rsidRPr="009B63D4" w:rsidDel="00096943">
          <w:rPr>
            <w:i/>
            <w:iCs w:val="0"/>
          </w:rPr>
          <w:fldChar w:fldCharType="end"/>
        </w:r>
        <w:r w:rsidRPr="009B63D4" w:rsidDel="00096943">
          <w:rPr>
            <w:szCs w:val="26"/>
          </w:rPr>
          <w:delText>Giao diện các chức năng với trạng thái "đang xử lí"</w:delText>
        </w:r>
      </w:del>
    </w:p>
    <w:p w14:paraId="10A11BD8" w14:textId="2BE89651" w:rsidR="006C103E" w:rsidRPr="000245EB" w:rsidDel="00096943" w:rsidRDefault="006C103E">
      <w:pPr>
        <w:spacing w:line="276" w:lineRule="auto"/>
        <w:rPr>
          <w:del w:id="15089" w:author="Tran Huan" w:date="2018-11-25T22:00:00Z"/>
          <w:rPrChange w:id="15090" w:author="Tran Huan" w:date="2018-11-25T16:08:00Z">
            <w:rPr>
              <w:del w:id="15091" w:author="Tran Huan" w:date="2018-11-25T22:00:00Z"/>
              <w:lang w:val="en-US"/>
            </w:rPr>
          </w:rPrChange>
        </w:rPr>
        <w:pPrChange w:id="15092" w:author="phuong vu" w:date="2018-11-23T13:48:00Z">
          <w:pPr/>
        </w:pPrChange>
      </w:pPr>
    </w:p>
    <w:p w14:paraId="74442B95" w14:textId="077FC2A1" w:rsidR="00070C2F" w:rsidDel="00096943" w:rsidRDefault="00070C2F">
      <w:pPr>
        <w:pStyle w:val="Heading6"/>
        <w:spacing w:line="276" w:lineRule="auto"/>
        <w:rPr>
          <w:del w:id="15093" w:author="Tran Huan" w:date="2018-11-25T22:00:00Z"/>
          <w:lang w:val="en-US"/>
        </w:rPr>
        <w:pPrChange w:id="15094" w:author="phuong vu" w:date="2018-11-23T13:48:00Z">
          <w:pPr>
            <w:pStyle w:val="Heading6"/>
          </w:pPr>
        </w:pPrChange>
      </w:pPr>
      <w:del w:id="15095"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8977B2" w:rsidDel="00096943" w14:paraId="580B882B" w14:textId="4E5CB4F3" w:rsidTr="009A04B7">
        <w:trPr>
          <w:del w:id="15096" w:author="Tran Huan" w:date="2018-11-25T22:00:00Z"/>
        </w:trPr>
        <w:tc>
          <w:tcPr>
            <w:tcW w:w="805" w:type="dxa"/>
            <w:vAlign w:val="center"/>
          </w:tcPr>
          <w:p w14:paraId="5A9A1055" w14:textId="4B5A4340" w:rsidR="008977B2" w:rsidRPr="007F1EF1" w:rsidDel="00096943" w:rsidRDefault="008977B2">
            <w:pPr>
              <w:spacing w:line="276" w:lineRule="auto"/>
              <w:jc w:val="center"/>
              <w:rPr>
                <w:del w:id="15097" w:author="Tran Huan" w:date="2018-11-25T22:00:00Z"/>
                <w:b/>
                <w:lang w:val="en-US"/>
              </w:rPr>
              <w:pPrChange w:id="15098" w:author="phuong vu" w:date="2018-11-23T13:48:00Z">
                <w:pPr>
                  <w:spacing w:line="360" w:lineRule="auto"/>
                  <w:jc w:val="center"/>
                </w:pPr>
              </w:pPrChange>
            </w:pPr>
            <w:del w:id="15099" w:author="Tran Huan" w:date="2018-11-25T22:00:00Z">
              <w:r w:rsidRPr="007F1EF1" w:rsidDel="00096943">
                <w:rPr>
                  <w:b/>
                  <w:lang w:val="en-US"/>
                </w:rPr>
                <w:delText>STT</w:delText>
              </w:r>
            </w:del>
          </w:p>
        </w:tc>
        <w:tc>
          <w:tcPr>
            <w:tcW w:w="1980" w:type="dxa"/>
            <w:vAlign w:val="center"/>
          </w:tcPr>
          <w:p w14:paraId="63716525" w14:textId="032633AB" w:rsidR="008977B2" w:rsidRPr="007F1EF1" w:rsidDel="00096943" w:rsidRDefault="008977B2">
            <w:pPr>
              <w:spacing w:line="276" w:lineRule="auto"/>
              <w:jc w:val="center"/>
              <w:rPr>
                <w:del w:id="15100" w:author="Tran Huan" w:date="2018-11-25T22:00:00Z"/>
                <w:b/>
                <w:lang w:val="en-US"/>
              </w:rPr>
              <w:pPrChange w:id="15101" w:author="phuong vu" w:date="2018-11-23T13:48:00Z">
                <w:pPr>
                  <w:spacing w:line="360" w:lineRule="auto"/>
                  <w:jc w:val="center"/>
                </w:pPr>
              </w:pPrChange>
            </w:pPr>
            <w:del w:id="15102" w:author="Tran Huan" w:date="2018-11-25T22:00:00Z">
              <w:r w:rsidRPr="007F1EF1" w:rsidDel="00096943">
                <w:rPr>
                  <w:b/>
                  <w:lang w:val="en-US"/>
                </w:rPr>
                <w:delText>Loại điều khiển</w:delText>
              </w:r>
            </w:del>
          </w:p>
        </w:tc>
        <w:tc>
          <w:tcPr>
            <w:tcW w:w="2970" w:type="dxa"/>
            <w:vAlign w:val="center"/>
          </w:tcPr>
          <w:p w14:paraId="1042153C" w14:textId="114848F9" w:rsidR="008977B2" w:rsidRPr="007F1EF1" w:rsidDel="00096943" w:rsidRDefault="008977B2">
            <w:pPr>
              <w:spacing w:line="276" w:lineRule="auto"/>
              <w:jc w:val="center"/>
              <w:rPr>
                <w:del w:id="15103" w:author="Tran Huan" w:date="2018-11-25T22:00:00Z"/>
                <w:b/>
                <w:lang w:val="en-US"/>
              </w:rPr>
              <w:pPrChange w:id="15104" w:author="phuong vu" w:date="2018-11-23T13:48:00Z">
                <w:pPr>
                  <w:spacing w:line="360" w:lineRule="auto"/>
                  <w:jc w:val="center"/>
                </w:pPr>
              </w:pPrChange>
            </w:pPr>
            <w:del w:id="15105" w:author="Tran Huan" w:date="2018-11-25T22:00:00Z">
              <w:r w:rsidRPr="007F1EF1" w:rsidDel="00096943">
                <w:rPr>
                  <w:b/>
                  <w:lang w:val="en-US"/>
                </w:rPr>
                <w:delText>Nội dung thực hiện</w:delText>
              </w:r>
            </w:del>
          </w:p>
        </w:tc>
        <w:tc>
          <w:tcPr>
            <w:tcW w:w="1266" w:type="dxa"/>
            <w:vAlign w:val="center"/>
          </w:tcPr>
          <w:p w14:paraId="52355BA3" w14:textId="6EF3B88B" w:rsidR="008977B2" w:rsidRPr="007F1EF1" w:rsidDel="00096943" w:rsidRDefault="008977B2">
            <w:pPr>
              <w:spacing w:line="276" w:lineRule="auto"/>
              <w:jc w:val="center"/>
              <w:rPr>
                <w:del w:id="15106" w:author="Tran Huan" w:date="2018-11-25T22:00:00Z"/>
                <w:b/>
                <w:lang w:val="en-US"/>
              </w:rPr>
              <w:pPrChange w:id="15107" w:author="phuong vu" w:date="2018-11-23T13:48:00Z">
                <w:pPr>
                  <w:spacing w:line="360" w:lineRule="auto"/>
                  <w:jc w:val="center"/>
                </w:pPr>
              </w:pPrChange>
            </w:pPr>
            <w:del w:id="15108" w:author="Tran Huan" w:date="2018-11-25T22:00:00Z">
              <w:r w:rsidRPr="007F1EF1" w:rsidDel="00096943">
                <w:rPr>
                  <w:b/>
                  <w:lang w:val="en-US"/>
                </w:rPr>
                <w:delText>Giá trị mặc định</w:delText>
              </w:r>
            </w:del>
          </w:p>
        </w:tc>
        <w:tc>
          <w:tcPr>
            <w:tcW w:w="1756" w:type="dxa"/>
            <w:vAlign w:val="center"/>
          </w:tcPr>
          <w:p w14:paraId="640968EF" w14:textId="16FBA103" w:rsidR="008977B2" w:rsidRPr="007F1EF1" w:rsidDel="00096943" w:rsidRDefault="008977B2">
            <w:pPr>
              <w:spacing w:line="276" w:lineRule="auto"/>
              <w:jc w:val="center"/>
              <w:rPr>
                <w:del w:id="15109" w:author="Tran Huan" w:date="2018-11-25T22:00:00Z"/>
                <w:b/>
                <w:lang w:val="en-US"/>
              </w:rPr>
              <w:pPrChange w:id="15110" w:author="phuong vu" w:date="2018-11-23T13:48:00Z">
                <w:pPr>
                  <w:spacing w:line="360" w:lineRule="auto"/>
                  <w:jc w:val="center"/>
                </w:pPr>
              </w:pPrChange>
            </w:pPr>
            <w:del w:id="15111" w:author="Tran Huan" w:date="2018-11-25T22:00:00Z">
              <w:r w:rsidRPr="007F1EF1" w:rsidDel="00096943">
                <w:rPr>
                  <w:b/>
                  <w:lang w:val="en-US"/>
                </w:rPr>
                <w:delText>Lưu ý</w:delText>
              </w:r>
            </w:del>
          </w:p>
        </w:tc>
      </w:tr>
      <w:tr w:rsidR="008977B2" w:rsidDel="00096943" w14:paraId="18B0C72E" w14:textId="0F1258D2" w:rsidTr="009A04B7">
        <w:trPr>
          <w:del w:id="15112" w:author="Tran Huan" w:date="2018-11-25T22:00:00Z"/>
        </w:trPr>
        <w:tc>
          <w:tcPr>
            <w:tcW w:w="805" w:type="dxa"/>
          </w:tcPr>
          <w:p w14:paraId="4D73B050" w14:textId="5596A558" w:rsidR="008977B2" w:rsidDel="00096943" w:rsidRDefault="008977B2">
            <w:pPr>
              <w:spacing w:line="276" w:lineRule="auto"/>
              <w:jc w:val="center"/>
              <w:rPr>
                <w:del w:id="15113" w:author="Tran Huan" w:date="2018-11-25T22:00:00Z"/>
                <w:lang w:val="en-US"/>
              </w:rPr>
              <w:pPrChange w:id="15114" w:author="phuong vu" w:date="2018-11-23T13:48:00Z">
                <w:pPr>
                  <w:spacing w:line="360" w:lineRule="auto"/>
                  <w:jc w:val="center"/>
                </w:pPr>
              </w:pPrChange>
            </w:pPr>
            <w:del w:id="15115" w:author="Tran Huan" w:date="2018-11-25T22:00:00Z">
              <w:r w:rsidDel="00096943">
                <w:rPr>
                  <w:lang w:val="en-US"/>
                </w:rPr>
                <w:delText>1</w:delText>
              </w:r>
            </w:del>
          </w:p>
        </w:tc>
        <w:tc>
          <w:tcPr>
            <w:tcW w:w="1980" w:type="dxa"/>
          </w:tcPr>
          <w:p w14:paraId="6A3FCCF8" w14:textId="57716479" w:rsidR="008977B2" w:rsidDel="00096943" w:rsidRDefault="002938F0">
            <w:pPr>
              <w:spacing w:line="276" w:lineRule="auto"/>
              <w:rPr>
                <w:del w:id="15116" w:author="Tran Huan" w:date="2018-11-25T22:00:00Z"/>
                <w:lang w:val="en-US"/>
              </w:rPr>
              <w:pPrChange w:id="15117" w:author="phuong vu" w:date="2018-11-23T13:48:00Z">
                <w:pPr>
                  <w:spacing w:line="360" w:lineRule="auto"/>
                </w:pPr>
              </w:pPrChange>
            </w:pPr>
            <w:del w:id="15118" w:author="Tran Huan" w:date="2018-11-25T22:00:00Z">
              <w:r w:rsidDel="00096943">
                <w:rPr>
                  <w:lang w:val="en-US"/>
                </w:rPr>
                <w:delText>button</w:delText>
              </w:r>
            </w:del>
          </w:p>
        </w:tc>
        <w:tc>
          <w:tcPr>
            <w:tcW w:w="2970" w:type="dxa"/>
          </w:tcPr>
          <w:p w14:paraId="2CA7331E" w14:textId="6EA498C5" w:rsidR="008977B2" w:rsidDel="00096943" w:rsidRDefault="007801A8">
            <w:pPr>
              <w:spacing w:line="276" w:lineRule="auto"/>
              <w:rPr>
                <w:del w:id="15119" w:author="Tran Huan" w:date="2018-11-25T22:00:00Z"/>
                <w:lang w:val="en-US"/>
              </w:rPr>
              <w:pPrChange w:id="15120" w:author="phuong vu" w:date="2018-11-23T13:48:00Z">
                <w:pPr>
                  <w:spacing w:line="360" w:lineRule="auto"/>
                </w:pPr>
              </w:pPrChange>
            </w:pPr>
            <w:del w:id="15121" w:author="Tran Huan" w:date="2018-11-25T22:00:00Z">
              <w:r w:rsidDel="00096943">
                <w:rPr>
                  <w:lang w:val="en-US"/>
                </w:rPr>
                <w:delText>Chấp nhận đơn hàng</w:delText>
              </w:r>
            </w:del>
          </w:p>
        </w:tc>
        <w:tc>
          <w:tcPr>
            <w:tcW w:w="1266" w:type="dxa"/>
          </w:tcPr>
          <w:p w14:paraId="2560C464" w14:textId="3B85ADBC" w:rsidR="008977B2" w:rsidDel="00096943" w:rsidRDefault="008977B2">
            <w:pPr>
              <w:spacing w:line="276" w:lineRule="auto"/>
              <w:rPr>
                <w:del w:id="15122" w:author="Tran Huan" w:date="2018-11-25T22:00:00Z"/>
                <w:lang w:val="en-US"/>
              </w:rPr>
              <w:pPrChange w:id="15123" w:author="phuong vu" w:date="2018-11-23T13:48:00Z">
                <w:pPr>
                  <w:spacing w:line="360" w:lineRule="auto"/>
                </w:pPr>
              </w:pPrChange>
            </w:pPr>
          </w:p>
        </w:tc>
        <w:tc>
          <w:tcPr>
            <w:tcW w:w="1756" w:type="dxa"/>
          </w:tcPr>
          <w:p w14:paraId="0C5AF68A" w14:textId="1266DBFE" w:rsidR="008977B2" w:rsidDel="00096943" w:rsidRDefault="008977B2">
            <w:pPr>
              <w:spacing w:line="276" w:lineRule="auto"/>
              <w:rPr>
                <w:del w:id="15124" w:author="Tran Huan" w:date="2018-11-25T22:00:00Z"/>
                <w:lang w:val="en-US"/>
              </w:rPr>
              <w:pPrChange w:id="15125" w:author="phuong vu" w:date="2018-11-23T13:48:00Z">
                <w:pPr>
                  <w:spacing w:line="360" w:lineRule="auto"/>
                </w:pPr>
              </w:pPrChange>
            </w:pPr>
          </w:p>
        </w:tc>
      </w:tr>
      <w:tr w:rsidR="008977B2" w:rsidDel="00096943" w14:paraId="1C004E15" w14:textId="22014ECF" w:rsidTr="009A04B7">
        <w:trPr>
          <w:del w:id="15126" w:author="Tran Huan" w:date="2018-11-25T22:00:00Z"/>
        </w:trPr>
        <w:tc>
          <w:tcPr>
            <w:tcW w:w="805" w:type="dxa"/>
          </w:tcPr>
          <w:p w14:paraId="50D5E848" w14:textId="4DE636F2" w:rsidR="008977B2" w:rsidDel="00096943" w:rsidRDefault="008977B2">
            <w:pPr>
              <w:spacing w:line="276" w:lineRule="auto"/>
              <w:jc w:val="center"/>
              <w:rPr>
                <w:del w:id="15127" w:author="Tran Huan" w:date="2018-11-25T22:00:00Z"/>
                <w:lang w:val="en-US"/>
              </w:rPr>
              <w:pPrChange w:id="15128" w:author="phuong vu" w:date="2018-11-23T13:48:00Z">
                <w:pPr>
                  <w:spacing w:line="360" w:lineRule="auto"/>
                  <w:jc w:val="center"/>
                </w:pPr>
              </w:pPrChange>
            </w:pPr>
            <w:del w:id="15129" w:author="Tran Huan" w:date="2018-11-25T22:00:00Z">
              <w:r w:rsidDel="00096943">
                <w:rPr>
                  <w:lang w:val="en-US"/>
                </w:rPr>
                <w:delText>2</w:delText>
              </w:r>
            </w:del>
          </w:p>
        </w:tc>
        <w:tc>
          <w:tcPr>
            <w:tcW w:w="1980" w:type="dxa"/>
          </w:tcPr>
          <w:p w14:paraId="393CF151" w14:textId="13D6C6C5" w:rsidR="008977B2" w:rsidDel="00096943" w:rsidRDefault="008977B2">
            <w:pPr>
              <w:spacing w:line="276" w:lineRule="auto"/>
              <w:rPr>
                <w:del w:id="15130" w:author="Tran Huan" w:date="2018-11-25T22:00:00Z"/>
                <w:lang w:val="en-US"/>
              </w:rPr>
              <w:pPrChange w:id="15131" w:author="phuong vu" w:date="2018-11-23T13:48:00Z">
                <w:pPr>
                  <w:spacing w:line="360" w:lineRule="auto"/>
                </w:pPr>
              </w:pPrChange>
            </w:pPr>
            <w:del w:id="15132" w:author="Tran Huan" w:date="2018-11-25T22:00:00Z">
              <w:r w:rsidDel="00096943">
                <w:rPr>
                  <w:lang w:val="en-US"/>
                </w:rPr>
                <w:delText>button</w:delText>
              </w:r>
            </w:del>
          </w:p>
        </w:tc>
        <w:tc>
          <w:tcPr>
            <w:tcW w:w="2970" w:type="dxa"/>
          </w:tcPr>
          <w:p w14:paraId="72027E20" w14:textId="7729E981" w:rsidR="008977B2" w:rsidDel="00096943" w:rsidRDefault="007801A8">
            <w:pPr>
              <w:spacing w:line="276" w:lineRule="auto"/>
              <w:rPr>
                <w:del w:id="15133" w:author="Tran Huan" w:date="2018-11-25T22:00:00Z"/>
                <w:lang w:val="en-US"/>
              </w:rPr>
              <w:pPrChange w:id="15134" w:author="phuong vu" w:date="2018-11-23T13:48:00Z">
                <w:pPr>
                  <w:spacing w:line="360" w:lineRule="auto"/>
                </w:pPr>
              </w:pPrChange>
            </w:pPr>
            <w:del w:id="15135" w:author="Tran Huan" w:date="2018-11-25T22:00:00Z">
              <w:r w:rsidDel="00096943">
                <w:rPr>
                  <w:lang w:val="en-US"/>
                </w:rPr>
                <w:delText>Hủy đơn hàng</w:delText>
              </w:r>
            </w:del>
          </w:p>
        </w:tc>
        <w:tc>
          <w:tcPr>
            <w:tcW w:w="1266" w:type="dxa"/>
          </w:tcPr>
          <w:p w14:paraId="64AD7953" w14:textId="1DEFEDEE" w:rsidR="008977B2" w:rsidDel="00096943" w:rsidRDefault="008977B2">
            <w:pPr>
              <w:spacing w:line="276" w:lineRule="auto"/>
              <w:rPr>
                <w:del w:id="15136" w:author="Tran Huan" w:date="2018-11-25T22:00:00Z"/>
                <w:lang w:val="en-US"/>
              </w:rPr>
              <w:pPrChange w:id="15137" w:author="phuong vu" w:date="2018-11-23T13:48:00Z">
                <w:pPr>
                  <w:spacing w:line="360" w:lineRule="auto"/>
                </w:pPr>
              </w:pPrChange>
            </w:pPr>
          </w:p>
        </w:tc>
        <w:tc>
          <w:tcPr>
            <w:tcW w:w="1756" w:type="dxa"/>
          </w:tcPr>
          <w:p w14:paraId="6E144DF9" w14:textId="188784E0" w:rsidR="008977B2" w:rsidDel="00096943" w:rsidRDefault="008977B2">
            <w:pPr>
              <w:spacing w:line="276" w:lineRule="auto"/>
              <w:rPr>
                <w:del w:id="15138" w:author="Tran Huan" w:date="2018-11-25T22:00:00Z"/>
                <w:lang w:val="en-US"/>
              </w:rPr>
              <w:pPrChange w:id="15139" w:author="phuong vu" w:date="2018-11-23T13:48:00Z">
                <w:pPr>
                  <w:spacing w:line="360" w:lineRule="auto"/>
                </w:pPr>
              </w:pPrChange>
            </w:pPr>
          </w:p>
        </w:tc>
      </w:tr>
      <w:tr w:rsidR="008977B2" w:rsidDel="00096943" w14:paraId="031558AE" w14:textId="73F0406B" w:rsidTr="009A04B7">
        <w:trPr>
          <w:del w:id="15140" w:author="Tran Huan" w:date="2018-11-25T22:00:00Z"/>
        </w:trPr>
        <w:tc>
          <w:tcPr>
            <w:tcW w:w="805" w:type="dxa"/>
          </w:tcPr>
          <w:p w14:paraId="52C04296" w14:textId="27390EFA" w:rsidR="008977B2" w:rsidDel="00096943" w:rsidRDefault="008977B2">
            <w:pPr>
              <w:spacing w:line="276" w:lineRule="auto"/>
              <w:jc w:val="center"/>
              <w:rPr>
                <w:del w:id="15141" w:author="Tran Huan" w:date="2018-11-25T22:00:00Z"/>
                <w:lang w:val="en-US"/>
              </w:rPr>
              <w:pPrChange w:id="15142" w:author="phuong vu" w:date="2018-11-23T13:48:00Z">
                <w:pPr>
                  <w:spacing w:line="360" w:lineRule="auto"/>
                  <w:jc w:val="center"/>
                </w:pPr>
              </w:pPrChange>
            </w:pPr>
            <w:del w:id="15143" w:author="Tran Huan" w:date="2018-11-25T22:00:00Z">
              <w:r w:rsidDel="00096943">
                <w:rPr>
                  <w:lang w:val="en-US"/>
                </w:rPr>
                <w:delText>3</w:delText>
              </w:r>
            </w:del>
          </w:p>
        </w:tc>
        <w:tc>
          <w:tcPr>
            <w:tcW w:w="1980" w:type="dxa"/>
          </w:tcPr>
          <w:p w14:paraId="34C74EDB" w14:textId="4EA37345" w:rsidR="008977B2" w:rsidDel="00096943" w:rsidRDefault="007801A8">
            <w:pPr>
              <w:spacing w:line="276" w:lineRule="auto"/>
              <w:rPr>
                <w:del w:id="15144" w:author="Tran Huan" w:date="2018-11-25T22:00:00Z"/>
                <w:lang w:val="en-US"/>
              </w:rPr>
              <w:pPrChange w:id="15145" w:author="phuong vu" w:date="2018-11-23T13:48:00Z">
                <w:pPr>
                  <w:spacing w:line="360" w:lineRule="auto"/>
                </w:pPr>
              </w:pPrChange>
            </w:pPr>
            <w:del w:id="15146" w:author="Tran Huan" w:date="2018-11-25T22:00:00Z">
              <w:r w:rsidDel="00096943">
                <w:rPr>
                  <w:lang w:val="en-US"/>
                </w:rPr>
                <w:delText>button</w:delText>
              </w:r>
            </w:del>
          </w:p>
        </w:tc>
        <w:tc>
          <w:tcPr>
            <w:tcW w:w="2970" w:type="dxa"/>
          </w:tcPr>
          <w:p w14:paraId="5D2903A5" w14:textId="4488E7A1" w:rsidR="008977B2" w:rsidDel="00096943" w:rsidRDefault="007801A8">
            <w:pPr>
              <w:spacing w:line="276" w:lineRule="auto"/>
              <w:rPr>
                <w:del w:id="15147" w:author="Tran Huan" w:date="2018-11-25T22:00:00Z"/>
                <w:lang w:val="en-US"/>
              </w:rPr>
              <w:pPrChange w:id="15148" w:author="phuong vu" w:date="2018-11-23T13:48:00Z">
                <w:pPr>
                  <w:spacing w:line="360" w:lineRule="auto"/>
                </w:pPr>
              </w:pPrChange>
            </w:pPr>
            <w:del w:id="15149" w:author="Tran Huan" w:date="2018-11-25T22:00:00Z">
              <w:r w:rsidDel="00096943">
                <w:rPr>
                  <w:lang w:val="en-US"/>
                </w:rPr>
                <w:delText>Xử lí đơn hàng</w:delText>
              </w:r>
            </w:del>
          </w:p>
        </w:tc>
        <w:tc>
          <w:tcPr>
            <w:tcW w:w="1266" w:type="dxa"/>
          </w:tcPr>
          <w:p w14:paraId="097DB3DA" w14:textId="532AE22E" w:rsidR="008977B2" w:rsidDel="00096943" w:rsidRDefault="008977B2">
            <w:pPr>
              <w:spacing w:line="276" w:lineRule="auto"/>
              <w:rPr>
                <w:del w:id="15150" w:author="Tran Huan" w:date="2018-11-25T22:00:00Z"/>
                <w:lang w:val="en-US"/>
              </w:rPr>
              <w:pPrChange w:id="15151" w:author="phuong vu" w:date="2018-11-23T13:48:00Z">
                <w:pPr>
                  <w:spacing w:line="360" w:lineRule="auto"/>
                </w:pPr>
              </w:pPrChange>
            </w:pPr>
          </w:p>
        </w:tc>
        <w:tc>
          <w:tcPr>
            <w:tcW w:w="1756" w:type="dxa"/>
          </w:tcPr>
          <w:p w14:paraId="36695CAE" w14:textId="2F33DE9F" w:rsidR="008977B2" w:rsidDel="00096943" w:rsidRDefault="008977B2">
            <w:pPr>
              <w:spacing w:line="276" w:lineRule="auto"/>
              <w:rPr>
                <w:del w:id="15152" w:author="Tran Huan" w:date="2018-11-25T22:00:00Z"/>
                <w:lang w:val="en-US"/>
              </w:rPr>
              <w:pPrChange w:id="15153" w:author="phuong vu" w:date="2018-11-23T13:48:00Z">
                <w:pPr>
                  <w:spacing w:line="360" w:lineRule="auto"/>
                </w:pPr>
              </w:pPrChange>
            </w:pPr>
          </w:p>
        </w:tc>
      </w:tr>
      <w:tr w:rsidR="008977B2" w:rsidDel="00096943" w14:paraId="7E20B7FD" w14:textId="309BD767" w:rsidTr="009A04B7">
        <w:trPr>
          <w:del w:id="15154" w:author="Tran Huan" w:date="2018-11-25T22:00:00Z"/>
        </w:trPr>
        <w:tc>
          <w:tcPr>
            <w:tcW w:w="805" w:type="dxa"/>
          </w:tcPr>
          <w:p w14:paraId="64F7BA0A" w14:textId="62E42DB9" w:rsidR="008977B2" w:rsidDel="00096943" w:rsidRDefault="008977B2">
            <w:pPr>
              <w:spacing w:line="276" w:lineRule="auto"/>
              <w:jc w:val="center"/>
              <w:rPr>
                <w:del w:id="15155" w:author="Tran Huan" w:date="2018-11-25T22:00:00Z"/>
                <w:lang w:val="en-US"/>
              </w:rPr>
              <w:pPrChange w:id="15156" w:author="phuong vu" w:date="2018-11-23T13:48:00Z">
                <w:pPr>
                  <w:spacing w:line="360" w:lineRule="auto"/>
                  <w:jc w:val="center"/>
                </w:pPr>
              </w:pPrChange>
            </w:pPr>
            <w:del w:id="15157" w:author="Tran Huan" w:date="2018-11-25T22:00:00Z">
              <w:r w:rsidDel="00096943">
                <w:rPr>
                  <w:lang w:val="en-US"/>
                </w:rPr>
                <w:delText>4</w:delText>
              </w:r>
            </w:del>
          </w:p>
        </w:tc>
        <w:tc>
          <w:tcPr>
            <w:tcW w:w="1980" w:type="dxa"/>
          </w:tcPr>
          <w:p w14:paraId="0EA8FFA2" w14:textId="2ED2B971" w:rsidR="008977B2" w:rsidDel="00096943" w:rsidRDefault="007801A8">
            <w:pPr>
              <w:spacing w:line="276" w:lineRule="auto"/>
              <w:rPr>
                <w:del w:id="15158" w:author="Tran Huan" w:date="2018-11-25T22:00:00Z"/>
                <w:lang w:val="en-US"/>
              </w:rPr>
              <w:pPrChange w:id="15159" w:author="phuong vu" w:date="2018-11-23T13:48:00Z">
                <w:pPr>
                  <w:spacing w:line="360" w:lineRule="auto"/>
                </w:pPr>
              </w:pPrChange>
            </w:pPr>
            <w:del w:id="15160" w:author="Tran Huan" w:date="2018-11-25T22:00:00Z">
              <w:r w:rsidDel="00096943">
                <w:rPr>
                  <w:lang w:val="en-US"/>
                </w:rPr>
                <w:delText>button</w:delText>
              </w:r>
            </w:del>
          </w:p>
        </w:tc>
        <w:tc>
          <w:tcPr>
            <w:tcW w:w="2970" w:type="dxa"/>
          </w:tcPr>
          <w:p w14:paraId="0463A6D9" w14:textId="4B8B7716" w:rsidR="008977B2" w:rsidDel="00096943" w:rsidRDefault="007801A8">
            <w:pPr>
              <w:spacing w:line="276" w:lineRule="auto"/>
              <w:rPr>
                <w:del w:id="15161" w:author="Tran Huan" w:date="2018-11-25T22:00:00Z"/>
                <w:lang w:val="en-US"/>
              </w:rPr>
              <w:pPrChange w:id="15162" w:author="phuong vu" w:date="2018-11-23T13:48:00Z">
                <w:pPr>
                  <w:spacing w:line="360" w:lineRule="auto"/>
                </w:pPr>
              </w:pPrChange>
            </w:pPr>
            <w:del w:id="15163" w:author="Tran Huan" w:date="2018-11-25T22:00:00Z">
              <w:r w:rsidDel="00096943">
                <w:rPr>
                  <w:lang w:val="en-US"/>
                </w:rPr>
                <w:delText>Hoàn tất xử lí đơn hàng</w:delText>
              </w:r>
            </w:del>
          </w:p>
        </w:tc>
        <w:tc>
          <w:tcPr>
            <w:tcW w:w="1266" w:type="dxa"/>
          </w:tcPr>
          <w:p w14:paraId="7E0480C2" w14:textId="40646CF8" w:rsidR="008977B2" w:rsidDel="00096943" w:rsidRDefault="008977B2">
            <w:pPr>
              <w:spacing w:line="276" w:lineRule="auto"/>
              <w:jc w:val="left"/>
              <w:rPr>
                <w:del w:id="15164" w:author="Tran Huan" w:date="2018-11-25T22:00:00Z"/>
                <w:lang w:val="en-US"/>
              </w:rPr>
              <w:pPrChange w:id="15165" w:author="phuong vu" w:date="2018-11-23T13:48:00Z">
                <w:pPr>
                  <w:spacing w:line="360" w:lineRule="auto"/>
                  <w:jc w:val="left"/>
                </w:pPr>
              </w:pPrChange>
            </w:pPr>
          </w:p>
        </w:tc>
        <w:tc>
          <w:tcPr>
            <w:tcW w:w="1756" w:type="dxa"/>
          </w:tcPr>
          <w:p w14:paraId="0DCC9FF2" w14:textId="67B54819" w:rsidR="008977B2" w:rsidDel="00096943" w:rsidRDefault="008977B2">
            <w:pPr>
              <w:spacing w:line="276" w:lineRule="auto"/>
              <w:rPr>
                <w:del w:id="15166" w:author="Tran Huan" w:date="2018-11-25T22:00:00Z"/>
                <w:lang w:val="en-US"/>
              </w:rPr>
              <w:pPrChange w:id="15167" w:author="phuong vu" w:date="2018-11-23T13:48:00Z">
                <w:pPr>
                  <w:spacing w:line="360" w:lineRule="auto"/>
                </w:pPr>
              </w:pPrChange>
            </w:pPr>
          </w:p>
        </w:tc>
      </w:tr>
      <w:tr w:rsidR="008977B2" w:rsidDel="00096943" w14:paraId="451425CE" w14:textId="3EC04025" w:rsidTr="009A04B7">
        <w:trPr>
          <w:del w:id="15168" w:author="Tran Huan" w:date="2018-11-25T22:00:00Z"/>
        </w:trPr>
        <w:tc>
          <w:tcPr>
            <w:tcW w:w="805" w:type="dxa"/>
          </w:tcPr>
          <w:p w14:paraId="483F6423" w14:textId="65A3489B" w:rsidR="008977B2" w:rsidDel="00096943" w:rsidRDefault="008977B2">
            <w:pPr>
              <w:spacing w:line="276" w:lineRule="auto"/>
              <w:jc w:val="center"/>
              <w:rPr>
                <w:del w:id="15169" w:author="Tran Huan" w:date="2018-11-25T22:00:00Z"/>
                <w:lang w:val="en-US"/>
              </w:rPr>
              <w:pPrChange w:id="15170" w:author="phuong vu" w:date="2018-11-23T13:48:00Z">
                <w:pPr>
                  <w:spacing w:line="360" w:lineRule="auto"/>
                  <w:jc w:val="center"/>
                </w:pPr>
              </w:pPrChange>
            </w:pPr>
            <w:del w:id="15171" w:author="Tran Huan" w:date="2018-11-25T22:00:00Z">
              <w:r w:rsidDel="00096943">
                <w:rPr>
                  <w:lang w:val="en-US"/>
                </w:rPr>
                <w:delText>5</w:delText>
              </w:r>
            </w:del>
          </w:p>
        </w:tc>
        <w:tc>
          <w:tcPr>
            <w:tcW w:w="1980" w:type="dxa"/>
          </w:tcPr>
          <w:p w14:paraId="42F17D0A" w14:textId="4425595F" w:rsidR="008977B2" w:rsidDel="00096943" w:rsidRDefault="008977B2">
            <w:pPr>
              <w:spacing w:line="276" w:lineRule="auto"/>
              <w:rPr>
                <w:del w:id="15172" w:author="Tran Huan" w:date="2018-11-25T22:00:00Z"/>
                <w:lang w:val="en-US"/>
              </w:rPr>
              <w:pPrChange w:id="15173" w:author="phuong vu" w:date="2018-11-23T13:48:00Z">
                <w:pPr>
                  <w:spacing w:line="360" w:lineRule="auto"/>
                </w:pPr>
              </w:pPrChange>
            </w:pPr>
            <w:del w:id="15174" w:author="Tran Huan" w:date="2018-11-25T22:00:00Z">
              <w:r w:rsidDel="00096943">
                <w:rPr>
                  <w:lang w:val="en-US"/>
                </w:rPr>
                <w:delText>button</w:delText>
              </w:r>
            </w:del>
          </w:p>
        </w:tc>
        <w:tc>
          <w:tcPr>
            <w:tcW w:w="2970" w:type="dxa"/>
          </w:tcPr>
          <w:p w14:paraId="4556B8CE" w14:textId="1FA43971" w:rsidR="008977B2" w:rsidDel="00096943" w:rsidRDefault="008977B2">
            <w:pPr>
              <w:spacing w:line="276" w:lineRule="auto"/>
              <w:rPr>
                <w:del w:id="15175" w:author="Tran Huan" w:date="2018-11-25T22:00:00Z"/>
                <w:lang w:val="en-US"/>
              </w:rPr>
              <w:pPrChange w:id="15176" w:author="phuong vu" w:date="2018-11-23T13:48:00Z">
                <w:pPr>
                  <w:spacing w:line="360" w:lineRule="auto"/>
                </w:pPr>
              </w:pPrChange>
            </w:pPr>
            <w:del w:id="15177" w:author="Tran Huan" w:date="2018-11-25T22:00:00Z">
              <w:r w:rsidDel="00096943">
                <w:rPr>
                  <w:lang w:val="en-US"/>
                </w:rPr>
                <w:delText>Quay lại trang trước</w:delText>
              </w:r>
            </w:del>
          </w:p>
        </w:tc>
        <w:tc>
          <w:tcPr>
            <w:tcW w:w="1266" w:type="dxa"/>
          </w:tcPr>
          <w:p w14:paraId="2AFC9E50" w14:textId="7A3C581F" w:rsidR="008977B2" w:rsidDel="00096943" w:rsidRDefault="008977B2">
            <w:pPr>
              <w:spacing w:line="276" w:lineRule="auto"/>
              <w:jc w:val="left"/>
              <w:rPr>
                <w:del w:id="15178" w:author="Tran Huan" w:date="2018-11-25T22:00:00Z"/>
                <w:lang w:val="en-US"/>
              </w:rPr>
              <w:pPrChange w:id="15179" w:author="phuong vu" w:date="2018-11-23T13:48:00Z">
                <w:pPr>
                  <w:spacing w:line="360" w:lineRule="auto"/>
                  <w:jc w:val="left"/>
                </w:pPr>
              </w:pPrChange>
            </w:pPr>
          </w:p>
        </w:tc>
        <w:tc>
          <w:tcPr>
            <w:tcW w:w="1756" w:type="dxa"/>
          </w:tcPr>
          <w:p w14:paraId="385236FC" w14:textId="780DA6AD" w:rsidR="008977B2" w:rsidDel="00096943" w:rsidRDefault="008977B2">
            <w:pPr>
              <w:spacing w:line="276" w:lineRule="auto"/>
              <w:rPr>
                <w:del w:id="15180" w:author="Tran Huan" w:date="2018-11-25T22:00:00Z"/>
                <w:lang w:val="en-US"/>
              </w:rPr>
              <w:pPrChange w:id="15181" w:author="phuong vu" w:date="2018-11-23T13:48:00Z">
                <w:pPr>
                  <w:spacing w:line="360" w:lineRule="auto"/>
                </w:pPr>
              </w:pPrChange>
            </w:pPr>
          </w:p>
        </w:tc>
      </w:tr>
    </w:tbl>
    <w:p w14:paraId="0F58BEBD" w14:textId="7069AAAC" w:rsidR="008977B2" w:rsidRPr="006C3B6C" w:rsidDel="00096943" w:rsidRDefault="008977B2">
      <w:pPr>
        <w:spacing w:line="276" w:lineRule="auto"/>
        <w:rPr>
          <w:del w:id="15182" w:author="Tran Huan" w:date="2018-11-25T22:00:00Z"/>
          <w:lang w:val="en-US"/>
        </w:rPr>
        <w:pPrChange w:id="15183" w:author="phuong vu" w:date="2018-11-23T13:48:00Z">
          <w:pPr/>
        </w:pPrChange>
      </w:pPr>
    </w:p>
    <w:p w14:paraId="7648E385" w14:textId="0FDFA4E9" w:rsidR="00070C2F" w:rsidDel="00096943" w:rsidRDefault="00070C2F">
      <w:pPr>
        <w:pStyle w:val="Heading6"/>
        <w:spacing w:line="276" w:lineRule="auto"/>
        <w:rPr>
          <w:del w:id="15184" w:author="Tran Huan" w:date="2018-11-25T22:00:00Z"/>
          <w:lang w:val="en-US"/>
        </w:rPr>
        <w:pPrChange w:id="15185" w:author="phuong vu" w:date="2018-11-23T13:48:00Z">
          <w:pPr>
            <w:pStyle w:val="Heading6"/>
          </w:pPr>
        </w:pPrChange>
      </w:pPr>
      <w:del w:id="15186"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Del="00096943" w14:paraId="7648AE18" w14:textId="748BED18" w:rsidTr="009A04B7">
        <w:trPr>
          <w:del w:id="15187" w:author="Tran Huan" w:date="2018-11-25T22:00:00Z"/>
        </w:trPr>
        <w:tc>
          <w:tcPr>
            <w:tcW w:w="805" w:type="dxa"/>
            <w:vMerge w:val="restart"/>
            <w:vAlign w:val="center"/>
          </w:tcPr>
          <w:p w14:paraId="358BD0EC" w14:textId="11C64169" w:rsidR="008977B2" w:rsidRPr="007F1EF1" w:rsidDel="00096943" w:rsidRDefault="008977B2">
            <w:pPr>
              <w:spacing w:line="276" w:lineRule="auto"/>
              <w:jc w:val="center"/>
              <w:rPr>
                <w:del w:id="15188" w:author="Tran Huan" w:date="2018-11-25T22:00:00Z"/>
                <w:b/>
                <w:lang w:val="en-US"/>
              </w:rPr>
              <w:pPrChange w:id="15189" w:author="phuong vu" w:date="2018-11-23T13:48:00Z">
                <w:pPr>
                  <w:spacing w:line="360" w:lineRule="auto"/>
                  <w:jc w:val="center"/>
                </w:pPr>
              </w:pPrChange>
            </w:pPr>
            <w:del w:id="15190" w:author="Tran Huan" w:date="2018-11-25T22:00:00Z">
              <w:r w:rsidRPr="007F1EF1" w:rsidDel="00096943">
                <w:rPr>
                  <w:b/>
                  <w:lang w:val="en-US"/>
                </w:rPr>
                <w:delText>STT</w:delText>
              </w:r>
            </w:del>
          </w:p>
        </w:tc>
        <w:tc>
          <w:tcPr>
            <w:tcW w:w="2120" w:type="dxa"/>
            <w:vMerge w:val="restart"/>
            <w:vAlign w:val="center"/>
          </w:tcPr>
          <w:p w14:paraId="4FDABD75" w14:textId="6A9157A5" w:rsidR="008977B2" w:rsidRPr="007F1EF1" w:rsidDel="00096943" w:rsidRDefault="008977B2">
            <w:pPr>
              <w:spacing w:line="276" w:lineRule="auto"/>
              <w:jc w:val="center"/>
              <w:rPr>
                <w:del w:id="15191" w:author="Tran Huan" w:date="2018-11-25T22:00:00Z"/>
                <w:b/>
                <w:lang w:val="en-US"/>
              </w:rPr>
              <w:pPrChange w:id="15192" w:author="phuong vu" w:date="2018-11-23T13:48:00Z">
                <w:pPr>
                  <w:spacing w:line="360" w:lineRule="auto"/>
                  <w:jc w:val="center"/>
                </w:pPr>
              </w:pPrChange>
            </w:pPr>
            <w:del w:id="15193" w:author="Tran Huan" w:date="2018-11-25T22:00:00Z">
              <w:r w:rsidRPr="007F1EF1" w:rsidDel="00096943">
                <w:rPr>
                  <w:b/>
                  <w:lang w:val="en-US"/>
                </w:rPr>
                <w:delText>Tên bảng/</w:delText>
              </w:r>
            </w:del>
          </w:p>
          <w:p w14:paraId="15A31589" w14:textId="489C7DD0" w:rsidR="008977B2" w:rsidRPr="007F1EF1" w:rsidDel="00096943" w:rsidRDefault="008977B2">
            <w:pPr>
              <w:spacing w:line="276" w:lineRule="auto"/>
              <w:jc w:val="center"/>
              <w:rPr>
                <w:del w:id="15194" w:author="Tran Huan" w:date="2018-11-25T22:00:00Z"/>
                <w:b/>
                <w:lang w:val="en-US"/>
              </w:rPr>
              <w:pPrChange w:id="15195" w:author="phuong vu" w:date="2018-11-23T13:48:00Z">
                <w:pPr>
                  <w:spacing w:line="360" w:lineRule="auto"/>
                  <w:jc w:val="center"/>
                </w:pPr>
              </w:pPrChange>
            </w:pPr>
            <w:del w:id="15196"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p>
        </w:tc>
        <w:tc>
          <w:tcPr>
            <w:tcW w:w="5852" w:type="dxa"/>
            <w:gridSpan w:val="4"/>
            <w:vAlign w:val="center"/>
          </w:tcPr>
          <w:p w14:paraId="2C7DEF0E" w14:textId="2A8968F3" w:rsidR="008977B2" w:rsidRPr="007F1EF1" w:rsidDel="00096943" w:rsidRDefault="008977B2">
            <w:pPr>
              <w:spacing w:line="276" w:lineRule="auto"/>
              <w:jc w:val="center"/>
              <w:rPr>
                <w:del w:id="15197" w:author="Tran Huan" w:date="2018-11-25T22:00:00Z"/>
                <w:b/>
                <w:lang w:val="en-US"/>
              </w:rPr>
              <w:pPrChange w:id="15198" w:author="phuong vu" w:date="2018-11-23T13:48:00Z">
                <w:pPr>
                  <w:spacing w:line="360" w:lineRule="auto"/>
                  <w:jc w:val="center"/>
                </w:pPr>
              </w:pPrChange>
            </w:pPr>
            <w:del w:id="15199" w:author="Tran Huan" w:date="2018-11-25T22:00:00Z">
              <w:r w:rsidRPr="007F1EF1" w:rsidDel="00096943">
                <w:rPr>
                  <w:b/>
                  <w:lang w:val="en-US"/>
                </w:rPr>
                <w:delText>Phương thức</w:delText>
              </w:r>
            </w:del>
          </w:p>
        </w:tc>
      </w:tr>
      <w:tr w:rsidR="008977B2" w:rsidDel="00096943" w14:paraId="3103BF4D" w14:textId="35008CBE" w:rsidTr="009A04B7">
        <w:trPr>
          <w:del w:id="15200" w:author="Tran Huan" w:date="2018-11-25T22:00:00Z"/>
        </w:trPr>
        <w:tc>
          <w:tcPr>
            <w:tcW w:w="805" w:type="dxa"/>
            <w:vMerge/>
            <w:vAlign w:val="center"/>
          </w:tcPr>
          <w:p w14:paraId="5D4BCFE5" w14:textId="3713A21D" w:rsidR="008977B2" w:rsidRPr="007F1EF1" w:rsidDel="00096943" w:rsidRDefault="008977B2">
            <w:pPr>
              <w:spacing w:line="276" w:lineRule="auto"/>
              <w:jc w:val="center"/>
              <w:rPr>
                <w:del w:id="15201" w:author="Tran Huan" w:date="2018-11-25T22:00:00Z"/>
                <w:b/>
                <w:lang w:val="en-US"/>
              </w:rPr>
              <w:pPrChange w:id="15202" w:author="phuong vu" w:date="2018-11-23T13:48:00Z">
                <w:pPr>
                  <w:spacing w:line="360" w:lineRule="auto"/>
                  <w:jc w:val="center"/>
                </w:pPr>
              </w:pPrChange>
            </w:pPr>
          </w:p>
        </w:tc>
        <w:tc>
          <w:tcPr>
            <w:tcW w:w="2120" w:type="dxa"/>
            <w:vMerge/>
            <w:vAlign w:val="center"/>
          </w:tcPr>
          <w:p w14:paraId="407363BA" w14:textId="073EF7B3" w:rsidR="008977B2" w:rsidRPr="007F1EF1" w:rsidDel="00096943" w:rsidRDefault="008977B2">
            <w:pPr>
              <w:spacing w:line="276" w:lineRule="auto"/>
              <w:jc w:val="center"/>
              <w:rPr>
                <w:del w:id="15203" w:author="Tran Huan" w:date="2018-11-25T22:00:00Z"/>
                <w:b/>
                <w:lang w:val="en-US"/>
              </w:rPr>
              <w:pPrChange w:id="15204" w:author="phuong vu" w:date="2018-11-23T13:48:00Z">
                <w:pPr>
                  <w:spacing w:line="360" w:lineRule="auto"/>
                  <w:jc w:val="center"/>
                </w:pPr>
              </w:pPrChange>
            </w:pPr>
          </w:p>
        </w:tc>
        <w:tc>
          <w:tcPr>
            <w:tcW w:w="1463" w:type="dxa"/>
            <w:vAlign w:val="center"/>
          </w:tcPr>
          <w:p w14:paraId="25C5A0C0" w14:textId="15B1343E" w:rsidR="008977B2" w:rsidRPr="007F1EF1" w:rsidDel="00096943" w:rsidRDefault="008977B2">
            <w:pPr>
              <w:spacing w:line="276" w:lineRule="auto"/>
              <w:jc w:val="center"/>
              <w:rPr>
                <w:del w:id="15205" w:author="Tran Huan" w:date="2018-11-25T22:00:00Z"/>
                <w:b/>
                <w:lang w:val="en-US"/>
              </w:rPr>
              <w:pPrChange w:id="15206" w:author="phuong vu" w:date="2018-11-23T13:48:00Z">
                <w:pPr>
                  <w:spacing w:line="360" w:lineRule="auto"/>
                  <w:jc w:val="center"/>
                </w:pPr>
              </w:pPrChange>
            </w:pPr>
            <w:del w:id="15207" w:author="Tran Huan" w:date="2018-11-25T22:00:00Z">
              <w:r w:rsidRPr="007F1EF1" w:rsidDel="00096943">
                <w:rPr>
                  <w:b/>
                  <w:lang w:val="en-US"/>
                </w:rPr>
                <w:delText>Thêm</w:delText>
              </w:r>
            </w:del>
          </w:p>
        </w:tc>
        <w:tc>
          <w:tcPr>
            <w:tcW w:w="1463" w:type="dxa"/>
            <w:vAlign w:val="center"/>
          </w:tcPr>
          <w:p w14:paraId="29B4B8D9" w14:textId="7F5FD73A" w:rsidR="008977B2" w:rsidRPr="007F1EF1" w:rsidDel="00096943" w:rsidRDefault="008977B2">
            <w:pPr>
              <w:spacing w:line="276" w:lineRule="auto"/>
              <w:jc w:val="center"/>
              <w:rPr>
                <w:del w:id="15208" w:author="Tran Huan" w:date="2018-11-25T22:00:00Z"/>
                <w:b/>
                <w:lang w:val="en-US"/>
              </w:rPr>
              <w:pPrChange w:id="15209" w:author="phuong vu" w:date="2018-11-23T13:48:00Z">
                <w:pPr>
                  <w:spacing w:line="360" w:lineRule="auto"/>
                  <w:jc w:val="center"/>
                </w:pPr>
              </w:pPrChange>
            </w:pPr>
            <w:del w:id="15210" w:author="Tran Huan" w:date="2018-11-25T22:00:00Z">
              <w:r w:rsidRPr="007F1EF1" w:rsidDel="00096943">
                <w:rPr>
                  <w:b/>
                  <w:lang w:val="en-US"/>
                </w:rPr>
                <w:delText>Sửa</w:delText>
              </w:r>
            </w:del>
          </w:p>
        </w:tc>
        <w:tc>
          <w:tcPr>
            <w:tcW w:w="1463" w:type="dxa"/>
            <w:vAlign w:val="center"/>
          </w:tcPr>
          <w:p w14:paraId="1524212B" w14:textId="1AD0C7B4" w:rsidR="008977B2" w:rsidRPr="007F1EF1" w:rsidDel="00096943" w:rsidRDefault="008977B2">
            <w:pPr>
              <w:spacing w:line="276" w:lineRule="auto"/>
              <w:jc w:val="center"/>
              <w:rPr>
                <w:del w:id="15211" w:author="Tran Huan" w:date="2018-11-25T22:00:00Z"/>
                <w:b/>
                <w:lang w:val="en-US"/>
              </w:rPr>
              <w:pPrChange w:id="15212" w:author="phuong vu" w:date="2018-11-23T13:48:00Z">
                <w:pPr>
                  <w:spacing w:line="360" w:lineRule="auto"/>
                  <w:jc w:val="center"/>
                </w:pPr>
              </w:pPrChange>
            </w:pPr>
            <w:del w:id="15213" w:author="Tran Huan" w:date="2018-11-25T22:00:00Z">
              <w:r w:rsidRPr="007F1EF1" w:rsidDel="00096943">
                <w:rPr>
                  <w:b/>
                  <w:lang w:val="en-US"/>
                </w:rPr>
                <w:delText>Xóa</w:delText>
              </w:r>
            </w:del>
          </w:p>
        </w:tc>
        <w:tc>
          <w:tcPr>
            <w:tcW w:w="1463" w:type="dxa"/>
            <w:vAlign w:val="center"/>
          </w:tcPr>
          <w:p w14:paraId="26193B46" w14:textId="34E7A062" w:rsidR="008977B2" w:rsidRPr="007F1EF1" w:rsidDel="00096943" w:rsidRDefault="008977B2">
            <w:pPr>
              <w:spacing w:line="276" w:lineRule="auto"/>
              <w:jc w:val="center"/>
              <w:rPr>
                <w:del w:id="15214" w:author="Tran Huan" w:date="2018-11-25T22:00:00Z"/>
                <w:b/>
                <w:lang w:val="en-US"/>
              </w:rPr>
              <w:pPrChange w:id="15215" w:author="phuong vu" w:date="2018-11-23T13:48:00Z">
                <w:pPr>
                  <w:spacing w:line="360" w:lineRule="auto"/>
                  <w:jc w:val="center"/>
                </w:pPr>
              </w:pPrChange>
            </w:pPr>
            <w:del w:id="15216" w:author="Tran Huan" w:date="2018-11-25T22:00:00Z">
              <w:r w:rsidRPr="007F1EF1" w:rsidDel="00096943">
                <w:rPr>
                  <w:b/>
                  <w:lang w:val="en-US"/>
                </w:rPr>
                <w:delText>Truy vấn</w:delText>
              </w:r>
            </w:del>
          </w:p>
        </w:tc>
      </w:tr>
      <w:tr w:rsidR="008977B2" w:rsidDel="00096943" w14:paraId="743CEA37" w14:textId="49F9BF3A" w:rsidTr="009A04B7">
        <w:trPr>
          <w:del w:id="15217" w:author="Tran Huan" w:date="2018-11-25T22:00:00Z"/>
        </w:trPr>
        <w:tc>
          <w:tcPr>
            <w:tcW w:w="805" w:type="dxa"/>
          </w:tcPr>
          <w:p w14:paraId="77CEC2C3" w14:textId="71243740" w:rsidR="008977B2" w:rsidDel="00096943" w:rsidRDefault="008977B2">
            <w:pPr>
              <w:spacing w:line="276" w:lineRule="auto"/>
              <w:jc w:val="center"/>
              <w:rPr>
                <w:del w:id="15218" w:author="Tran Huan" w:date="2018-11-25T22:00:00Z"/>
                <w:lang w:val="en-US"/>
              </w:rPr>
              <w:pPrChange w:id="15219" w:author="phuong vu" w:date="2018-11-23T13:48:00Z">
                <w:pPr>
                  <w:spacing w:line="360" w:lineRule="auto"/>
                  <w:jc w:val="center"/>
                </w:pPr>
              </w:pPrChange>
            </w:pPr>
            <w:del w:id="15220" w:author="Tran Huan" w:date="2018-11-25T22:00:00Z">
              <w:r w:rsidDel="00096943">
                <w:rPr>
                  <w:lang w:val="en-US"/>
                </w:rPr>
                <w:delText>1</w:delText>
              </w:r>
            </w:del>
          </w:p>
        </w:tc>
        <w:tc>
          <w:tcPr>
            <w:tcW w:w="2120" w:type="dxa"/>
          </w:tcPr>
          <w:p w14:paraId="5212B238" w14:textId="1568977A" w:rsidR="008977B2" w:rsidDel="00096943" w:rsidRDefault="008977B2">
            <w:pPr>
              <w:spacing w:line="276" w:lineRule="auto"/>
              <w:rPr>
                <w:del w:id="15221" w:author="Tran Huan" w:date="2018-11-25T22:00:00Z"/>
                <w:lang w:val="en-US"/>
              </w:rPr>
              <w:pPrChange w:id="15222" w:author="phuong vu" w:date="2018-11-23T13:48:00Z">
                <w:pPr>
                  <w:spacing w:line="360" w:lineRule="auto"/>
                </w:pPr>
              </w:pPrChange>
            </w:pPr>
            <w:del w:id="15223" w:author="Tran Huan" w:date="2018-11-25T22:00:00Z">
              <w:r w:rsidDel="00096943">
                <w:rPr>
                  <w:lang w:val="en-US"/>
                </w:rPr>
                <w:delText>customer_order</w:delText>
              </w:r>
            </w:del>
          </w:p>
        </w:tc>
        <w:tc>
          <w:tcPr>
            <w:tcW w:w="1463" w:type="dxa"/>
          </w:tcPr>
          <w:p w14:paraId="324BE017" w14:textId="6887D54C" w:rsidR="008977B2" w:rsidDel="00096943" w:rsidRDefault="008977B2">
            <w:pPr>
              <w:spacing w:line="276" w:lineRule="auto"/>
              <w:jc w:val="center"/>
              <w:rPr>
                <w:del w:id="15224" w:author="Tran Huan" w:date="2018-11-25T22:00:00Z"/>
                <w:lang w:val="en-US"/>
              </w:rPr>
              <w:pPrChange w:id="15225" w:author="phuong vu" w:date="2018-11-23T13:48:00Z">
                <w:pPr>
                  <w:spacing w:line="360" w:lineRule="auto"/>
                  <w:jc w:val="center"/>
                </w:pPr>
              </w:pPrChange>
            </w:pPr>
          </w:p>
        </w:tc>
        <w:tc>
          <w:tcPr>
            <w:tcW w:w="1463" w:type="dxa"/>
          </w:tcPr>
          <w:p w14:paraId="23E0B2B7" w14:textId="52C4893B" w:rsidR="008977B2" w:rsidDel="00096943" w:rsidRDefault="007801A8">
            <w:pPr>
              <w:spacing w:line="276" w:lineRule="auto"/>
              <w:jc w:val="center"/>
              <w:rPr>
                <w:del w:id="15226" w:author="Tran Huan" w:date="2018-11-25T22:00:00Z"/>
                <w:lang w:val="en-US"/>
              </w:rPr>
              <w:pPrChange w:id="15227" w:author="phuong vu" w:date="2018-11-23T13:48:00Z">
                <w:pPr>
                  <w:spacing w:line="360" w:lineRule="auto"/>
                  <w:jc w:val="center"/>
                </w:pPr>
              </w:pPrChange>
            </w:pPr>
            <w:del w:id="15228" w:author="Tran Huan" w:date="2018-11-25T22:00:00Z">
              <w:r w:rsidDel="00096943">
                <w:rPr>
                  <w:lang w:val="en-US"/>
                </w:rPr>
                <w:delText>X</w:delText>
              </w:r>
            </w:del>
          </w:p>
        </w:tc>
        <w:tc>
          <w:tcPr>
            <w:tcW w:w="1463" w:type="dxa"/>
          </w:tcPr>
          <w:p w14:paraId="7E34E095" w14:textId="58D18987" w:rsidR="008977B2" w:rsidDel="00096943" w:rsidRDefault="008977B2">
            <w:pPr>
              <w:spacing w:line="276" w:lineRule="auto"/>
              <w:jc w:val="center"/>
              <w:rPr>
                <w:del w:id="15229" w:author="Tran Huan" w:date="2018-11-25T22:00:00Z"/>
                <w:lang w:val="en-US"/>
              </w:rPr>
              <w:pPrChange w:id="15230" w:author="phuong vu" w:date="2018-11-23T13:48:00Z">
                <w:pPr>
                  <w:spacing w:line="360" w:lineRule="auto"/>
                  <w:jc w:val="center"/>
                </w:pPr>
              </w:pPrChange>
            </w:pPr>
          </w:p>
        </w:tc>
        <w:tc>
          <w:tcPr>
            <w:tcW w:w="1463" w:type="dxa"/>
          </w:tcPr>
          <w:p w14:paraId="4D98A69E" w14:textId="078665BD" w:rsidR="008977B2" w:rsidDel="00096943" w:rsidRDefault="000C009C">
            <w:pPr>
              <w:spacing w:line="276" w:lineRule="auto"/>
              <w:jc w:val="center"/>
              <w:rPr>
                <w:del w:id="15231" w:author="Tran Huan" w:date="2018-11-25T22:00:00Z"/>
                <w:lang w:val="en-US"/>
              </w:rPr>
              <w:pPrChange w:id="15232" w:author="phuong vu" w:date="2018-11-23T13:48:00Z">
                <w:pPr>
                  <w:jc w:val="center"/>
                </w:pPr>
              </w:pPrChange>
            </w:pPr>
            <w:ins w:id="15233" w:author="phuong vu" w:date="2018-11-21T21:49:00Z">
              <w:del w:id="15234" w:author="Tran Huan" w:date="2018-11-25T22:00:00Z">
                <w:r w:rsidDel="00096943">
                  <w:rPr>
                    <w:lang w:val="en-US"/>
                  </w:rPr>
                  <w:delText>X</w:delText>
                </w:r>
              </w:del>
            </w:ins>
          </w:p>
        </w:tc>
      </w:tr>
      <w:tr w:rsidR="008977B2" w:rsidDel="00096943" w14:paraId="362D26B1" w14:textId="138702AD" w:rsidTr="009A04B7">
        <w:trPr>
          <w:del w:id="15235" w:author="Tran Huan" w:date="2018-11-25T22:00:00Z"/>
        </w:trPr>
        <w:tc>
          <w:tcPr>
            <w:tcW w:w="805" w:type="dxa"/>
          </w:tcPr>
          <w:p w14:paraId="5FF2329F" w14:textId="0D29FD6C" w:rsidR="008977B2" w:rsidDel="00096943" w:rsidRDefault="008977B2">
            <w:pPr>
              <w:spacing w:line="276" w:lineRule="auto"/>
              <w:jc w:val="center"/>
              <w:rPr>
                <w:del w:id="15236" w:author="Tran Huan" w:date="2018-11-25T22:00:00Z"/>
                <w:lang w:val="en-US"/>
              </w:rPr>
              <w:pPrChange w:id="15237" w:author="phuong vu" w:date="2018-11-23T13:48:00Z">
                <w:pPr>
                  <w:spacing w:line="360" w:lineRule="auto"/>
                  <w:jc w:val="center"/>
                </w:pPr>
              </w:pPrChange>
            </w:pPr>
            <w:del w:id="15238" w:author="Tran Huan" w:date="2018-11-25T22:00:00Z">
              <w:r w:rsidDel="00096943">
                <w:rPr>
                  <w:lang w:val="en-US"/>
                </w:rPr>
                <w:delText>2</w:delText>
              </w:r>
            </w:del>
          </w:p>
        </w:tc>
        <w:tc>
          <w:tcPr>
            <w:tcW w:w="2120" w:type="dxa"/>
          </w:tcPr>
          <w:p w14:paraId="698CD44D" w14:textId="592BFD2E" w:rsidR="008977B2" w:rsidDel="00096943" w:rsidRDefault="007801A8">
            <w:pPr>
              <w:spacing w:line="276" w:lineRule="auto"/>
              <w:rPr>
                <w:del w:id="15239" w:author="Tran Huan" w:date="2018-11-25T22:00:00Z"/>
                <w:lang w:val="en-US"/>
              </w:rPr>
              <w:pPrChange w:id="15240" w:author="phuong vu" w:date="2018-11-23T13:48:00Z">
                <w:pPr>
                  <w:spacing w:line="360" w:lineRule="auto"/>
                </w:pPr>
              </w:pPrChange>
            </w:pPr>
            <w:del w:id="15241" w:author="Tran Huan" w:date="2018-11-25T22:00:00Z">
              <w:r w:rsidDel="00096943">
                <w:rPr>
                  <w:lang w:val="en-US"/>
                </w:rPr>
                <w:delText>task</w:delText>
              </w:r>
            </w:del>
          </w:p>
        </w:tc>
        <w:tc>
          <w:tcPr>
            <w:tcW w:w="1463" w:type="dxa"/>
          </w:tcPr>
          <w:p w14:paraId="5AB9864E" w14:textId="23F66E4E" w:rsidR="008977B2" w:rsidDel="00096943" w:rsidRDefault="007801A8">
            <w:pPr>
              <w:spacing w:line="276" w:lineRule="auto"/>
              <w:jc w:val="center"/>
              <w:rPr>
                <w:del w:id="15242" w:author="Tran Huan" w:date="2018-11-25T22:00:00Z"/>
                <w:lang w:val="en-US"/>
              </w:rPr>
              <w:pPrChange w:id="15243" w:author="phuong vu" w:date="2018-11-23T13:48:00Z">
                <w:pPr>
                  <w:spacing w:line="360" w:lineRule="auto"/>
                  <w:jc w:val="center"/>
                </w:pPr>
              </w:pPrChange>
            </w:pPr>
            <w:del w:id="15244" w:author="Tran Huan" w:date="2018-11-25T22:00:00Z">
              <w:r w:rsidDel="00096943">
                <w:rPr>
                  <w:lang w:val="en-US"/>
                </w:rPr>
                <w:delText>X</w:delText>
              </w:r>
            </w:del>
          </w:p>
        </w:tc>
        <w:tc>
          <w:tcPr>
            <w:tcW w:w="1463" w:type="dxa"/>
          </w:tcPr>
          <w:p w14:paraId="1A62539A" w14:textId="520CF3F9" w:rsidR="008977B2" w:rsidDel="00096943" w:rsidRDefault="007801A8">
            <w:pPr>
              <w:spacing w:line="276" w:lineRule="auto"/>
              <w:jc w:val="center"/>
              <w:rPr>
                <w:del w:id="15245" w:author="Tran Huan" w:date="2018-11-25T22:00:00Z"/>
                <w:lang w:val="en-US"/>
              </w:rPr>
              <w:pPrChange w:id="15246" w:author="phuong vu" w:date="2018-11-23T13:48:00Z">
                <w:pPr>
                  <w:spacing w:line="360" w:lineRule="auto"/>
                  <w:jc w:val="center"/>
                </w:pPr>
              </w:pPrChange>
            </w:pPr>
            <w:del w:id="15247" w:author="Tran Huan" w:date="2018-11-25T22:00:00Z">
              <w:r w:rsidDel="00096943">
                <w:rPr>
                  <w:lang w:val="en-US"/>
                </w:rPr>
                <w:delText>X</w:delText>
              </w:r>
            </w:del>
          </w:p>
        </w:tc>
        <w:tc>
          <w:tcPr>
            <w:tcW w:w="1463" w:type="dxa"/>
          </w:tcPr>
          <w:p w14:paraId="492DF8B0" w14:textId="55F86B9A" w:rsidR="008977B2" w:rsidDel="00096943" w:rsidRDefault="008977B2">
            <w:pPr>
              <w:spacing w:line="276" w:lineRule="auto"/>
              <w:jc w:val="center"/>
              <w:rPr>
                <w:del w:id="15248" w:author="Tran Huan" w:date="2018-11-25T22:00:00Z"/>
                <w:lang w:val="en-US"/>
              </w:rPr>
              <w:pPrChange w:id="15249" w:author="phuong vu" w:date="2018-11-23T13:48:00Z">
                <w:pPr>
                  <w:spacing w:line="360" w:lineRule="auto"/>
                  <w:jc w:val="center"/>
                </w:pPr>
              </w:pPrChange>
            </w:pPr>
          </w:p>
        </w:tc>
        <w:tc>
          <w:tcPr>
            <w:tcW w:w="1463" w:type="dxa"/>
          </w:tcPr>
          <w:p w14:paraId="03AA4531" w14:textId="08572DDC" w:rsidR="008977B2" w:rsidDel="00096943" w:rsidRDefault="000C009C">
            <w:pPr>
              <w:spacing w:line="276" w:lineRule="auto"/>
              <w:jc w:val="center"/>
              <w:rPr>
                <w:del w:id="15250" w:author="Tran Huan" w:date="2018-11-25T22:00:00Z"/>
                <w:lang w:val="en-US"/>
              </w:rPr>
              <w:pPrChange w:id="15251" w:author="phuong vu" w:date="2018-11-23T13:48:00Z">
                <w:pPr>
                  <w:jc w:val="center"/>
                </w:pPr>
              </w:pPrChange>
            </w:pPr>
            <w:ins w:id="15252" w:author="phuong vu" w:date="2018-11-21T21:49:00Z">
              <w:del w:id="15253" w:author="Tran Huan" w:date="2018-11-25T22:00:00Z">
                <w:r w:rsidDel="00096943">
                  <w:rPr>
                    <w:lang w:val="en-US"/>
                  </w:rPr>
                  <w:delText>X</w:delText>
                </w:r>
              </w:del>
            </w:ins>
          </w:p>
        </w:tc>
      </w:tr>
      <w:tr w:rsidR="008977B2" w:rsidDel="00096943" w14:paraId="7B632C69" w14:textId="38577F54" w:rsidTr="009A04B7">
        <w:trPr>
          <w:del w:id="15254" w:author="Tran Huan" w:date="2018-11-25T22:00:00Z"/>
        </w:trPr>
        <w:tc>
          <w:tcPr>
            <w:tcW w:w="805" w:type="dxa"/>
          </w:tcPr>
          <w:p w14:paraId="7D322F7C" w14:textId="3D7E71B4" w:rsidR="008977B2" w:rsidDel="00096943" w:rsidRDefault="008977B2">
            <w:pPr>
              <w:spacing w:line="276" w:lineRule="auto"/>
              <w:jc w:val="center"/>
              <w:rPr>
                <w:del w:id="15255" w:author="Tran Huan" w:date="2018-11-25T22:00:00Z"/>
                <w:lang w:val="en-US"/>
              </w:rPr>
              <w:pPrChange w:id="15256" w:author="phuong vu" w:date="2018-11-23T13:48:00Z">
                <w:pPr>
                  <w:spacing w:line="360" w:lineRule="auto"/>
                  <w:jc w:val="center"/>
                </w:pPr>
              </w:pPrChange>
            </w:pPr>
            <w:del w:id="15257" w:author="Tran Huan" w:date="2018-11-25T22:00:00Z">
              <w:r w:rsidDel="00096943">
                <w:rPr>
                  <w:lang w:val="en-US"/>
                </w:rPr>
                <w:delText>3</w:delText>
              </w:r>
            </w:del>
          </w:p>
        </w:tc>
        <w:tc>
          <w:tcPr>
            <w:tcW w:w="2120" w:type="dxa"/>
          </w:tcPr>
          <w:p w14:paraId="0954AA6D" w14:textId="36DCCB7A" w:rsidR="008977B2" w:rsidDel="00096943" w:rsidRDefault="008977B2">
            <w:pPr>
              <w:spacing w:line="276" w:lineRule="auto"/>
              <w:rPr>
                <w:del w:id="15258" w:author="Tran Huan" w:date="2018-11-25T22:00:00Z"/>
                <w:lang w:val="en-US"/>
              </w:rPr>
              <w:pPrChange w:id="15259" w:author="phuong vu" w:date="2018-11-23T13:48:00Z">
                <w:pPr>
                  <w:spacing w:line="360" w:lineRule="auto"/>
                </w:pPr>
              </w:pPrChange>
            </w:pPr>
            <w:del w:id="15260" w:author="Tran Huan" w:date="2018-11-25T22:00:00Z">
              <w:r w:rsidDel="00096943">
                <w:rPr>
                  <w:lang w:val="en-US"/>
                </w:rPr>
                <w:delText>order_detail</w:delText>
              </w:r>
            </w:del>
          </w:p>
        </w:tc>
        <w:tc>
          <w:tcPr>
            <w:tcW w:w="1463" w:type="dxa"/>
          </w:tcPr>
          <w:p w14:paraId="101ACD2D" w14:textId="4F76CCEE" w:rsidR="008977B2" w:rsidDel="00096943" w:rsidRDefault="008977B2">
            <w:pPr>
              <w:spacing w:line="276" w:lineRule="auto"/>
              <w:jc w:val="center"/>
              <w:rPr>
                <w:del w:id="15261" w:author="Tran Huan" w:date="2018-11-25T22:00:00Z"/>
                <w:lang w:val="en-US"/>
              </w:rPr>
              <w:pPrChange w:id="15262" w:author="phuong vu" w:date="2018-11-23T13:48:00Z">
                <w:pPr>
                  <w:spacing w:line="360" w:lineRule="auto"/>
                  <w:jc w:val="center"/>
                </w:pPr>
              </w:pPrChange>
            </w:pPr>
          </w:p>
        </w:tc>
        <w:tc>
          <w:tcPr>
            <w:tcW w:w="1463" w:type="dxa"/>
          </w:tcPr>
          <w:p w14:paraId="6F3DE5F3" w14:textId="7AB9EC95" w:rsidR="008977B2" w:rsidDel="00096943" w:rsidRDefault="007801A8">
            <w:pPr>
              <w:spacing w:line="276" w:lineRule="auto"/>
              <w:jc w:val="center"/>
              <w:rPr>
                <w:del w:id="15263" w:author="Tran Huan" w:date="2018-11-25T22:00:00Z"/>
                <w:lang w:val="en-US"/>
              </w:rPr>
              <w:pPrChange w:id="15264" w:author="phuong vu" w:date="2018-11-23T13:48:00Z">
                <w:pPr>
                  <w:spacing w:line="360" w:lineRule="auto"/>
                  <w:jc w:val="center"/>
                </w:pPr>
              </w:pPrChange>
            </w:pPr>
            <w:del w:id="15265" w:author="Tran Huan" w:date="2018-11-25T22:00:00Z">
              <w:r w:rsidDel="00096943">
                <w:rPr>
                  <w:lang w:val="en-US"/>
                </w:rPr>
                <w:delText>X</w:delText>
              </w:r>
            </w:del>
          </w:p>
        </w:tc>
        <w:tc>
          <w:tcPr>
            <w:tcW w:w="1463" w:type="dxa"/>
          </w:tcPr>
          <w:p w14:paraId="34AB9ABB" w14:textId="49B612A7" w:rsidR="008977B2" w:rsidDel="00096943" w:rsidRDefault="008977B2">
            <w:pPr>
              <w:spacing w:line="276" w:lineRule="auto"/>
              <w:jc w:val="center"/>
              <w:rPr>
                <w:del w:id="15266" w:author="Tran Huan" w:date="2018-11-25T22:00:00Z"/>
                <w:lang w:val="en-US"/>
              </w:rPr>
              <w:pPrChange w:id="15267" w:author="phuong vu" w:date="2018-11-23T13:48:00Z">
                <w:pPr>
                  <w:spacing w:line="360" w:lineRule="auto"/>
                  <w:jc w:val="center"/>
                </w:pPr>
              </w:pPrChange>
            </w:pPr>
          </w:p>
        </w:tc>
        <w:tc>
          <w:tcPr>
            <w:tcW w:w="1463" w:type="dxa"/>
          </w:tcPr>
          <w:p w14:paraId="365BD0B9" w14:textId="52CDB2F7" w:rsidR="008977B2" w:rsidDel="00096943" w:rsidRDefault="000C009C">
            <w:pPr>
              <w:spacing w:line="276" w:lineRule="auto"/>
              <w:jc w:val="center"/>
              <w:rPr>
                <w:del w:id="15268" w:author="Tran Huan" w:date="2018-11-25T22:00:00Z"/>
                <w:lang w:val="en-US"/>
              </w:rPr>
              <w:pPrChange w:id="15269" w:author="phuong vu" w:date="2018-11-23T13:48:00Z">
                <w:pPr>
                  <w:jc w:val="center"/>
                </w:pPr>
              </w:pPrChange>
            </w:pPr>
            <w:ins w:id="15270" w:author="phuong vu" w:date="2018-11-21T21:49:00Z">
              <w:del w:id="15271" w:author="Tran Huan" w:date="2018-11-25T22:00:00Z">
                <w:r w:rsidDel="00096943">
                  <w:rPr>
                    <w:lang w:val="en-US"/>
                  </w:rPr>
                  <w:delText>X</w:delText>
                </w:r>
              </w:del>
            </w:ins>
          </w:p>
        </w:tc>
      </w:tr>
      <w:tr w:rsidR="008977B2" w:rsidDel="00096943" w14:paraId="71F073AF" w14:textId="5B3F7FF3" w:rsidTr="009A04B7">
        <w:trPr>
          <w:del w:id="15272" w:author="Tran Huan" w:date="2018-11-25T22:00:00Z"/>
        </w:trPr>
        <w:tc>
          <w:tcPr>
            <w:tcW w:w="805" w:type="dxa"/>
          </w:tcPr>
          <w:p w14:paraId="26ABA4DE" w14:textId="0FBC8BF1" w:rsidR="008977B2" w:rsidDel="00096943" w:rsidRDefault="008977B2">
            <w:pPr>
              <w:spacing w:line="276" w:lineRule="auto"/>
              <w:jc w:val="center"/>
              <w:rPr>
                <w:del w:id="15273" w:author="Tran Huan" w:date="2018-11-25T22:00:00Z"/>
                <w:lang w:val="en-US"/>
              </w:rPr>
              <w:pPrChange w:id="15274" w:author="phuong vu" w:date="2018-11-23T13:48:00Z">
                <w:pPr>
                  <w:spacing w:line="360" w:lineRule="auto"/>
                  <w:jc w:val="center"/>
                </w:pPr>
              </w:pPrChange>
            </w:pPr>
            <w:del w:id="15275" w:author="Tran Huan" w:date="2018-11-25T22:00:00Z">
              <w:r w:rsidDel="00096943">
                <w:rPr>
                  <w:lang w:val="en-US"/>
                </w:rPr>
                <w:delText>4</w:delText>
              </w:r>
            </w:del>
          </w:p>
        </w:tc>
        <w:tc>
          <w:tcPr>
            <w:tcW w:w="2120" w:type="dxa"/>
          </w:tcPr>
          <w:p w14:paraId="21E0A1B5" w14:textId="4F514888" w:rsidR="008977B2" w:rsidDel="00096943" w:rsidRDefault="008977B2">
            <w:pPr>
              <w:spacing w:line="276" w:lineRule="auto"/>
              <w:rPr>
                <w:del w:id="15276" w:author="Tran Huan" w:date="2018-11-25T22:00:00Z"/>
                <w:lang w:val="en-US"/>
              </w:rPr>
              <w:pPrChange w:id="15277" w:author="phuong vu" w:date="2018-11-23T13:48:00Z">
                <w:pPr>
                  <w:spacing w:line="360" w:lineRule="auto"/>
                </w:pPr>
              </w:pPrChange>
            </w:pPr>
            <w:del w:id="15278" w:author="Tran Huan" w:date="2018-11-25T22:00:00Z">
              <w:r w:rsidDel="00096943">
                <w:rPr>
                  <w:lang w:val="en-US"/>
                </w:rPr>
                <w:delText>receipt</w:delText>
              </w:r>
            </w:del>
          </w:p>
        </w:tc>
        <w:tc>
          <w:tcPr>
            <w:tcW w:w="1463" w:type="dxa"/>
          </w:tcPr>
          <w:p w14:paraId="41A8540D" w14:textId="6979304D" w:rsidR="008977B2" w:rsidDel="00096943" w:rsidRDefault="000C009C">
            <w:pPr>
              <w:spacing w:line="276" w:lineRule="auto"/>
              <w:jc w:val="center"/>
              <w:rPr>
                <w:del w:id="15279" w:author="Tran Huan" w:date="2018-11-25T22:00:00Z"/>
                <w:lang w:val="en-US"/>
              </w:rPr>
              <w:pPrChange w:id="15280" w:author="phuong vu" w:date="2018-11-23T13:48:00Z">
                <w:pPr>
                  <w:spacing w:line="360" w:lineRule="auto"/>
                  <w:jc w:val="center"/>
                </w:pPr>
              </w:pPrChange>
            </w:pPr>
            <w:ins w:id="15281" w:author="phuong vu" w:date="2018-11-21T21:48:00Z">
              <w:del w:id="15282" w:author="Tran Huan" w:date="2018-11-25T22:00:00Z">
                <w:r w:rsidDel="00096943">
                  <w:rPr>
                    <w:lang w:val="en-US"/>
                  </w:rPr>
                  <w:delText>X</w:delText>
                </w:r>
              </w:del>
            </w:ins>
          </w:p>
        </w:tc>
        <w:tc>
          <w:tcPr>
            <w:tcW w:w="1463" w:type="dxa"/>
          </w:tcPr>
          <w:p w14:paraId="71AD5282" w14:textId="2E783463" w:rsidR="008977B2" w:rsidDel="00096943" w:rsidRDefault="007801A8">
            <w:pPr>
              <w:spacing w:line="276" w:lineRule="auto"/>
              <w:jc w:val="center"/>
              <w:rPr>
                <w:del w:id="15283" w:author="Tran Huan" w:date="2018-11-25T22:00:00Z"/>
                <w:lang w:val="en-US"/>
              </w:rPr>
              <w:pPrChange w:id="15284" w:author="phuong vu" w:date="2018-11-23T13:48:00Z">
                <w:pPr>
                  <w:spacing w:line="360" w:lineRule="auto"/>
                  <w:jc w:val="center"/>
                </w:pPr>
              </w:pPrChange>
            </w:pPr>
            <w:del w:id="15285" w:author="Tran Huan" w:date="2018-11-25T22:00:00Z">
              <w:r w:rsidDel="00096943">
                <w:rPr>
                  <w:lang w:val="en-US"/>
                </w:rPr>
                <w:delText>X</w:delText>
              </w:r>
            </w:del>
          </w:p>
        </w:tc>
        <w:tc>
          <w:tcPr>
            <w:tcW w:w="1463" w:type="dxa"/>
          </w:tcPr>
          <w:p w14:paraId="214332A0" w14:textId="547E76BB" w:rsidR="008977B2" w:rsidDel="00096943" w:rsidRDefault="008977B2">
            <w:pPr>
              <w:spacing w:line="276" w:lineRule="auto"/>
              <w:jc w:val="center"/>
              <w:rPr>
                <w:del w:id="15286" w:author="Tran Huan" w:date="2018-11-25T22:00:00Z"/>
                <w:lang w:val="en-US"/>
              </w:rPr>
              <w:pPrChange w:id="15287" w:author="phuong vu" w:date="2018-11-23T13:48:00Z">
                <w:pPr>
                  <w:spacing w:line="360" w:lineRule="auto"/>
                  <w:jc w:val="center"/>
                </w:pPr>
              </w:pPrChange>
            </w:pPr>
          </w:p>
        </w:tc>
        <w:tc>
          <w:tcPr>
            <w:tcW w:w="1463" w:type="dxa"/>
          </w:tcPr>
          <w:p w14:paraId="29F9DF18" w14:textId="4A4F320A" w:rsidR="008977B2" w:rsidDel="00096943" w:rsidRDefault="000C009C">
            <w:pPr>
              <w:spacing w:line="276" w:lineRule="auto"/>
              <w:jc w:val="center"/>
              <w:rPr>
                <w:del w:id="15288" w:author="Tran Huan" w:date="2018-11-25T22:00:00Z"/>
                <w:lang w:val="en-US"/>
              </w:rPr>
              <w:pPrChange w:id="15289" w:author="phuong vu" w:date="2018-11-23T13:48:00Z">
                <w:pPr>
                  <w:jc w:val="center"/>
                </w:pPr>
              </w:pPrChange>
            </w:pPr>
            <w:ins w:id="15290" w:author="phuong vu" w:date="2018-11-21T21:49:00Z">
              <w:del w:id="15291" w:author="Tran Huan" w:date="2018-11-25T22:00:00Z">
                <w:r w:rsidDel="00096943">
                  <w:rPr>
                    <w:lang w:val="en-US"/>
                  </w:rPr>
                  <w:delText>X</w:delText>
                </w:r>
              </w:del>
            </w:ins>
          </w:p>
        </w:tc>
      </w:tr>
      <w:tr w:rsidR="000C009C" w:rsidDel="00096943" w14:paraId="0E61E4E8" w14:textId="7687928B" w:rsidTr="009A04B7">
        <w:trPr>
          <w:ins w:id="15292" w:author="phuong vu" w:date="2018-11-21T21:48:00Z"/>
          <w:del w:id="15293" w:author="Tran Huan" w:date="2018-11-25T22:00:00Z"/>
        </w:trPr>
        <w:tc>
          <w:tcPr>
            <w:tcW w:w="805" w:type="dxa"/>
          </w:tcPr>
          <w:p w14:paraId="1559CABB" w14:textId="2E1C70B5" w:rsidR="000C009C" w:rsidDel="00096943" w:rsidRDefault="000C009C">
            <w:pPr>
              <w:spacing w:line="276" w:lineRule="auto"/>
              <w:jc w:val="center"/>
              <w:rPr>
                <w:ins w:id="15294" w:author="phuong vu" w:date="2018-11-21T21:48:00Z"/>
                <w:del w:id="15295" w:author="Tran Huan" w:date="2018-11-25T22:00:00Z"/>
                <w:lang w:val="en-US"/>
              </w:rPr>
              <w:pPrChange w:id="15296" w:author="phuong vu" w:date="2018-11-23T13:48:00Z">
                <w:pPr>
                  <w:spacing w:line="360" w:lineRule="auto"/>
                  <w:jc w:val="center"/>
                </w:pPr>
              </w:pPrChange>
            </w:pPr>
            <w:ins w:id="15297" w:author="phuong vu" w:date="2018-11-21T21:48:00Z">
              <w:del w:id="15298" w:author="Tran Huan" w:date="2018-11-25T22:00:00Z">
                <w:r w:rsidDel="00096943">
                  <w:rPr>
                    <w:lang w:val="en-US"/>
                  </w:rPr>
                  <w:delText>5</w:delText>
                </w:r>
              </w:del>
            </w:ins>
          </w:p>
        </w:tc>
        <w:tc>
          <w:tcPr>
            <w:tcW w:w="2120" w:type="dxa"/>
          </w:tcPr>
          <w:p w14:paraId="30C32AC5" w14:textId="2AD99B6F" w:rsidR="000C009C" w:rsidDel="00096943" w:rsidRDefault="000C009C">
            <w:pPr>
              <w:spacing w:line="276" w:lineRule="auto"/>
              <w:rPr>
                <w:ins w:id="15299" w:author="phuong vu" w:date="2018-11-21T21:48:00Z"/>
                <w:del w:id="15300" w:author="Tran Huan" w:date="2018-11-25T22:00:00Z"/>
                <w:lang w:val="en-US"/>
              </w:rPr>
              <w:pPrChange w:id="15301" w:author="phuong vu" w:date="2018-11-23T13:48:00Z">
                <w:pPr>
                  <w:spacing w:line="360" w:lineRule="auto"/>
                </w:pPr>
              </w:pPrChange>
            </w:pPr>
            <w:ins w:id="15302" w:author="phuong vu" w:date="2018-11-21T21:49:00Z">
              <w:del w:id="15303" w:author="Tran Huan" w:date="2018-11-25T22:00:00Z">
                <w:r w:rsidDel="00096943">
                  <w:rPr>
                    <w:lang w:val="en-US"/>
                  </w:rPr>
                  <w:delText>receipt_detail</w:delText>
                </w:r>
              </w:del>
            </w:ins>
          </w:p>
        </w:tc>
        <w:tc>
          <w:tcPr>
            <w:tcW w:w="1463" w:type="dxa"/>
          </w:tcPr>
          <w:p w14:paraId="4A4CA24E" w14:textId="462D3F6C" w:rsidR="000C009C" w:rsidDel="00096943" w:rsidRDefault="000C009C">
            <w:pPr>
              <w:spacing w:line="276" w:lineRule="auto"/>
              <w:jc w:val="center"/>
              <w:rPr>
                <w:ins w:id="15304" w:author="phuong vu" w:date="2018-11-21T21:48:00Z"/>
                <w:del w:id="15305" w:author="Tran Huan" w:date="2018-11-25T22:00:00Z"/>
                <w:lang w:val="en-US"/>
              </w:rPr>
              <w:pPrChange w:id="15306" w:author="phuong vu" w:date="2018-11-23T13:48:00Z">
                <w:pPr>
                  <w:spacing w:line="360" w:lineRule="auto"/>
                  <w:jc w:val="center"/>
                </w:pPr>
              </w:pPrChange>
            </w:pPr>
            <w:ins w:id="15307" w:author="phuong vu" w:date="2018-11-21T21:49:00Z">
              <w:del w:id="15308" w:author="Tran Huan" w:date="2018-11-25T22:00:00Z">
                <w:r w:rsidDel="00096943">
                  <w:rPr>
                    <w:lang w:val="en-US"/>
                  </w:rPr>
                  <w:delText>X</w:delText>
                </w:r>
              </w:del>
            </w:ins>
          </w:p>
        </w:tc>
        <w:tc>
          <w:tcPr>
            <w:tcW w:w="1463" w:type="dxa"/>
          </w:tcPr>
          <w:p w14:paraId="78FB62E6" w14:textId="50E6E7E0" w:rsidR="000C009C" w:rsidDel="00096943" w:rsidRDefault="000C009C">
            <w:pPr>
              <w:spacing w:line="276" w:lineRule="auto"/>
              <w:jc w:val="center"/>
              <w:rPr>
                <w:ins w:id="15309" w:author="phuong vu" w:date="2018-11-21T21:48:00Z"/>
                <w:del w:id="15310" w:author="Tran Huan" w:date="2018-11-25T22:00:00Z"/>
                <w:lang w:val="en-US"/>
              </w:rPr>
              <w:pPrChange w:id="15311" w:author="phuong vu" w:date="2018-11-23T13:48:00Z">
                <w:pPr>
                  <w:spacing w:line="360" w:lineRule="auto"/>
                  <w:jc w:val="center"/>
                </w:pPr>
              </w:pPrChange>
            </w:pPr>
          </w:p>
        </w:tc>
        <w:tc>
          <w:tcPr>
            <w:tcW w:w="1463" w:type="dxa"/>
          </w:tcPr>
          <w:p w14:paraId="5F0E0637" w14:textId="455A6DD1" w:rsidR="000C009C" w:rsidDel="00096943" w:rsidRDefault="000C009C">
            <w:pPr>
              <w:spacing w:line="276" w:lineRule="auto"/>
              <w:jc w:val="center"/>
              <w:rPr>
                <w:ins w:id="15312" w:author="phuong vu" w:date="2018-11-21T21:48:00Z"/>
                <w:del w:id="15313" w:author="Tran Huan" w:date="2018-11-25T22:00:00Z"/>
                <w:lang w:val="en-US"/>
              </w:rPr>
              <w:pPrChange w:id="15314" w:author="phuong vu" w:date="2018-11-23T13:48:00Z">
                <w:pPr>
                  <w:spacing w:line="360" w:lineRule="auto"/>
                  <w:jc w:val="center"/>
                </w:pPr>
              </w:pPrChange>
            </w:pPr>
          </w:p>
        </w:tc>
        <w:tc>
          <w:tcPr>
            <w:tcW w:w="1463" w:type="dxa"/>
          </w:tcPr>
          <w:p w14:paraId="38116524" w14:textId="1216249F" w:rsidR="000C009C" w:rsidDel="00096943" w:rsidRDefault="000C009C">
            <w:pPr>
              <w:spacing w:line="276" w:lineRule="auto"/>
              <w:jc w:val="center"/>
              <w:rPr>
                <w:ins w:id="15315" w:author="phuong vu" w:date="2018-11-21T21:48:00Z"/>
                <w:del w:id="15316" w:author="Tran Huan" w:date="2018-11-25T22:00:00Z"/>
                <w:lang w:val="en-US"/>
              </w:rPr>
              <w:pPrChange w:id="15317" w:author="phuong vu" w:date="2018-11-23T13:48:00Z">
                <w:pPr>
                  <w:jc w:val="center"/>
                </w:pPr>
              </w:pPrChange>
            </w:pPr>
            <w:ins w:id="15318" w:author="phuong vu" w:date="2018-11-21T21:49:00Z">
              <w:del w:id="15319" w:author="Tran Huan" w:date="2018-11-25T22:00:00Z">
                <w:r w:rsidDel="00096943">
                  <w:rPr>
                    <w:lang w:val="en-US"/>
                  </w:rPr>
                  <w:delText>X</w:delText>
                </w:r>
              </w:del>
            </w:ins>
          </w:p>
        </w:tc>
      </w:tr>
    </w:tbl>
    <w:p w14:paraId="5D021FD3" w14:textId="4A0DD3D5" w:rsidR="008977B2" w:rsidRPr="006C3B6C" w:rsidDel="00096943" w:rsidRDefault="008977B2">
      <w:pPr>
        <w:spacing w:line="276" w:lineRule="auto"/>
        <w:rPr>
          <w:del w:id="15320" w:author="Tran Huan" w:date="2018-11-25T22:00:00Z"/>
          <w:lang w:val="en-US"/>
        </w:rPr>
        <w:pPrChange w:id="15321" w:author="phuong vu" w:date="2018-11-23T13:48:00Z">
          <w:pPr/>
        </w:pPrChange>
      </w:pPr>
    </w:p>
    <w:p w14:paraId="56B22874" w14:textId="679FC7BC" w:rsidR="00070C2F" w:rsidRPr="006C3B6C" w:rsidDel="00096943" w:rsidRDefault="00070C2F">
      <w:pPr>
        <w:pStyle w:val="Heading6"/>
        <w:spacing w:line="276" w:lineRule="auto"/>
        <w:rPr>
          <w:del w:id="15322" w:author="Tran Huan" w:date="2018-11-25T22:00:00Z"/>
          <w:lang w:val="en-US"/>
        </w:rPr>
        <w:pPrChange w:id="15323" w:author="phuong vu" w:date="2018-11-23T13:48:00Z">
          <w:pPr>
            <w:pStyle w:val="Heading6"/>
          </w:pPr>
        </w:pPrChange>
      </w:pPr>
      <w:del w:id="15324" w:author="Tran Huan" w:date="2018-11-25T22:00:00Z">
        <w:r w:rsidDel="00096943">
          <w:rPr>
            <w:lang w:val="en-US"/>
          </w:rPr>
          <w:delText>Cách xử lí</w:delText>
        </w:r>
      </w:del>
    </w:p>
    <w:p w14:paraId="568B915C" w14:textId="176CCBE7" w:rsidR="00616229" w:rsidRPr="00D225CD" w:rsidDel="00096943" w:rsidRDefault="00CE445B">
      <w:pPr>
        <w:pStyle w:val="Heading5"/>
        <w:spacing w:line="276" w:lineRule="auto"/>
        <w:rPr>
          <w:del w:id="15325" w:author="Tran Huan" w:date="2018-11-25T22:00:00Z"/>
          <w:lang w:val="en-US"/>
        </w:rPr>
        <w:pPrChange w:id="15326" w:author="phuong vu" w:date="2018-11-23T13:48:00Z">
          <w:pPr>
            <w:pStyle w:val="Heading5"/>
          </w:pPr>
        </w:pPrChange>
      </w:pPr>
      <w:del w:id="15327" w:author="Tran Huan" w:date="2018-11-25T22:00:00Z">
        <w:r w:rsidDel="00096943">
          <w:rPr>
            <w:lang w:val="en-US"/>
          </w:rPr>
          <w:delText>Tạo hóa đơn đơn hàng</w:delText>
        </w:r>
      </w:del>
    </w:p>
    <w:p w14:paraId="02692E12" w14:textId="136B56DE" w:rsidR="00070C2F" w:rsidDel="00096943" w:rsidRDefault="00070C2F">
      <w:pPr>
        <w:pStyle w:val="Heading6"/>
        <w:spacing w:line="276" w:lineRule="auto"/>
        <w:rPr>
          <w:ins w:id="15328" w:author="phuong vu" w:date="2018-11-15T23:10:00Z"/>
          <w:del w:id="15329" w:author="Tran Huan" w:date="2018-11-25T22:00:00Z"/>
          <w:lang w:val="en-US"/>
        </w:rPr>
        <w:pPrChange w:id="15330" w:author="phuong vu" w:date="2018-11-23T13:48:00Z">
          <w:pPr>
            <w:pStyle w:val="Heading6"/>
          </w:pPr>
        </w:pPrChange>
      </w:pPr>
      <w:del w:id="15331" w:author="Tran Huan" w:date="2018-11-25T22:00:00Z">
        <w:r w:rsidDel="00096943">
          <w:rPr>
            <w:lang w:val="en-US"/>
          </w:rPr>
          <w:delText>Mục đích</w:delText>
        </w:r>
      </w:del>
    </w:p>
    <w:p w14:paraId="15A04B77" w14:textId="0AD8B29A" w:rsidR="00061E48" w:rsidRPr="005A4BEF" w:rsidDel="00096943" w:rsidRDefault="00061E48">
      <w:pPr>
        <w:spacing w:line="276" w:lineRule="auto"/>
        <w:ind w:firstLine="720"/>
        <w:rPr>
          <w:del w:id="15332" w:author="Tran Huan" w:date="2018-11-25T22:00:00Z"/>
          <w:lang w:val="en-US"/>
        </w:rPr>
        <w:pPrChange w:id="15333" w:author="phuong vu" w:date="2018-11-23T13:48:00Z">
          <w:pPr>
            <w:pStyle w:val="Heading6"/>
          </w:pPr>
        </w:pPrChange>
      </w:pPr>
      <w:ins w:id="15334" w:author="phuong vu" w:date="2018-11-15T23:10:00Z">
        <w:del w:id="15335" w:author="Tran Huan" w:date="2018-11-25T22:00:00Z">
          <w:r w:rsidDel="00096943">
            <w:rPr>
              <w:lang w:val="en-US"/>
            </w:rPr>
            <w:delText>Tạo hóa đơn đơn hàng là</w:delText>
          </w:r>
        </w:del>
      </w:ins>
      <w:ins w:id="15336" w:author="phuong vu" w:date="2018-11-15T23:11:00Z">
        <w:del w:id="15337" w:author="Tran Huan" w:date="2018-11-25T22:00:00Z">
          <w:r w:rsidR="000B72E2" w:rsidDel="00096943">
            <w:rPr>
              <w:lang w:val="en-US"/>
            </w:rPr>
            <w:delText xml:space="preserve"> một trong những</w:delText>
          </w:r>
        </w:del>
      </w:ins>
      <w:ins w:id="15338" w:author="phuong vu" w:date="2018-11-15T23:10:00Z">
        <w:del w:id="15339" w:author="Tran Huan" w:date="2018-11-25T22:00:00Z">
          <w:r w:rsidDel="00096943">
            <w:rPr>
              <w:lang w:val="en-US"/>
            </w:rPr>
            <w:delText xml:space="preserve"> bước </w:delText>
          </w:r>
          <w:r w:rsidR="000B72E2" w:rsidDel="00096943">
            <w:rPr>
              <w:lang w:val="en-US"/>
            </w:rPr>
            <w:delText>cuối c</w:delText>
          </w:r>
        </w:del>
      </w:ins>
      <w:ins w:id="15340" w:author="phuong vu" w:date="2018-11-15T23:11:00Z">
        <w:del w:id="15341" w:author="Tran Huan" w:date="2018-11-25T22:00:00Z">
          <w:r w:rsidR="000B72E2" w:rsidDel="00096943">
            <w:rPr>
              <w:lang w:val="en-US"/>
            </w:rPr>
            <w:delText xml:space="preserve">ùng trong chuỗi xử lí đơn hàng. Dữ liệu của hóa đơn được lấy từ dữ liệu biên nhận, bởi vì dữ liệu biên nhận là dữ liệu </w:delText>
          </w:r>
        </w:del>
      </w:ins>
      <w:ins w:id="15342" w:author="phuong vu" w:date="2018-11-15T23:12:00Z">
        <w:del w:id="15343" w:author="Tran Huan" w:date="2018-11-25T22:00:00Z">
          <w:r w:rsidR="000B72E2" w:rsidDel="00096943">
            <w:rPr>
              <w:lang w:val="en-US"/>
            </w:rPr>
            <w:delText xml:space="preserve">chính xác và đã </w:delText>
          </w:r>
        </w:del>
      </w:ins>
      <w:ins w:id="15344" w:author="phuong vu" w:date="2018-11-15T23:13:00Z">
        <w:del w:id="15345" w:author="Tran Huan" w:date="2018-11-25T22:00:00Z">
          <w:r w:rsidR="000B72E2" w:rsidDel="00096943">
            <w:rPr>
              <w:lang w:val="en-US"/>
            </w:rPr>
            <w:delText>kiểm tra sau khi nhận đồ từ khách hàng. Hóa đơn là kết quả của thông tin đơn hàng và được gửi trả lại cho khách hàng để thanh toán.</w:delText>
          </w:r>
        </w:del>
      </w:ins>
    </w:p>
    <w:p w14:paraId="18192888" w14:textId="41ACD204" w:rsidR="00070C2F" w:rsidDel="00096943" w:rsidRDefault="00070C2F">
      <w:pPr>
        <w:pStyle w:val="Heading6"/>
        <w:spacing w:line="276" w:lineRule="auto"/>
        <w:rPr>
          <w:del w:id="15346" w:author="Tran Huan" w:date="2018-11-25T22:00:00Z"/>
          <w:lang w:val="en-US"/>
        </w:rPr>
        <w:pPrChange w:id="15347" w:author="phuong vu" w:date="2018-11-23T13:48:00Z">
          <w:pPr>
            <w:pStyle w:val="Heading6"/>
          </w:pPr>
        </w:pPrChange>
      </w:pPr>
      <w:del w:id="15348" w:author="Tran Huan" w:date="2018-11-25T22:00:00Z">
        <w:r w:rsidDel="00096943">
          <w:rPr>
            <w:lang w:val="en-US"/>
          </w:rPr>
          <w:delText>Giao diện</w:delText>
        </w:r>
      </w:del>
    </w:p>
    <w:p w14:paraId="217EF71D" w14:textId="42606815" w:rsidR="004F28F8" w:rsidDel="00096943" w:rsidRDefault="004F28F8">
      <w:pPr>
        <w:keepNext/>
        <w:spacing w:line="276" w:lineRule="auto"/>
        <w:rPr>
          <w:del w:id="15349" w:author="Tran Huan" w:date="2018-11-25T22:00:00Z"/>
        </w:rPr>
        <w:pPrChange w:id="15350" w:author="phuong vu" w:date="2018-11-23T13:48:00Z">
          <w:pPr>
            <w:keepNext/>
          </w:pPr>
        </w:pPrChange>
      </w:pPr>
      <w:del w:id="15351" w:author="Tran Huan" w:date="2018-11-25T22:00:00Z">
        <w:r w:rsidDel="00096943">
          <w:rPr>
            <w:noProof/>
            <w:lang w:val="en-US"/>
          </w:rPr>
          <w:drawing>
            <wp:inline distT="0" distB="0" distL="0" distR="0" wp14:anchorId="4803ABB9" wp14:editId="1E5F9B63">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del>
    </w:p>
    <w:p w14:paraId="60A47183" w14:textId="18E17D60" w:rsidR="004F28F8" w:rsidRPr="000245EB" w:rsidDel="00096943" w:rsidRDefault="004F28F8">
      <w:pPr>
        <w:pStyle w:val="Caption"/>
        <w:spacing w:line="276" w:lineRule="auto"/>
        <w:rPr>
          <w:del w:id="15352" w:author="Tran Huan" w:date="2018-11-25T22:00:00Z"/>
          <w:szCs w:val="26"/>
          <w:rPrChange w:id="15353" w:author="Tran Huan" w:date="2018-11-25T16:08:00Z">
            <w:rPr>
              <w:del w:id="15354" w:author="Tran Huan" w:date="2018-11-25T22:00:00Z"/>
              <w:lang w:val="en-US"/>
            </w:rPr>
          </w:rPrChange>
        </w:rPr>
        <w:pPrChange w:id="15355" w:author="phuong vu" w:date="2018-11-23T13:48:00Z">
          <w:pPr>
            <w:pStyle w:val="Caption"/>
            <w:spacing w:line="276" w:lineRule="auto"/>
          </w:pPr>
        </w:pPrChange>
      </w:pPr>
      <w:bookmarkStart w:id="15356" w:name="_Ref530087124"/>
      <w:bookmarkStart w:id="15357" w:name="_Ref530087110"/>
      <w:del w:id="15358" w:author="Tran Huan" w:date="2018-11-25T22:00:00Z">
        <w:r w:rsidRPr="009B63D4" w:rsidDel="00096943">
          <w:rPr>
            <w:szCs w:val="26"/>
          </w:rPr>
          <w:delText xml:space="preserve">Hình </w:delText>
        </w:r>
      </w:del>
      <w:ins w:id="15359" w:author="phuong vu" w:date="2018-11-22T18:14:00Z">
        <w:del w:id="15360" w:author="Tran Huan" w:date="2018-11-25T22:00:00Z">
          <w:r w:rsidR="00627671" w:rsidDel="00096943">
            <w:rPr>
              <w:i/>
              <w:iCs w:val="0"/>
            </w:rPr>
            <w:fldChar w:fldCharType="begin"/>
          </w:r>
          <w:r w:rsidR="00627671" w:rsidDel="00096943">
            <w:rPr>
              <w:szCs w:val="26"/>
            </w:rPr>
            <w:delInstrText xml:space="preserve"> STYLEREF 1 \s </w:delInstrText>
          </w:r>
        </w:del>
      </w:ins>
      <w:del w:id="15361" w:author="Tran Huan" w:date="2018-11-25T22:00:00Z">
        <w:r w:rsidR="00627671" w:rsidDel="00096943">
          <w:rPr>
            <w:i/>
            <w:iCs w:val="0"/>
          </w:rPr>
          <w:fldChar w:fldCharType="separate"/>
        </w:r>
        <w:r w:rsidR="00627671" w:rsidDel="00096943">
          <w:rPr>
            <w:noProof/>
            <w:szCs w:val="26"/>
          </w:rPr>
          <w:delText>3</w:delText>
        </w:r>
      </w:del>
      <w:ins w:id="15362" w:author="phuong vu" w:date="2018-11-22T18:14:00Z">
        <w:del w:id="15363"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5364" w:author="Tran Huan" w:date="2018-11-25T22:00:00Z">
        <w:r w:rsidR="00627671" w:rsidDel="00096943">
          <w:rPr>
            <w:i/>
            <w:iCs w:val="0"/>
          </w:rPr>
          <w:fldChar w:fldCharType="separate"/>
        </w:r>
      </w:del>
      <w:ins w:id="15365" w:author="phuong vu" w:date="2018-11-22T18:14:00Z">
        <w:del w:id="15366" w:author="Tran Huan" w:date="2018-11-25T22:00:00Z">
          <w:r w:rsidR="00627671" w:rsidDel="00096943">
            <w:rPr>
              <w:noProof/>
              <w:szCs w:val="26"/>
            </w:rPr>
            <w:delText>11</w:delText>
          </w:r>
          <w:r w:rsidR="00627671" w:rsidDel="00096943">
            <w:rPr>
              <w:i/>
              <w:iCs w:val="0"/>
            </w:rPr>
            <w:fldChar w:fldCharType="end"/>
          </w:r>
        </w:del>
      </w:ins>
      <w:del w:id="15367"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8</w:delText>
        </w:r>
        <w:r w:rsidR="006C103E" w:rsidDel="00096943">
          <w:rPr>
            <w:i/>
            <w:iCs w:val="0"/>
          </w:rPr>
          <w:fldChar w:fldCharType="end"/>
        </w:r>
        <w:bookmarkEnd w:id="15356"/>
        <w:r w:rsidRPr="000245EB" w:rsidDel="00096943">
          <w:rPr>
            <w:iCs w:val="0"/>
            <w:rPrChange w:id="15368" w:author="Tran Huan" w:date="2018-11-25T16:08:00Z">
              <w:rPr>
                <w:lang w:val="en-US"/>
              </w:rPr>
            </w:rPrChange>
          </w:rPr>
          <w:delText xml:space="preserve"> Giao diện thực hiện chức năng tạo hóa đơn cho đơn hàng</w:delText>
        </w:r>
        <w:bookmarkEnd w:id="15357"/>
      </w:del>
    </w:p>
    <w:p w14:paraId="4FDE5814" w14:textId="422296A5" w:rsidR="004F28F8" w:rsidDel="00096943" w:rsidRDefault="000A5A23">
      <w:pPr>
        <w:keepNext/>
        <w:spacing w:line="276" w:lineRule="auto"/>
        <w:rPr>
          <w:del w:id="15369" w:author="Tran Huan" w:date="2018-11-25T22:00:00Z"/>
        </w:rPr>
        <w:pPrChange w:id="15370" w:author="phuong vu" w:date="2018-11-23T13:48:00Z">
          <w:pPr>
            <w:keepNext/>
          </w:pPr>
        </w:pPrChange>
      </w:pPr>
      <w:ins w:id="15371" w:author="phuong vu" w:date="2018-11-21T21:40:00Z">
        <w:del w:id="15372" w:author="Tran Huan" w:date="2018-11-25T22:00:00Z">
          <w:r w:rsidDel="00096943">
            <w:rPr>
              <w:noProof/>
              <w:lang w:val="en-US"/>
            </w:rPr>
            <w:drawing>
              <wp:inline distT="0" distB="0" distL="0" distR="0" wp14:anchorId="71CAF5B7" wp14:editId="54D8DD89">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Del="00096943">
            <w:rPr>
              <w:noProof/>
            </w:rPr>
            <w:delText xml:space="preserve"> </w:delText>
          </w:r>
        </w:del>
      </w:ins>
      <w:del w:id="15373" w:author="Tran Huan" w:date="2018-11-25T22:00:00Z">
        <w:r w:rsidR="004F28F8" w:rsidDel="00096943">
          <w:rPr>
            <w:noProof/>
            <w:lang w:val="en-US"/>
          </w:rPr>
          <w:drawing>
            <wp:inline distT="0" distB="0" distL="0" distR="0" wp14:anchorId="3537C190" wp14:editId="1EB7AF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12EBAABC" w:rsidR="004F28F8" w:rsidRPr="000245EB" w:rsidDel="00096943" w:rsidRDefault="004F28F8">
      <w:pPr>
        <w:pStyle w:val="Caption"/>
        <w:spacing w:line="276" w:lineRule="auto"/>
        <w:rPr>
          <w:del w:id="15374" w:author="Tran Huan" w:date="2018-11-25T22:00:00Z"/>
          <w:szCs w:val="26"/>
          <w:rPrChange w:id="15375" w:author="Tran Huan" w:date="2018-11-25T16:08:00Z">
            <w:rPr>
              <w:del w:id="15376" w:author="Tran Huan" w:date="2018-11-25T22:00:00Z"/>
              <w:lang w:val="en-US"/>
            </w:rPr>
          </w:rPrChange>
        </w:rPr>
        <w:pPrChange w:id="15377" w:author="phuong vu" w:date="2018-11-23T13:48:00Z">
          <w:pPr>
            <w:pStyle w:val="Caption"/>
            <w:spacing w:line="276" w:lineRule="auto"/>
          </w:pPr>
        </w:pPrChange>
      </w:pPr>
      <w:del w:id="15378" w:author="Tran Huan" w:date="2018-11-25T22:00:00Z">
        <w:r w:rsidRPr="009B63D4" w:rsidDel="00096943">
          <w:rPr>
            <w:szCs w:val="26"/>
          </w:rPr>
          <w:delText xml:space="preserve">Hình </w:delText>
        </w:r>
      </w:del>
      <w:ins w:id="15379" w:author="phuong vu" w:date="2018-11-22T18:14:00Z">
        <w:del w:id="15380" w:author="Tran Huan" w:date="2018-11-25T22:00:00Z">
          <w:r w:rsidR="00627671" w:rsidDel="00096943">
            <w:rPr>
              <w:i/>
              <w:iCs w:val="0"/>
            </w:rPr>
            <w:fldChar w:fldCharType="begin"/>
          </w:r>
          <w:r w:rsidR="00627671" w:rsidDel="00096943">
            <w:rPr>
              <w:szCs w:val="26"/>
            </w:rPr>
            <w:delInstrText xml:space="preserve"> STYLEREF 1 \s </w:delInstrText>
          </w:r>
        </w:del>
      </w:ins>
      <w:del w:id="15381" w:author="Tran Huan" w:date="2018-11-25T22:00:00Z">
        <w:r w:rsidR="00627671" w:rsidDel="00096943">
          <w:rPr>
            <w:i/>
            <w:iCs w:val="0"/>
          </w:rPr>
          <w:fldChar w:fldCharType="separate"/>
        </w:r>
        <w:r w:rsidR="00627671" w:rsidDel="00096943">
          <w:rPr>
            <w:noProof/>
            <w:szCs w:val="26"/>
          </w:rPr>
          <w:delText>3</w:delText>
        </w:r>
      </w:del>
      <w:ins w:id="15382" w:author="phuong vu" w:date="2018-11-22T18:14:00Z">
        <w:del w:id="15383"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5384" w:author="Tran Huan" w:date="2018-11-25T22:00:00Z">
        <w:r w:rsidR="00627671" w:rsidDel="00096943">
          <w:rPr>
            <w:i/>
            <w:iCs w:val="0"/>
          </w:rPr>
          <w:fldChar w:fldCharType="separate"/>
        </w:r>
      </w:del>
      <w:ins w:id="15385" w:author="phuong vu" w:date="2018-11-22T18:14:00Z">
        <w:del w:id="15386" w:author="Tran Huan" w:date="2018-11-25T22:00:00Z">
          <w:r w:rsidR="00627671" w:rsidDel="00096943">
            <w:rPr>
              <w:noProof/>
              <w:szCs w:val="26"/>
            </w:rPr>
            <w:delText>12</w:delText>
          </w:r>
          <w:r w:rsidR="00627671" w:rsidDel="00096943">
            <w:rPr>
              <w:i/>
              <w:iCs w:val="0"/>
            </w:rPr>
            <w:fldChar w:fldCharType="end"/>
          </w:r>
        </w:del>
      </w:ins>
      <w:del w:id="15387"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9</w:delText>
        </w:r>
        <w:r w:rsidR="006C103E" w:rsidDel="00096943">
          <w:rPr>
            <w:i/>
            <w:iCs w:val="0"/>
          </w:rPr>
          <w:fldChar w:fldCharType="end"/>
        </w:r>
        <w:r w:rsidRPr="000245EB" w:rsidDel="00096943">
          <w:rPr>
            <w:iCs w:val="0"/>
            <w:rPrChange w:id="15388" w:author="Tran Huan" w:date="2018-11-25T16:08:00Z">
              <w:rPr>
                <w:lang w:val="en-US"/>
              </w:rPr>
            </w:rPrChange>
          </w:rPr>
          <w:delText xml:space="preserve"> Giao diện xem hóa đơn của đơn hàng</w:delText>
        </w:r>
      </w:del>
    </w:p>
    <w:p w14:paraId="1834A188" w14:textId="5059885D" w:rsidR="00070C2F" w:rsidDel="00096943" w:rsidRDefault="00070C2F">
      <w:pPr>
        <w:pStyle w:val="Heading6"/>
        <w:spacing w:line="276" w:lineRule="auto"/>
        <w:rPr>
          <w:ins w:id="15389" w:author="phuong vu" w:date="2018-11-15T23:14:00Z"/>
          <w:del w:id="15390" w:author="Tran Huan" w:date="2018-11-25T22:00:00Z"/>
          <w:lang w:val="en-US"/>
        </w:rPr>
        <w:pPrChange w:id="15391" w:author="phuong vu" w:date="2018-11-23T13:48:00Z">
          <w:pPr>
            <w:pStyle w:val="Heading6"/>
          </w:pPr>
        </w:pPrChange>
      </w:pPr>
      <w:del w:id="15392"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0B72E2" w:rsidDel="00096943" w14:paraId="52A95465" w14:textId="1F658AAC" w:rsidTr="005A4BEF">
        <w:trPr>
          <w:ins w:id="15393" w:author="phuong vu" w:date="2018-11-15T23:14:00Z"/>
          <w:del w:id="15394" w:author="Tran Huan" w:date="2018-11-25T22:00:00Z"/>
        </w:trPr>
        <w:tc>
          <w:tcPr>
            <w:tcW w:w="805" w:type="dxa"/>
            <w:vAlign w:val="center"/>
          </w:tcPr>
          <w:p w14:paraId="62618DCC" w14:textId="15D140B0" w:rsidR="000B72E2" w:rsidRPr="007F1EF1" w:rsidDel="00096943" w:rsidRDefault="000B72E2">
            <w:pPr>
              <w:spacing w:line="276" w:lineRule="auto"/>
              <w:jc w:val="center"/>
              <w:rPr>
                <w:ins w:id="15395" w:author="phuong vu" w:date="2018-11-15T23:14:00Z"/>
                <w:del w:id="15396" w:author="Tran Huan" w:date="2018-11-25T22:00:00Z"/>
                <w:b/>
                <w:lang w:val="en-US"/>
              </w:rPr>
              <w:pPrChange w:id="15397" w:author="phuong vu" w:date="2018-11-23T13:48:00Z">
                <w:pPr>
                  <w:spacing w:line="360" w:lineRule="auto"/>
                  <w:jc w:val="center"/>
                </w:pPr>
              </w:pPrChange>
            </w:pPr>
            <w:ins w:id="15398" w:author="phuong vu" w:date="2018-11-15T23:14:00Z">
              <w:del w:id="15399" w:author="Tran Huan" w:date="2018-11-25T22:00:00Z">
                <w:r w:rsidRPr="007F1EF1" w:rsidDel="00096943">
                  <w:rPr>
                    <w:b/>
                    <w:lang w:val="en-US"/>
                  </w:rPr>
                  <w:delText>STT</w:delText>
                </w:r>
              </w:del>
            </w:ins>
          </w:p>
        </w:tc>
        <w:tc>
          <w:tcPr>
            <w:tcW w:w="1980" w:type="dxa"/>
            <w:vAlign w:val="center"/>
          </w:tcPr>
          <w:p w14:paraId="5389A433" w14:textId="11B86514" w:rsidR="000B72E2" w:rsidRPr="007F1EF1" w:rsidDel="00096943" w:rsidRDefault="000B72E2">
            <w:pPr>
              <w:spacing w:line="276" w:lineRule="auto"/>
              <w:jc w:val="center"/>
              <w:rPr>
                <w:ins w:id="15400" w:author="phuong vu" w:date="2018-11-15T23:14:00Z"/>
                <w:del w:id="15401" w:author="Tran Huan" w:date="2018-11-25T22:00:00Z"/>
                <w:b/>
                <w:lang w:val="en-US"/>
              </w:rPr>
              <w:pPrChange w:id="15402" w:author="phuong vu" w:date="2018-11-23T13:48:00Z">
                <w:pPr>
                  <w:spacing w:line="360" w:lineRule="auto"/>
                  <w:jc w:val="center"/>
                </w:pPr>
              </w:pPrChange>
            </w:pPr>
            <w:ins w:id="15403" w:author="phuong vu" w:date="2018-11-15T23:14:00Z">
              <w:del w:id="15404" w:author="Tran Huan" w:date="2018-11-25T22:00:00Z">
                <w:r w:rsidRPr="007F1EF1" w:rsidDel="00096943">
                  <w:rPr>
                    <w:b/>
                    <w:lang w:val="en-US"/>
                  </w:rPr>
                  <w:delText>Loại điều khiển</w:delText>
                </w:r>
              </w:del>
            </w:ins>
          </w:p>
        </w:tc>
        <w:tc>
          <w:tcPr>
            <w:tcW w:w="2970" w:type="dxa"/>
            <w:vAlign w:val="center"/>
          </w:tcPr>
          <w:p w14:paraId="626D113E" w14:textId="2ED65743" w:rsidR="000B72E2" w:rsidRPr="007F1EF1" w:rsidDel="00096943" w:rsidRDefault="000B72E2">
            <w:pPr>
              <w:spacing w:line="276" w:lineRule="auto"/>
              <w:jc w:val="center"/>
              <w:rPr>
                <w:ins w:id="15405" w:author="phuong vu" w:date="2018-11-15T23:14:00Z"/>
                <w:del w:id="15406" w:author="Tran Huan" w:date="2018-11-25T22:00:00Z"/>
                <w:b/>
                <w:lang w:val="en-US"/>
              </w:rPr>
              <w:pPrChange w:id="15407" w:author="phuong vu" w:date="2018-11-23T13:48:00Z">
                <w:pPr>
                  <w:spacing w:line="360" w:lineRule="auto"/>
                  <w:jc w:val="center"/>
                </w:pPr>
              </w:pPrChange>
            </w:pPr>
            <w:ins w:id="15408" w:author="phuong vu" w:date="2018-11-15T23:14:00Z">
              <w:del w:id="15409" w:author="Tran Huan" w:date="2018-11-25T22:00:00Z">
                <w:r w:rsidRPr="007F1EF1" w:rsidDel="00096943">
                  <w:rPr>
                    <w:b/>
                    <w:lang w:val="en-US"/>
                  </w:rPr>
                  <w:delText>Nội dung thực hiện</w:delText>
                </w:r>
              </w:del>
            </w:ins>
          </w:p>
        </w:tc>
        <w:tc>
          <w:tcPr>
            <w:tcW w:w="1266" w:type="dxa"/>
            <w:vAlign w:val="center"/>
          </w:tcPr>
          <w:p w14:paraId="0D3B53C3" w14:textId="38B7BA25" w:rsidR="000B72E2" w:rsidRPr="007F1EF1" w:rsidDel="00096943" w:rsidRDefault="000B72E2">
            <w:pPr>
              <w:spacing w:line="276" w:lineRule="auto"/>
              <w:jc w:val="center"/>
              <w:rPr>
                <w:ins w:id="15410" w:author="phuong vu" w:date="2018-11-15T23:14:00Z"/>
                <w:del w:id="15411" w:author="Tran Huan" w:date="2018-11-25T22:00:00Z"/>
                <w:b/>
                <w:lang w:val="en-US"/>
              </w:rPr>
              <w:pPrChange w:id="15412" w:author="phuong vu" w:date="2018-11-23T13:48:00Z">
                <w:pPr>
                  <w:spacing w:line="360" w:lineRule="auto"/>
                  <w:jc w:val="center"/>
                </w:pPr>
              </w:pPrChange>
            </w:pPr>
            <w:ins w:id="15413" w:author="phuong vu" w:date="2018-11-15T23:14:00Z">
              <w:del w:id="15414" w:author="Tran Huan" w:date="2018-11-25T22:00:00Z">
                <w:r w:rsidRPr="007F1EF1" w:rsidDel="00096943">
                  <w:rPr>
                    <w:b/>
                    <w:lang w:val="en-US"/>
                  </w:rPr>
                  <w:delText>Giá trị mặc định</w:delText>
                </w:r>
              </w:del>
            </w:ins>
          </w:p>
        </w:tc>
        <w:tc>
          <w:tcPr>
            <w:tcW w:w="1756" w:type="dxa"/>
            <w:vAlign w:val="center"/>
          </w:tcPr>
          <w:p w14:paraId="38092A52" w14:textId="7B6CFE52" w:rsidR="000B72E2" w:rsidRPr="007F1EF1" w:rsidDel="00096943" w:rsidRDefault="000B72E2">
            <w:pPr>
              <w:spacing w:line="276" w:lineRule="auto"/>
              <w:jc w:val="center"/>
              <w:rPr>
                <w:ins w:id="15415" w:author="phuong vu" w:date="2018-11-15T23:14:00Z"/>
                <w:del w:id="15416" w:author="Tran Huan" w:date="2018-11-25T22:00:00Z"/>
                <w:b/>
                <w:lang w:val="en-US"/>
              </w:rPr>
              <w:pPrChange w:id="15417" w:author="phuong vu" w:date="2018-11-23T13:48:00Z">
                <w:pPr>
                  <w:spacing w:line="360" w:lineRule="auto"/>
                  <w:jc w:val="center"/>
                </w:pPr>
              </w:pPrChange>
            </w:pPr>
            <w:ins w:id="15418" w:author="phuong vu" w:date="2018-11-15T23:14:00Z">
              <w:del w:id="15419" w:author="Tran Huan" w:date="2018-11-25T22:00:00Z">
                <w:r w:rsidRPr="007F1EF1" w:rsidDel="00096943">
                  <w:rPr>
                    <w:b/>
                    <w:lang w:val="en-US"/>
                  </w:rPr>
                  <w:delText>Lưu ý</w:delText>
                </w:r>
              </w:del>
            </w:ins>
          </w:p>
        </w:tc>
      </w:tr>
      <w:tr w:rsidR="000B72E2" w:rsidDel="00096943" w14:paraId="64F12171" w14:textId="71DBDC9F" w:rsidTr="005A4BEF">
        <w:trPr>
          <w:ins w:id="15420" w:author="phuong vu" w:date="2018-11-15T23:14:00Z"/>
          <w:del w:id="15421" w:author="Tran Huan" w:date="2018-11-25T22:00:00Z"/>
        </w:trPr>
        <w:tc>
          <w:tcPr>
            <w:tcW w:w="805" w:type="dxa"/>
          </w:tcPr>
          <w:p w14:paraId="451780E8" w14:textId="1585BE21" w:rsidR="000B72E2" w:rsidDel="00096943" w:rsidRDefault="000B72E2">
            <w:pPr>
              <w:spacing w:line="276" w:lineRule="auto"/>
              <w:jc w:val="center"/>
              <w:rPr>
                <w:ins w:id="15422" w:author="phuong vu" w:date="2018-11-15T23:14:00Z"/>
                <w:del w:id="15423" w:author="Tran Huan" w:date="2018-11-25T22:00:00Z"/>
                <w:lang w:val="en-US"/>
              </w:rPr>
              <w:pPrChange w:id="15424" w:author="phuong vu" w:date="2018-11-23T13:48:00Z">
                <w:pPr>
                  <w:spacing w:line="360" w:lineRule="auto"/>
                  <w:jc w:val="center"/>
                </w:pPr>
              </w:pPrChange>
            </w:pPr>
            <w:ins w:id="15425" w:author="phuong vu" w:date="2018-11-15T23:14:00Z">
              <w:del w:id="15426" w:author="Tran Huan" w:date="2018-11-25T22:00:00Z">
                <w:r w:rsidDel="00096943">
                  <w:rPr>
                    <w:lang w:val="en-US"/>
                  </w:rPr>
                  <w:delText>1</w:delText>
                </w:r>
              </w:del>
            </w:ins>
          </w:p>
        </w:tc>
        <w:tc>
          <w:tcPr>
            <w:tcW w:w="1980" w:type="dxa"/>
          </w:tcPr>
          <w:p w14:paraId="31B9126F" w14:textId="46DBC311" w:rsidR="000B72E2" w:rsidDel="00096943" w:rsidRDefault="000B72E2">
            <w:pPr>
              <w:spacing w:line="276" w:lineRule="auto"/>
              <w:rPr>
                <w:ins w:id="15427" w:author="phuong vu" w:date="2018-11-15T23:14:00Z"/>
                <w:del w:id="15428" w:author="Tran Huan" w:date="2018-11-25T22:00:00Z"/>
                <w:lang w:val="en-US"/>
              </w:rPr>
              <w:pPrChange w:id="15429" w:author="phuong vu" w:date="2018-11-23T13:48:00Z">
                <w:pPr>
                  <w:spacing w:line="360" w:lineRule="auto"/>
                </w:pPr>
              </w:pPrChange>
            </w:pPr>
            <w:ins w:id="15430" w:author="phuong vu" w:date="2018-11-15T23:14:00Z">
              <w:del w:id="15431" w:author="Tran Huan" w:date="2018-11-25T22:00:00Z">
                <w:r w:rsidDel="00096943">
                  <w:rPr>
                    <w:lang w:val="en-US"/>
                  </w:rPr>
                  <w:delText>span</w:delText>
                </w:r>
              </w:del>
            </w:ins>
          </w:p>
        </w:tc>
        <w:tc>
          <w:tcPr>
            <w:tcW w:w="2970" w:type="dxa"/>
          </w:tcPr>
          <w:p w14:paraId="2404F11C" w14:textId="2C6A190A" w:rsidR="000B72E2" w:rsidDel="00096943" w:rsidRDefault="000B72E2">
            <w:pPr>
              <w:spacing w:line="276" w:lineRule="auto"/>
              <w:rPr>
                <w:ins w:id="15432" w:author="phuong vu" w:date="2018-11-15T23:14:00Z"/>
                <w:del w:id="15433" w:author="Tran Huan" w:date="2018-11-25T22:00:00Z"/>
                <w:lang w:val="en-US"/>
              </w:rPr>
              <w:pPrChange w:id="15434" w:author="phuong vu" w:date="2018-11-23T13:48:00Z">
                <w:pPr>
                  <w:spacing w:line="360" w:lineRule="auto"/>
                </w:pPr>
              </w:pPrChange>
            </w:pPr>
            <w:ins w:id="15435" w:author="phuong vu" w:date="2018-11-15T23:14:00Z">
              <w:del w:id="15436" w:author="Tran Huan" w:date="2018-11-25T22:00:00Z">
                <w:r w:rsidDel="00096943">
                  <w:rPr>
                    <w:lang w:val="en-US"/>
                  </w:rPr>
                  <w:delText>Hiển thị thông tin đơn hàng</w:delText>
                </w:r>
              </w:del>
            </w:ins>
            <w:ins w:id="15437" w:author="phuong vu" w:date="2018-11-15T23:15:00Z">
              <w:del w:id="15438" w:author="Tran Huan" w:date="2018-11-25T22:00:00Z">
                <w:r w:rsidDel="00096943">
                  <w:rPr>
                    <w:lang w:val="en-US"/>
                  </w:rPr>
                  <w:delText xml:space="preserve"> như giao diện </w:delText>
                </w:r>
              </w:del>
            </w:ins>
            <w:ins w:id="15439" w:author="phuong vu" w:date="2018-11-15T23:16:00Z">
              <w:del w:id="15440" w:author="Tran Huan" w:date="2018-11-25T22:00:00Z">
                <w:r w:rsidDel="00096943">
                  <w:rPr>
                    <w:lang w:val="en-US"/>
                  </w:rPr>
                  <w:fldChar w:fldCharType="begin"/>
                </w:r>
                <w:r w:rsidDel="00096943">
                  <w:rPr>
                    <w:lang w:val="en-US"/>
                  </w:rPr>
                  <w:delInstrText xml:space="preserve"> REF _Ref530087124 \h </w:delInstrText>
                </w:r>
              </w:del>
            </w:ins>
            <w:del w:id="15441"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15442" w:author="phuong vu" w:date="2018-11-15T23:16:00Z">
              <w:del w:id="15443" w:author="Tran Huan" w:date="2018-11-25T22:00:00Z">
                <w:r w:rsidRPr="009B63D4" w:rsidDel="00096943">
                  <w:delText xml:space="preserve">Hình </w:delText>
                </w:r>
                <w:r w:rsidDel="00096943">
                  <w:rPr>
                    <w:noProof/>
                  </w:rPr>
                  <w:delText>3</w:delText>
                </w:r>
                <w:r w:rsidDel="00096943">
                  <w:delText>.</w:delText>
                </w:r>
                <w:r w:rsidDel="00096943">
                  <w:rPr>
                    <w:noProof/>
                  </w:rPr>
                  <w:delText>8</w:delText>
                </w:r>
                <w:r w:rsidDel="00096943">
                  <w:rPr>
                    <w:lang w:val="en-US"/>
                  </w:rPr>
                  <w:fldChar w:fldCharType="end"/>
                </w:r>
              </w:del>
            </w:ins>
          </w:p>
        </w:tc>
        <w:tc>
          <w:tcPr>
            <w:tcW w:w="1266" w:type="dxa"/>
          </w:tcPr>
          <w:p w14:paraId="6CA28F45" w14:textId="7D4F6EB1" w:rsidR="000B72E2" w:rsidDel="00096943" w:rsidRDefault="000B72E2">
            <w:pPr>
              <w:spacing w:line="276" w:lineRule="auto"/>
              <w:rPr>
                <w:ins w:id="15444" w:author="phuong vu" w:date="2018-11-15T23:14:00Z"/>
                <w:del w:id="15445" w:author="Tran Huan" w:date="2018-11-25T22:00:00Z"/>
                <w:lang w:val="en-US"/>
              </w:rPr>
              <w:pPrChange w:id="15446" w:author="phuong vu" w:date="2018-11-23T13:48:00Z">
                <w:pPr>
                  <w:spacing w:line="360" w:lineRule="auto"/>
                </w:pPr>
              </w:pPrChange>
            </w:pPr>
          </w:p>
        </w:tc>
        <w:tc>
          <w:tcPr>
            <w:tcW w:w="1756" w:type="dxa"/>
          </w:tcPr>
          <w:p w14:paraId="335F2A93" w14:textId="6B56893D" w:rsidR="000B72E2" w:rsidDel="00096943" w:rsidRDefault="000B72E2">
            <w:pPr>
              <w:spacing w:line="276" w:lineRule="auto"/>
              <w:rPr>
                <w:ins w:id="15447" w:author="phuong vu" w:date="2018-11-15T23:14:00Z"/>
                <w:del w:id="15448" w:author="Tran Huan" w:date="2018-11-25T22:00:00Z"/>
                <w:lang w:val="en-US"/>
              </w:rPr>
              <w:pPrChange w:id="15449" w:author="phuong vu" w:date="2018-11-23T13:48:00Z">
                <w:pPr>
                  <w:spacing w:line="360" w:lineRule="auto"/>
                </w:pPr>
              </w:pPrChange>
            </w:pPr>
          </w:p>
        </w:tc>
      </w:tr>
      <w:tr w:rsidR="000B72E2" w:rsidDel="00096943" w14:paraId="2145D598" w14:textId="0FDDF0A2" w:rsidTr="005A4BEF">
        <w:trPr>
          <w:ins w:id="15450" w:author="phuong vu" w:date="2018-11-15T23:14:00Z"/>
          <w:del w:id="15451" w:author="Tran Huan" w:date="2018-11-25T22:00:00Z"/>
        </w:trPr>
        <w:tc>
          <w:tcPr>
            <w:tcW w:w="805" w:type="dxa"/>
          </w:tcPr>
          <w:p w14:paraId="119CD64D" w14:textId="1AABBC85" w:rsidR="000B72E2" w:rsidDel="00096943" w:rsidRDefault="000B72E2">
            <w:pPr>
              <w:spacing w:line="276" w:lineRule="auto"/>
              <w:jc w:val="center"/>
              <w:rPr>
                <w:ins w:id="15452" w:author="phuong vu" w:date="2018-11-15T23:14:00Z"/>
                <w:del w:id="15453" w:author="Tran Huan" w:date="2018-11-25T22:00:00Z"/>
                <w:lang w:val="en-US"/>
              </w:rPr>
              <w:pPrChange w:id="15454" w:author="phuong vu" w:date="2018-11-23T13:48:00Z">
                <w:pPr>
                  <w:spacing w:line="360" w:lineRule="auto"/>
                  <w:jc w:val="center"/>
                </w:pPr>
              </w:pPrChange>
            </w:pPr>
            <w:ins w:id="15455" w:author="phuong vu" w:date="2018-11-15T23:14:00Z">
              <w:del w:id="15456" w:author="Tran Huan" w:date="2018-11-25T22:00:00Z">
                <w:r w:rsidDel="00096943">
                  <w:rPr>
                    <w:lang w:val="en-US"/>
                  </w:rPr>
                  <w:delText>2</w:delText>
                </w:r>
              </w:del>
            </w:ins>
          </w:p>
        </w:tc>
        <w:tc>
          <w:tcPr>
            <w:tcW w:w="1980" w:type="dxa"/>
          </w:tcPr>
          <w:p w14:paraId="48D6112D" w14:textId="496BFE6D" w:rsidR="000B72E2" w:rsidDel="00096943" w:rsidRDefault="000B72E2">
            <w:pPr>
              <w:spacing w:line="276" w:lineRule="auto"/>
              <w:rPr>
                <w:ins w:id="15457" w:author="phuong vu" w:date="2018-11-15T23:14:00Z"/>
                <w:del w:id="15458" w:author="Tran Huan" w:date="2018-11-25T22:00:00Z"/>
                <w:lang w:val="en-US"/>
              </w:rPr>
              <w:pPrChange w:id="15459" w:author="phuong vu" w:date="2018-11-23T13:48:00Z">
                <w:pPr>
                  <w:spacing w:line="360" w:lineRule="auto"/>
                </w:pPr>
              </w:pPrChange>
            </w:pPr>
            <w:ins w:id="15460" w:author="phuong vu" w:date="2018-11-15T23:14:00Z">
              <w:del w:id="15461" w:author="Tran Huan" w:date="2018-11-25T22:00:00Z">
                <w:r w:rsidDel="00096943">
                  <w:rPr>
                    <w:lang w:val="en-US"/>
                  </w:rPr>
                  <w:delText>button</w:delText>
                </w:r>
              </w:del>
            </w:ins>
          </w:p>
        </w:tc>
        <w:tc>
          <w:tcPr>
            <w:tcW w:w="2970" w:type="dxa"/>
          </w:tcPr>
          <w:p w14:paraId="575DD6F2" w14:textId="0C59A8B3" w:rsidR="000B72E2" w:rsidDel="00096943" w:rsidRDefault="000B72E2">
            <w:pPr>
              <w:spacing w:line="276" w:lineRule="auto"/>
              <w:rPr>
                <w:ins w:id="15462" w:author="phuong vu" w:date="2018-11-15T23:14:00Z"/>
                <w:del w:id="15463" w:author="Tran Huan" w:date="2018-11-25T22:00:00Z"/>
                <w:lang w:val="en-US"/>
              </w:rPr>
              <w:pPrChange w:id="15464" w:author="phuong vu" w:date="2018-11-23T13:48:00Z">
                <w:pPr>
                  <w:spacing w:line="360" w:lineRule="auto"/>
                </w:pPr>
              </w:pPrChange>
            </w:pPr>
            <w:ins w:id="15465" w:author="phuong vu" w:date="2018-11-15T23:17:00Z">
              <w:del w:id="15466" w:author="Tran Huan" w:date="2018-11-25T22:00:00Z">
                <w:r w:rsidDel="00096943">
                  <w:rPr>
                    <w:lang w:val="en-US"/>
                  </w:rPr>
                  <w:delText>Tạo hóa đơn, thực hiện chức năng tạo hóa đơn dựa trên ID của đơn hàng.</w:delText>
                </w:r>
              </w:del>
            </w:ins>
          </w:p>
        </w:tc>
        <w:tc>
          <w:tcPr>
            <w:tcW w:w="1266" w:type="dxa"/>
          </w:tcPr>
          <w:p w14:paraId="460BD576" w14:textId="66A99458" w:rsidR="000B72E2" w:rsidDel="00096943" w:rsidRDefault="000B72E2">
            <w:pPr>
              <w:spacing w:line="276" w:lineRule="auto"/>
              <w:rPr>
                <w:ins w:id="15467" w:author="phuong vu" w:date="2018-11-15T23:14:00Z"/>
                <w:del w:id="15468" w:author="Tran Huan" w:date="2018-11-25T22:00:00Z"/>
                <w:lang w:val="en-US"/>
              </w:rPr>
              <w:pPrChange w:id="15469" w:author="phuong vu" w:date="2018-11-23T13:48:00Z">
                <w:pPr>
                  <w:spacing w:line="360" w:lineRule="auto"/>
                </w:pPr>
              </w:pPrChange>
            </w:pPr>
          </w:p>
        </w:tc>
        <w:tc>
          <w:tcPr>
            <w:tcW w:w="1756" w:type="dxa"/>
          </w:tcPr>
          <w:p w14:paraId="4F08D7A6" w14:textId="12ACF273" w:rsidR="000B72E2" w:rsidDel="00096943" w:rsidRDefault="000B72E2">
            <w:pPr>
              <w:spacing w:line="276" w:lineRule="auto"/>
              <w:rPr>
                <w:ins w:id="15470" w:author="phuong vu" w:date="2018-11-15T23:14:00Z"/>
                <w:del w:id="15471" w:author="Tran Huan" w:date="2018-11-25T22:00:00Z"/>
                <w:lang w:val="en-US"/>
              </w:rPr>
              <w:pPrChange w:id="15472" w:author="phuong vu" w:date="2018-11-23T13:48:00Z">
                <w:pPr>
                  <w:spacing w:line="360" w:lineRule="auto"/>
                </w:pPr>
              </w:pPrChange>
            </w:pPr>
          </w:p>
        </w:tc>
      </w:tr>
      <w:tr w:rsidR="000B72E2" w:rsidDel="00096943" w14:paraId="438869C9" w14:textId="2FB04F3A" w:rsidTr="005A4BEF">
        <w:trPr>
          <w:ins w:id="15473" w:author="phuong vu" w:date="2018-11-15T23:14:00Z"/>
          <w:del w:id="15474" w:author="Tran Huan" w:date="2018-11-25T22:00:00Z"/>
        </w:trPr>
        <w:tc>
          <w:tcPr>
            <w:tcW w:w="805" w:type="dxa"/>
          </w:tcPr>
          <w:p w14:paraId="0F1FFD57" w14:textId="50653BEF" w:rsidR="000B72E2" w:rsidDel="00096943" w:rsidRDefault="000B72E2">
            <w:pPr>
              <w:spacing w:line="276" w:lineRule="auto"/>
              <w:jc w:val="center"/>
              <w:rPr>
                <w:ins w:id="15475" w:author="phuong vu" w:date="2018-11-15T23:14:00Z"/>
                <w:del w:id="15476" w:author="Tran Huan" w:date="2018-11-25T22:00:00Z"/>
                <w:lang w:val="en-US"/>
              </w:rPr>
              <w:pPrChange w:id="15477" w:author="phuong vu" w:date="2018-11-23T13:48:00Z">
                <w:pPr>
                  <w:spacing w:line="360" w:lineRule="auto"/>
                  <w:jc w:val="center"/>
                </w:pPr>
              </w:pPrChange>
            </w:pPr>
            <w:ins w:id="15478" w:author="phuong vu" w:date="2018-11-15T23:14:00Z">
              <w:del w:id="15479" w:author="Tran Huan" w:date="2018-11-25T22:00:00Z">
                <w:r w:rsidDel="00096943">
                  <w:rPr>
                    <w:lang w:val="en-US"/>
                  </w:rPr>
                  <w:delText>3</w:delText>
                </w:r>
              </w:del>
            </w:ins>
          </w:p>
        </w:tc>
        <w:tc>
          <w:tcPr>
            <w:tcW w:w="1980" w:type="dxa"/>
          </w:tcPr>
          <w:p w14:paraId="5946B344" w14:textId="18D20123" w:rsidR="000B72E2" w:rsidDel="00096943" w:rsidRDefault="000B72E2">
            <w:pPr>
              <w:spacing w:line="276" w:lineRule="auto"/>
              <w:rPr>
                <w:ins w:id="15480" w:author="phuong vu" w:date="2018-11-15T23:14:00Z"/>
                <w:del w:id="15481" w:author="Tran Huan" w:date="2018-11-25T22:00:00Z"/>
                <w:lang w:val="en-US"/>
              </w:rPr>
              <w:pPrChange w:id="15482" w:author="phuong vu" w:date="2018-11-23T13:48:00Z">
                <w:pPr>
                  <w:spacing w:line="360" w:lineRule="auto"/>
                </w:pPr>
              </w:pPrChange>
            </w:pPr>
            <w:ins w:id="15483" w:author="phuong vu" w:date="2018-11-15T23:17:00Z">
              <w:del w:id="15484" w:author="Tran Huan" w:date="2018-11-25T22:00:00Z">
                <w:r w:rsidDel="00096943">
                  <w:rPr>
                    <w:lang w:val="en-US"/>
                  </w:rPr>
                  <w:delText>table</w:delText>
                </w:r>
              </w:del>
            </w:ins>
          </w:p>
        </w:tc>
        <w:tc>
          <w:tcPr>
            <w:tcW w:w="2970" w:type="dxa"/>
          </w:tcPr>
          <w:p w14:paraId="08582E8B" w14:textId="61195CFD" w:rsidR="000B72E2" w:rsidDel="00096943" w:rsidRDefault="000B72E2">
            <w:pPr>
              <w:spacing w:line="276" w:lineRule="auto"/>
              <w:rPr>
                <w:ins w:id="15485" w:author="phuong vu" w:date="2018-11-15T23:14:00Z"/>
                <w:del w:id="15486" w:author="Tran Huan" w:date="2018-11-25T22:00:00Z"/>
                <w:lang w:val="en-US"/>
              </w:rPr>
              <w:pPrChange w:id="15487" w:author="phuong vu" w:date="2018-11-23T13:48:00Z">
                <w:pPr>
                  <w:spacing w:line="360" w:lineRule="auto"/>
                </w:pPr>
              </w:pPrChange>
            </w:pPr>
            <w:ins w:id="15488" w:author="phuong vu" w:date="2018-11-15T23:17:00Z">
              <w:del w:id="15489" w:author="Tran Huan" w:date="2018-11-25T22:00:00Z">
                <w:r w:rsidDel="00096943">
                  <w:rPr>
                    <w:lang w:val="en-US"/>
                  </w:rPr>
                  <w:delText>Thông tin hóa đơn</w:delText>
                </w:r>
              </w:del>
            </w:ins>
          </w:p>
        </w:tc>
        <w:tc>
          <w:tcPr>
            <w:tcW w:w="1266" w:type="dxa"/>
          </w:tcPr>
          <w:p w14:paraId="39FE411F" w14:textId="25113FC9" w:rsidR="000B72E2" w:rsidDel="00096943" w:rsidRDefault="000B72E2">
            <w:pPr>
              <w:spacing w:line="276" w:lineRule="auto"/>
              <w:rPr>
                <w:ins w:id="15490" w:author="phuong vu" w:date="2018-11-15T23:14:00Z"/>
                <w:del w:id="15491" w:author="Tran Huan" w:date="2018-11-25T22:00:00Z"/>
                <w:lang w:val="en-US"/>
              </w:rPr>
              <w:pPrChange w:id="15492" w:author="phuong vu" w:date="2018-11-23T13:48:00Z">
                <w:pPr>
                  <w:spacing w:line="360" w:lineRule="auto"/>
                </w:pPr>
              </w:pPrChange>
            </w:pPr>
          </w:p>
        </w:tc>
        <w:tc>
          <w:tcPr>
            <w:tcW w:w="1756" w:type="dxa"/>
          </w:tcPr>
          <w:p w14:paraId="6A1505B2" w14:textId="21C8CEC0" w:rsidR="000B72E2" w:rsidDel="00096943" w:rsidRDefault="000B72E2">
            <w:pPr>
              <w:spacing w:line="276" w:lineRule="auto"/>
              <w:rPr>
                <w:ins w:id="15493" w:author="phuong vu" w:date="2018-11-15T23:14:00Z"/>
                <w:del w:id="15494" w:author="Tran Huan" w:date="2018-11-25T22:00:00Z"/>
                <w:lang w:val="en-US"/>
              </w:rPr>
              <w:pPrChange w:id="15495" w:author="phuong vu" w:date="2018-11-23T13:48:00Z">
                <w:pPr>
                  <w:spacing w:line="360" w:lineRule="auto"/>
                </w:pPr>
              </w:pPrChange>
            </w:pPr>
          </w:p>
        </w:tc>
      </w:tr>
      <w:tr w:rsidR="00565D22" w:rsidDel="00096943" w14:paraId="01C73727" w14:textId="1C7C5BD6" w:rsidTr="005A4BEF">
        <w:trPr>
          <w:ins w:id="15496" w:author="phuong vu" w:date="2018-11-21T22:08:00Z"/>
          <w:del w:id="15497" w:author="Tran Huan" w:date="2018-11-25T22:00:00Z"/>
        </w:trPr>
        <w:tc>
          <w:tcPr>
            <w:tcW w:w="805" w:type="dxa"/>
          </w:tcPr>
          <w:p w14:paraId="0F8AC79C" w14:textId="19DC35BF" w:rsidR="00565D22" w:rsidDel="00096943" w:rsidRDefault="00565D22">
            <w:pPr>
              <w:spacing w:line="276" w:lineRule="auto"/>
              <w:jc w:val="center"/>
              <w:rPr>
                <w:ins w:id="15498" w:author="phuong vu" w:date="2018-11-21T22:08:00Z"/>
                <w:del w:id="15499" w:author="Tran Huan" w:date="2018-11-25T22:00:00Z"/>
                <w:lang w:val="en-US"/>
              </w:rPr>
              <w:pPrChange w:id="15500" w:author="phuong vu" w:date="2018-11-23T13:48:00Z">
                <w:pPr>
                  <w:spacing w:line="360" w:lineRule="auto"/>
                  <w:jc w:val="center"/>
                </w:pPr>
              </w:pPrChange>
            </w:pPr>
            <w:ins w:id="15501" w:author="phuong vu" w:date="2018-11-21T22:08:00Z">
              <w:del w:id="15502" w:author="Tran Huan" w:date="2018-11-25T22:00:00Z">
                <w:r w:rsidDel="00096943">
                  <w:rPr>
                    <w:lang w:val="en-US"/>
                  </w:rPr>
                  <w:delText>4</w:delText>
                </w:r>
              </w:del>
            </w:ins>
          </w:p>
        </w:tc>
        <w:tc>
          <w:tcPr>
            <w:tcW w:w="1980" w:type="dxa"/>
          </w:tcPr>
          <w:p w14:paraId="5A185C39" w14:textId="3006936A" w:rsidR="00565D22" w:rsidDel="00096943" w:rsidRDefault="00565D22">
            <w:pPr>
              <w:spacing w:line="276" w:lineRule="auto"/>
              <w:rPr>
                <w:ins w:id="15503" w:author="phuong vu" w:date="2018-11-21T22:08:00Z"/>
                <w:del w:id="15504" w:author="Tran Huan" w:date="2018-11-25T22:00:00Z"/>
                <w:lang w:val="en-US"/>
              </w:rPr>
              <w:pPrChange w:id="15505" w:author="phuong vu" w:date="2018-11-23T13:48:00Z">
                <w:pPr>
                  <w:spacing w:line="360" w:lineRule="auto"/>
                </w:pPr>
              </w:pPrChange>
            </w:pPr>
            <w:ins w:id="15506" w:author="phuong vu" w:date="2018-11-21T22:08:00Z">
              <w:del w:id="15507" w:author="Tran Huan" w:date="2018-11-25T22:00:00Z">
                <w:r w:rsidDel="00096943">
                  <w:rPr>
                    <w:lang w:val="en-US"/>
                  </w:rPr>
                  <w:delText>button</w:delText>
                </w:r>
              </w:del>
            </w:ins>
          </w:p>
        </w:tc>
        <w:tc>
          <w:tcPr>
            <w:tcW w:w="2970" w:type="dxa"/>
          </w:tcPr>
          <w:p w14:paraId="7396EB84" w14:textId="112FE5B4" w:rsidR="00565D22" w:rsidDel="00096943" w:rsidRDefault="00565D22">
            <w:pPr>
              <w:spacing w:line="276" w:lineRule="auto"/>
              <w:rPr>
                <w:ins w:id="15508" w:author="phuong vu" w:date="2018-11-21T22:08:00Z"/>
                <w:del w:id="15509" w:author="Tran Huan" w:date="2018-11-25T22:00:00Z"/>
                <w:lang w:val="en-US"/>
              </w:rPr>
              <w:pPrChange w:id="15510" w:author="phuong vu" w:date="2018-11-23T13:48:00Z">
                <w:pPr>
                  <w:spacing w:line="360" w:lineRule="auto"/>
                </w:pPr>
              </w:pPrChange>
            </w:pPr>
            <w:ins w:id="15511" w:author="phuong vu" w:date="2018-11-21T22:08:00Z">
              <w:del w:id="15512" w:author="Tran Huan" w:date="2018-11-25T22:00:00Z">
                <w:r w:rsidDel="00096943">
                  <w:rPr>
                    <w:lang w:val="en-US"/>
                  </w:rPr>
                  <w:delText>In h</w:delText>
                </w:r>
              </w:del>
            </w:ins>
            <w:ins w:id="15513" w:author="phuong vu" w:date="2018-11-21T22:09:00Z">
              <w:del w:id="15514" w:author="Tran Huan" w:date="2018-11-25T22:00:00Z">
                <w:r w:rsidDel="00096943">
                  <w:rPr>
                    <w:lang w:val="en-US"/>
                  </w:rPr>
                  <w:delText>óa đơn</w:delText>
                </w:r>
              </w:del>
            </w:ins>
          </w:p>
        </w:tc>
        <w:tc>
          <w:tcPr>
            <w:tcW w:w="1266" w:type="dxa"/>
          </w:tcPr>
          <w:p w14:paraId="7FD62DF8" w14:textId="758BE50E" w:rsidR="00565D22" w:rsidDel="00096943" w:rsidRDefault="00565D22">
            <w:pPr>
              <w:spacing w:line="276" w:lineRule="auto"/>
              <w:rPr>
                <w:ins w:id="15515" w:author="phuong vu" w:date="2018-11-21T22:08:00Z"/>
                <w:del w:id="15516" w:author="Tran Huan" w:date="2018-11-25T22:00:00Z"/>
                <w:lang w:val="en-US"/>
              </w:rPr>
              <w:pPrChange w:id="15517" w:author="phuong vu" w:date="2018-11-23T13:48:00Z">
                <w:pPr>
                  <w:spacing w:line="360" w:lineRule="auto"/>
                </w:pPr>
              </w:pPrChange>
            </w:pPr>
          </w:p>
        </w:tc>
        <w:tc>
          <w:tcPr>
            <w:tcW w:w="1756" w:type="dxa"/>
          </w:tcPr>
          <w:p w14:paraId="56AE8F95" w14:textId="12DF52E8" w:rsidR="00565D22" w:rsidDel="00096943" w:rsidRDefault="00565D22">
            <w:pPr>
              <w:spacing w:line="276" w:lineRule="auto"/>
              <w:rPr>
                <w:ins w:id="15518" w:author="phuong vu" w:date="2018-11-21T22:08:00Z"/>
                <w:del w:id="15519" w:author="Tran Huan" w:date="2018-11-25T22:00:00Z"/>
                <w:lang w:val="en-US"/>
              </w:rPr>
              <w:pPrChange w:id="15520" w:author="phuong vu" w:date="2018-11-23T13:48:00Z">
                <w:pPr>
                  <w:spacing w:line="360" w:lineRule="auto"/>
                </w:pPr>
              </w:pPrChange>
            </w:pPr>
          </w:p>
        </w:tc>
      </w:tr>
      <w:tr w:rsidR="00565D22" w:rsidDel="00096943" w14:paraId="0DA67080" w14:textId="544B24E0" w:rsidTr="005A4BEF">
        <w:trPr>
          <w:ins w:id="15521" w:author="phuong vu" w:date="2018-11-21T22:08:00Z"/>
          <w:del w:id="15522" w:author="Tran Huan" w:date="2018-11-25T22:00:00Z"/>
        </w:trPr>
        <w:tc>
          <w:tcPr>
            <w:tcW w:w="805" w:type="dxa"/>
          </w:tcPr>
          <w:p w14:paraId="6374A145" w14:textId="69DBD424" w:rsidR="00565D22" w:rsidDel="00096943" w:rsidRDefault="00565D22">
            <w:pPr>
              <w:spacing w:line="276" w:lineRule="auto"/>
              <w:jc w:val="center"/>
              <w:rPr>
                <w:ins w:id="15523" w:author="phuong vu" w:date="2018-11-21T22:08:00Z"/>
                <w:del w:id="15524" w:author="Tran Huan" w:date="2018-11-25T22:00:00Z"/>
                <w:lang w:val="en-US"/>
              </w:rPr>
              <w:pPrChange w:id="15525" w:author="phuong vu" w:date="2018-11-23T13:48:00Z">
                <w:pPr>
                  <w:spacing w:line="360" w:lineRule="auto"/>
                  <w:jc w:val="center"/>
                </w:pPr>
              </w:pPrChange>
            </w:pPr>
            <w:ins w:id="15526" w:author="phuong vu" w:date="2018-11-21T22:08:00Z">
              <w:del w:id="15527" w:author="Tran Huan" w:date="2018-11-25T22:00:00Z">
                <w:r w:rsidDel="00096943">
                  <w:rPr>
                    <w:lang w:val="en-US"/>
                  </w:rPr>
                  <w:delText>5</w:delText>
                </w:r>
              </w:del>
            </w:ins>
          </w:p>
        </w:tc>
        <w:tc>
          <w:tcPr>
            <w:tcW w:w="1980" w:type="dxa"/>
          </w:tcPr>
          <w:p w14:paraId="0C5BB0D5" w14:textId="31665A25" w:rsidR="00565D22" w:rsidDel="00096943" w:rsidRDefault="00565D22">
            <w:pPr>
              <w:spacing w:line="276" w:lineRule="auto"/>
              <w:rPr>
                <w:ins w:id="15528" w:author="phuong vu" w:date="2018-11-21T22:08:00Z"/>
                <w:del w:id="15529" w:author="Tran Huan" w:date="2018-11-25T22:00:00Z"/>
                <w:lang w:val="en-US"/>
              </w:rPr>
              <w:pPrChange w:id="15530" w:author="phuong vu" w:date="2018-11-23T13:48:00Z">
                <w:pPr>
                  <w:spacing w:line="360" w:lineRule="auto"/>
                </w:pPr>
              </w:pPrChange>
            </w:pPr>
            <w:ins w:id="15531" w:author="phuong vu" w:date="2018-11-21T22:08:00Z">
              <w:del w:id="15532" w:author="Tran Huan" w:date="2018-11-25T22:00:00Z">
                <w:r w:rsidDel="00096943">
                  <w:rPr>
                    <w:lang w:val="en-US"/>
                  </w:rPr>
                  <w:delText>button</w:delText>
                </w:r>
              </w:del>
            </w:ins>
          </w:p>
        </w:tc>
        <w:tc>
          <w:tcPr>
            <w:tcW w:w="2970" w:type="dxa"/>
          </w:tcPr>
          <w:p w14:paraId="349B89E9" w14:textId="28663114" w:rsidR="00565D22" w:rsidDel="00096943" w:rsidRDefault="00565D22">
            <w:pPr>
              <w:spacing w:line="276" w:lineRule="auto"/>
              <w:rPr>
                <w:ins w:id="15533" w:author="phuong vu" w:date="2018-11-21T22:08:00Z"/>
                <w:del w:id="15534" w:author="Tran Huan" w:date="2018-11-25T22:00:00Z"/>
                <w:lang w:val="en-US"/>
              </w:rPr>
              <w:pPrChange w:id="15535" w:author="phuong vu" w:date="2018-11-23T13:48:00Z">
                <w:pPr>
                  <w:spacing w:line="360" w:lineRule="auto"/>
                </w:pPr>
              </w:pPrChange>
            </w:pPr>
            <w:ins w:id="15536" w:author="phuong vu" w:date="2018-11-21T22:09:00Z">
              <w:del w:id="15537" w:author="Tran Huan" w:date="2018-11-25T22:00:00Z">
                <w:r w:rsidDel="00096943">
                  <w:rPr>
                    <w:lang w:val="en-US"/>
                  </w:rPr>
                  <w:delText>Cập nhật thông tin hóa đơn</w:delText>
                </w:r>
              </w:del>
            </w:ins>
          </w:p>
        </w:tc>
        <w:tc>
          <w:tcPr>
            <w:tcW w:w="1266" w:type="dxa"/>
          </w:tcPr>
          <w:p w14:paraId="4E0681C4" w14:textId="737595D8" w:rsidR="00565D22" w:rsidDel="00096943" w:rsidRDefault="00565D22">
            <w:pPr>
              <w:spacing w:line="276" w:lineRule="auto"/>
              <w:rPr>
                <w:ins w:id="15538" w:author="phuong vu" w:date="2018-11-21T22:08:00Z"/>
                <w:del w:id="15539" w:author="Tran Huan" w:date="2018-11-25T22:00:00Z"/>
                <w:lang w:val="en-US"/>
              </w:rPr>
              <w:pPrChange w:id="15540" w:author="phuong vu" w:date="2018-11-23T13:48:00Z">
                <w:pPr>
                  <w:spacing w:line="360" w:lineRule="auto"/>
                </w:pPr>
              </w:pPrChange>
            </w:pPr>
          </w:p>
        </w:tc>
        <w:tc>
          <w:tcPr>
            <w:tcW w:w="1756" w:type="dxa"/>
          </w:tcPr>
          <w:p w14:paraId="6AAD1909" w14:textId="0102678C" w:rsidR="00565D22" w:rsidDel="00096943" w:rsidRDefault="00565D22">
            <w:pPr>
              <w:spacing w:line="276" w:lineRule="auto"/>
              <w:rPr>
                <w:ins w:id="15541" w:author="phuong vu" w:date="2018-11-21T22:08:00Z"/>
                <w:del w:id="15542" w:author="Tran Huan" w:date="2018-11-25T22:00:00Z"/>
                <w:lang w:val="en-US"/>
              </w:rPr>
              <w:pPrChange w:id="15543" w:author="phuong vu" w:date="2018-11-23T13:48:00Z">
                <w:pPr>
                  <w:spacing w:line="360" w:lineRule="auto"/>
                </w:pPr>
              </w:pPrChange>
            </w:pPr>
          </w:p>
        </w:tc>
      </w:tr>
      <w:tr w:rsidR="000B72E2" w:rsidDel="00096943" w14:paraId="1D0B6967" w14:textId="057A614A" w:rsidTr="005A4BEF">
        <w:trPr>
          <w:ins w:id="15544" w:author="phuong vu" w:date="2018-11-15T23:14:00Z"/>
          <w:del w:id="15545" w:author="Tran Huan" w:date="2018-11-25T22:00:00Z"/>
        </w:trPr>
        <w:tc>
          <w:tcPr>
            <w:tcW w:w="805" w:type="dxa"/>
          </w:tcPr>
          <w:p w14:paraId="634F21FA" w14:textId="6205AE06" w:rsidR="000B72E2" w:rsidDel="00096943" w:rsidRDefault="00565D22">
            <w:pPr>
              <w:spacing w:line="276" w:lineRule="auto"/>
              <w:jc w:val="center"/>
              <w:rPr>
                <w:ins w:id="15546" w:author="phuong vu" w:date="2018-11-15T23:14:00Z"/>
                <w:del w:id="15547" w:author="Tran Huan" w:date="2018-11-25T22:00:00Z"/>
                <w:lang w:val="en-US"/>
              </w:rPr>
              <w:pPrChange w:id="15548" w:author="phuong vu" w:date="2018-11-23T13:48:00Z">
                <w:pPr>
                  <w:spacing w:line="360" w:lineRule="auto"/>
                  <w:jc w:val="center"/>
                </w:pPr>
              </w:pPrChange>
            </w:pPr>
            <w:ins w:id="15549" w:author="phuong vu" w:date="2018-11-21T22:08:00Z">
              <w:del w:id="15550" w:author="Tran Huan" w:date="2018-11-25T22:00:00Z">
                <w:r w:rsidDel="00096943">
                  <w:rPr>
                    <w:lang w:val="en-US"/>
                  </w:rPr>
                  <w:delText>6</w:delText>
                </w:r>
              </w:del>
            </w:ins>
          </w:p>
        </w:tc>
        <w:tc>
          <w:tcPr>
            <w:tcW w:w="1980" w:type="dxa"/>
          </w:tcPr>
          <w:p w14:paraId="6DD76B7A" w14:textId="0EF1F5B9" w:rsidR="000B72E2" w:rsidDel="00096943" w:rsidRDefault="000B72E2">
            <w:pPr>
              <w:spacing w:line="276" w:lineRule="auto"/>
              <w:rPr>
                <w:ins w:id="15551" w:author="phuong vu" w:date="2018-11-15T23:14:00Z"/>
                <w:del w:id="15552" w:author="Tran Huan" w:date="2018-11-25T22:00:00Z"/>
                <w:lang w:val="en-US"/>
              </w:rPr>
              <w:pPrChange w:id="15553" w:author="phuong vu" w:date="2018-11-23T13:48:00Z">
                <w:pPr>
                  <w:spacing w:line="360" w:lineRule="auto"/>
                </w:pPr>
              </w:pPrChange>
            </w:pPr>
            <w:ins w:id="15554" w:author="phuong vu" w:date="2018-11-15T23:14:00Z">
              <w:del w:id="15555" w:author="Tran Huan" w:date="2018-11-25T22:00:00Z">
                <w:r w:rsidDel="00096943">
                  <w:rPr>
                    <w:lang w:val="en-US"/>
                  </w:rPr>
                  <w:delText>button</w:delText>
                </w:r>
              </w:del>
            </w:ins>
          </w:p>
        </w:tc>
        <w:tc>
          <w:tcPr>
            <w:tcW w:w="2970" w:type="dxa"/>
          </w:tcPr>
          <w:p w14:paraId="7C432A97" w14:textId="2D1BC1E6" w:rsidR="000B72E2" w:rsidDel="00096943" w:rsidRDefault="000B72E2">
            <w:pPr>
              <w:spacing w:line="276" w:lineRule="auto"/>
              <w:rPr>
                <w:ins w:id="15556" w:author="phuong vu" w:date="2018-11-15T23:14:00Z"/>
                <w:del w:id="15557" w:author="Tran Huan" w:date="2018-11-25T22:00:00Z"/>
                <w:lang w:val="en-US"/>
              </w:rPr>
              <w:pPrChange w:id="15558" w:author="phuong vu" w:date="2018-11-23T13:48:00Z">
                <w:pPr>
                  <w:spacing w:line="360" w:lineRule="auto"/>
                </w:pPr>
              </w:pPrChange>
            </w:pPr>
            <w:ins w:id="15559" w:author="phuong vu" w:date="2018-11-15T23:14:00Z">
              <w:del w:id="15560" w:author="Tran Huan" w:date="2018-11-25T22:00:00Z">
                <w:r w:rsidDel="00096943">
                  <w:rPr>
                    <w:lang w:val="en-US"/>
                  </w:rPr>
                  <w:delText>Hoàn tất xử lí đơn hàng</w:delText>
                </w:r>
              </w:del>
            </w:ins>
          </w:p>
        </w:tc>
        <w:tc>
          <w:tcPr>
            <w:tcW w:w="1266" w:type="dxa"/>
          </w:tcPr>
          <w:p w14:paraId="37C5EC0D" w14:textId="1CEA6E52" w:rsidR="000B72E2" w:rsidDel="00096943" w:rsidRDefault="000B72E2">
            <w:pPr>
              <w:spacing w:line="276" w:lineRule="auto"/>
              <w:jc w:val="left"/>
              <w:rPr>
                <w:ins w:id="15561" w:author="phuong vu" w:date="2018-11-15T23:14:00Z"/>
                <w:del w:id="15562" w:author="Tran Huan" w:date="2018-11-25T22:00:00Z"/>
                <w:lang w:val="en-US"/>
              </w:rPr>
              <w:pPrChange w:id="15563" w:author="phuong vu" w:date="2018-11-23T13:48:00Z">
                <w:pPr>
                  <w:spacing w:line="360" w:lineRule="auto"/>
                  <w:jc w:val="left"/>
                </w:pPr>
              </w:pPrChange>
            </w:pPr>
          </w:p>
        </w:tc>
        <w:tc>
          <w:tcPr>
            <w:tcW w:w="1756" w:type="dxa"/>
          </w:tcPr>
          <w:p w14:paraId="3EFD78AD" w14:textId="68970A7E" w:rsidR="000B72E2" w:rsidDel="00096943" w:rsidRDefault="000B72E2">
            <w:pPr>
              <w:spacing w:line="276" w:lineRule="auto"/>
              <w:rPr>
                <w:ins w:id="15564" w:author="phuong vu" w:date="2018-11-15T23:14:00Z"/>
                <w:del w:id="15565" w:author="Tran Huan" w:date="2018-11-25T22:00:00Z"/>
                <w:lang w:val="en-US"/>
              </w:rPr>
              <w:pPrChange w:id="15566" w:author="phuong vu" w:date="2018-11-23T13:48:00Z">
                <w:pPr>
                  <w:spacing w:line="360" w:lineRule="auto"/>
                </w:pPr>
              </w:pPrChange>
            </w:pPr>
          </w:p>
        </w:tc>
      </w:tr>
      <w:tr w:rsidR="000B72E2" w:rsidDel="00096943" w14:paraId="70EB5D42" w14:textId="6FE5AF82" w:rsidTr="005A4BEF">
        <w:trPr>
          <w:ins w:id="15567" w:author="phuong vu" w:date="2018-11-15T23:14:00Z"/>
          <w:del w:id="15568" w:author="Tran Huan" w:date="2018-11-25T22:00:00Z"/>
        </w:trPr>
        <w:tc>
          <w:tcPr>
            <w:tcW w:w="805" w:type="dxa"/>
          </w:tcPr>
          <w:p w14:paraId="59D7651D" w14:textId="7EA23AC8" w:rsidR="000B72E2" w:rsidDel="00096943" w:rsidRDefault="00565D22">
            <w:pPr>
              <w:spacing w:line="276" w:lineRule="auto"/>
              <w:jc w:val="center"/>
              <w:rPr>
                <w:ins w:id="15569" w:author="phuong vu" w:date="2018-11-15T23:14:00Z"/>
                <w:del w:id="15570" w:author="Tran Huan" w:date="2018-11-25T22:00:00Z"/>
                <w:lang w:val="en-US"/>
              </w:rPr>
              <w:pPrChange w:id="15571" w:author="phuong vu" w:date="2018-11-23T13:48:00Z">
                <w:pPr>
                  <w:spacing w:line="360" w:lineRule="auto"/>
                  <w:jc w:val="center"/>
                </w:pPr>
              </w:pPrChange>
            </w:pPr>
            <w:ins w:id="15572" w:author="phuong vu" w:date="2018-11-21T22:08:00Z">
              <w:del w:id="15573" w:author="Tran Huan" w:date="2018-11-25T22:00:00Z">
                <w:r w:rsidDel="00096943">
                  <w:rPr>
                    <w:lang w:val="en-US"/>
                  </w:rPr>
                  <w:delText>7</w:delText>
                </w:r>
              </w:del>
            </w:ins>
          </w:p>
        </w:tc>
        <w:tc>
          <w:tcPr>
            <w:tcW w:w="1980" w:type="dxa"/>
          </w:tcPr>
          <w:p w14:paraId="374EFB6D" w14:textId="30B6119A" w:rsidR="000B72E2" w:rsidDel="00096943" w:rsidRDefault="000B72E2">
            <w:pPr>
              <w:spacing w:line="276" w:lineRule="auto"/>
              <w:rPr>
                <w:ins w:id="15574" w:author="phuong vu" w:date="2018-11-15T23:14:00Z"/>
                <w:del w:id="15575" w:author="Tran Huan" w:date="2018-11-25T22:00:00Z"/>
                <w:lang w:val="en-US"/>
              </w:rPr>
              <w:pPrChange w:id="15576" w:author="phuong vu" w:date="2018-11-23T13:48:00Z">
                <w:pPr>
                  <w:spacing w:line="360" w:lineRule="auto"/>
                </w:pPr>
              </w:pPrChange>
            </w:pPr>
            <w:ins w:id="15577" w:author="phuong vu" w:date="2018-11-15T23:14:00Z">
              <w:del w:id="15578" w:author="Tran Huan" w:date="2018-11-25T22:00:00Z">
                <w:r w:rsidDel="00096943">
                  <w:rPr>
                    <w:lang w:val="en-US"/>
                  </w:rPr>
                  <w:delText>button</w:delText>
                </w:r>
              </w:del>
            </w:ins>
          </w:p>
        </w:tc>
        <w:tc>
          <w:tcPr>
            <w:tcW w:w="2970" w:type="dxa"/>
          </w:tcPr>
          <w:p w14:paraId="6C106208" w14:textId="5DF9EFA0" w:rsidR="000B72E2" w:rsidDel="00096943" w:rsidRDefault="000B72E2">
            <w:pPr>
              <w:spacing w:line="276" w:lineRule="auto"/>
              <w:rPr>
                <w:ins w:id="15579" w:author="phuong vu" w:date="2018-11-15T23:14:00Z"/>
                <w:del w:id="15580" w:author="Tran Huan" w:date="2018-11-25T22:00:00Z"/>
                <w:lang w:val="en-US"/>
              </w:rPr>
              <w:pPrChange w:id="15581" w:author="phuong vu" w:date="2018-11-23T13:48:00Z">
                <w:pPr>
                  <w:spacing w:line="360" w:lineRule="auto"/>
                </w:pPr>
              </w:pPrChange>
            </w:pPr>
            <w:ins w:id="15582" w:author="phuong vu" w:date="2018-11-15T23:14:00Z">
              <w:del w:id="15583" w:author="Tran Huan" w:date="2018-11-25T22:00:00Z">
                <w:r w:rsidDel="00096943">
                  <w:rPr>
                    <w:lang w:val="en-US"/>
                  </w:rPr>
                  <w:delText>Quay lại trang trước</w:delText>
                </w:r>
              </w:del>
            </w:ins>
          </w:p>
        </w:tc>
        <w:tc>
          <w:tcPr>
            <w:tcW w:w="1266" w:type="dxa"/>
          </w:tcPr>
          <w:p w14:paraId="4B8DBA27" w14:textId="586AA889" w:rsidR="000B72E2" w:rsidDel="00096943" w:rsidRDefault="000B72E2">
            <w:pPr>
              <w:spacing w:line="276" w:lineRule="auto"/>
              <w:jc w:val="left"/>
              <w:rPr>
                <w:ins w:id="15584" w:author="phuong vu" w:date="2018-11-15T23:14:00Z"/>
                <w:del w:id="15585" w:author="Tran Huan" w:date="2018-11-25T22:00:00Z"/>
                <w:lang w:val="en-US"/>
              </w:rPr>
              <w:pPrChange w:id="15586" w:author="phuong vu" w:date="2018-11-23T13:48:00Z">
                <w:pPr>
                  <w:spacing w:line="360" w:lineRule="auto"/>
                  <w:jc w:val="left"/>
                </w:pPr>
              </w:pPrChange>
            </w:pPr>
          </w:p>
        </w:tc>
        <w:tc>
          <w:tcPr>
            <w:tcW w:w="1756" w:type="dxa"/>
          </w:tcPr>
          <w:p w14:paraId="172B3DB7" w14:textId="0ED080B1" w:rsidR="000B72E2" w:rsidDel="00096943" w:rsidRDefault="000B72E2">
            <w:pPr>
              <w:spacing w:line="276" w:lineRule="auto"/>
              <w:rPr>
                <w:ins w:id="15587" w:author="phuong vu" w:date="2018-11-15T23:14:00Z"/>
                <w:del w:id="15588" w:author="Tran Huan" w:date="2018-11-25T22:00:00Z"/>
                <w:lang w:val="en-US"/>
              </w:rPr>
              <w:pPrChange w:id="15589" w:author="phuong vu" w:date="2018-11-23T13:48:00Z">
                <w:pPr>
                  <w:spacing w:line="360" w:lineRule="auto"/>
                </w:pPr>
              </w:pPrChange>
            </w:pPr>
          </w:p>
        </w:tc>
      </w:tr>
    </w:tbl>
    <w:p w14:paraId="72CDF5F4" w14:textId="598B0AAE" w:rsidR="000B72E2" w:rsidRPr="005A4BEF" w:rsidDel="00096943" w:rsidRDefault="000B72E2">
      <w:pPr>
        <w:spacing w:line="276" w:lineRule="auto"/>
        <w:rPr>
          <w:del w:id="15590" w:author="Tran Huan" w:date="2018-11-25T22:00:00Z"/>
          <w:lang w:val="en-US"/>
        </w:rPr>
        <w:pPrChange w:id="15591" w:author="phuong vu" w:date="2018-11-23T13:48:00Z">
          <w:pPr>
            <w:pStyle w:val="Heading6"/>
          </w:pPr>
        </w:pPrChange>
      </w:pPr>
    </w:p>
    <w:p w14:paraId="3625AAC2" w14:textId="2C98538B" w:rsidR="00070C2F" w:rsidDel="00096943" w:rsidRDefault="00070C2F">
      <w:pPr>
        <w:pStyle w:val="Heading6"/>
        <w:spacing w:line="276" w:lineRule="auto"/>
        <w:rPr>
          <w:ins w:id="15592" w:author="phuong vu" w:date="2018-11-21T21:52:00Z"/>
          <w:del w:id="15593" w:author="Tran Huan" w:date="2018-11-25T22:00:00Z"/>
          <w:lang w:val="en-US"/>
        </w:rPr>
        <w:pPrChange w:id="15594" w:author="phuong vu" w:date="2018-11-23T13:48:00Z">
          <w:pPr>
            <w:pStyle w:val="Heading6"/>
          </w:pPr>
        </w:pPrChange>
      </w:pPr>
      <w:del w:id="15595"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Del="00096943" w14:paraId="2ED71E95" w14:textId="3A3FB1CC" w:rsidTr="00565D22">
        <w:trPr>
          <w:ins w:id="15596" w:author="phuong vu" w:date="2018-11-21T21:52:00Z"/>
          <w:del w:id="15597" w:author="Tran Huan" w:date="2018-11-25T22:00:00Z"/>
        </w:trPr>
        <w:tc>
          <w:tcPr>
            <w:tcW w:w="805" w:type="dxa"/>
            <w:vMerge w:val="restart"/>
            <w:vAlign w:val="center"/>
          </w:tcPr>
          <w:p w14:paraId="08E3B283" w14:textId="6AC9D93B" w:rsidR="00D225CD" w:rsidRPr="007F1EF1" w:rsidDel="00096943" w:rsidRDefault="00D225CD">
            <w:pPr>
              <w:spacing w:line="276" w:lineRule="auto"/>
              <w:jc w:val="center"/>
              <w:rPr>
                <w:ins w:id="15598" w:author="phuong vu" w:date="2018-11-21T21:52:00Z"/>
                <w:del w:id="15599" w:author="Tran Huan" w:date="2018-11-25T22:00:00Z"/>
                <w:b/>
                <w:lang w:val="en-US"/>
              </w:rPr>
              <w:pPrChange w:id="15600" w:author="phuong vu" w:date="2018-11-23T13:48:00Z">
                <w:pPr>
                  <w:spacing w:line="360" w:lineRule="auto"/>
                  <w:jc w:val="center"/>
                </w:pPr>
              </w:pPrChange>
            </w:pPr>
            <w:ins w:id="15601" w:author="phuong vu" w:date="2018-11-21T21:52:00Z">
              <w:del w:id="15602" w:author="Tran Huan" w:date="2018-11-25T22:00:00Z">
                <w:r w:rsidRPr="007F1EF1" w:rsidDel="00096943">
                  <w:rPr>
                    <w:b/>
                    <w:lang w:val="en-US"/>
                  </w:rPr>
                  <w:delText>STT</w:delText>
                </w:r>
              </w:del>
            </w:ins>
          </w:p>
        </w:tc>
        <w:tc>
          <w:tcPr>
            <w:tcW w:w="2120" w:type="dxa"/>
            <w:vMerge w:val="restart"/>
            <w:vAlign w:val="center"/>
          </w:tcPr>
          <w:p w14:paraId="224410AD" w14:textId="2431A091" w:rsidR="00D225CD" w:rsidRPr="007F1EF1" w:rsidDel="00096943" w:rsidRDefault="00D225CD">
            <w:pPr>
              <w:spacing w:line="276" w:lineRule="auto"/>
              <w:jc w:val="center"/>
              <w:rPr>
                <w:ins w:id="15603" w:author="phuong vu" w:date="2018-11-21T21:52:00Z"/>
                <w:del w:id="15604" w:author="Tran Huan" w:date="2018-11-25T22:00:00Z"/>
                <w:b/>
                <w:lang w:val="en-US"/>
              </w:rPr>
              <w:pPrChange w:id="15605" w:author="phuong vu" w:date="2018-11-23T13:48:00Z">
                <w:pPr>
                  <w:spacing w:line="360" w:lineRule="auto"/>
                  <w:jc w:val="center"/>
                </w:pPr>
              </w:pPrChange>
            </w:pPr>
            <w:ins w:id="15606" w:author="phuong vu" w:date="2018-11-21T21:52:00Z">
              <w:del w:id="15607" w:author="Tran Huan" w:date="2018-11-25T22:00:00Z">
                <w:r w:rsidRPr="007F1EF1" w:rsidDel="00096943">
                  <w:rPr>
                    <w:b/>
                    <w:lang w:val="en-US"/>
                  </w:rPr>
                  <w:delText>Tên bảng/</w:delText>
                </w:r>
              </w:del>
            </w:ins>
          </w:p>
          <w:p w14:paraId="28408275" w14:textId="0873EB9E" w:rsidR="00D225CD" w:rsidRPr="007F1EF1" w:rsidDel="00096943" w:rsidRDefault="00D225CD">
            <w:pPr>
              <w:spacing w:line="276" w:lineRule="auto"/>
              <w:jc w:val="center"/>
              <w:rPr>
                <w:ins w:id="15608" w:author="phuong vu" w:date="2018-11-21T21:52:00Z"/>
                <w:del w:id="15609" w:author="Tran Huan" w:date="2018-11-25T22:00:00Z"/>
                <w:b/>
                <w:lang w:val="en-US"/>
              </w:rPr>
              <w:pPrChange w:id="15610" w:author="phuong vu" w:date="2018-11-23T13:48:00Z">
                <w:pPr>
                  <w:spacing w:line="360" w:lineRule="auto"/>
                  <w:jc w:val="center"/>
                </w:pPr>
              </w:pPrChange>
            </w:pPr>
            <w:ins w:id="15611" w:author="phuong vu" w:date="2018-11-21T21:52:00Z">
              <w:del w:id="1561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ins>
          </w:p>
        </w:tc>
        <w:tc>
          <w:tcPr>
            <w:tcW w:w="5852" w:type="dxa"/>
            <w:gridSpan w:val="4"/>
            <w:vAlign w:val="center"/>
          </w:tcPr>
          <w:p w14:paraId="4DD99287" w14:textId="34624D64" w:rsidR="00D225CD" w:rsidRPr="007F1EF1" w:rsidDel="00096943" w:rsidRDefault="00D225CD">
            <w:pPr>
              <w:spacing w:line="276" w:lineRule="auto"/>
              <w:jc w:val="center"/>
              <w:rPr>
                <w:ins w:id="15613" w:author="phuong vu" w:date="2018-11-21T21:52:00Z"/>
                <w:del w:id="15614" w:author="Tran Huan" w:date="2018-11-25T22:00:00Z"/>
                <w:b/>
                <w:lang w:val="en-US"/>
              </w:rPr>
              <w:pPrChange w:id="15615" w:author="phuong vu" w:date="2018-11-23T13:48:00Z">
                <w:pPr>
                  <w:spacing w:line="360" w:lineRule="auto"/>
                  <w:jc w:val="center"/>
                </w:pPr>
              </w:pPrChange>
            </w:pPr>
            <w:ins w:id="15616" w:author="phuong vu" w:date="2018-11-21T21:52:00Z">
              <w:del w:id="15617" w:author="Tran Huan" w:date="2018-11-25T22:00:00Z">
                <w:r w:rsidRPr="007F1EF1" w:rsidDel="00096943">
                  <w:rPr>
                    <w:b/>
                    <w:lang w:val="en-US"/>
                  </w:rPr>
                  <w:delText>Phương thức</w:delText>
                </w:r>
              </w:del>
            </w:ins>
          </w:p>
        </w:tc>
      </w:tr>
      <w:tr w:rsidR="00D225CD" w:rsidDel="00096943" w14:paraId="0ADEC055" w14:textId="24C0C146" w:rsidTr="00565D22">
        <w:trPr>
          <w:ins w:id="15618" w:author="phuong vu" w:date="2018-11-21T21:52:00Z"/>
          <w:del w:id="15619" w:author="Tran Huan" w:date="2018-11-25T22:00:00Z"/>
        </w:trPr>
        <w:tc>
          <w:tcPr>
            <w:tcW w:w="805" w:type="dxa"/>
            <w:vMerge/>
            <w:vAlign w:val="center"/>
          </w:tcPr>
          <w:p w14:paraId="0DBD164B" w14:textId="3894A8FD" w:rsidR="00D225CD" w:rsidRPr="007F1EF1" w:rsidDel="00096943" w:rsidRDefault="00D225CD">
            <w:pPr>
              <w:spacing w:line="276" w:lineRule="auto"/>
              <w:jc w:val="center"/>
              <w:rPr>
                <w:ins w:id="15620" w:author="phuong vu" w:date="2018-11-21T21:52:00Z"/>
                <w:del w:id="15621" w:author="Tran Huan" w:date="2018-11-25T22:00:00Z"/>
                <w:b/>
                <w:lang w:val="en-US"/>
              </w:rPr>
              <w:pPrChange w:id="15622" w:author="phuong vu" w:date="2018-11-23T13:48:00Z">
                <w:pPr>
                  <w:spacing w:line="360" w:lineRule="auto"/>
                  <w:jc w:val="center"/>
                </w:pPr>
              </w:pPrChange>
            </w:pPr>
          </w:p>
        </w:tc>
        <w:tc>
          <w:tcPr>
            <w:tcW w:w="2120" w:type="dxa"/>
            <w:vMerge/>
            <w:vAlign w:val="center"/>
          </w:tcPr>
          <w:p w14:paraId="2A0CFEC2" w14:textId="3A23CF7F" w:rsidR="00D225CD" w:rsidRPr="007F1EF1" w:rsidDel="00096943" w:rsidRDefault="00D225CD">
            <w:pPr>
              <w:spacing w:line="276" w:lineRule="auto"/>
              <w:jc w:val="center"/>
              <w:rPr>
                <w:ins w:id="15623" w:author="phuong vu" w:date="2018-11-21T21:52:00Z"/>
                <w:del w:id="15624" w:author="Tran Huan" w:date="2018-11-25T22:00:00Z"/>
                <w:b/>
                <w:lang w:val="en-US"/>
              </w:rPr>
              <w:pPrChange w:id="15625" w:author="phuong vu" w:date="2018-11-23T13:48:00Z">
                <w:pPr>
                  <w:spacing w:line="360" w:lineRule="auto"/>
                  <w:jc w:val="center"/>
                </w:pPr>
              </w:pPrChange>
            </w:pPr>
          </w:p>
        </w:tc>
        <w:tc>
          <w:tcPr>
            <w:tcW w:w="1463" w:type="dxa"/>
            <w:vAlign w:val="center"/>
          </w:tcPr>
          <w:p w14:paraId="4F962534" w14:textId="0ADC0FF6" w:rsidR="00D225CD" w:rsidRPr="007F1EF1" w:rsidDel="00096943" w:rsidRDefault="00D225CD">
            <w:pPr>
              <w:spacing w:line="276" w:lineRule="auto"/>
              <w:jc w:val="center"/>
              <w:rPr>
                <w:ins w:id="15626" w:author="phuong vu" w:date="2018-11-21T21:52:00Z"/>
                <w:del w:id="15627" w:author="Tran Huan" w:date="2018-11-25T22:00:00Z"/>
                <w:b/>
                <w:lang w:val="en-US"/>
              </w:rPr>
              <w:pPrChange w:id="15628" w:author="phuong vu" w:date="2018-11-23T13:48:00Z">
                <w:pPr>
                  <w:spacing w:line="360" w:lineRule="auto"/>
                  <w:jc w:val="center"/>
                </w:pPr>
              </w:pPrChange>
            </w:pPr>
            <w:ins w:id="15629" w:author="phuong vu" w:date="2018-11-21T21:52:00Z">
              <w:del w:id="15630" w:author="Tran Huan" w:date="2018-11-25T22:00:00Z">
                <w:r w:rsidRPr="007F1EF1" w:rsidDel="00096943">
                  <w:rPr>
                    <w:b/>
                    <w:lang w:val="en-US"/>
                  </w:rPr>
                  <w:delText>Thêm</w:delText>
                </w:r>
              </w:del>
            </w:ins>
          </w:p>
        </w:tc>
        <w:tc>
          <w:tcPr>
            <w:tcW w:w="1463" w:type="dxa"/>
            <w:vAlign w:val="center"/>
          </w:tcPr>
          <w:p w14:paraId="4E1E15BB" w14:textId="21F1F6E6" w:rsidR="00D225CD" w:rsidRPr="007F1EF1" w:rsidDel="00096943" w:rsidRDefault="00D225CD">
            <w:pPr>
              <w:spacing w:line="276" w:lineRule="auto"/>
              <w:jc w:val="center"/>
              <w:rPr>
                <w:ins w:id="15631" w:author="phuong vu" w:date="2018-11-21T21:52:00Z"/>
                <w:del w:id="15632" w:author="Tran Huan" w:date="2018-11-25T22:00:00Z"/>
                <w:b/>
                <w:lang w:val="en-US"/>
              </w:rPr>
              <w:pPrChange w:id="15633" w:author="phuong vu" w:date="2018-11-23T13:48:00Z">
                <w:pPr>
                  <w:spacing w:line="360" w:lineRule="auto"/>
                  <w:jc w:val="center"/>
                </w:pPr>
              </w:pPrChange>
            </w:pPr>
            <w:ins w:id="15634" w:author="phuong vu" w:date="2018-11-21T21:52:00Z">
              <w:del w:id="15635" w:author="Tran Huan" w:date="2018-11-25T22:00:00Z">
                <w:r w:rsidRPr="007F1EF1" w:rsidDel="00096943">
                  <w:rPr>
                    <w:b/>
                    <w:lang w:val="en-US"/>
                  </w:rPr>
                  <w:delText>Sửa</w:delText>
                </w:r>
              </w:del>
            </w:ins>
          </w:p>
        </w:tc>
        <w:tc>
          <w:tcPr>
            <w:tcW w:w="1463" w:type="dxa"/>
            <w:vAlign w:val="center"/>
          </w:tcPr>
          <w:p w14:paraId="7334789A" w14:textId="5A99A713" w:rsidR="00D225CD" w:rsidRPr="007F1EF1" w:rsidDel="00096943" w:rsidRDefault="00D225CD">
            <w:pPr>
              <w:spacing w:line="276" w:lineRule="auto"/>
              <w:jc w:val="center"/>
              <w:rPr>
                <w:ins w:id="15636" w:author="phuong vu" w:date="2018-11-21T21:52:00Z"/>
                <w:del w:id="15637" w:author="Tran Huan" w:date="2018-11-25T22:00:00Z"/>
                <w:b/>
                <w:lang w:val="en-US"/>
              </w:rPr>
              <w:pPrChange w:id="15638" w:author="phuong vu" w:date="2018-11-23T13:48:00Z">
                <w:pPr>
                  <w:spacing w:line="360" w:lineRule="auto"/>
                  <w:jc w:val="center"/>
                </w:pPr>
              </w:pPrChange>
            </w:pPr>
            <w:ins w:id="15639" w:author="phuong vu" w:date="2018-11-21T21:52:00Z">
              <w:del w:id="15640" w:author="Tran Huan" w:date="2018-11-25T22:00:00Z">
                <w:r w:rsidRPr="007F1EF1" w:rsidDel="00096943">
                  <w:rPr>
                    <w:b/>
                    <w:lang w:val="en-US"/>
                  </w:rPr>
                  <w:delText>Xóa</w:delText>
                </w:r>
              </w:del>
            </w:ins>
          </w:p>
        </w:tc>
        <w:tc>
          <w:tcPr>
            <w:tcW w:w="1463" w:type="dxa"/>
            <w:vAlign w:val="center"/>
          </w:tcPr>
          <w:p w14:paraId="3F03ABB3" w14:textId="0A5CCA12" w:rsidR="00D225CD" w:rsidRPr="007F1EF1" w:rsidDel="00096943" w:rsidRDefault="00D225CD">
            <w:pPr>
              <w:spacing w:line="276" w:lineRule="auto"/>
              <w:jc w:val="center"/>
              <w:rPr>
                <w:ins w:id="15641" w:author="phuong vu" w:date="2018-11-21T21:52:00Z"/>
                <w:del w:id="15642" w:author="Tran Huan" w:date="2018-11-25T22:00:00Z"/>
                <w:b/>
                <w:lang w:val="en-US"/>
              </w:rPr>
              <w:pPrChange w:id="15643" w:author="phuong vu" w:date="2018-11-23T13:48:00Z">
                <w:pPr>
                  <w:spacing w:line="360" w:lineRule="auto"/>
                  <w:jc w:val="center"/>
                </w:pPr>
              </w:pPrChange>
            </w:pPr>
            <w:ins w:id="15644" w:author="phuong vu" w:date="2018-11-21T21:52:00Z">
              <w:del w:id="15645" w:author="Tran Huan" w:date="2018-11-25T22:00:00Z">
                <w:r w:rsidRPr="007F1EF1" w:rsidDel="00096943">
                  <w:rPr>
                    <w:b/>
                    <w:lang w:val="en-US"/>
                  </w:rPr>
                  <w:delText>Truy vấn</w:delText>
                </w:r>
              </w:del>
            </w:ins>
          </w:p>
        </w:tc>
      </w:tr>
      <w:tr w:rsidR="00D225CD" w:rsidDel="00096943" w14:paraId="5B4B02F0" w14:textId="1DF706BB" w:rsidTr="00565D22">
        <w:trPr>
          <w:ins w:id="15646" w:author="phuong vu" w:date="2018-11-21T21:52:00Z"/>
          <w:del w:id="15647" w:author="Tran Huan" w:date="2018-11-25T22:00:00Z"/>
        </w:trPr>
        <w:tc>
          <w:tcPr>
            <w:tcW w:w="805" w:type="dxa"/>
          </w:tcPr>
          <w:p w14:paraId="1E85293D" w14:textId="11C35EC4" w:rsidR="00D225CD" w:rsidDel="00096943" w:rsidRDefault="00D225CD">
            <w:pPr>
              <w:spacing w:line="276" w:lineRule="auto"/>
              <w:jc w:val="center"/>
              <w:rPr>
                <w:ins w:id="15648" w:author="phuong vu" w:date="2018-11-21T21:52:00Z"/>
                <w:del w:id="15649" w:author="Tran Huan" w:date="2018-11-25T22:00:00Z"/>
                <w:lang w:val="en-US"/>
              </w:rPr>
              <w:pPrChange w:id="15650" w:author="phuong vu" w:date="2018-11-23T13:48:00Z">
                <w:pPr>
                  <w:spacing w:line="360" w:lineRule="auto"/>
                  <w:jc w:val="center"/>
                </w:pPr>
              </w:pPrChange>
            </w:pPr>
            <w:ins w:id="15651" w:author="phuong vu" w:date="2018-11-21T21:52:00Z">
              <w:del w:id="15652" w:author="Tran Huan" w:date="2018-11-25T22:00:00Z">
                <w:r w:rsidDel="00096943">
                  <w:rPr>
                    <w:lang w:val="en-US"/>
                  </w:rPr>
                  <w:delText>1</w:delText>
                </w:r>
              </w:del>
            </w:ins>
          </w:p>
        </w:tc>
        <w:tc>
          <w:tcPr>
            <w:tcW w:w="2120" w:type="dxa"/>
          </w:tcPr>
          <w:p w14:paraId="758BD103" w14:textId="0F1751DC" w:rsidR="00D225CD" w:rsidDel="00096943" w:rsidRDefault="00D225CD">
            <w:pPr>
              <w:spacing w:line="276" w:lineRule="auto"/>
              <w:rPr>
                <w:ins w:id="15653" w:author="phuong vu" w:date="2018-11-21T21:52:00Z"/>
                <w:del w:id="15654" w:author="Tran Huan" w:date="2018-11-25T22:00:00Z"/>
                <w:lang w:val="en-US"/>
              </w:rPr>
              <w:pPrChange w:id="15655" w:author="phuong vu" w:date="2018-11-23T13:48:00Z">
                <w:pPr>
                  <w:spacing w:line="360" w:lineRule="auto"/>
                </w:pPr>
              </w:pPrChange>
            </w:pPr>
            <w:ins w:id="15656" w:author="phuong vu" w:date="2018-11-21T21:52:00Z">
              <w:del w:id="15657" w:author="Tran Huan" w:date="2018-11-25T22:00:00Z">
                <w:r w:rsidDel="00096943">
                  <w:rPr>
                    <w:lang w:val="en-US"/>
                  </w:rPr>
                  <w:delText>customer_order</w:delText>
                </w:r>
              </w:del>
            </w:ins>
          </w:p>
        </w:tc>
        <w:tc>
          <w:tcPr>
            <w:tcW w:w="1463" w:type="dxa"/>
          </w:tcPr>
          <w:p w14:paraId="0FDE67B7" w14:textId="0CAC116F" w:rsidR="00D225CD" w:rsidDel="00096943" w:rsidRDefault="00D225CD">
            <w:pPr>
              <w:spacing w:line="276" w:lineRule="auto"/>
              <w:jc w:val="center"/>
              <w:rPr>
                <w:ins w:id="15658" w:author="phuong vu" w:date="2018-11-21T21:52:00Z"/>
                <w:del w:id="15659" w:author="Tran Huan" w:date="2018-11-25T22:00:00Z"/>
                <w:lang w:val="en-US"/>
              </w:rPr>
              <w:pPrChange w:id="15660" w:author="phuong vu" w:date="2018-11-23T13:48:00Z">
                <w:pPr>
                  <w:spacing w:line="360" w:lineRule="auto"/>
                  <w:jc w:val="center"/>
                </w:pPr>
              </w:pPrChange>
            </w:pPr>
          </w:p>
        </w:tc>
        <w:tc>
          <w:tcPr>
            <w:tcW w:w="1463" w:type="dxa"/>
          </w:tcPr>
          <w:p w14:paraId="623D8243" w14:textId="40257EC1" w:rsidR="00D225CD" w:rsidDel="00096943" w:rsidRDefault="00D225CD">
            <w:pPr>
              <w:spacing w:line="276" w:lineRule="auto"/>
              <w:jc w:val="center"/>
              <w:rPr>
                <w:ins w:id="15661" w:author="phuong vu" w:date="2018-11-21T21:52:00Z"/>
                <w:del w:id="15662" w:author="Tran Huan" w:date="2018-11-25T22:00:00Z"/>
                <w:lang w:val="en-US"/>
              </w:rPr>
              <w:pPrChange w:id="15663" w:author="phuong vu" w:date="2018-11-23T13:48:00Z">
                <w:pPr>
                  <w:spacing w:line="360" w:lineRule="auto"/>
                  <w:jc w:val="center"/>
                </w:pPr>
              </w:pPrChange>
            </w:pPr>
            <w:ins w:id="15664" w:author="phuong vu" w:date="2018-11-21T21:52:00Z">
              <w:del w:id="15665" w:author="Tran Huan" w:date="2018-11-25T22:00:00Z">
                <w:r w:rsidDel="00096943">
                  <w:rPr>
                    <w:lang w:val="en-US"/>
                  </w:rPr>
                  <w:delText>X</w:delText>
                </w:r>
              </w:del>
            </w:ins>
          </w:p>
        </w:tc>
        <w:tc>
          <w:tcPr>
            <w:tcW w:w="1463" w:type="dxa"/>
          </w:tcPr>
          <w:p w14:paraId="6CBB39AD" w14:textId="797C8B20" w:rsidR="00D225CD" w:rsidDel="00096943" w:rsidRDefault="00D225CD">
            <w:pPr>
              <w:spacing w:line="276" w:lineRule="auto"/>
              <w:jc w:val="center"/>
              <w:rPr>
                <w:ins w:id="15666" w:author="phuong vu" w:date="2018-11-21T21:52:00Z"/>
                <w:del w:id="15667" w:author="Tran Huan" w:date="2018-11-25T22:00:00Z"/>
                <w:lang w:val="en-US"/>
              </w:rPr>
              <w:pPrChange w:id="15668" w:author="phuong vu" w:date="2018-11-23T13:48:00Z">
                <w:pPr>
                  <w:spacing w:line="360" w:lineRule="auto"/>
                  <w:jc w:val="center"/>
                </w:pPr>
              </w:pPrChange>
            </w:pPr>
          </w:p>
        </w:tc>
        <w:tc>
          <w:tcPr>
            <w:tcW w:w="1463" w:type="dxa"/>
          </w:tcPr>
          <w:p w14:paraId="65A08CEB" w14:textId="39F242BC" w:rsidR="00D225CD" w:rsidDel="00096943" w:rsidRDefault="00D225CD">
            <w:pPr>
              <w:spacing w:line="276" w:lineRule="auto"/>
              <w:jc w:val="center"/>
              <w:rPr>
                <w:ins w:id="15669" w:author="phuong vu" w:date="2018-11-21T21:52:00Z"/>
                <w:del w:id="15670" w:author="Tran Huan" w:date="2018-11-25T22:00:00Z"/>
                <w:lang w:val="en-US"/>
              </w:rPr>
              <w:pPrChange w:id="15671" w:author="phuong vu" w:date="2018-11-23T13:48:00Z">
                <w:pPr>
                  <w:jc w:val="center"/>
                </w:pPr>
              </w:pPrChange>
            </w:pPr>
            <w:ins w:id="15672" w:author="phuong vu" w:date="2018-11-21T21:52:00Z">
              <w:del w:id="15673" w:author="Tran Huan" w:date="2018-11-25T22:00:00Z">
                <w:r w:rsidDel="00096943">
                  <w:rPr>
                    <w:lang w:val="en-US"/>
                  </w:rPr>
                  <w:delText>X</w:delText>
                </w:r>
              </w:del>
            </w:ins>
          </w:p>
        </w:tc>
      </w:tr>
      <w:tr w:rsidR="00D225CD" w:rsidDel="00096943" w14:paraId="2D519A6D" w14:textId="02216E84" w:rsidTr="00565D22">
        <w:trPr>
          <w:ins w:id="15674" w:author="phuong vu" w:date="2018-11-21T21:52:00Z"/>
          <w:del w:id="15675" w:author="Tran Huan" w:date="2018-11-25T22:00:00Z"/>
        </w:trPr>
        <w:tc>
          <w:tcPr>
            <w:tcW w:w="805" w:type="dxa"/>
          </w:tcPr>
          <w:p w14:paraId="67BC9CC8" w14:textId="28CA0502" w:rsidR="00D225CD" w:rsidDel="00096943" w:rsidRDefault="00D225CD">
            <w:pPr>
              <w:spacing w:line="276" w:lineRule="auto"/>
              <w:jc w:val="center"/>
              <w:rPr>
                <w:ins w:id="15676" w:author="phuong vu" w:date="2018-11-21T21:52:00Z"/>
                <w:del w:id="15677" w:author="Tran Huan" w:date="2018-11-25T22:00:00Z"/>
                <w:lang w:val="en-US"/>
              </w:rPr>
              <w:pPrChange w:id="15678" w:author="phuong vu" w:date="2018-11-23T13:48:00Z">
                <w:pPr>
                  <w:spacing w:line="360" w:lineRule="auto"/>
                  <w:jc w:val="center"/>
                </w:pPr>
              </w:pPrChange>
            </w:pPr>
            <w:ins w:id="15679" w:author="phuong vu" w:date="2018-11-21T21:52:00Z">
              <w:del w:id="15680" w:author="Tran Huan" w:date="2018-11-25T22:00:00Z">
                <w:r w:rsidDel="00096943">
                  <w:rPr>
                    <w:lang w:val="en-US"/>
                  </w:rPr>
                  <w:delText>2</w:delText>
                </w:r>
              </w:del>
            </w:ins>
          </w:p>
        </w:tc>
        <w:tc>
          <w:tcPr>
            <w:tcW w:w="2120" w:type="dxa"/>
          </w:tcPr>
          <w:p w14:paraId="49D79E90" w14:textId="692EE5BB" w:rsidR="00D225CD" w:rsidDel="00096943" w:rsidRDefault="00D225CD">
            <w:pPr>
              <w:spacing w:line="276" w:lineRule="auto"/>
              <w:rPr>
                <w:ins w:id="15681" w:author="phuong vu" w:date="2018-11-21T21:52:00Z"/>
                <w:del w:id="15682" w:author="Tran Huan" w:date="2018-11-25T22:00:00Z"/>
                <w:lang w:val="en-US"/>
              </w:rPr>
              <w:pPrChange w:id="15683" w:author="phuong vu" w:date="2018-11-23T13:48:00Z">
                <w:pPr>
                  <w:spacing w:line="360" w:lineRule="auto"/>
                </w:pPr>
              </w:pPrChange>
            </w:pPr>
            <w:ins w:id="15684" w:author="phuong vu" w:date="2018-11-21T21:52:00Z">
              <w:del w:id="15685" w:author="Tran Huan" w:date="2018-11-25T22:00:00Z">
                <w:r w:rsidDel="00096943">
                  <w:rPr>
                    <w:lang w:val="en-US"/>
                  </w:rPr>
                  <w:delText>receipt</w:delText>
                </w:r>
              </w:del>
            </w:ins>
          </w:p>
        </w:tc>
        <w:tc>
          <w:tcPr>
            <w:tcW w:w="1463" w:type="dxa"/>
          </w:tcPr>
          <w:p w14:paraId="6FEAE874" w14:textId="47302621" w:rsidR="00D225CD" w:rsidDel="00096943" w:rsidRDefault="00D225CD">
            <w:pPr>
              <w:spacing w:line="276" w:lineRule="auto"/>
              <w:jc w:val="center"/>
              <w:rPr>
                <w:ins w:id="15686" w:author="phuong vu" w:date="2018-11-21T21:52:00Z"/>
                <w:del w:id="15687" w:author="Tran Huan" w:date="2018-11-25T22:00:00Z"/>
                <w:lang w:val="en-US"/>
              </w:rPr>
              <w:pPrChange w:id="15688" w:author="phuong vu" w:date="2018-11-23T13:48:00Z">
                <w:pPr>
                  <w:spacing w:line="360" w:lineRule="auto"/>
                  <w:jc w:val="center"/>
                </w:pPr>
              </w:pPrChange>
            </w:pPr>
          </w:p>
        </w:tc>
        <w:tc>
          <w:tcPr>
            <w:tcW w:w="1463" w:type="dxa"/>
          </w:tcPr>
          <w:p w14:paraId="21E4AACB" w14:textId="1D3388BF" w:rsidR="00D225CD" w:rsidDel="00096943" w:rsidRDefault="00D225CD">
            <w:pPr>
              <w:spacing w:line="276" w:lineRule="auto"/>
              <w:jc w:val="center"/>
              <w:rPr>
                <w:ins w:id="15689" w:author="phuong vu" w:date="2018-11-21T21:52:00Z"/>
                <w:del w:id="15690" w:author="Tran Huan" w:date="2018-11-25T22:00:00Z"/>
                <w:lang w:val="en-US"/>
              </w:rPr>
              <w:pPrChange w:id="15691" w:author="phuong vu" w:date="2018-11-23T13:48:00Z">
                <w:pPr>
                  <w:spacing w:line="360" w:lineRule="auto"/>
                  <w:jc w:val="center"/>
                </w:pPr>
              </w:pPrChange>
            </w:pPr>
            <w:ins w:id="15692" w:author="phuong vu" w:date="2018-11-21T21:52:00Z">
              <w:del w:id="15693" w:author="Tran Huan" w:date="2018-11-25T22:00:00Z">
                <w:r w:rsidDel="00096943">
                  <w:rPr>
                    <w:lang w:val="en-US"/>
                  </w:rPr>
                  <w:delText>X</w:delText>
                </w:r>
              </w:del>
            </w:ins>
          </w:p>
        </w:tc>
        <w:tc>
          <w:tcPr>
            <w:tcW w:w="1463" w:type="dxa"/>
          </w:tcPr>
          <w:p w14:paraId="5C7902F0" w14:textId="5D11C92C" w:rsidR="00D225CD" w:rsidDel="00096943" w:rsidRDefault="00D225CD">
            <w:pPr>
              <w:spacing w:line="276" w:lineRule="auto"/>
              <w:jc w:val="center"/>
              <w:rPr>
                <w:ins w:id="15694" w:author="phuong vu" w:date="2018-11-21T21:52:00Z"/>
                <w:del w:id="15695" w:author="Tran Huan" w:date="2018-11-25T22:00:00Z"/>
                <w:lang w:val="en-US"/>
              </w:rPr>
              <w:pPrChange w:id="15696" w:author="phuong vu" w:date="2018-11-23T13:48:00Z">
                <w:pPr>
                  <w:spacing w:line="360" w:lineRule="auto"/>
                  <w:jc w:val="center"/>
                </w:pPr>
              </w:pPrChange>
            </w:pPr>
          </w:p>
        </w:tc>
        <w:tc>
          <w:tcPr>
            <w:tcW w:w="1463" w:type="dxa"/>
          </w:tcPr>
          <w:p w14:paraId="29729F2F" w14:textId="0E5F8942" w:rsidR="00D225CD" w:rsidDel="00096943" w:rsidRDefault="00D225CD">
            <w:pPr>
              <w:spacing w:line="276" w:lineRule="auto"/>
              <w:jc w:val="center"/>
              <w:rPr>
                <w:ins w:id="15697" w:author="phuong vu" w:date="2018-11-21T21:52:00Z"/>
                <w:del w:id="15698" w:author="Tran Huan" w:date="2018-11-25T22:00:00Z"/>
                <w:lang w:val="en-US"/>
              </w:rPr>
              <w:pPrChange w:id="15699" w:author="phuong vu" w:date="2018-11-23T13:48:00Z">
                <w:pPr>
                  <w:jc w:val="center"/>
                </w:pPr>
              </w:pPrChange>
            </w:pPr>
            <w:ins w:id="15700" w:author="phuong vu" w:date="2018-11-21T21:52:00Z">
              <w:del w:id="15701" w:author="Tran Huan" w:date="2018-11-25T22:00:00Z">
                <w:r w:rsidDel="00096943">
                  <w:rPr>
                    <w:lang w:val="en-US"/>
                  </w:rPr>
                  <w:delText>X</w:delText>
                </w:r>
              </w:del>
            </w:ins>
          </w:p>
        </w:tc>
      </w:tr>
      <w:tr w:rsidR="00D225CD" w:rsidDel="00096943" w14:paraId="6C6E9384" w14:textId="3CD89FAC" w:rsidTr="00565D22">
        <w:trPr>
          <w:ins w:id="15702" w:author="phuong vu" w:date="2018-11-21T21:52:00Z"/>
          <w:del w:id="15703" w:author="Tran Huan" w:date="2018-11-25T22:00:00Z"/>
        </w:trPr>
        <w:tc>
          <w:tcPr>
            <w:tcW w:w="805" w:type="dxa"/>
          </w:tcPr>
          <w:p w14:paraId="2E9E24F6" w14:textId="579960A5" w:rsidR="00D225CD" w:rsidDel="00096943" w:rsidRDefault="00D225CD">
            <w:pPr>
              <w:spacing w:line="276" w:lineRule="auto"/>
              <w:jc w:val="center"/>
              <w:rPr>
                <w:ins w:id="15704" w:author="phuong vu" w:date="2018-11-21T21:52:00Z"/>
                <w:del w:id="15705" w:author="Tran Huan" w:date="2018-11-25T22:00:00Z"/>
                <w:lang w:val="en-US"/>
              </w:rPr>
              <w:pPrChange w:id="15706" w:author="phuong vu" w:date="2018-11-23T13:48:00Z">
                <w:pPr>
                  <w:spacing w:line="360" w:lineRule="auto"/>
                  <w:jc w:val="center"/>
                </w:pPr>
              </w:pPrChange>
            </w:pPr>
            <w:ins w:id="15707" w:author="phuong vu" w:date="2018-11-21T21:52:00Z">
              <w:del w:id="15708" w:author="Tran Huan" w:date="2018-11-25T22:00:00Z">
                <w:r w:rsidDel="00096943">
                  <w:rPr>
                    <w:lang w:val="en-US"/>
                  </w:rPr>
                  <w:delText>3</w:delText>
                </w:r>
              </w:del>
            </w:ins>
          </w:p>
        </w:tc>
        <w:tc>
          <w:tcPr>
            <w:tcW w:w="2120" w:type="dxa"/>
          </w:tcPr>
          <w:p w14:paraId="03FCB149" w14:textId="321D779B" w:rsidR="00D225CD" w:rsidDel="00096943" w:rsidRDefault="00D225CD">
            <w:pPr>
              <w:spacing w:line="276" w:lineRule="auto"/>
              <w:rPr>
                <w:ins w:id="15709" w:author="phuong vu" w:date="2018-11-21T21:52:00Z"/>
                <w:del w:id="15710" w:author="Tran Huan" w:date="2018-11-25T22:00:00Z"/>
                <w:lang w:val="en-US"/>
              </w:rPr>
              <w:pPrChange w:id="15711" w:author="phuong vu" w:date="2018-11-23T13:48:00Z">
                <w:pPr>
                  <w:spacing w:line="360" w:lineRule="auto"/>
                </w:pPr>
              </w:pPrChange>
            </w:pPr>
            <w:ins w:id="15712" w:author="phuong vu" w:date="2018-11-21T21:52:00Z">
              <w:del w:id="15713" w:author="Tran Huan" w:date="2018-11-25T22:00:00Z">
                <w:r w:rsidDel="00096943">
                  <w:rPr>
                    <w:lang w:val="en-US"/>
                  </w:rPr>
                  <w:delText>receipt_detail</w:delText>
                </w:r>
              </w:del>
            </w:ins>
          </w:p>
        </w:tc>
        <w:tc>
          <w:tcPr>
            <w:tcW w:w="1463" w:type="dxa"/>
          </w:tcPr>
          <w:p w14:paraId="1029EEAD" w14:textId="2F8241BD" w:rsidR="00D225CD" w:rsidDel="00096943" w:rsidRDefault="00D225CD">
            <w:pPr>
              <w:spacing w:line="276" w:lineRule="auto"/>
              <w:jc w:val="center"/>
              <w:rPr>
                <w:ins w:id="15714" w:author="phuong vu" w:date="2018-11-21T21:52:00Z"/>
                <w:del w:id="15715" w:author="Tran Huan" w:date="2018-11-25T22:00:00Z"/>
                <w:lang w:val="en-US"/>
              </w:rPr>
              <w:pPrChange w:id="15716" w:author="phuong vu" w:date="2018-11-23T13:48:00Z">
                <w:pPr>
                  <w:spacing w:line="360" w:lineRule="auto"/>
                  <w:jc w:val="center"/>
                </w:pPr>
              </w:pPrChange>
            </w:pPr>
          </w:p>
        </w:tc>
        <w:tc>
          <w:tcPr>
            <w:tcW w:w="1463" w:type="dxa"/>
          </w:tcPr>
          <w:p w14:paraId="33B61C52" w14:textId="3320ADA1" w:rsidR="00D225CD" w:rsidDel="00096943" w:rsidRDefault="00D225CD">
            <w:pPr>
              <w:spacing w:line="276" w:lineRule="auto"/>
              <w:jc w:val="center"/>
              <w:rPr>
                <w:ins w:id="15717" w:author="phuong vu" w:date="2018-11-21T21:52:00Z"/>
                <w:del w:id="15718" w:author="Tran Huan" w:date="2018-11-25T22:00:00Z"/>
                <w:lang w:val="en-US"/>
              </w:rPr>
              <w:pPrChange w:id="15719" w:author="phuong vu" w:date="2018-11-23T13:48:00Z">
                <w:pPr>
                  <w:spacing w:line="360" w:lineRule="auto"/>
                  <w:jc w:val="center"/>
                </w:pPr>
              </w:pPrChange>
            </w:pPr>
          </w:p>
        </w:tc>
        <w:tc>
          <w:tcPr>
            <w:tcW w:w="1463" w:type="dxa"/>
          </w:tcPr>
          <w:p w14:paraId="6C69357A" w14:textId="07B1B549" w:rsidR="00D225CD" w:rsidDel="00096943" w:rsidRDefault="00D225CD">
            <w:pPr>
              <w:spacing w:line="276" w:lineRule="auto"/>
              <w:jc w:val="center"/>
              <w:rPr>
                <w:ins w:id="15720" w:author="phuong vu" w:date="2018-11-21T21:52:00Z"/>
                <w:del w:id="15721" w:author="Tran Huan" w:date="2018-11-25T22:00:00Z"/>
                <w:lang w:val="en-US"/>
              </w:rPr>
              <w:pPrChange w:id="15722" w:author="phuong vu" w:date="2018-11-23T13:48:00Z">
                <w:pPr>
                  <w:spacing w:line="360" w:lineRule="auto"/>
                  <w:jc w:val="center"/>
                </w:pPr>
              </w:pPrChange>
            </w:pPr>
          </w:p>
        </w:tc>
        <w:tc>
          <w:tcPr>
            <w:tcW w:w="1463" w:type="dxa"/>
          </w:tcPr>
          <w:p w14:paraId="1B35724C" w14:textId="4784630C" w:rsidR="00D225CD" w:rsidDel="00096943" w:rsidRDefault="00D225CD">
            <w:pPr>
              <w:spacing w:line="276" w:lineRule="auto"/>
              <w:jc w:val="center"/>
              <w:rPr>
                <w:ins w:id="15723" w:author="phuong vu" w:date="2018-11-21T21:52:00Z"/>
                <w:del w:id="15724" w:author="Tran Huan" w:date="2018-11-25T22:00:00Z"/>
                <w:lang w:val="en-US"/>
              </w:rPr>
              <w:pPrChange w:id="15725" w:author="phuong vu" w:date="2018-11-23T13:48:00Z">
                <w:pPr>
                  <w:jc w:val="center"/>
                </w:pPr>
              </w:pPrChange>
            </w:pPr>
            <w:ins w:id="15726" w:author="phuong vu" w:date="2018-11-21T21:52:00Z">
              <w:del w:id="15727" w:author="Tran Huan" w:date="2018-11-25T22:00:00Z">
                <w:r w:rsidDel="00096943">
                  <w:rPr>
                    <w:lang w:val="en-US"/>
                  </w:rPr>
                  <w:delText>X</w:delText>
                </w:r>
              </w:del>
            </w:ins>
          </w:p>
        </w:tc>
      </w:tr>
      <w:tr w:rsidR="00D225CD" w:rsidDel="00096943" w14:paraId="0AE6B94C" w14:textId="21BD1A0E" w:rsidTr="00565D22">
        <w:trPr>
          <w:ins w:id="15728" w:author="phuong vu" w:date="2018-11-21T21:52:00Z"/>
          <w:del w:id="15729" w:author="Tran Huan" w:date="2018-11-25T22:00:00Z"/>
        </w:trPr>
        <w:tc>
          <w:tcPr>
            <w:tcW w:w="805" w:type="dxa"/>
          </w:tcPr>
          <w:p w14:paraId="691E1AD9" w14:textId="5D725AEE" w:rsidR="00D225CD" w:rsidDel="00096943" w:rsidRDefault="00D225CD">
            <w:pPr>
              <w:spacing w:line="276" w:lineRule="auto"/>
              <w:jc w:val="center"/>
              <w:rPr>
                <w:ins w:id="15730" w:author="phuong vu" w:date="2018-11-21T21:52:00Z"/>
                <w:del w:id="15731" w:author="Tran Huan" w:date="2018-11-25T22:00:00Z"/>
                <w:lang w:val="en-US"/>
              </w:rPr>
              <w:pPrChange w:id="15732" w:author="phuong vu" w:date="2018-11-23T13:48:00Z">
                <w:pPr>
                  <w:spacing w:line="360" w:lineRule="auto"/>
                  <w:jc w:val="center"/>
                </w:pPr>
              </w:pPrChange>
            </w:pPr>
            <w:ins w:id="15733" w:author="phuong vu" w:date="2018-11-21T21:52:00Z">
              <w:del w:id="15734" w:author="Tran Huan" w:date="2018-11-25T22:00:00Z">
                <w:r w:rsidDel="00096943">
                  <w:rPr>
                    <w:lang w:val="en-US"/>
                  </w:rPr>
                  <w:delText>4</w:delText>
                </w:r>
              </w:del>
            </w:ins>
          </w:p>
        </w:tc>
        <w:tc>
          <w:tcPr>
            <w:tcW w:w="2120" w:type="dxa"/>
          </w:tcPr>
          <w:p w14:paraId="42F8E640" w14:textId="07174750" w:rsidR="00D225CD" w:rsidDel="00096943" w:rsidRDefault="00D225CD">
            <w:pPr>
              <w:spacing w:line="276" w:lineRule="auto"/>
              <w:rPr>
                <w:ins w:id="15735" w:author="phuong vu" w:date="2018-11-21T21:52:00Z"/>
                <w:del w:id="15736" w:author="Tran Huan" w:date="2018-11-25T22:00:00Z"/>
                <w:lang w:val="en-US"/>
              </w:rPr>
              <w:pPrChange w:id="15737" w:author="phuong vu" w:date="2018-11-23T13:48:00Z">
                <w:pPr>
                  <w:spacing w:line="360" w:lineRule="auto"/>
                </w:pPr>
              </w:pPrChange>
            </w:pPr>
            <w:ins w:id="15738" w:author="phuong vu" w:date="2018-11-21T21:52:00Z">
              <w:del w:id="15739" w:author="Tran Huan" w:date="2018-11-25T22:00:00Z">
                <w:r w:rsidDel="00096943">
                  <w:rPr>
                    <w:lang w:val="en-US"/>
                  </w:rPr>
                  <w:delText>bill</w:delText>
                </w:r>
              </w:del>
            </w:ins>
          </w:p>
        </w:tc>
        <w:tc>
          <w:tcPr>
            <w:tcW w:w="1463" w:type="dxa"/>
          </w:tcPr>
          <w:p w14:paraId="61A602E9" w14:textId="23177C4A" w:rsidR="00D225CD" w:rsidDel="00096943" w:rsidRDefault="00D225CD">
            <w:pPr>
              <w:spacing w:line="276" w:lineRule="auto"/>
              <w:jc w:val="center"/>
              <w:rPr>
                <w:ins w:id="15740" w:author="phuong vu" w:date="2018-11-21T21:52:00Z"/>
                <w:del w:id="15741" w:author="Tran Huan" w:date="2018-11-25T22:00:00Z"/>
                <w:lang w:val="en-US"/>
              </w:rPr>
              <w:pPrChange w:id="15742" w:author="phuong vu" w:date="2018-11-23T13:48:00Z">
                <w:pPr>
                  <w:spacing w:line="360" w:lineRule="auto"/>
                  <w:jc w:val="center"/>
                </w:pPr>
              </w:pPrChange>
            </w:pPr>
            <w:ins w:id="15743" w:author="phuong vu" w:date="2018-11-21T21:52:00Z">
              <w:del w:id="15744" w:author="Tran Huan" w:date="2018-11-25T22:00:00Z">
                <w:r w:rsidDel="00096943">
                  <w:rPr>
                    <w:lang w:val="en-US"/>
                  </w:rPr>
                  <w:delText>X</w:delText>
                </w:r>
              </w:del>
            </w:ins>
          </w:p>
        </w:tc>
        <w:tc>
          <w:tcPr>
            <w:tcW w:w="1463" w:type="dxa"/>
          </w:tcPr>
          <w:p w14:paraId="38CA806F" w14:textId="5707ED83" w:rsidR="00D225CD" w:rsidDel="00096943" w:rsidRDefault="00D225CD">
            <w:pPr>
              <w:spacing w:line="276" w:lineRule="auto"/>
              <w:jc w:val="center"/>
              <w:rPr>
                <w:ins w:id="15745" w:author="phuong vu" w:date="2018-11-21T21:52:00Z"/>
                <w:del w:id="15746" w:author="Tran Huan" w:date="2018-11-25T22:00:00Z"/>
                <w:lang w:val="en-US"/>
              </w:rPr>
              <w:pPrChange w:id="15747" w:author="phuong vu" w:date="2018-11-23T13:48:00Z">
                <w:pPr>
                  <w:spacing w:line="360" w:lineRule="auto"/>
                  <w:jc w:val="center"/>
                </w:pPr>
              </w:pPrChange>
            </w:pPr>
          </w:p>
        </w:tc>
        <w:tc>
          <w:tcPr>
            <w:tcW w:w="1463" w:type="dxa"/>
          </w:tcPr>
          <w:p w14:paraId="4BADE95B" w14:textId="662F9121" w:rsidR="00D225CD" w:rsidDel="00096943" w:rsidRDefault="00D225CD">
            <w:pPr>
              <w:spacing w:line="276" w:lineRule="auto"/>
              <w:jc w:val="center"/>
              <w:rPr>
                <w:ins w:id="15748" w:author="phuong vu" w:date="2018-11-21T21:52:00Z"/>
                <w:del w:id="15749" w:author="Tran Huan" w:date="2018-11-25T22:00:00Z"/>
                <w:lang w:val="en-US"/>
              </w:rPr>
              <w:pPrChange w:id="15750" w:author="phuong vu" w:date="2018-11-23T13:48:00Z">
                <w:pPr>
                  <w:spacing w:line="360" w:lineRule="auto"/>
                  <w:jc w:val="center"/>
                </w:pPr>
              </w:pPrChange>
            </w:pPr>
          </w:p>
        </w:tc>
        <w:tc>
          <w:tcPr>
            <w:tcW w:w="1463" w:type="dxa"/>
          </w:tcPr>
          <w:p w14:paraId="69DE2963" w14:textId="49DF9753" w:rsidR="00D225CD" w:rsidDel="00096943" w:rsidRDefault="00D225CD">
            <w:pPr>
              <w:spacing w:line="276" w:lineRule="auto"/>
              <w:jc w:val="center"/>
              <w:rPr>
                <w:ins w:id="15751" w:author="phuong vu" w:date="2018-11-21T21:52:00Z"/>
                <w:del w:id="15752" w:author="Tran Huan" w:date="2018-11-25T22:00:00Z"/>
                <w:lang w:val="en-US"/>
              </w:rPr>
              <w:pPrChange w:id="15753" w:author="phuong vu" w:date="2018-11-23T13:48:00Z">
                <w:pPr>
                  <w:jc w:val="center"/>
                </w:pPr>
              </w:pPrChange>
            </w:pPr>
          </w:p>
        </w:tc>
      </w:tr>
      <w:tr w:rsidR="00D225CD" w:rsidDel="00096943" w14:paraId="19E43A23" w14:textId="6191B0B5" w:rsidTr="00565D22">
        <w:trPr>
          <w:ins w:id="15754" w:author="phuong vu" w:date="2018-11-21T21:52:00Z"/>
          <w:del w:id="15755" w:author="Tran Huan" w:date="2018-11-25T22:00:00Z"/>
        </w:trPr>
        <w:tc>
          <w:tcPr>
            <w:tcW w:w="805" w:type="dxa"/>
          </w:tcPr>
          <w:p w14:paraId="505F5587" w14:textId="6E9D48D3" w:rsidR="00D225CD" w:rsidDel="00096943" w:rsidRDefault="00D225CD">
            <w:pPr>
              <w:spacing w:line="276" w:lineRule="auto"/>
              <w:jc w:val="center"/>
              <w:rPr>
                <w:ins w:id="15756" w:author="phuong vu" w:date="2018-11-21T21:52:00Z"/>
                <w:del w:id="15757" w:author="Tran Huan" w:date="2018-11-25T22:00:00Z"/>
                <w:lang w:val="en-US"/>
              </w:rPr>
              <w:pPrChange w:id="15758" w:author="phuong vu" w:date="2018-11-23T13:48:00Z">
                <w:pPr>
                  <w:spacing w:line="360" w:lineRule="auto"/>
                  <w:jc w:val="center"/>
                </w:pPr>
              </w:pPrChange>
            </w:pPr>
            <w:ins w:id="15759" w:author="phuong vu" w:date="2018-11-21T21:52:00Z">
              <w:del w:id="15760" w:author="Tran Huan" w:date="2018-11-25T22:00:00Z">
                <w:r w:rsidDel="00096943">
                  <w:rPr>
                    <w:lang w:val="en-US"/>
                  </w:rPr>
                  <w:delText>5</w:delText>
                </w:r>
              </w:del>
            </w:ins>
          </w:p>
        </w:tc>
        <w:tc>
          <w:tcPr>
            <w:tcW w:w="2120" w:type="dxa"/>
          </w:tcPr>
          <w:p w14:paraId="7460E95E" w14:textId="22FFBA45" w:rsidR="00D225CD" w:rsidDel="00096943" w:rsidRDefault="00D225CD">
            <w:pPr>
              <w:spacing w:line="276" w:lineRule="auto"/>
              <w:rPr>
                <w:ins w:id="15761" w:author="phuong vu" w:date="2018-11-21T21:52:00Z"/>
                <w:del w:id="15762" w:author="Tran Huan" w:date="2018-11-25T22:00:00Z"/>
                <w:lang w:val="en-US"/>
              </w:rPr>
              <w:pPrChange w:id="15763" w:author="phuong vu" w:date="2018-11-23T13:48:00Z">
                <w:pPr>
                  <w:spacing w:line="360" w:lineRule="auto"/>
                </w:pPr>
              </w:pPrChange>
            </w:pPr>
            <w:ins w:id="15764" w:author="phuong vu" w:date="2018-11-21T21:52:00Z">
              <w:del w:id="15765" w:author="Tran Huan" w:date="2018-11-25T22:00:00Z">
                <w:r w:rsidDel="00096943">
                  <w:rPr>
                    <w:lang w:val="en-US"/>
                  </w:rPr>
                  <w:delText>bill_detail</w:delText>
                </w:r>
              </w:del>
            </w:ins>
          </w:p>
        </w:tc>
        <w:tc>
          <w:tcPr>
            <w:tcW w:w="1463" w:type="dxa"/>
          </w:tcPr>
          <w:p w14:paraId="44E5A65F" w14:textId="4799A708" w:rsidR="00D225CD" w:rsidDel="00096943" w:rsidRDefault="00D225CD">
            <w:pPr>
              <w:spacing w:line="276" w:lineRule="auto"/>
              <w:jc w:val="center"/>
              <w:rPr>
                <w:ins w:id="15766" w:author="phuong vu" w:date="2018-11-21T21:52:00Z"/>
                <w:del w:id="15767" w:author="Tran Huan" w:date="2018-11-25T22:00:00Z"/>
                <w:lang w:val="en-US"/>
              </w:rPr>
              <w:pPrChange w:id="15768" w:author="phuong vu" w:date="2018-11-23T13:48:00Z">
                <w:pPr>
                  <w:spacing w:line="360" w:lineRule="auto"/>
                  <w:jc w:val="center"/>
                </w:pPr>
              </w:pPrChange>
            </w:pPr>
            <w:ins w:id="15769" w:author="phuong vu" w:date="2018-11-21T21:52:00Z">
              <w:del w:id="15770" w:author="Tran Huan" w:date="2018-11-25T22:00:00Z">
                <w:r w:rsidDel="00096943">
                  <w:rPr>
                    <w:lang w:val="en-US"/>
                  </w:rPr>
                  <w:delText>X</w:delText>
                </w:r>
              </w:del>
            </w:ins>
          </w:p>
        </w:tc>
        <w:tc>
          <w:tcPr>
            <w:tcW w:w="1463" w:type="dxa"/>
          </w:tcPr>
          <w:p w14:paraId="392C61A7" w14:textId="6CA9C00F" w:rsidR="00D225CD" w:rsidDel="00096943" w:rsidRDefault="00D225CD">
            <w:pPr>
              <w:spacing w:line="276" w:lineRule="auto"/>
              <w:jc w:val="center"/>
              <w:rPr>
                <w:ins w:id="15771" w:author="phuong vu" w:date="2018-11-21T21:52:00Z"/>
                <w:del w:id="15772" w:author="Tran Huan" w:date="2018-11-25T22:00:00Z"/>
                <w:lang w:val="en-US"/>
              </w:rPr>
              <w:pPrChange w:id="15773" w:author="phuong vu" w:date="2018-11-23T13:48:00Z">
                <w:pPr>
                  <w:spacing w:line="360" w:lineRule="auto"/>
                  <w:jc w:val="center"/>
                </w:pPr>
              </w:pPrChange>
            </w:pPr>
          </w:p>
        </w:tc>
        <w:tc>
          <w:tcPr>
            <w:tcW w:w="1463" w:type="dxa"/>
          </w:tcPr>
          <w:p w14:paraId="76AB2705" w14:textId="4739FDB4" w:rsidR="00D225CD" w:rsidDel="00096943" w:rsidRDefault="00D225CD">
            <w:pPr>
              <w:spacing w:line="276" w:lineRule="auto"/>
              <w:jc w:val="center"/>
              <w:rPr>
                <w:ins w:id="15774" w:author="phuong vu" w:date="2018-11-21T21:52:00Z"/>
                <w:del w:id="15775" w:author="Tran Huan" w:date="2018-11-25T22:00:00Z"/>
                <w:lang w:val="en-US"/>
              </w:rPr>
              <w:pPrChange w:id="15776" w:author="phuong vu" w:date="2018-11-23T13:48:00Z">
                <w:pPr>
                  <w:spacing w:line="360" w:lineRule="auto"/>
                  <w:jc w:val="center"/>
                </w:pPr>
              </w:pPrChange>
            </w:pPr>
          </w:p>
        </w:tc>
        <w:tc>
          <w:tcPr>
            <w:tcW w:w="1463" w:type="dxa"/>
          </w:tcPr>
          <w:p w14:paraId="1F04E57A" w14:textId="16C6BEC8" w:rsidR="00D225CD" w:rsidDel="00096943" w:rsidRDefault="00D225CD">
            <w:pPr>
              <w:spacing w:line="276" w:lineRule="auto"/>
              <w:jc w:val="center"/>
              <w:rPr>
                <w:ins w:id="15777" w:author="phuong vu" w:date="2018-11-21T21:52:00Z"/>
                <w:del w:id="15778" w:author="Tran Huan" w:date="2018-11-25T22:00:00Z"/>
                <w:lang w:val="en-US"/>
              </w:rPr>
              <w:pPrChange w:id="15779" w:author="phuong vu" w:date="2018-11-23T13:48:00Z">
                <w:pPr>
                  <w:jc w:val="center"/>
                </w:pPr>
              </w:pPrChange>
            </w:pPr>
          </w:p>
        </w:tc>
      </w:tr>
    </w:tbl>
    <w:p w14:paraId="374FBBC8" w14:textId="2D34F67B" w:rsidR="00D225CD" w:rsidRPr="00933422" w:rsidDel="00096943" w:rsidRDefault="00D225CD">
      <w:pPr>
        <w:spacing w:line="276" w:lineRule="auto"/>
        <w:rPr>
          <w:del w:id="15780" w:author="Tran Huan" w:date="2018-11-25T22:00:00Z"/>
          <w:lang w:val="en-US"/>
        </w:rPr>
        <w:pPrChange w:id="15781" w:author="phuong vu" w:date="2018-11-23T13:48:00Z">
          <w:pPr>
            <w:pStyle w:val="Heading6"/>
          </w:pPr>
        </w:pPrChange>
      </w:pPr>
    </w:p>
    <w:p w14:paraId="03BDA374" w14:textId="0593DF43" w:rsidR="000C009C" w:rsidRPr="00770D42" w:rsidDel="00096943" w:rsidRDefault="00070C2F">
      <w:pPr>
        <w:pStyle w:val="Heading6"/>
        <w:spacing w:line="276" w:lineRule="auto"/>
        <w:rPr>
          <w:del w:id="15782" w:author="Tran Huan" w:date="2018-11-25T22:00:00Z"/>
          <w:lang w:val="en-US"/>
        </w:rPr>
        <w:pPrChange w:id="15783" w:author="phuong vu" w:date="2018-11-23T13:48:00Z">
          <w:pPr>
            <w:pStyle w:val="Heading6"/>
          </w:pPr>
        </w:pPrChange>
      </w:pPr>
      <w:del w:id="15784" w:author="Tran Huan" w:date="2018-11-25T22:00:00Z">
        <w:r w:rsidDel="00096943">
          <w:rPr>
            <w:lang w:val="en-US"/>
          </w:rPr>
          <w:delText>Cách xử lí</w:delText>
        </w:r>
      </w:del>
    </w:p>
    <w:p w14:paraId="26610A88" w14:textId="1A387226" w:rsidR="00D225CD" w:rsidDel="00096943" w:rsidRDefault="00D225CD">
      <w:pPr>
        <w:pStyle w:val="Heading5"/>
        <w:spacing w:line="276" w:lineRule="auto"/>
        <w:rPr>
          <w:ins w:id="15785" w:author="phuong vu" w:date="2018-11-21T21:52:00Z"/>
          <w:del w:id="15786" w:author="Tran Huan" w:date="2018-11-25T22:00:00Z"/>
          <w:lang w:val="en-US"/>
        </w:rPr>
        <w:pPrChange w:id="15787" w:author="phuong vu" w:date="2018-11-23T13:48:00Z">
          <w:pPr>
            <w:pStyle w:val="Heading5"/>
          </w:pPr>
        </w:pPrChange>
      </w:pPr>
      <w:ins w:id="15788" w:author="phuong vu" w:date="2018-11-21T21:52:00Z">
        <w:del w:id="15789" w:author="Tran Huan" w:date="2018-11-25T22:00:00Z">
          <w:r w:rsidDel="00096943">
            <w:rPr>
              <w:lang w:val="en-US"/>
            </w:rPr>
            <w:delText>Cập nhật hóa đơn</w:delText>
          </w:r>
        </w:del>
      </w:ins>
    </w:p>
    <w:p w14:paraId="61265DE9" w14:textId="7AED0794" w:rsidR="00D225CD" w:rsidDel="00096943" w:rsidRDefault="00D225CD">
      <w:pPr>
        <w:pStyle w:val="Heading6"/>
        <w:spacing w:line="276" w:lineRule="auto"/>
        <w:rPr>
          <w:ins w:id="15790" w:author="phuong vu" w:date="2018-11-21T21:54:00Z"/>
          <w:del w:id="15791" w:author="Tran Huan" w:date="2018-11-25T22:00:00Z"/>
          <w:lang w:val="en-US"/>
        </w:rPr>
        <w:pPrChange w:id="15792" w:author="phuong vu" w:date="2018-11-23T13:48:00Z">
          <w:pPr>
            <w:pStyle w:val="Heading6"/>
          </w:pPr>
        </w:pPrChange>
      </w:pPr>
      <w:ins w:id="15793" w:author="phuong vu" w:date="2018-11-21T21:53:00Z">
        <w:del w:id="15794" w:author="Tran Huan" w:date="2018-11-25T22:00:00Z">
          <w:r w:rsidDel="00096943">
            <w:rPr>
              <w:lang w:val="en-US"/>
            </w:rPr>
            <w:delText>Mục đích</w:delText>
          </w:r>
        </w:del>
      </w:ins>
    </w:p>
    <w:p w14:paraId="2238A8AC" w14:textId="35147E27" w:rsidR="00770D42" w:rsidRPr="00933422" w:rsidDel="00096943" w:rsidRDefault="00770D42">
      <w:pPr>
        <w:spacing w:line="276" w:lineRule="auto"/>
        <w:ind w:firstLine="720"/>
        <w:rPr>
          <w:ins w:id="15795" w:author="phuong vu" w:date="2018-11-21T21:53:00Z"/>
          <w:del w:id="15796" w:author="Tran Huan" w:date="2018-11-25T22:00:00Z"/>
          <w:lang w:val="en-US"/>
        </w:rPr>
        <w:pPrChange w:id="15797" w:author="phuong vu" w:date="2018-11-23T13:48:00Z">
          <w:pPr>
            <w:pStyle w:val="Heading6"/>
          </w:pPr>
        </w:pPrChange>
      </w:pPr>
      <w:ins w:id="15798" w:author="phuong vu" w:date="2018-11-21T21:54:00Z">
        <w:del w:id="15799" w:author="Tran Huan" w:date="2018-11-25T22:00:00Z">
          <w:r w:rsidDel="00096943">
            <w:rPr>
              <w:lang w:val="en-US"/>
            </w:rPr>
            <w:delText>Trong quá trình xử lí đơn hàng</w:delText>
          </w:r>
        </w:del>
      </w:ins>
      <w:ins w:id="15800" w:author="phuong vu" w:date="2018-11-21T21:55:00Z">
        <w:del w:id="15801" w:author="Tran Huan" w:date="2018-11-25T22:00:00Z">
          <w:r w:rsidDel="00096943">
            <w:rPr>
              <w:lang w:val="en-US"/>
            </w:rPr>
            <w:delText xml:space="preserve"> xảy ra thiếu sót làm mất quần áo của khách hàng</w:delText>
          </w:r>
        </w:del>
      </w:ins>
      <w:ins w:id="15802" w:author="phuong vu" w:date="2018-11-21T21:56:00Z">
        <w:del w:id="15803" w:author="Tran Huan" w:date="2018-11-25T22:00:00Z">
          <w:r w:rsidDel="00096943">
            <w:rPr>
              <w:lang w:val="en-US"/>
            </w:rPr>
            <w:delText xml:space="preserve"> nên cần cập nhật lại thông tin số lượng đồ để tính giá tiền lại cho khách hàng đúng với thực tế.</w:delText>
          </w:r>
        </w:del>
      </w:ins>
    </w:p>
    <w:p w14:paraId="2AFBA8AE" w14:textId="54513795" w:rsidR="00D225CD" w:rsidDel="00096943" w:rsidRDefault="00D225CD">
      <w:pPr>
        <w:pStyle w:val="Heading6"/>
        <w:spacing w:line="276" w:lineRule="auto"/>
        <w:rPr>
          <w:ins w:id="15804" w:author="phuong vu" w:date="2018-11-21T21:56:00Z"/>
          <w:del w:id="15805" w:author="Tran Huan" w:date="2018-11-25T22:00:00Z"/>
          <w:lang w:val="en-US"/>
        </w:rPr>
        <w:pPrChange w:id="15806" w:author="phuong vu" w:date="2018-11-23T13:48:00Z">
          <w:pPr>
            <w:pStyle w:val="Heading6"/>
          </w:pPr>
        </w:pPrChange>
      </w:pPr>
      <w:ins w:id="15807" w:author="phuong vu" w:date="2018-11-21T21:53:00Z">
        <w:del w:id="15808" w:author="Tran Huan" w:date="2018-11-25T22:00:00Z">
          <w:r w:rsidDel="00096943">
            <w:rPr>
              <w:lang w:val="en-US"/>
            </w:rPr>
            <w:delText>Giao diện</w:delText>
          </w:r>
        </w:del>
      </w:ins>
    </w:p>
    <w:p w14:paraId="52008EA2" w14:textId="6370B378" w:rsidR="00770D42" w:rsidDel="00096943" w:rsidRDefault="00770D42">
      <w:pPr>
        <w:keepNext/>
        <w:spacing w:line="276" w:lineRule="auto"/>
        <w:rPr>
          <w:ins w:id="15809" w:author="phuong vu" w:date="2018-11-21T21:59:00Z"/>
          <w:del w:id="15810" w:author="Tran Huan" w:date="2018-11-25T22:00:00Z"/>
        </w:rPr>
        <w:pPrChange w:id="15811" w:author="phuong vu" w:date="2018-11-23T13:48:00Z">
          <w:pPr/>
        </w:pPrChange>
      </w:pPr>
      <w:ins w:id="15812" w:author="phuong vu" w:date="2018-11-21T21:57:00Z">
        <w:del w:id="15813" w:author="Tran Huan" w:date="2018-11-25T22:00:00Z">
          <w:r w:rsidDel="00096943">
            <w:rPr>
              <w:noProof/>
              <w:lang w:val="en-US"/>
            </w:rPr>
            <w:drawing>
              <wp:inline distT="0" distB="0" distL="0" distR="0" wp14:anchorId="03FD4850" wp14:editId="07E50B2A">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86050"/>
                        </a:xfrm>
                        <a:prstGeom prst="rect">
                          <a:avLst/>
                        </a:prstGeom>
                      </pic:spPr>
                    </pic:pic>
                  </a:graphicData>
                </a:graphic>
              </wp:inline>
            </w:drawing>
          </w:r>
        </w:del>
      </w:ins>
    </w:p>
    <w:p w14:paraId="24BD55E1" w14:textId="564684A0" w:rsidR="00770D42" w:rsidRPr="000245EB" w:rsidDel="00096943" w:rsidRDefault="00770D42">
      <w:pPr>
        <w:pStyle w:val="Caption"/>
        <w:spacing w:line="276" w:lineRule="auto"/>
        <w:rPr>
          <w:ins w:id="15814" w:author="phuong vu" w:date="2018-11-21T21:53:00Z"/>
          <w:del w:id="15815" w:author="Tran Huan" w:date="2018-11-25T22:00:00Z"/>
          <w:rPrChange w:id="15816" w:author="Tran Huan" w:date="2018-11-25T16:08:00Z">
            <w:rPr>
              <w:ins w:id="15817" w:author="phuong vu" w:date="2018-11-21T21:53:00Z"/>
              <w:del w:id="15818" w:author="Tran Huan" w:date="2018-11-25T22:00:00Z"/>
              <w:lang w:val="en-US"/>
            </w:rPr>
          </w:rPrChange>
        </w:rPr>
        <w:pPrChange w:id="15819" w:author="phuong vu" w:date="2018-11-23T13:48:00Z">
          <w:pPr>
            <w:pStyle w:val="Heading6"/>
          </w:pPr>
        </w:pPrChange>
      </w:pPr>
      <w:bookmarkStart w:id="15820" w:name="_Ref530600985"/>
      <w:ins w:id="15821" w:author="phuong vu" w:date="2018-11-21T21:59:00Z">
        <w:del w:id="15822" w:author="Tran Huan" w:date="2018-11-25T22:00:00Z">
          <w:r w:rsidDel="00096943">
            <w:delText xml:space="preserve">Hình </w:delText>
          </w:r>
        </w:del>
      </w:ins>
      <w:ins w:id="15823" w:author="phuong vu" w:date="2018-11-22T18:14:00Z">
        <w:del w:id="15824" w:author="Tran Huan" w:date="2018-11-25T22:00:00Z">
          <w:r w:rsidR="00627671" w:rsidDel="00096943">
            <w:rPr>
              <w:i/>
              <w:iCs w:val="0"/>
            </w:rPr>
            <w:fldChar w:fldCharType="begin"/>
          </w:r>
          <w:r w:rsidR="00627671" w:rsidDel="00096943">
            <w:delInstrText xml:space="preserve"> STYLEREF 1 \s </w:delInstrText>
          </w:r>
        </w:del>
      </w:ins>
      <w:del w:id="15825" w:author="Tran Huan" w:date="2018-11-25T22:00:00Z">
        <w:r w:rsidR="00627671" w:rsidDel="00096943">
          <w:rPr>
            <w:i/>
            <w:iCs w:val="0"/>
          </w:rPr>
          <w:fldChar w:fldCharType="separate"/>
        </w:r>
        <w:r w:rsidR="00627671" w:rsidDel="00096943">
          <w:rPr>
            <w:noProof/>
          </w:rPr>
          <w:delText>3</w:delText>
        </w:r>
      </w:del>
      <w:ins w:id="15826" w:author="phuong vu" w:date="2018-11-22T18:14:00Z">
        <w:del w:id="15827"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5828" w:author="Tran Huan" w:date="2018-11-25T22:00:00Z">
        <w:r w:rsidR="00627671" w:rsidDel="00096943">
          <w:rPr>
            <w:i/>
            <w:iCs w:val="0"/>
          </w:rPr>
          <w:fldChar w:fldCharType="separate"/>
        </w:r>
      </w:del>
      <w:ins w:id="15829" w:author="phuong vu" w:date="2018-11-22T18:14:00Z">
        <w:del w:id="15830" w:author="Tran Huan" w:date="2018-11-25T22:00:00Z">
          <w:r w:rsidR="00627671" w:rsidDel="00096943">
            <w:rPr>
              <w:noProof/>
            </w:rPr>
            <w:delText>13</w:delText>
          </w:r>
          <w:r w:rsidR="00627671" w:rsidDel="00096943">
            <w:rPr>
              <w:i/>
              <w:iCs w:val="0"/>
            </w:rPr>
            <w:fldChar w:fldCharType="end"/>
          </w:r>
        </w:del>
      </w:ins>
      <w:bookmarkEnd w:id="15820"/>
      <w:ins w:id="15831" w:author="phuong vu" w:date="2018-11-21T21:59:00Z">
        <w:del w:id="15832" w:author="Tran Huan" w:date="2018-11-25T22:00:00Z">
          <w:r w:rsidRPr="000245EB" w:rsidDel="00096943">
            <w:rPr>
              <w:rPrChange w:id="15833" w:author="Tran Huan" w:date="2018-11-25T16:08:00Z">
                <w:rPr>
                  <w:b w:val="0"/>
                  <w:lang w:val="en-US"/>
                </w:rPr>
              </w:rPrChange>
            </w:rPr>
            <w:delText xml:space="preserve"> Giao diện cập nhật thông tin hóa đơn</w:delText>
          </w:r>
        </w:del>
      </w:ins>
    </w:p>
    <w:p w14:paraId="47B0592D" w14:textId="11A79880" w:rsidR="00D225CD" w:rsidDel="00096943" w:rsidRDefault="00D225CD">
      <w:pPr>
        <w:pStyle w:val="Heading6"/>
        <w:spacing w:line="276" w:lineRule="auto"/>
        <w:rPr>
          <w:ins w:id="15834" w:author="phuong vu" w:date="2018-11-21T22:00:00Z"/>
          <w:del w:id="15835" w:author="Tran Huan" w:date="2018-11-25T22:00:00Z"/>
          <w:lang w:val="en-US"/>
        </w:rPr>
        <w:pPrChange w:id="15836" w:author="phuong vu" w:date="2018-11-23T13:48:00Z">
          <w:pPr>
            <w:pStyle w:val="Heading6"/>
          </w:pPr>
        </w:pPrChange>
      </w:pPr>
      <w:ins w:id="15837" w:author="phuong vu" w:date="2018-11-21T21:53:00Z">
        <w:del w:id="15838" w:author="Tran Huan" w:date="2018-11-25T22:00:00Z">
          <w:r w:rsidDel="00096943">
            <w:rPr>
              <w:lang w:val="en-US"/>
            </w:rPr>
            <w:delText>Các thành phần giao diện</w:delText>
          </w:r>
        </w:del>
      </w:ins>
    </w:p>
    <w:tbl>
      <w:tblPr>
        <w:tblStyle w:val="TableGrid"/>
        <w:tblW w:w="0" w:type="auto"/>
        <w:tblLook w:val="04A0" w:firstRow="1" w:lastRow="0" w:firstColumn="1" w:lastColumn="0" w:noHBand="0" w:noVBand="1"/>
      </w:tblPr>
      <w:tblGrid>
        <w:gridCol w:w="805"/>
        <w:gridCol w:w="1980"/>
        <w:gridCol w:w="2970"/>
        <w:gridCol w:w="1266"/>
        <w:gridCol w:w="1756"/>
      </w:tblGrid>
      <w:tr w:rsidR="00770D42" w:rsidDel="00096943" w14:paraId="1EECD3EE" w14:textId="1BA21923" w:rsidTr="00565D22">
        <w:trPr>
          <w:ins w:id="15839" w:author="phuong vu" w:date="2018-11-21T22:00:00Z"/>
          <w:del w:id="15840" w:author="Tran Huan" w:date="2018-11-25T22:00:00Z"/>
        </w:trPr>
        <w:tc>
          <w:tcPr>
            <w:tcW w:w="805" w:type="dxa"/>
            <w:vAlign w:val="center"/>
          </w:tcPr>
          <w:p w14:paraId="7921D64E" w14:textId="65921A93" w:rsidR="00770D42" w:rsidRPr="007F1EF1" w:rsidDel="00096943" w:rsidRDefault="00770D42">
            <w:pPr>
              <w:spacing w:line="276" w:lineRule="auto"/>
              <w:jc w:val="center"/>
              <w:rPr>
                <w:ins w:id="15841" w:author="phuong vu" w:date="2018-11-21T22:00:00Z"/>
                <w:del w:id="15842" w:author="Tran Huan" w:date="2018-11-25T22:00:00Z"/>
                <w:b/>
                <w:lang w:val="en-US"/>
              </w:rPr>
              <w:pPrChange w:id="15843" w:author="phuong vu" w:date="2018-11-23T13:48:00Z">
                <w:pPr>
                  <w:spacing w:line="360" w:lineRule="auto"/>
                  <w:jc w:val="center"/>
                </w:pPr>
              </w:pPrChange>
            </w:pPr>
            <w:ins w:id="15844" w:author="phuong vu" w:date="2018-11-21T22:00:00Z">
              <w:del w:id="15845" w:author="Tran Huan" w:date="2018-11-25T22:00:00Z">
                <w:r w:rsidRPr="007F1EF1" w:rsidDel="00096943">
                  <w:rPr>
                    <w:b/>
                    <w:lang w:val="en-US"/>
                  </w:rPr>
                  <w:delText>STT</w:delText>
                </w:r>
              </w:del>
            </w:ins>
          </w:p>
        </w:tc>
        <w:tc>
          <w:tcPr>
            <w:tcW w:w="1980" w:type="dxa"/>
            <w:vAlign w:val="center"/>
          </w:tcPr>
          <w:p w14:paraId="222767DF" w14:textId="246DDC4D" w:rsidR="00770D42" w:rsidRPr="007F1EF1" w:rsidDel="00096943" w:rsidRDefault="00770D42">
            <w:pPr>
              <w:spacing w:line="276" w:lineRule="auto"/>
              <w:jc w:val="center"/>
              <w:rPr>
                <w:ins w:id="15846" w:author="phuong vu" w:date="2018-11-21T22:00:00Z"/>
                <w:del w:id="15847" w:author="Tran Huan" w:date="2018-11-25T22:00:00Z"/>
                <w:b/>
                <w:lang w:val="en-US"/>
              </w:rPr>
              <w:pPrChange w:id="15848" w:author="phuong vu" w:date="2018-11-23T13:48:00Z">
                <w:pPr>
                  <w:spacing w:line="360" w:lineRule="auto"/>
                  <w:jc w:val="center"/>
                </w:pPr>
              </w:pPrChange>
            </w:pPr>
            <w:ins w:id="15849" w:author="phuong vu" w:date="2018-11-21T22:00:00Z">
              <w:del w:id="15850" w:author="Tran Huan" w:date="2018-11-25T22:00:00Z">
                <w:r w:rsidRPr="007F1EF1" w:rsidDel="00096943">
                  <w:rPr>
                    <w:b/>
                    <w:lang w:val="en-US"/>
                  </w:rPr>
                  <w:delText>Loại điều khiển</w:delText>
                </w:r>
              </w:del>
            </w:ins>
          </w:p>
        </w:tc>
        <w:tc>
          <w:tcPr>
            <w:tcW w:w="2970" w:type="dxa"/>
            <w:vAlign w:val="center"/>
          </w:tcPr>
          <w:p w14:paraId="5CC8A177" w14:textId="78A38479" w:rsidR="00770D42" w:rsidRPr="007F1EF1" w:rsidDel="00096943" w:rsidRDefault="00770D42">
            <w:pPr>
              <w:spacing w:line="276" w:lineRule="auto"/>
              <w:jc w:val="center"/>
              <w:rPr>
                <w:ins w:id="15851" w:author="phuong vu" w:date="2018-11-21T22:00:00Z"/>
                <w:del w:id="15852" w:author="Tran Huan" w:date="2018-11-25T22:00:00Z"/>
                <w:b/>
                <w:lang w:val="en-US"/>
              </w:rPr>
              <w:pPrChange w:id="15853" w:author="phuong vu" w:date="2018-11-23T13:48:00Z">
                <w:pPr>
                  <w:spacing w:line="360" w:lineRule="auto"/>
                  <w:jc w:val="center"/>
                </w:pPr>
              </w:pPrChange>
            </w:pPr>
            <w:ins w:id="15854" w:author="phuong vu" w:date="2018-11-21T22:00:00Z">
              <w:del w:id="15855" w:author="Tran Huan" w:date="2018-11-25T22:00:00Z">
                <w:r w:rsidRPr="007F1EF1" w:rsidDel="00096943">
                  <w:rPr>
                    <w:b/>
                    <w:lang w:val="en-US"/>
                  </w:rPr>
                  <w:delText>Nội dung thực hiện</w:delText>
                </w:r>
              </w:del>
            </w:ins>
          </w:p>
        </w:tc>
        <w:tc>
          <w:tcPr>
            <w:tcW w:w="1266" w:type="dxa"/>
            <w:vAlign w:val="center"/>
          </w:tcPr>
          <w:p w14:paraId="17E728B3" w14:textId="6E5E8268" w:rsidR="00770D42" w:rsidRPr="007F1EF1" w:rsidDel="00096943" w:rsidRDefault="00770D42">
            <w:pPr>
              <w:spacing w:line="276" w:lineRule="auto"/>
              <w:jc w:val="center"/>
              <w:rPr>
                <w:ins w:id="15856" w:author="phuong vu" w:date="2018-11-21T22:00:00Z"/>
                <w:del w:id="15857" w:author="Tran Huan" w:date="2018-11-25T22:00:00Z"/>
                <w:b/>
                <w:lang w:val="en-US"/>
              </w:rPr>
              <w:pPrChange w:id="15858" w:author="phuong vu" w:date="2018-11-23T13:48:00Z">
                <w:pPr>
                  <w:spacing w:line="360" w:lineRule="auto"/>
                  <w:jc w:val="center"/>
                </w:pPr>
              </w:pPrChange>
            </w:pPr>
            <w:ins w:id="15859" w:author="phuong vu" w:date="2018-11-21T22:00:00Z">
              <w:del w:id="15860" w:author="Tran Huan" w:date="2018-11-25T22:00:00Z">
                <w:r w:rsidRPr="007F1EF1" w:rsidDel="00096943">
                  <w:rPr>
                    <w:b/>
                    <w:lang w:val="en-US"/>
                  </w:rPr>
                  <w:delText>Giá trị mặc định</w:delText>
                </w:r>
              </w:del>
            </w:ins>
          </w:p>
        </w:tc>
        <w:tc>
          <w:tcPr>
            <w:tcW w:w="1756" w:type="dxa"/>
            <w:vAlign w:val="center"/>
          </w:tcPr>
          <w:p w14:paraId="1A112609" w14:textId="3ABDBA55" w:rsidR="00770D42" w:rsidRPr="007F1EF1" w:rsidDel="00096943" w:rsidRDefault="00770D42">
            <w:pPr>
              <w:spacing w:line="276" w:lineRule="auto"/>
              <w:jc w:val="center"/>
              <w:rPr>
                <w:ins w:id="15861" w:author="phuong vu" w:date="2018-11-21T22:00:00Z"/>
                <w:del w:id="15862" w:author="Tran Huan" w:date="2018-11-25T22:00:00Z"/>
                <w:b/>
                <w:lang w:val="en-US"/>
              </w:rPr>
              <w:pPrChange w:id="15863" w:author="phuong vu" w:date="2018-11-23T13:48:00Z">
                <w:pPr>
                  <w:spacing w:line="360" w:lineRule="auto"/>
                  <w:jc w:val="center"/>
                </w:pPr>
              </w:pPrChange>
            </w:pPr>
            <w:ins w:id="15864" w:author="phuong vu" w:date="2018-11-21T22:00:00Z">
              <w:del w:id="15865" w:author="Tran Huan" w:date="2018-11-25T22:00:00Z">
                <w:r w:rsidRPr="007F1EF1" w:rsidDel="00096943">
                  <w:rPr>
                    <w:b/>
                    <w:lang w:val="en-US"/>
                  </w:rPr>
                  <w:delText>Lưu ý</w:delText>
                </w:r>
              </w:del>
            </w:ins>
          </w:p>
        </w:tc>
      </w:tr>
      <w:tr w:rsidR="00770D42" w:rsidDel="00096943" w14:paraId="4222E753" w14:textId="18CCA2FD" w:rsidTr="00565D22">
        <w:trPr>
          <w:ins w:id="15866" w:author="phuong vu" w:date="2018-11-21T22:00:00Z"/>
          <w:del w:id="15867" w:author="Tran Huan" w:date="2018-11-25T22:00:00Z"/>
        </w:trPr>
        <w:tc>
          <w:tcPr>
            <w:tcW w:w="805" w:type="dxa"/>
          </w:tcPr>
          <w:p w14:paraId="7E8B0ED3" w14:textId="34AB076B" w:rsidR="00770D42" w:rsidDel="00096943" w:rsidRDefault="00770D42">
            <w:pPr>
              <w:spacing w:line="276" w:lineRule="auto"/>
              <w:jc w:val="center"/>
              <w:rPr>
                <w:ins w:id="15868" w:author="phuong vu" w:date="2018-11-21T22:00:00Z"/>
                <w:del w:id="15869" w:author="Tran Huan" w:date="2018-11-25T22:00:00Z"/>
                <w:lang w:val="en-US"/>
              </w:rPr>
              <w:pPrChange w:id="15870" w:author="phuong vu" w:date="2018-11-23T13:48:00Z">
                <w:pPr>
                  <w:spacing w:line="360" w:lineRule="auto"/>
                  <w:jc w:val="center"/>
                </w:pPr>
              </w:pPrChange>
            </w:pPr>
            <w:ins w:id="15871" w:author="phuong vu" w:date="2018-11-21T22:00:00Z">
              <w:del w:id="15872" w:author="Tran Huan" w:date="2018-11-25T22:00:00Z">
                <w:r w:rsidDel="00096943">
                  <w:rPr>
                    <w:lang w:val="en-US"/>
                  </w:rPr>
                  <w:delText>1</w:delText>
                </w:r>
              </w:del>
            </w:ins>
          </w:p>
        </w:tc>
        <w:tc>
          <w:tcPr>
            <w:tcW w:w="1980" w:type="dxa"/>
          </w:tcPr>
          <w:p w14:paraId="37C4ABCA" w14:textId="20485416" w:rsidR="00770D42" w:rsidDel="00096943" w:rsidRDefault="00770D42">
            <w:pPr>
              <w:spacing w:line="276" w:lineRule="auto"/>
              <w:rPr>
                <w:ins w:id="15873" w:author="phuong vu" w:date="2018-11-21T22:00:00Z"/>
                <w:del w:id="15874" w:author="Tran Huan" w:date="2018-11-25T22:00:00Z"/>
                <w:lang w:val="en-US"/>
              </w:rPr>
              <w:pPrChange w:id="15875" w:author="phuong vu" w:date="2018-11-23T13:48:00Z">
                <w:pPr>
                  <w:spacing w:line="360" w:lineRule="auto"/>
                </w:pPr>
              </w:pPrChange>
            </w:pPr>
            <w:ins w:id="15876" w:author="phuong vu" w:date="2018-11-21T22:00:00Z">
              <w:del w:id="15877" w:author="Tran Huan" w:date="2018-11-25T22:00:00Z">
                <w:r w:rsidDel="00096943">
                  <w:rPr>
                    <w:lang w:val="en-US"/>
                  </w:rPr>
                  <w:delText>span</w:delText>
                </w:r>
              </w:del>
            </w:ins>
          </w:p>
        </w:tc>
        <w:tc>
          <w:tcPr>
            <w:tcW w:w="2970" w:type="dxa"/>
          </w:tcPr>
          <w:p w14:paraId="0EFF3708" w14:textId="7248AB3D" w:rsidR="00770D42" w:rsidDel="00096943" w:rsidRDefault="00770D42">
            <w:pPr>
              <w:spacing w:line="276" w:lineRule="auto"/>
              <w:rPr>
                <w:ins w:id="15878" w:author="phuong vu" w:date="2018-11-21T22:00:00Z"/>
                <w:del w:id="15879" w:author="Tran Huan" w:date="2018-11-25T22:00:00Z"/>
                <w:lang w:val="en-US"/>
              </w:rPr>
              <w:pPrChange w:id="15880" w:author="phuong vu" w:date="2018-11-23T13:48:00Z">
                <w:pPr>
                  <w:spacing w:line="360" w:lineRule="auto"/>
                </w:pPr>
              </w:pPrChange>
            </w:pPr>
            <w:ins w:id="15881" w:author="phuong vu" w:date="2018-11-21T22:00:00Z">
              <w:del w:id="15882" w:author="Tran Huan" w:date="2018-11-25T22:00:00Z">
                <w:r w:rsidDel="00096943">
                  <w:rPr>
                    <w:lang w:val="en-US"/>
                  </w:rPr>
                  <w:delText xml:space="preserve">Hiển thị thông tin hóa đơn như giao diện </w:delText>
                </w:r>
                <w:r w:rsidDel="00096943">
                  <w:rPr>
                    <w:lang w:val="en-US"/>
                  </w:rPr>
                  <w:fldChar w:fldCharType="begin"/>
                </w:r>
                <w:r w:rsidDel="00096943">
                  <w:rPr>
                    <w:lang w:val="en-US"/>
                  </w:rPr>
                  <w:delInstrText xml:space="preserve"> REF _Ref530600985 \h </w:delInstrText>
                </w:r>
              </w:del>
            </w:ins>
            <w:del w:id="15883"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15884" w:author="phuong vu" w:date="2018-11-21T22:00:00Z">
              <w:del w:id="15885" w:author="Tran Huan" w:date="2018-11-25T22:00:00Z">
                <w:r w:rsidDel="00096943">
                  <w:delText xml:space="preserve">Hình </w:delText>
                </w:r>
                <w:r w:rsidDel="00096943">
                  <w:rPr>
                    <w:noProof/>
                  </w:rPr>
                  <w:delText>3</w:delText>
                </w:r>
                <w:r w:rsidDel="00096943">
                  <w:delText>.</w:delText>
                </w:r>
                <w:r w:rsidDel="00096943">
                  <w:rPr>
                    <w:noProof/>
                  </w:rPr>
                  <w:delText>14</w:delText>
                </w:r>
                <w:r w:rsidDel="00096943">
                  <w:rPr>
                    <w:lang w:val="en-US"/>
                  </w:rPr>
                  <w:fldChar w:fldCharType="end"/>
                </w:r>
              </w:del>
            </w:ins>
          </w:p>
        </w:tc>
        <w:tc>
          <w:tcPr>
            <w:tcW w:w="1266" w:type="dxa"/>
          </w:tcPr>
          <w:p w14:paraId="6FEEEECB" w14:textId="68DE3619" w:rsidR="00770D42" w:rsidDel="00096943" w:rsidRDefault="00770D42">
            <w:pPr>
              <w:spacing w:line="276" w:lineRule="auto"/>
              <w:rPr>
                <w:ins w:id="15886" w:author="phuong vu" w:date="2018-11-21T22:00:00Z"/>
                <w:del w:id="15887" w:author="Tran Huan" w:date="2018-11-25T22:00:00Z"/>
                <w:lang w:val="en-US"/>
              </w:rPr>
              <w:pPrChange w:id="15888" w:author="phuong vu" w:date="2018-11-23T13:48:00Z">
                <w:pPr>
                  <w:spacing w:line="360" w:lineRule="auto"/>
                </w:pPr>
              </w:pPrChange>
            </w:pPr>
          </w:p>
        </w:tc>
        <w:tc>
          <w:tcPr>
            <w:tcW w:w="1756" w:type="dxa"/>
          </w:tcPr>
          <w:p w14:paraId="3C4BC720" w14:textId="2FCE4F80" w:rsidR="00770D42" w:rsidDel="00096943" w:rsidRDefault="00770D42">
            <w:pPr>
              <w:spacing w:line="276" w:lineRule="auto"/>
              <w:rPr>
                <w:ins w:id="15889" w:author="phuong vu" w:date="2018-11-21T22:00:00Z"/>
                <w:del w:id="15890" w:author="Tran Huan" w:date="2018-11-25T22:00:00Z"/>
                <w:lang w:val="en-US"/>
              </w:rPr>
              <w:pPrChange w:id="15891" w:author="phuong vu" w:date="2018-11-23T13:48:00Z">
                <w:pPr>
                  <w:spacing w:line="360" w:lineRule="auto"/>
                </w:pPr>
              </w:pPrChange>
            </w:pPr>
          </w:p>
        </w:tc>
      </w:tr>
      <w:tr w:rsidR="00770D42" w:rsidDel="00096943" w14:paraId="08E30A78" w14:textId="68FB8DBA" w:rsidTr="00565D22">
        <w:trPr>
          <w:ins w:id="15892" w:author="phuong vu" w:date="2018-11-21T22:00:00Z"/>
          <w:del w:id="15893" w:author="Tran Huan" w:date="2018-11-25T22:00:00Z"/>
        </w:trPr>
        <w:tc>
          <w:tcPr>
            <w:tcW w:w="805" w:type="dxa"/>
          </w:tcPr>
          <w:p w14:paraId="140A378D" w14:textId="6E6770B7" w:rsidR="00770D42" w:rsidDel="00096943" w:rsidRDefault="00770D42">
            <w:pPr>
              <w:spacing w:line="276" w:lineRule="auto"/>
              <w:jc w:val="center"/>
              <w:rPr>
                <w:ins w:id="15894" w:author="phuong vu" w:date="2018-11-21T22:00:00Z"/>
                <w:del w:id="15895" w:author="Tran Huan" w:date="2018-11-25T22:00:00Z"/>
                <w:lang w:val="en-US"/>
              </w:rPr>
              <w:pPrChange w:id="15896" w:author="phuong vu" w:date="2018-11-23T13:48:00Z">
                <w:pPr>
                  <w:spacing w:line="360" w:lineRule="auto"/>
                  <w:jc w:val="center"/>
                </w:pPr>
              </w:pPrChange>
            </w:pPr>
            <w:ins w:id="15897" w:author="phuong vu" w:date="2018-11-21T22:01:00Z">
              <w:del w:id="15898" w:author="Tran Huan" w:date="2018-11-25T22:00:00Z">
                <w:r w:rsidDel="00096943">
                  <w:rPr>
                    <w:lang w:val="en-US"/>
                  </w:rPr>
                  <w:delText>2</w:delText>
                </w:r>
              </w:del>
            </w:ins>
          </w:p>
        </w:tc>
        <w:tc>
          <w:tcPr>
            <w:tcW w:w="1980" w:type="dxa"/>
          </w:tcPr>
          <w:p w14:paraId="6701E3ED" w14:textId="1307D6E1" w:rsidR="00770D42" w:rsidDel="00096943" w:rsidRDefault="00770D42">
            <w:pPr>
              <w:spacing w:line="276" w:lineRule="auto"/>
              <w:rPr>
                <w:ins w:id="15899" w:author="phuong vu" w:date="2018-11-21T22:00:00Z"/>
                <w:del w:id="15900" w:author="Tran Huan" w:date="2018-11-25T22:00:00Z"/>
                <w:lang w:val="en-US"/>
              </w:rPr>
              <w:pPrChange w:id="15901" w:author="phuong vu" w:date="2018-11-23T13:48:00Z">
                <w:pPr>
                  <w:spacing w:line="360" w:lineRule="auto"/>
                </w:pPr>
              </w:pPrChange>
            </w:pPr>
            <w:ins w:id="15902" w:author="phuong vu" w:date="2018-11-21T22:01:00Z">
              <w:del w:id="15903" w:author="Tran Huan" w:date="2018-11-25T22:00:00Z">
                <w:r w:rsidDel="00096943">
                  <w:rPr>
                    <w:lang w:val="en-US"/>
                  </w:rPr>
                  <w:delText>inputText</w:delText>
                </w:r>
              </w:del>
            </w:ins>
          </w:p>
        </w:tc>
        <w:tc>
          <w:tcPr>
            <w:tcW w:w="2970" w:type="dxa"/>
          </w:tcPr>
          <w:p w14:paraId="4E91F4C8" w14:textId="4A4F0FE6" w:rsidR="00770D42" w:rsidDel="00096943" w:rsidRDefault="00770D42">
            <w:pPr>
              <w:spacing w:line="276" w:lineRule="auto"/>
              <w:rPr>
                <w:ins w:id="15904" w:author="phuong vu" w:date="2018-11-21T22:00:00Z"/>
                <w:del w:id="15905" w:author="Tran Huan" w:date="2018-11-25T22:00:00Z"/>
                <w:lang w:val="en-US"/>
              </w:rPr>
              <w:pPrChange w:id="15906" w:author="phuong vu" w:date="2018-11-23T13:48:00Z">
                <w:pPr>
                  <w:spacing w:line="360" w:lineRule="auto"/>
                </w:pPr>
              </w:pPrChange>
            </w:pPr>
            <w:ins w:id="15907" w:author="phuong vu" w:date="2018-11-21T22:01:00Z">
              <w:del w:id="15908" w:author="Tran Huan" w:date="2018-11-25T22:00:00Z">
                <w:r w:rsidDel="00096943">
                  <w:rPr>
                    <w:lang w:val="en-US"/>
                  </w:rPr>
                  <w:delText>Số lượng/ Khối lượng giao</w:delText>
                </w:r>
              </w:del>
            </w:ins>
          </w:p>
        </w:tc>
        <w:tc>
          <w:tcPr>
            <w:tcW w:w="1266" w:type="dxa"/>
          </w:tcPr>
          <w:p w14:paraId="506875E5" w14:textId="5621B64E" w:rsidR="00770D42" w:rsidDel="00096943" w:rsidRDefault="00770D42">
            <w:pPr>
              <w:spacing w:line="276" w:lineRule="auto"/>
              <w:rPr>
                <w:ins w:id="15909" w:author="phuong vu" w:date="2018-11-21T22:00:00Z"/>
                <w:del w:id="15910" w:author="Tran Huan" w:date="2018-11-25T22:00:00Z"/>
                <w:lang w:val="en-US"/>
              </w:rPr>
              <w:pPrChange w:id="15911" w:author="phuong vu" w:date="2018-11-23T13:48:00Z">
                <w:pPr>
                  <w:spacing w:line="360" w:lineRule="auto"/>
                </w:pPr>
              </w:pPrChange>
            </w:pPr>
          </w:p>
        </w:tc>
        <w:tc>
          <w:tcPr>
            <w:tcW w:w="1756" w:type="dxa"/>
          </w:tcPr>
          <w:p w14:paraId="527FB8D8" w14:textId="665BC0AD" w:rsidR="00770D42" w:rsidDel="00096943" w:rsidRDefault="00770D42">
            <w:pPr>
              <w:spacing w:line="276" w:lineRule="auto"/>
              <w:rPr>
                <w:ins w:id="15912" w:author="phuong vu" w:date="2018-11-21T22:00:00Z"/>
                <w:del w:id="15913" w:author="Tran Huan" w:date="2018-11-25T22:00:00Z"/>
                <w:lang w:val="en-US"/>
              </w:rPr>
              <w:pPrChange w:id="15914" w:author="phuong vu" w:date="2018-11-23T13:48:00Z">
                <w:pPr>
                  <w:spacing w:line="360" w:lineRule="auto"/>
                </w:pPr>
              </w:pPrChange>
            </w:pPr>
          </w:p>
        </w:tc>
      </w:tr>
      <w:tr w:rsidR="00770D42" w:rsidDel="00096943" w14:paraId="73F843E9" w14:textId="61814C50" w:rsidTr="00565D22">
        <w:trPr>
          <w:ins w:id="15915" w:author="phuong vu" w:date="2018-11-21T22:00:00Z"/>
          <w:del w:id="15916" w:author="Tran Huan" w:date="2018-11-25T22:00:00Z"/>
        </w:trPr>
        <w:tc>
          <w:tcPr>
            <w:tcW w:w="805" w:type="dxa"/>
          </w:tcPr>
          <w:p w14:paraId="09154276" w14:textId="60EC1EC8" w:rsidR="00770D42" w:rsidDel="00096943" w:rsidRDefault="001C1DAB">
            <w:pPr>
              <w:spacing w:line="276" w:lineRule="auto"/>
              <w:jc w:val="center"/>
              <w:rPr>
                <w:ins w:id="15917" w:author="phuong vu" w:date="2018-11-21T22:00:00Z"/>
                <w:del w:id="15918" w:author="Tran Huan" w:date="2018-11-25T22:00:00Z"/>
                <w:lang w:val="en-US"/>
              </w:rPr>
              <w:pPrChange w:id="15919" w:author="phuong vu" w:date="2018-11-23T13:48:00Z">
                <w:pPr>
                  <w:spacing w:line="360" w:lineRule="auto"/>
                  <w:jc w:val="center"/>
                </w:pPr>
              </w:pPrChange>
            </w:pPr>
            <w:ins w:id="15920" w:author="phuong vu" w:date="2018-11-21T22:02:00Z">
              <w:del w:id="15921" w:author="Tran Huan" w:date="2018-11-25T22:00:00Z">
                <w:r w:rsidDel="00096943">
                  <w:rPr>
                    <w:lang w:val="en-US"/>
                  </w:rPr>
                  <w:delText>3</w:delText>
                </w:r>
              </w:del>
            </w:ins>
          </w:p>
        </w:tc>
        <w:tc>
          <w:tcPr>
            <w:tcW w:w="1980" w:type="dxa"/>
          </w:tcPr>
          <w:p w14:paraId="0FA36A6F" w14:textId="5D65D019" w:rsidR="00770D42" w:rsidDel="00096943" w:rsidRDefault="00770D42">
            <w:pPr>
              <w:spacing w:line="276" w:lineRule="auto"/>
              <w:rPr>
                <w:ins w:id="15922" w:author="phuong vu" w:date="2018-11-21T22:00:00Z"/>
                <w:del w:id="15923" w:author="Tran Huan" w:date="2018-11-25T22:00:00Z"/>
                <w:lang w:val="en-US"/>
              </w:rPr>
              <w:pPrChange w:id="15924" w:author="phuong vu" w:date="2018-11-23T13:48:00Z">
                <w:pPr>
                  <w:spacing w:line="360" w:lineRule="auto"/>
                </w:pPr>
              </w:pPrChange>
            </w:pPr>
            <w:ins w:id="15925" w:author="phuong vu" w:date="2018-11-21T22:00:00Z">
              <w:del w:id="15926" w:author="Tran Huan" w:date="2018-11-25T22:00:00Z">
                <w:r w:rsidDel="00096943">
                  <w:rPr>
                    <w:lang w:val="en-US"/>
                  </w:rPr>
                  <w:delText>button</w:delText>
                </w:r>
              </w:del>
            </w:ins>
          </w:p>
        </w:tc>
        <w:tc>
          <w:tcPr>
            <w:tcW w:w="2970" w:type="dxa"/>
          </w:tcPr>
          <w:p w14:paraId="0B36D555" w14:textId="712CAD4D" w:rsidR="00770D42" w:rsidDel="00096943" w:rsidRDefault="001C1DAB">
            <w:pPr>
              <w:spacing w:line="276" w:lineRule="auto"/>
              <w:rPr>
                <w:ins w:id="15927" w:author="phuong vu" w:date="2018-11-21T22:00:00Z"/>
                <w:del w:id="15928" w:author="Tran Huan" w:date="2018-11-25T22:00:00Z"/>
                <w:lang w:val="en-US"/>
              </w:rPr>
              <w:pPrChange w:id="15929" w:author="phuong vu" w:date="2018-11-23T13:48:00Z">
                <w:pPr>
                  <w:spacing w:line="360" w:lineRule="auto"/>
                </w:pPr>
              </w:pPrChange>
            </w:pPr>
            <w:ins w:id="15930" w:author="phuong vu" w:date="2018-11-21T22:03:00Z">
              <w:del w:id="15931" w:author="Tran Huan" w:date="2018-11-25T22:00:00Z">
                <w:r w:rsidDel="00096943">
                  <w:rPr>
                    <w:lang w:val="en-US"/>
                  </w:rPr>
                  <w:delText>Cập nhật thông tin hóa đơn</w:delText>
                </w:r>
              </w:del>
            </w:ins>
          </w:p>
        </w:tc>
        <w:tc>
          <w:tcPr>
            <w:tcW w:w="1266" w:type="dxa"/>
          </w:tcPr>
          <w:p w14:paraId="51A2C969" w14:textId="5A01479A" w:rsidR="00770D42" w:rsidDel="00096943" w:rsidRDefault="00770D42">
            <w:pPr>
              <w:spacing w:line="276" w:lineRule="auto"/>
              <w:jc w:val="left"/>
              <w:rPr>
                <w:ins w:id="15932" w:author="phuong vu" w:date="2018-11-21T22:00:00Z"/>
                <w:del w:id="15933" w:author="Tran Huan" w:date="2018-11-25T22:00:00Z"/>
                <w:lang w:val="en-US"/>
              </w:rPr>
              <w:pPrChange w:id="15934" w:author="phuong vu" w:date="2018-11-23T13:48:00Z">
                <w:pPr>
                  <w:spacing w:line="360" w:lineRule="auto"/>
                  <w:jc w:val="left"/>
                </w:pPr>
              </w:pPrChange>
            </w:pPr>
          </w:p>
        </w:tc>
        <w:tc>
          <w:tcPr>
            <w:tcW w:w="1756" w:type="dxa"/>
          </w:tcPr>
          <w:p w14:paraId="6D15AF70" w14:textId="7E24B6AF" w:rsidR="00770D42" w:rsidDel="00096943" w:rsidRDefault="00770D42">
            <w:pPr>
              <w:spacing w:line="276" w:lineRule="auto"/>
              <w:rPr>
                <w:ins w:id="15935" w:author="phuong vu" w:date="2018-11-21T22:00:00Z"/>
                <w:del w:id="15936" w:author="Tran Huan" w:date="2018-11-25T22:00:00Z"/>
                <w:lang w:val="en-US"/>
              </w:rPr>
              <w:pPrChange w:id="15937" w:author="phuong vu" w:date="2018-11-23T13:48:00Z">
                <w:pPr>
                  <w:spacing w:line="360" w:lineRule="auto"/>
                </w:pPr>
              </w:pPrChange>
            </w:pPr>
          </w:p>
        </w:tc>
      </w:tr>
    </w:tbl>
    <w:p w14:paraId="34C80984" w14:textId="385972E7" w:rsidR="00770D42" w:rsidRPr="00933422" w:rsidDel="00096943" w:rsidRDefault="00770D42">
      <w:pPr>
        <w:spacing w:line="276" w:lineRule="auto"/>
        <w:rPr>
          <w:ins w:id="15938" w:author="phuong vu" w:date="2018-11-21T21:53:00Z"/>
          <w:del w:id="15939" w:author="Tran Huan" w:date="2018-11-25T22:00:00Z"/>
          <w:lang w:val="en-US"/>
        </w:rPr>
        <w:pPrChange w:id="15940" w:author="phuong vu" w:date="2018-11-23T13:48:00Z">
          <w:pPr>
            <w:pStyle w:val="Heading6"/>
          </w:pPr>
        </w:pPrChange>
      </w:pPr>
    </w:p>
    <w:p w14:paraId="13627280" w14:textId="3ED900C9" w:rsidR="00D225CD" w:rsidDel="00096943" w:rsidRDefault="00D225CD">
      <w:pPr>
        <w:pStyle w:val="Heading6"/>
        <w:spacing w:line="276" w:lineRule="auto"/>
        <w:rPr>
          <w:ins w:id="15941" w:author="phuong vu" w:date="2018-11-21T22:05:00Z"/>
          <w:del w:id="15942" w:author="Tran Huan" w:date="2018-11-25T22:00:00Z"/>
          <w:lang w:val="en-US"/>
        </w:rPr>
        <w:pPrChange w:id="15943" w:author="phuong vu" w:date="2018-11-23T13:48:00Z">
          <w:pPr>
            <w:pStyle w:val="Heading6"/>
          </w:pPr>
        </w:pPrChange>
      </w:pPr>
      <w:ins w:id="15944" w:author="phuong vu" w:date="2018-11-21T21:53:00Z">
        <w:del w:id="15945" w:author="Tran Huan" w:date="2018-11-25T22:00:00Z">
          <w:r w:rsidDel="00096943">
            <w:rPr>
              <w:lang w:val="en-US"/>
            </w:rPr>
            <w:delText>Dữ liệu sử dụng</w:delText>
          </w:r>
        </w:del>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Del="00096943" w14:paraId="427401E6" w14:textId="78D7335C" w:rsidTr="00565D22">
        <w:trPr>
          <w:ins w:id="15946" w:author="phuong vu" w:date="2018-11-21T22:05:00Z"/>
          <w:del w:id="15947" w:author="Tran Huan" w:date="2018-11-25T22:00:00Z"/>
        </w:trPr>
        <w:tc>
          <w:tcPr>
            <w:tcW w:w="805" w:type="dxa"/>
            <w:vMerge w:val="restart"/>
            <w:vAlign w:val="center"/>
          </w:tcPr>
          <w:p w14:paraId="2972B56C" w14:textId="25FFFB1C" w:rsidR="00565D22" w:rsidRPr="007F1EF1" w:rsidDel="00096943" w:rsidRDefault="00565D22">
            <w:pPr>
              <w:spacing w:line="276" w:lineRule="auto"/>
              <w:jc w:val="center"/>
              <w:rPr>
                <w:ins w:id="15948" w:author="phuong vu" w:date="2018-11-21T22:05:00Z"/>
                <w:del w:id="15949" w:author="Tran Huan" w:date="2018-11-25T22:00:00Z"/>
                <w:b/>
                <w:lang w:val="en-US"/>
              </w:rPr>
              <w:pPrChange w:id="15950" w:author="phuong vu" w:date="2018-11-23T13:48:00Z">
                <w:pPr>
                  <w:spacing w:line="360" w:lineRule="auto"/>
                  <w:jc w:val="center"/>
                </w:pPr>
              </w:pPrChange>
            </w:pPr>
            <w:ins w:id="15951" w:author="phuong vu" w:date="2018-11-21T22:05:00Z">
              <w:del w:id="15952" w:author="Tran Huan" w:date="2018-11-25T22:00:00Z">
                <w:r w:rsidRPr="007F1EF1" w:rsidDel="00096943">
                  <w:rPr>
                    <w:b/>
                    <w:lang w:val="en-US"/>
                  </w:rPr>
                  <w:delText>STT</w:delText>
                </w:r>
              </w:del>
            </w:ins>
          </w:p>
        </w:tc>
        <w:tc>
          <w:tcPr>
            <w:tcW w:w="2120" w:type="dxa"/>
            <w:vMerge w:val="restart"/>
            <w:vAlign w:val="center"/>
          </w:tcPr>
          <w:p w14:paraId="30A6C2A8" w14:textId="5EDE5DFA" w:rsidR="00565D22" w:rsidRPr="007F1EF1" w:rsidDel="00096943" w:rsidRDefault="00565D22">
            <w:pPr>
              <w:spacing w:line="276" w:lineRule="auto"/>
              <w:jc w:val="center"/>
              <w:rPr>
                <w:ins w:id="15953" w:author="phuong vu" w:date="2018-11-21T22:05:00Z"/>
                <w:del w:id="15954" w:author="Tran Huan" w:date="2018-11-25T22:00:00Z"/>
                <w:b/>
                <w:lang w:val="en-US"/>
              </w:rPr>
              <w:pPrChange w:id="15955" w:author="phuong vu" w:date="2018-11-23T13:48:00Z">
                <w:pPr>
                  <w:spacing w:line="360" w:lineRule="auto"/>
                  <w:jc w:val="center"/>
                </w:pPr>
              </w:pPrChange>
            </w:pPr>
            <w:ins w:id="15956" w:author="phuong vu" w:date="2018-11-21T22:05:00Z">
              <w:del w:id="15957" w:author="Tran Huan" w:date="2018-11-25T22:00:00Z">
                <w:r w:rsidRPr="007F1EF1" w:rsidDel="00096943">
                  <w:rPr>
                    <w:b/>
                    <w:lang w:val="en-US"/>
                  </w:rPr>
                  <w:delText>Tên bảng/</w:delText>
                </w:r>
              </w:del>
            </w:ins>
          </w:p>
          <w:p w14:paraId="08867962" w14:textId="6DE2C0EF" w:rsidR="00565D22" w:rsidRPr="007F1EF1" w:rsidDel="00096943" w:rsidRDefault="00565D22">
            <w:pPr>
              <w:spacing w:line="276" w:lineRule="auto"/>
              <w:jc w:val="center"/>
              <w:rPr>
                <w:ins w:id="15958" w:author="phuong vu" w:date="2018-11-21T22:05:00Z"/>
                <w:del w:id="15959" w:author="Tran Huan" w:date="2018-11-25T22:00:00Z"/>
                <w:b/>
                <w:lang w:val="en-US"/>
              </w:rPr>
              <w:pPrChange w:id="15960" w:author="phuong vu" w:date="2018-11-23T13:48:00Z">
                <w:pPr>
                  <w:spacing w:line="360" w:lineRule="auto"/>
                  <w:jc w:val="center"/>
                </w:pPr>
              </w:pPrChange>
            </w:pPr>
            <w:ins w:id="15961" w:author="phuong vu" w:date="2018-11-21T22:05:00Z">
              <w:del w:id="1596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ins>
          </w:p>
        </w:tc>
        <w:tc>
          <w:tcPr>
            <w:tcW w:w="5852" w:type="dxa"/>
            <w:gridSpan w:val="4"/>
            <w:vAlign w:val="center"/>
          </w:tcPr>
          <w:p w14:paraId="29EB499E" w14:textId="7653685A" w:rsidR="00565D22" w:rsidRPr="007F1EF1" w:rsidDel="00096943" w:rsidRDefault="00565D22">
            <w:pPr>
              <w:spacing w:line="276" w:lineRule="auto"/>
              <w:jc w:val="center"/>
              <w:rPr>
                <w:ins w:id="15963" w:author="phuong vu" w:date="2018-11-21T22:05:00Z"/>
                <w:del w:id="15964" w:author="Tran Huan" w:date="2018-11-25T22:00:00Z"/>
                <w:b/>
                <w:lang w:val="en-US"/>
              </w:rPr>
              <w:pPrChange w:id="15965" w:author="phuong vu" w:date="2018-11-23T13:48:00Z">
                <w:pPr>
                  <w:spacing w:line="360" w:lineRule="auto"/>
                  <w:jc w:val="center"/>
                </w:pPr>
              </w:pPrChange>
            </w:pPr>
            <w:ins w:id="15966" w:author="phuong vu" w:date="2018-11-21T22:05:00Z">
              <w:del w:id="15967" w:author="Tran Huan" w:date="2018-11-25T22:00:00Z">
                <w:r w:rsidRPr="007F1EF1" w:rsidDel="00096943">
                  <w:rPr>
                    <w:b/>
                    <w:lang w:val="en-US"/>
                  </w:rPr>
                  <w:delText>Phương thức</w:delText>
                </w:r>
              </w:del>
            </w:ins>
          </w:p>
        </w:tc>
      </w:tr>
      <w:tr w:rsidR="00565D22" w:rsidDel="00096943" w14:paraId="6D76752B" w14:textId="0937B1C9" w:rsidTr="00565D22">
        <w:trPr>
          <w:ins w:id="15968" w:author="phuong vu" w:date="2018-11-21T22:05:00Z"/>
          <w:del w:id="15969" w:author="Tran Huan" w:date="2018-11-25T22:00:00Z"/>
        </w:trPr>
        <w:tc>
          <w:tcPr>
            <w:tcW w:w="805" w:type="dxa"/>
            <w:vMerge/>
            <w:vAlign w:val="center"/>
          </w:tcPr>
          <w:p w14:paraId="7779A3AD" w14:textId="72DA5B90" w:rsidR="00565D22" w:rsidRPr="007F1EF1" w:rsidDel="00096943" w:rsidRDefault="00565D22">
            <w:pPr>
              <w:spacing w:line="276" w:lineRule="auto"/>
              <w:jc w:val="center"/>
              <w:rPr>
                <w:ins w:id="15970" w:author="phuong vu" w:date="2018-11-21T22:05:00Z"/>
                <w:del w:id="15971" w:author="Tran Huan" w:date="2018-11-25T22:00:00Z"/>
                <w:b/>
                <w:lang w:val="en-US"/>
              </w:rPr>
              <w:pPrChange w:id="15972" w:author="phuong vu" w:date="2018-11-23T13:48:00Z">
                <w:pPr>
                  <w:spacing w:line="360" w:lineRule="auto"/>
                  <w:jc w:val="center"/>
                </w:pPr>
              </w:pPrChange>
            </w:pPr>
          </w:p>
        </w:tc>
        <w:tc>
          <w:tcPr>
            <w:tcW w:w="2120" w:type="dxa"/>
            <w:vMerge/>
            <w:vAlign w:val="center"/>
          </w:tcPr>
          <w:p w14:paraId="10891CDC" w14:textId="3DF788FE" w:rsidR="00565D22" w:rsidRPr="007F1EF1" w:rsidDel="00096943" w:rsidRDefault="00565D22">
            <w:pPr>
              <w:spacing w:line="276" w:lineRule="auto"/>
              <w:jc w:val="center"/>
              <w:rPr>
                <w:ins w:id="15973" w:author="phuong vu" w:date="2018-11-21T22:05:00Z"/>
                <w:del w:id="15974" w:author="Tran Huan" w:date="2018-11-25T22:00:00Z"/>
                <w:b/>
                <w:lang w:val="en-US"/>
              </w:rPr>
              <w:pPrChange w:id="15975" w:author="phuong vu" w:date="2018-11-23T13:48:00Z">
                <w:pPr>
                  <w:spacing w:line="360" w:lineRule="auto"/>
                  <w:jc w:val="center"/>
                </w:pPr>
              </w:pPrChange>
            </w:pPr>
          </w:p>
        </w:tc>
        <w:tc>
          <w:tcPr>
            <w:tcW w:w="1463" w:type="dxa"/>
            <w:vAlign w:val="center"/>
          </w:tcPr>
          <w:p w14:paraId="7724E4E2" w14:textId="5C4F3E7B" w:rsidR="00565D22" w:rsidRPr="007F1EF1" w:rsidDel="00096943" w:rsidRDefault="00565D22">
            <w:pPr>
              <w:spacing w:line="276" w:lineRule="auto"/>
              <w:jc w:val="center"/>
              <w:rPr>
                <w:ins w:id="15976" w:author="phuong vu" w:date="2018-11-21T22:05:00Z"/>
                <w:del w:id="15977" w:author="Tran Huan" w:date="2018-11-25T22:00:00Z"/>
                <w:b/>
                <w:lang w:val="en-US"/>
              </w:rPr>
              <w:pPrChange w:id="15978" w:author="phuong vu" w:date="2018-11-23T13:48:00Z">
                <w:pPr>
                  <w:spacing w:line="360" w:lineRule="auto"/>
                  <w:jc w:val="center"/>
                </w:pPr>
              </w:pPrChange>
            </w:pPr>
            <w:ins w:id="15979" w:author="phuong vu" w:date="2018-11-21T22:05:00Z">
              <w:del w:id="15980" w:author="Tran Huan" w:date="2018-11-25T22:00:00Z">
                <w:r w:rsidRPr="007F1EF1" w:rsidDel="00096943">
                  <w:rPr>
                    <w:b/>
                    <w:lang w:val="en-US"/>
                  </w:rPr>
                  <w:delText>Thêm</w:delText>
                </w:r>
              </w:del>
            </w:ins>
          </w:p>
        </w:tc>
        <w:tc>
          <w:tcPr>
            <w:tcW w:w="1463" w:type="dxa"/>
            <w:vAlign w:val="center"/>
          </w:tcPr>
          <w:p w14:paraId="5D6D9E72" w14:textId="45AD690B" w:rsidR="00565D22" w:rsidRPr="007F1EF1" w:rsidDel="00096943" w:rsidRDefault="00565D22">
            <w:pPr>
              <w:spacing w:line="276" w:lineRule="auto"/>
              <w:jc w:val="center"/>
              <w:rPr>
                <w:ins w:id="15981" w:author="phuong vu" w:date="2018-11-21T22:05:00Z"/>
                <w:del w:id="15982" w:author="Tran Huan" w:date="2018-11-25T22:00:00Z"/>
                <w:b/>
                <w:lang w:val="en-US"/>
              </w:rPr>
              <w:pPrChange w:id="15983" w:author="phuong vu" w:date="2018-11-23T13:48:00Z">
                <w:pPr>
                  <w:spacing w:line="360" w:lineRule="auto"/>
                  <w:jc w:val="center"/>
                </w:pPr>
              </w:pPrChange>
            </w:pPr>
            <w:ins w:id="15984" w:author="phuong vu" w:date="2018-11-21T22:05:00Z">
              <w:del w:id="15985" w:author="Tran Huan" w:date="2018-11-25T22:00:00Z">
                <w:r w:rsidRPr="007F1EF1" w:rsidDel="00096943">
                  <w:rPr>
                    <w:b/>
                    <w:lang w:val="en-US"/>
                  </w:rPr>
                  <w:delText>Sửa</w:delText>
                </w:r>
              </w:del>
            </w:ins>
          </w:p>
        </w:tc>
        <w:tc>
          <w:tcPr>
            <w:tcW w:w="1463" w:type="dxa"/>
            <w:vAlign w:val="center"/>
          </w:tcPr>
          <w:p w14:paraId="51646E6E" w14:textId="28A398B3" w:rsidR="00565D22" w:rsidRPr="007F1EF1" w:rsidDel="00096943" w:rsidRDefault="00565D22">
            <w:pPr>
              <w:spacing w:line="276" w:lineRule="auto"/>
              <w:jc w:val="center"/>
              <w:rPr>
                <w:ins w:id="15986" w:author="phuong vu" w:date="2018-11-21T22:05:00Z"/>
                <w:del w:id="15987" w:author="Tran Huan" w:date="2018-11-25T22:00:00Z"/>
                <w:b/>
                <w:lang w:val="en-US"/>
              </w:rPr>
              <w:pPrChange w:id="15988" w:author="phuong vu" w:date="2018-11-23T13:48:00Z">
                <w:pPr>
                  <w:spacing w:line="360" w:lineRule="auto"/>
                  <w:jc w:val="center"/>
                </w:pPr>
              </w:pPrChange>
            </w:pPr>
            <w:ins w:id="15989" w:author="phuong vu" w:date="2018-11-21T22:05:00Z">
              <w:del w:id="15990" w:author="Tran Huan" w:date="2018-11-25T22:00:00Z">
                <w:r w:rsidRPr="007F1EF1" w:rsidDel="00096943">
                  <w:rPr>
                    <w:b/>
                    <w:lang w:val="en-US"/>
                  </w:rPr>
                  <w:delText>Xóa</w:delText>
                </w:r>
              </w:del>
            </w:ins>
          </w:p>
        </w:tc>
        <w:tc>
          <w:tcPr>
            <w:tcW w:w="1463" w:type="dxa"/>
            <w:vAlign w:val="center"/>
          </w:tcPr>
          <w:p w14:paraId="14ED44D6" w14:textId="483DE2EE" w:rsidR="00565D22" w:rsidRPr="007F1EF1" w:rsidDel="00096943" w:rsidRDefault="00565D22">
            <w:pPr>
              <w:spacing w:line="276" w:lineRule="auto"/>
              <w:jc w:val="center"/>
              <w:rPr>
                <w:ins w:id="15991" w:author="phuong vu" w:date="2018-11-21T22:05:00Z"/>
                <w:del w:id="15992" w:author="Tran Huan" w:date="2018-11-25T22:00:00Z"/>
                <w:b/>
                <w:lang w:val="en-US"/>
              </w:rPr>
              <w:pPrChange w:id="15993" w:author="phuong vu" w:date="2018-11-23T13:48:00Z">
                <w:pPr>
                  <w:spacing w:line="360" w:lineRule="auto"/>
                  <w:jc w:val="center"/>
                </w:pPr>
              </w:pPrChange>
            </w:pPr>
            <w:ins w:id="15994" w:author="phuong vu" w:date="2018-11-21T22:05:00Z">
              <w:del w:id="15995" w:author="Tran Huan" w:date="2018-11-25T22:00:00Z">
                <w:r w:rsidRPr="007F1EF1" w:rsidDel="00096943">
                  <w:rPr>
                    <w:b/>
                    <w:lang w:val="en-US"/>
                  </w:rPr>
                  <w:delText>Truy vấn</w:delText>
                </w:r>
              </w:del>
            </w:ins>
          </w:p>
        </w:tc>
      </w:tr>
      <w:tr w:rsidR="00565D22" w:rsidDel="00096943" w14:paraId="2962C486" w14:textId="7CCB4C8B" w:rsidTr="00565D22">
        <w:trPr>
          <w:ins w:id="15996" w:author="phuong vu" w:date="2018-11-21T22:05:00Z"/>
          <w:del w:id="15997" w:author="Tran Huan" w:date="2018-11-25T22:00:00Z"/>
        </w:trPr>
        <w:tc>
          <w:tcPr>
            <w:tcW w:w="805" w:type="dxa"/>
          </w:tcPr>
          <w:p w14:paraId="7479F1FF" w14:textId="38AC2005" w:rsidR="00565D22" w:rsidDel="00096943" w:rsidRDefault="00565D22">
            <w:pPr>
              <w:spacing w:line="276" w:lineRule="auto"/>
              <w:jc w:val="center"/>
              <w:rPr>
                <w:ins w:id="15998" w:author="phuong vu" w:date="2018-11-21T22:05:00Z"/>
                <w:del w:id="15999" w:author="Tran Huan" w:date="2018-11-25T22:00:00Z"/>
                <w:lang w:val="en-US"/>
              </w:rPr>
              <w:pPrChange w:id="16000" w:author="phuong vu" w:date="2018-11-23T13:48:00Z">
                <w:pPr>
                  <w:spacing w:line="360" w:lineRule="auto"/>
                  <w:jc w:val="center"/>
                </w:pPr>
              </w:pPrChange>
            </w:pPr>
            <w:ins w:id="16001" w:author="phuong vu" w:date="2018-11-21T22:05:00Z">
              <w:del w:id="16002" w:author="Tran Huan" w:date="2018-11-25T22:00:00Z">
                <w:r w:rsidDel="00096943">
                  <w:rPr>
                    <w:lang w:val="en-US"/>
                  </w:rPr>
                  <w:delText>1</w:delText>
                </w:r>
              </w:del>
            </w:ins>
          </w:p>
        </w:tc>
        <w:tc>
          <w:tcPr>
            <w:tcW w:w="2120" w:type="dxa"/>
          </w:tcPr>
          <w:p w14:paraId="0545BBC0" w14:textId="3E553BE7" w:rsidR="00565D22" w:rsidDel="00096943" w:rsidRDefault="00565D22">
            <w:pPr>
              <w:spacing w:line="276" w:lineRule="auto"/>
              <w:rPr>
                <w:ins w:id="16003" w:author="phuong vu" w:date="2018-11-21T22:05:00Z"/>
                <w:del w:id="16004" w:author="Tran Huan" w:date="2018-11-25T22:00:00Z"/>
                <w:lang w:val="en-US"/>
              </w:rPr>
              <w:pPrChange w:id="16005" w:author="phuong vu" w:date="2018-11-23T13:48:00Z">
                <w:pPr>
                  <w:spacing w:line="360" w:lineRule="auto"/>
                </w:pPr>
              </w:pPrChange>
            </w:pPr>
            <w:ins w:id="16006" w:author="phuong vu" w:date="2018-11-21T22:05:00Z">
              <w:del w:id="16007" w:author="Tran Huan" w:date="2018-11-25T22:00:00Z">
                <w:r w:rsidDel="00096943">
                  <w:rPr>
                    <w:lang w:val="en-US"/>
                  </w:rPr>
                  <w:delText>bill</w:delText>
                </w:r>
              </w:del>
            </w:ins>
          </w:p>
        </w:tc>
        <w:tc>
          <w:tcPr>
            <w:tcW w:w="1463" w:type="dxa"/>
          </w:tcPr>
          <w:p w14:paraId="5F406ED1" w14:textId="66E7EFD2" w:rsidR="00565D22" w:rsidDel="00096943" w:rsidRDefault="00565D22">
            <w:pPr>
              <w:spacing w:line="276" w:lineRule="auto"/>
              <w:jc w:val="center"/>
              <w:rPr>
                <w:ins w:id="16008" w:author="phuong vu" w:date="2018-11-21T22:05:00Z"/>
                <w:del w:id="16009" w:author="Tran Huan" w:date="2018-11-25T22:00:00Z"/>
                <w:lang w:val="en-US"/>
              </w:rPr>
              <w:pPrChange w:id="16010" w:author="phuong vu" w:date="2018-11-23T13:48:00Z">
                <w:pPr>
                  <w:spacing w:line="360" w:lineRule="auto"/>
                  <w:jc w:val="center"/>
                </w:pPr>
              </w:pPrChange>
            </w:pPr>
          </w:p>
        </w:tc>
        <w:tc>
          <w:tcPr>
            <w:tcW w:w="1463" w:type="dxa"/>
          </w:tcPr>
          <w:p w14:paraId="45E83F5D" w14:textId="6AE8427F" w:rsidR="00565D22" w:rsidDel="00096943" w:rsidRDefault="00565D22">
            <w:pPr>
              <w:spacing w:line="276" w:lineRule="auto"/>
              <w:jc w:val="center"/>
              <w:rPr>
                <w:ins w:id="16011" w:author="phuong vu" w:date="2018-11-21T22:05:00Z"/>
                <w:del w:id="16012" w:author="Tran Huan" w:date="2018-11-25T22:00:00Z"/>
                <w:lang w:val="en-US"/>
              </w:rPr>
              <w:pPrChange w:id="16013" w:author="phuong vu" w:date="2018-11-23T13:48:00Z">
                <w:pPr>
                  <w:spacing w:line="360" w:lineRule="auto"/>
                  <w:jc w:val="center"/>
                </w:pPr>
              </w:pPrChange>
            </w:pPr>
            <w:ins w:id="16014" w:author="phuong vu" w:date="2018-11-21T22:05:00Z">
              <w:del w:id="16015" w:author="Tran Huan" w:date="2018-11-25T22:00:00Z">
                <w:r w:rsidDel="00096943">
                  <w:rPr>
                    <w:lang w:val="en-US"/>
                  </w:rPr>
                  <w:delText>X</w:delText>
                </w:r>
              </w:del>
            </w:ins>
          </w:p>
        </w:tc>
        <w:tc>
          <w:tcPr>
            <w:tcW w:w="1463" w:type="dxa"/>
          </w:tcPr>
          <w:p w14:paraId="79D39ACA" w14:textId="6B4C01F6" w:rsidR="00565D22" w:rsidDel="00096943" w:rsidRDefault="00565D22">
            <w:pPr>
              <w:spacing w:line="276" w:lineRule="auto"/>
              <w:jc w:val="center"/>
              <w:rPr>
                <w:ins w:id="16016" w:author="phuong vu" w:date="2018-11-21T22:05:00Z"/>
                <w:del w:id="16017" w:author="Tran Huan" w:date="2018-11-25T22:00:00Z"/>
                <w:lang w:val="en-US"/>
              </w:rPr>
              <w:pPrChange w:id="16018" w:author="phuong vu" w:date="2018-11-23T13:48:00Z">
                <w:pPr>
                  <w:spacing w:line="360" w:lineRule="auto"/>
                  <w:jc w:val="center"/>
                </w:pPr>
              </w:pPrChange>
            </w:pPr>
          </w:p>
        </w:tc>
        <w:tc>
          <w:tcPr>
            <w:tcW w:w="1463" w:type="dxa"/>
          </w:tcPr>
          <w:p w14:paraId="45E62694" w14:textId="5DF43613" w:rsidR="00565D22" w:rsidDel="00096943" w:rsidRDefault="00565D22">
            <w:pPr>
              <w:spacing w:line="276" w:lineRule="auto"/>
              <w:jc w:val="center"/>
              <w:rPr>
                <w:ins w:id="16019" w:author="phuong vu" w:date="2018-11-21T22:05:00Z"/>
                <w:del w:id="16020" w:author="Tran Huan" w:date="2018-11-25T22:00:00Z"/>
                <w:lang w:val="en-US"/>
              </w:rPr>
              <w:pPrChange w:id="16021" w:author="phuong vu" w:date="2018-11-23T13:48:00Z">
                <w:pPr>
                  <w:jc w:val="center"/>
                </w:pPr>
              </w:pPrChange>
            </w:pPr>
            <w:ins w:id="16022" w:author="phuong vu" w:date="2018-11-21T22:05:00Z">
              <w:del w:id="16023" w:author="Tran Huan" w:date="2018-11-25T22:00:00Z">
                <w:r w:rsidDel="00096943">
                  <w:rPr>
                    <w:lang w:val="en-US"/>
                  </w:rPr>
                  <w:delText>X</w:delText>
                </w:r>
              </w:del>
            </w:ins>
          </w:p>
        </w:tc>
      </w:tr>
      <w:tr w:rsidR="00565D22" w:rsidDel="00096943" w14:paraId="058085A8" w14:textId="46E7211C" w:rsidTr="00565D22">
        <w:trPr>
          <w:ins w:id="16024" w:author="phuong vu" w:date="2018-11-21T22:05:00Z"/>
          <w:del w:id="16025" w:author="Tran Huan" w:date="2018-11-25T22:00:00Z"/>
        </w:trPr>
        <w:tc>
          <w:tcPr>
            <w:tcW w:w="805" w:type="dxa"/>
          </w:tcPr>
          <w:p w14:paraId="4D1A0A77" w14:textId="1E4461F1" w:rsidR="00565D22" w:rsidDel="00096943" w:rsidRDefault="00565D22">
            <w:pPr>
              <w:spacing w:line="276" w:lineRule="auto"/>
              <w:jc w:val="center"/>
              <w:rPr>
                <w:ins w:id="16026" w:author="phuong vu" w:date="2018-11-21T22:05:00Z"/>
                <w:del w:id="16027" w:author="Tran Huan" w:date="2018-11-25T22:00:00Z"/>
                <w:lang w:val="en-US"/>
              </w:rPr>
              <w:pPrChange w:id="16028" w:author="phuong vu" w:date="2018-11-23T13:48:00Z">
                <w:pPr>
                  <w:spacing w:line="360" w:lineRule="auto"/>
                  <w:jc w:val="center"/>
                </w:pPr>
              </w:pPrChange>
            </w:pPr>
            <w:ins w:id="16029" w:author="phuong vu" w:date="2018-11-21T22:05:00Z">
              <w:del w:id="16030" w:author="Tran Huan" w:date="2018-11-25T22:00:00Z">
                <w:r w:rsidDel="00096943">
                  <w:rPr>
                    <w:lang w:val="en-US"/>
                  </w:rPr>
                  <w:delText>2</w:delText>
                </w:r>
              </w:del>
            </w:ins>
          </w:p>
        </w:tc>
        <w:tc>
          <w:tcPr>
            <w:tcW w:w="2120" w:type="dxa"/>
          </w:tcPr>
          <w:p w14:paraId="7B106380" w14:textId="406E0E54" w:rsidR="00565D22" w:rsidDel="00096943" w:rsidRDefault="00565D22">
            <w:pPr>
              <w:spacing w:line="276" w:lineRule="auto"/>
              <w:rPr>
                <w:ins w:id="16031" w:author="phuong vu" w:date="2018-11-21T22:05:00Z"/>
                <w:del w:id="16032" w:author="Tran Huan" w:date="2018-11-25T22:00:00Z"/>
                <w:lang w:val="en-US"/>
              </w:rPr>
              <w:pPrChange w:id="16033" w:author="phuong vu" w:date="2018-11-23T13:48:00Z">
                <w:pPr>
                  <w:spacing w:line="360" w:lineRule="auto"/>
                </w:pPr>
              </w:pPrChange>
            </w:pPr>
            <w:ins w:id="16034" w:author="phuong vu" w:date="2018-11-21T22:05:00Z">
              <w:del w:id="16035" w:author="Tran Huan" w:date="2018-11-25T22:00:00Z">
                <w:r w:rsidDel="00096943">
                  <w:rPr>
                    <w:lang w:val="en-US"/>
                  </w:rPr>
                  <w:delText>bill_detail</w:delText>
                </w:r>
              </w:del>
            </w:ins>
          </w:p>
        </w:tc>
        <w:tc>
          <w:tcPr>
            <w:tcW w:w="1463" w:type="dxa"/>
          </w:tcPr>
          <w:p w14:paraId="3EC61166" w14:textId="592873B2" w:rsidR="00565D22" w:rsidDel="00096943" w:rsidRDefault="00565D22">
            <w:pPr>
              <w:spacing w:line="276" w:lineRule="auto"/>
              <w:jc w:val="center"/>
              <w:rPr>
                <w:ins w:id="16036" w:author="phuong vu" w:date="2018-11-21T22:05:00Z"/>
                <w:del w:id="16037" w:author="Tran Huan" w:date="2018-11-25T22:00:00Z"/>
                <w:lang w:val="en-US"/>
              </w:rPr>
              <w:pPrChange w:id="16038" w:author="phuong vu" w:date="2018-11-23T13:48:00Z">
                <w:pPr>
                  <w:spacing w:line="360" w:lineRule="auto"/>
                  <w:jc w:val="center"/>
                </w:pPr>
              </w:pPrChange>
            </w:pPr>
          </w:p>
        </w:tc>
        <w:tc>
          <w:tcPr>
            <w:tcW w:w="1463" w:type="dxa"/>
          </w:tcPr>
          <w:p w14:paraId="4F963F1C" w14:textId="7FEB62EE" w:rsidR="00565D22" w:rsidDel="00096943" w:rsidRDefault="00565D22">
            <w:pPr>
              <w:spacing w:line="276" w:lineRule="auto"/>
              <w:jc w:val="center"/>
              <w:rPr>
                <w:ins w:id="16039" w:author="phuong vu" w:date="2018-11-21T22:05:00Z"/>
                <w:del w:id="16040" w:author="Tran Huan" w:date="2018-11-25T22:00:00Z"/>
                <w:lang w:val="en-US"/>
              </w:rPr>
              <w:pPrChange w:id="16041" w:author="phuong vu" w:date="2018-11-23T13:48:00Z">
                <w:pPr>
                  <w:spacing w:line="360" w:lineRule="auto"/>
                  <w:jc w:val="center"/>
                </w:pPr>
              </w:pPrChange>
            </w:pPr>
            <w:ins w:id="16042" w:author="phuong vu" w:date="2018-11-21T22:05:00Z">
              <w:del w:id="16043" w:author="Tran Huan" w:date="2018-11-25T22:00:00Z">
                <w:r w:rsidDel="00096943">
                  <w:rPr>
                    <w:lang w:val="en-US"/>
                  </w:rPr>
                  <w:delText>X</w:delText>
                </w:r>
              </w:del>
            </w:ins>
          </w:p>
        </w:tc>
        <w:tc>
          <w:tcPr>
            <w:tcW w:w="1463" w:type="dxa"/>
          </w:tcPr>
          <w:p w14:paraId="51FFF2D5" w14:textId="043F3A8D" w:rsidR="00565D22" w:rsidDel="00096943" w:rsidRDefault="00565D22">
            <w:pPr>
              <w:spacing w:line="276" w:lineRule="auto"/>
              <w:jc w:val="center"/>
              <w:rPr>
                <w:ins w:id="16044" w:author="phuong vu" w:date="2018-11-21T22:05:00Z"/>
                <w:del w:id="16045" w:author="Tran Huan" w:date="2018-11-25T22:00:00Z"/>
                <w:lang w:val="en-US"/>
              </w:rPr>
              <w:pPrChange w:id="16046" w:author="phuong vu" w:date="2018-11-23T13:48:00Z">
                <w:pPr>
                  <w:spacing w:line="360" w:lineRule="auto"/>
                  <w:jc w:val="center"/>
                </w:pPr>
              </w:pPrChange>
            </w:pPr>
          </w:p>
        </w:tc>
        <w:tc>
          <w:tcPr>
            <w:tcW w:w="1463" w:type="dxa"/>
          </w:tcPr>
          <w:p w14:paraId="6313B12A" w14:textId="08B5F0E4" w:rsidR="00565D22" w:rsidDel="00096943" w:rsidRDefault="00565D22">
            <w:pPr>
              <w:spacing w:line="276" w:lineRule="auto"/>
              <w:jc w:val="center"/>
              <w:rPr>
                <w:ins w:id="16047" w:author="phuong vu" w:date="2018-11-21T22:05:00Z"/>
                <w:del w:id="16048" w:author="Tran Huan" w:date="2018-11-25T22:00:00Z"/>
                <w:lang w:val="en-US"/>
              </w:rPr>
              <w:pPrChange w:id="16049" w:author="phuong vu" w:date="2018-11-23T13:48:00Z">
                <w:pPr>
                  <w:jc w:val="center"/>
                </w:pPr>
              </w:pPrChange>
            </w:pPr>
            <w:ins w:id="16050" w:author="phuong vu" w:date="2018-11-21T22:05:00Z">
              <w:del w:id="16051" w:author="Tran Huan" w:date="2018-11-25T22:00:00Z">
                <w:r w:rsidDel="00096943">
                  <w:rPr>
                    <w:lang w:val="en-US"/>
                  </w:rPr>
                  <w:delText>X</w:delText>
                </w:r>
              </w:del>
            </w:ins>
          </w:p>
        </w:tc>
      </w:tr>
    </w:tbl>
    <w:p w14:paraId="62A32FEE" w14:textId="2BEE178C" w:rsidR="00565D22" w:rsidRPr="00933422" w:rsidDel="00096943" w:rsidRDefault="00565D22">
      <w:pPr>
        <w:spacing w:line="276" w:lineRule="auto"/>
        <w:rPr>
          <w:ins w:id="16052" w:author="phuong vu" w:date="2018-11-21T21:53:00Z"/>
          <w:del w:id="16053" w:author="Tran Huan" w:date="2018-11-25T22:00:00Z"/>
          <w:lang w:val="en-US"/>
        </w:rPr>
        <w:pPrChange w:id="16054" w:author="phuong vu" w:date="2018-11-23T13:48:00Z">
          <w:pPr>
            <w:pStyle w:val="Heading6"/>
          </w:pPr>
        </w:pPrChange>
      </w:pPr>
    </w:p>
    <w:p w14:paraId="0E02C3E0" w14:textId="330D14BC" w:rsidR="00565D22" w:rsidRPr="00565D22" w:rsidDel="00096943" w:rsidRDefault="00D225CD">
      <w:pPr>
        <w:pStyle w:val="Heading6"/>
        <w:spacing w:line="276" w:lineRule="auto"/>
        <w:rPr>
          <w:ins w:id="16055" w:author="phuong vu" w:date="2018-11-21T21:52:00Z"/>
          <w:del w:id="16056" w:author="Tran Huan" w:date="2018-11-25T22:00:00Z"/>
          <w:lang w:val="en-US"/>
          <w:rPrChange w:id="16057" w:author="phuong vu" w:date="2018-11-21T22:08:00Z">
            <w:rPr>
              <w:ins w:id="16058" w:author="phuong vu" w:date="2018-11-21T21:52:00Z"/>
              <w:del w:id="16059" w:author="Tran Huan" w:date="2018-11-25T22:00:00Z"/>
            </w:rPr>
          </w:rPrChange>
        </w:rPr>
        <w:pPrChange w:id="16060" w:author="phuong vu" w:date="2018-11-23T13:48:00Z">
          <w:pPr>
            <w:pStyle w:val="Heading5"/>
          </w:pPr>
        </w:pPrChange>
      </w:pPr>
      <w:ins w:id="16061" w:author="phuong vu" w:date="2018-11-21T21:53:00Z">
        <w:del w:id="16062" w:author="Tran Huan" w:date="2018-11-25T22:00:00Z">
          <w:r w:rsidDel="00096943">
            <w:rPr>
              <w:lang w:val="en-US"/>
            </w:rPr>
            <w:delText>Cách xử lí</w:delText>
          </w:r>
        </w:del>
      </w:ins>
    </w:p>
    <w:p w14:paraId="3DAC2ECC" w14:textId="504957C1" w:rsidR="00A61DB2" w:rsidDel="00096943" w:rsidRDefault="00FC2466">
      <w:pPr>
        <w:pStyle w:val="Heading4"/>
        <w:spacing w:line="276" w:lineRule="auto"/>
        <w:rPr>
          <w:del w:id="16063" w:author="Tran Huan" w:date="2018-11-25T22:00:00Z"/>
          <w:lang w:val="en-US"/>
        </w:rPr>
        <w:pPrChange w:id="16064" w:author="phuong vu" w:date="2018-11-23T13:48:00Z">
          <w:pPr>
            <w:pStyle w:val="Heading4"/>
          </w:pPr>
        </w:pPrChange>
      </w:pPr>
      <w:bookmarkStart w:id="16065" w:name="_Toc530662897"/>
      <w:del w:id="16066" w:author="Tran Huan" w:date="2018-11-25T22:00:00Z">
        <w:r w:rsidDel="00096943">
          <w:rPr>
            <w:lang w:val="en-US"/>
          </w:rPr>
          <w:delText>Quản lí biên nhận</w:delText>
        </w:r>
        <w:bookmarkEnd w:id="16065"/>
      </w:del>
    </w:p>
    <w:p w14:paraId="64C0AE52" w14:textId="197ADFCD" w:rsidR="00E6429B" w:rsidRPr="00E6429B" w:rsidDel="00096943" w:rsidRDefault="00AA3488">
      <w:pPr>
        <w:pStyle w:val="Heading5"/>
        <w:spacing w:line="276" w:lineRule="auto"/>
        <w:rPr>
          <w:del w:id="16067" w:author="Tran Huan" w:date="2018-11-25T22:00:00Z"/>
          <w:lang w:val="en-US"/>
        </w:rPr>
        <w:pPrChange w:id="16068" w:author="phuong vu" w:date="2018-11-23T13:48:00Z">
          <w:pPr>
            <w:pStyle w:val="Heading5"/>
          </w:pPr>
        </w:pPrChange>
      </w:pPr>
      <w:del w:id="16069" w:author="Tran Huan" w:date="2018-11-25T22:00:00Z">
        <w:r w:rsidDel="00096943">
          <w:rPr>
            <w:lang w:val="en-US"/>
          </w:rPr>
          <w:delText>Xem danh sách biên nhận theo trạng thái</w:delText>
        </w:r>
      </w:del>
    </w:p>
    <w:p w14:paraId="7BBCB3E9" w14:textId="680F6087" w:rsidR="00AA3488" w:rsidDel="00096943" w:rsidRDefault="00AA3488">
      <w:pPr>
        <w:pStyle w:val="Heading6"/>
        <w:spacing w:line="276" w:lineRule="auto"/>
        <w:rPr>
          <w:ins w:id="16070" w:author="phuong vu" w:date="2018-11-21T21:32:00Z"/>
          <w:del w:id="16071" w:author="Tran Huan" w:date="2018-11-25T22:00:00Z"/>
          <w:lang w:val="en-US"/>
        </w:rPr>
        <w:pPrChange w:id="16072" w:author="phuong vu" w:date="2018-11-23T13:48:00Z">
          <w:pPr>
            <w:pStyle w:val="Heading6"/>
          </w:pPr>
        </w:pPrChange>
      </w:pPr>
      <w:del w:id="16073" w:author="Tran Huan" w:date="2018-11-25T22:00:00Z">
        <w:r w:rsidDel="00096943">
          <w:rPr>
            <w:lang w:val="en-US"/>
          </w:rPr>
          <w:delText>Mục đích</w:delText>
        </w:r>
      </w:del>
    </w:p>
    <w:p w14:paraId="3A5183BC" w14:textId="3B336DEF" w:rsidR="005645EE" w:rsidRPr="00933422" w:rsidDel="00096943" w:rsidRDefault="005645EE">
      <w:pPr>
        <w:spacing w:line="276" w:lineRule="auto"/>
        <w:rPr>
          <w:del w:id="16074" w:author="Tran Huan" w:date="2018-11-25T22:00:00Z"/>
          <w:lang w:val="en-US"/>
        </w:rPr>
        <w:pPrChange w:id="16075" w:author="phuong vu" w:date="2018-11-23T13:48:00Z">
          <w:pPr>
            <w:pStyle w:val="Heading6"/>
          </w:pPr>
        </w:pPrChange>
      </w:pPr>
      <w:ins w:id="16076" w:author="phuong vu" w:date="2018-11-21T21:33:00Z">
        <w:del w:id="16077" w:author="Tran Huan" w:date="2018-11-25T22:00:00Z">
          <w:r w:rsidDel="00096943">
            <w:rPr>
              <w:lang w:val="en-US"/>
            </w:rPr>
            <w:delText>Phân loại các biên nhận dựa theo trạng thái của chúng nhằm mục đích nhóm các biên nhận cùng trạng thái lại với nhau giúp đơn giản trong việc quản lí các biên nhận</w:delText>
          </w:r>
        </w:del>
      </w:ins>
      <w:ins w:id="16078" w:author="phuong vu" w:date="2018-11-21T21:34:00Z">
        <w:del w:id="16079" w:author="Tran Huan" w:date="2018-11-25T22:00:00Z">
          <w:r w:rsidDel="00096943">
            <w:rPr>
              <w:lang w:val="en-US"/>
            </w:rPr>
            <w:delText>.</w:delText>
          </w:r>
        </w:del>
      </w:ins>
    </w:p>
    <w:p w14:paraId="114EF8E5" w14:textId="3BE7EF16" w:rsidR="00AA3488" w:rsidDel="00096943" w:rsidRDefault="00AA3488">
      <w:pPr>
        <w:pStyle w:val="Heading6"/>
        <w:spacing w:line="276" w:lineRule="auto"/>
        <w:rPr>
          <w:ins w:id="16080" w:author="phuong vu" w:date="2018-11-21T21:26:00Z"/>
          <w:del w:id="16081" w:author="Tran Huan" w:date="2018-11-25T22:00:00Z"/>
          <w:lang w:val="en-US"/>
        </w:rPr>
        <w:pPrChange w:id="16082" w:author="phuong vu" w:date="2018-11-23T13:48:00Z">
          <w:pPr>
            <w:pStyle w:val="Heading6"/>
          </w:pPr>
        </w:pPrChange>
      </w:pPr>
      <w:del w:id="16083" w:author="Tran Huan" w:date="2018-11-25T22:00:00Z">
        <w:r w:rsidDel="00096943">
          <w:rPr>
            <w:lang w:val="en-US"/>
          </w:rPr>
          <w:delText>Giao diện</w:delText>
        </w:r>
      </w:del>
    </w:p>
    <w:p w14:paraId="0F7FB8E7" w14:textId="686C93B3" w:rsidR="005645EE" w:rsidDel="00096943" w:rsidRDefault="005645EE">
      <w:pPr>
        <w:keepNext/>
        <w:spacing w:line="276" w:lineRule="auto"/>
        <w:jc w:val="center"/>
        <w:rPr>
          <w:ins w:id="16084" w:author="phuong vu" w:date="2018-11-21T21:30:00Z"/>
          <w:del w:id="16085" w:author="Tran Huan" w:date="2018-11-25T22:00:00Z"/>
        </w:rPr>
        <w:pPrChange w:id="16086" w:author="phuong vu" w:date="2018-11-23T13:48:00Z">
          <w:pPr>
            <w:jc w:val="center"/>
          </w:pPr>
        </w:pPrChange>
      </w:pPr>
      <w:ins w:id="16087" w:author="phuong vu" w:date="2018-11-21T21:30:00Z">
        <w:del w:id="16088" w:author="Tran Huan" w:date="2018-11-25T22:00:00Z">
          <w:r w:rsidDel="00096943">
            <w:rPr>
              <w:noProof/>
              <w:lang w:val="en-US"/>
            </w:rPr>
            <w:drawing>
              <wp:inline distT="0" distB="0" distL="0" distR="0" wp14:anchorId="1C9BE6DD" wp14:editId="78EA0B98">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30475"/>
                        </a:xfrm>
                        <a:prstGeom prst="rect">
                          <a:avLst/>
                        </a:prstGeom>
                      </pic:spPr>
                    </pic:pic>
                  </a:graphicData>
                </a:graphic>
              </wp:inline>
            </w:drawing>
          </w:r>
        </w:del>
      </w:ins>
    </w:p>
    <w:p w14:paraId="21197602" w14:textId="55BB905F" w:rsidR="00E6429B" w:rsidRPr="000245EB" w:rsidDel="00096943" w:rsidRDefault="005645EE">
      <w:pPr>
        <w:pStyle w:val="Caption"/>
        <w:spacing w:line="276" w:lineRule="auto"/>
        <w:rPr>
          <w:del w:id="16089" w:author="Tran Huan" w:date="2018-11-25T22:00:00Z"/>
          <w:rPrChange w:id="16090" w:author="Tran Huan" w:date="2018-11-25T16:08:00Z">
            <w:rPr>
              <w:del w:id="16091" w:author="Tran Huan" w:date="2018-11-25T22:00:00Z"/>
              <w:lang w:val="en-US"/>
            </w:rPr>
          </w:rPrChange>
        </w:rPr>
        <w:pPrChange w:id="16092" w:author="phuong vu" w:date="2018-11-23T13:48:00Z">
          <w:pPr>
            <w:pStyle w:val="Heading6"/>
          </w:pPr>
        </w:pPrChange>
      </w:pPr>
      <w:ins w:id="16093" w:author="phuong vu" w:date="2018-11-21T21:30:00Z">
        <w:del w:id="16094" w:author="Tran Huan" w:date="2018-11-25T22:00:00Z">
          <w:r w:rsidDel="00096943">
            <w:delText xml:space="preserve">Hình </w:delText>
          </w:r>
        </w:del>
      </w:ins>
      <w:ins w:id="16095" w:author="phuong vu" w:date="2018-11-22T18:14:00Z">
        <w:del w:id="16096" w:author="Tran Huan" w:date="2018-11-25T22:00:00Z">
          <w:r w:rsidR="00627671" w:rsidDel="00096943">
            <w:rPr>
              <w:i/>
              <w:iCs w:val="0"/>
            </w:rPr>
            <w:fldChar w:fldCharType="begin"/>
          </w:r>
          <w:r w:rsidR="00627671" w:rsidDel="00096943">
            <w:delInstrText xml:space="preserve"> STYLEREF 1 \s </w:delInstrText>
          </w:r>
        </w:del>
      </w:ins>
      <w:del w:id="16097" w:author="Tran Huan" w:date="2018-11-25T22:00:00Z">
        <w:r w:rsidR="00627671" w:rsidDel="00096943">
          <w:rPr>
            <w:i/>
            <w:iCs w:val="0"/>
          </w:rPr>
          <w:fldChar w:fldCharType="separate"/>
        </w:r>
        <w:r w:rsidR="00627671" w:rsidDel="00096943">
          <w:rPr>
            <w:noProof/>
          </w:rPr>
          <w:delText>3</w:delText>
        </w:r>
      </w:del>
      <w:ins w:id="16098" w:author="phuong vu" w:date="2018-11-22T18:14:00Z">
        <w:del w:id="16099"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6100" w:author="Tran Huan" w:date="2018-11-25T22:00:00Z">
        <w:r w:rsidR="00627671" w:rsidDel="00096943">
          <w:rPr>
            <w:i/>
            <w:iCs w:val="0"/>
          </w:rPr>
          <w:fldChar w:fldCharType="separate"/>
        </w:r>
      </w:del>
      <w:ins w:id="16101" w:author="phuong vu" w:date="2018-11-22T18:14:00Z">
        <w:del w:id="16102" w:author="Tran Huan" w:date="2018-11-25T22:00:00Z">
          <w:r w:rsidR="00627671" w:rsidDel="00096943">
            <w:rPr>
              <w:noProof/>
            </w:rPr>
            <w:delText>14</w:delText>
          </w:r>
          <w:r w:rsidR="00627671" w:rsidDel="00096943">
            <w:rPr>
              <w:i/>
              <w:iCs w:val="0"/>
            </w:rPr>
            <w:fldChar w:fldCharType="end"/>
          </w:r>
        </w:del>
      </w:ins>
      <w:ins w:id="16103" w:author="phuong vu" w:date="2018-11-21T21:30:00Z">
        <w:del w:id="16104" w:author="Tran Huan" w:date="2018-11-25T22:00:00Z">
          <w:r w:rsidRPr="000245EB" w:rsidDel="00096943">
            <w:rPr>
              <w:rPrChange w:id="16105" w:author="Tran Huan" w:date="2018-11-25T16:08:00Z">
                <w:rPr>
                  <w:b w:val="0"/>
                  <w:lang w:val="en-US"/>
                </w:rPr>
              </w:rPrChange>
            </w:rPr>
            <w:delText xml:space="preserve"> Giao diện xem danh sách biên nhận</w:delText>
          </w:r>
        </w:del>
      </w:ins>
    </w:p>
    <w:p w14:paraId="1DAF176D" w14:textId="43168B66" w:rsidR="00AA3488" w:rsidDel="00096943" w:rsidRDefault="00AA3488">
      <w:pPr>
        <w:pStyle w:val="Heading6"/>
        <w:spacing w:line="276" w:lineRule="auto"/>
        <w:rPr>
          <w:ins w:id="16106" w:author="phuong vu" w:date="2018-11-21T21:31:00Z"/>
          <w:del w:id="16107" w:author="Tran Huan" w:date="2018-11-25T22:00:00Z"/>
          <w:lang w:val="en-US"/>
        </w:rPr>
        <w:pPrChange w:id="16108" w:author="phuong vu" w:date="2018-11-23T13:48:00Z">
          <w:pPr>
            <w:pStyle w:val="Heading6"/>
          </w:pPr>
        </w:pPrChange>
      </w:pPr>
      <w:del w:id="16109"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5645EE" w:rsidDel="00096943" w14:paraId="1176CC67" w14:textId="303A1D46" w:rsidTr="000A5A23">
        <w:trPr>
          <w:ins w:id="16110" w:author="phuong vu" w:date="2018-11-21T21:31:00Z"/>
          <w:del w:id="16111" w:author="Tran Huan" w:date="2018-11-25T22:00:00Z"/>
        </w:trPr>
        <w:tc>
          <w:tcPr>
            <w:tcW w:w="805" w:type="dxa"/>
            <w:vAlign w:val="center"/>
          </w:tcPr>
          <w:p w14:paraId="0D2E5561" w14:textId="52EEA7BD" w:rsidR="005645EE" w:rsidRPr="007F1EF1" w:rsidDel="00096943" w:rsidRDefault="005645EE">
            <w:pPr>
              <w:spacing w:line="276" w:lineRule="auto"/>
              <w:jc w:val="center"/>
              <w:rPr>
                <w:ins w:id="16112" w:author="phuong vu" w:date="2018-11-21T21:31:00Z"/>
                <w:del w:id="16113" w:author="Tran Huan" w:date="2018-11-25T22:00:00Z"/>
                <w:b/>
                <w:lang w:val="en-US"/>
              </w:rPr>
              <w:pPrChange w:id="16114" w:author="phuong vu" w:date="2018-11-23T13:48:00Z">
                <w:pPr>
                  <w:spacing w:line="360" w:lineRule="auto"/>
                  <w:jc w:val="center"/>
                </w:pPr>
              </w:pPrChange>
            </w:pPr>
            <w:ins w:id="16115" w:author="phuong vu" w:date="2018-11-21T21:31:00Z">
              <w:del w:id="16116" w:author="Tran Huan" w:date="2018-11-25T22:00:00Z">
                <w:r w:rsidRPr="007F1EF1" w:rsidDel="00096943">
                  <w:rPr>
                    <w:b/>
                    <w:lang w:val="en-US"/>
                  </w:rPr>
                  <w:delText>STT</w:delText>
                </w:r>
              </w:del>
            </w:ins>
          </w:p>
        </w:tc>
        <w:tc>
          <w:tcPr>
            <w:tcW w:w="1980" w:type="dxa"/>
            <w:vAlign w:val="center"/>
          </w:tcPr>
          <w:p w14:paraId="458E1B8B" w14:textId="50587099" w:rsidR="005645EE" w:rsidRPr="007F1EF1" w:rsidDel="00096943" w:rsidRDefault="005645EE">
            <w:pPr>
              <w:spacing w:line="276" w:lineRule="auto"/>
              <w:jc w:val="center"/>
              <w:rPr>
                <w:ins w:id="16117" w:author="phuong vu" w:date="2018-11-21T21:31:00Z"/>
                <w:del w:id="16118" w:author="Tran Huan" w:date="2018-11-25T22:00:00Z"/>
                <w:b/>
                <w:lang w:val="en-US"/>
              </w:rPr>
              <w:pPrChange w:id="16119" w:author="phuong vu" w:date="2018-11-23T13:48:00Z">
                <w:pPr>
                  <w:spacing w:line="360" w:lineRule="auto"/>
                  <w:jc w:val="center"/>
                </w:pPr>
              </w:pPrChange>
            </w:pPr>
            <w:ins w:id="16120" w:author="phuong vu" w:date="2018-11-21T21:31:00Z">
              <w:del w:id="16121" w:author="Tran Huan" w:date="2018-11-25T22:00:00Z">
                <w:r w:rsidRPr="007F1EF1" w:rsidDel="00096943">
                  <w:rPr>
                    <w:b/>
                    <w:lang w:val="en-US"/>
                  </w:rPr>
                  <w:delText>Loại điều khiển</w:delText>
                </w:r>
              </w:del>
            </w:ins>
          </w:p>
        </w:tc>
        <w:tc>
          <w:tcPr>
            <w:tcW w:w="2970" w:type="dxa"/>
            <w:vAlign w:val="center"/>
          </w:tcPr>
          <w:p w14:paraId="77C36AE6" w14:textId="304512F0" w:rsidR="005645EE" w:rsidRPr="007F1EF1" w:rsidDel="00096943" w:rsidRDefault="005645EE">
            <w:pPr>
              <w:spacing w:line="276" w:lineRule="auto"/>
              <w:jc w:val="center"/>
              <w:rPr>
                <w:ins w:id="16122" w:author="phuong vu" w:date="2018-11-21T21:31:00Z"/>
                <w:del w:id="16123" w:author="Tran Huan" w:date="2018-11-25T22:00:00Z"/>
                <w:b/>
                <w:lang w:val="en-US"/>
              </w:rPr>
              <w:pPrChange w:id="16124" w:author="phuong vu" w:date="2018-11-23T13:48:00Z">
                <w:pPr>
                  <w:spacing w:line="360" w:lineRule="auto"/>
                  <w:jc w:val="center"/>
                </w:pPr>
              </w:pPrChange>
            </w:pPr>
            <w:ins w:id="16125" w:author="phuong vu" w:date="2018-11-21T21:31:00Z">
              <w:del w:id="16126" w:author="Tran Huan" w:date="2018-11-25T22:00:00Z">
                <w:r w:rsidRPr="007F1EF1" w:rsidDel="00096943">
                  <w:rPr>
                    <w:b/>
                    <w:lang w:val="en-US"/>
                  </w:rPr>
                  <w:delText>Nội dung thực hiện</w:delText>
                </w:r>
              </w:del>
            </w:ins>
          </w:p>
        </w:tc>
        <w:tc>
          <w:tcPr>
            <w:tcW w:w="1266" w:type="dxa"/>
            <w:vAlign w:val="center"/>
          </w:tcPr>
          <w:p w14:paraId="1EE8FDBB" w14:textId="5BC25C4A" w:rsidR="005645EE" w:rsidRPr="007F1EF1" w:rsidDel="00096943" w:rsidRDefault="005645EE">
            <w:pPr>
              <w:spacing w:line="276" w:lineRule="auto"/>
              <w:jc w:val="center"/>
              <w:rPr>
                <w:ins w:id="16127" w:author="phuong vu" w:date="2018-11-21T21:31:00Z"/>
                <w:del w:id="16128" w:author="Tran Huan" w:date="2018-11-25T22:00:00Z"/>
                <w:b/>
                <w:lang w:val="en-US"/>
              </w:rPr>
              <w:pPrChange w:id="16129" w:author="phuong vu" w:date="2018-11-23T13:48:00Z">
                <w:pPr>
                  <w:spacing w:line="360" w:lineRule="auto"/>
                  <w:jc w:val="center"/>
                </w:pPr>
              </w:pPrChange>
            </w:pPr>
            <w:ins w:id="16130" w:author="phuong vu" w:date="2018-11-21T21:31:00Z">
              <w:del w:id="16131" w:author="Tran Huan" w:date="2018-11-25T22:00:00Z">
                <w:r w:rsidRPr="007F1EF1" w:rsidDel="00096943">
                  <w:rPr>
                    <w:b/>
                    <w:lang w:val="en-US"/>
                  </w:rPr>
                  <w:delText>Giá trị mặc định</w:delText>
                </w:r>
              </w:del>
            </w:ins>
          </w:p>
        </w:tc>
        <w:tc>
          <w:tcPr>
            <w:tcW w:w="1756" w:type="dxa"/>
            <w:vAlign w:val="center"/>
          </w:tcPr>
          <w:p w14:paraId="6B5AB24B" w14:textId="4A5B6B8F" w:rsidR="005645EE" w:rsidRPr="007F1EF1" w:rsidDel="00096943" w:rsidRDefault="005645EE">
            <w:pPr>
              <w:spacing w:line="276" w:lineRule="auto"/>
              <w:jc w:val="center"/>
              <w:rPr>
                <w:ins w:id="16132" w:author="phuong vu" w:date="2018-11-21T21:31:00Z"/>
                <w:del w:id="16133" w:author="Tran Huan" w:date="2018-11-25T22:00:00Z"/>
                <w:b/>
                <w:lang w:val="en-US"/>
              </w:rPr>
              <w:pPrChange w:id="16134" w:author="phuong vu" w:date="2018-11-23T13:48:00Z">
                <w:pPr>
                  <w:spacing w:line="360" w:lineRule="auto"/>
                  <w:jc w:val="center"/>
                </w:pPr>
              </w:pPrChange>
            </w:pPr>
            <w:ins w:id="16135" w:author="phuong vu" w:date="2018-11-21T21:31:00Z">
              <w:del w:id="16136" w:author="Tran Huan" w:date="2018-11-25T22:00:00Z">
                <w:r w:rsidRPr="007F1EF1" w:rsidDel="00096943">
                  <w:rPr>
                    <w:b/>
                    <w:lang w:val="en-US"/>
                  </w:rPr>
                  <w:delText>Lưu ý</w:delText>
                </w:r>
              </w:del>
            </w:ins>
          </w:p>
        </w:tc>
      </w:tr>
      <w:tr w:rsidR="005645EE" w:rsidDel="00096943" w14:paraId="5FC5A087" w14:textId="47C48C80" w:rsidTr="000A5A23">
        <w:trPr>
          <w:ins w:id="16137" w:author="phuong vu" w:date="2018-11-21T21:31:00Z"/>
          <w:del w:id="16138" w:author="Tran Huan" w:date="2018-11-25T22:00:00Z"/>
        </w:trPr>
        <w:tc>
          <w:tcPr>
            <w:tcW w:w="805" w:type="dxa"/>
          </w:tcPr>
          <w:p w14:paraId="158C474A" w14:textId="4081D57B" w:rsidR="005645EE" w:rsidDel="00096943" w:rsidRDefault="005645EE">
            <w:pPr>
              <w:spacing w:line="276" w:lineRule="auto"/>
              <w:jc w:val="center"/>
              <w:rPr>
                <w:ins w:id="16139" w:author="phuong vu" w:date="2018-11-21T21:31:00Z"/>
                <w:del w:id="16140" w:author="Tran Huan" w:date="2018-11-25T22:00:00Z"/>
                <w:lang w:val="en-US"/>
              </w:rPr>
              <w:pPrChange w:id="16141" w:author="phuong vu" w:date="2018-11-23T13:48:00Z">
                <w:pPr>
                  <w:spacing w:line="360" w:lineRule="auto"/>
                  <w:jc w:val="center"/>
                </w:pPr>
              </w:pPrChange>
            </w:pPr>
            <w:ins w:id="16142" w:author="phuong vu" w:date="2018-11-21T21:31:00Z">
              <w:del w:id="16143" w:author="Tran Huan" w:date="2018-11-25T22:00:00Z">
                <w:r w:rsidDel="00096943">
                  <w:rPr>
                    <w:lang w:val="en-US"/>
                  </w:rPr>
                  <w:delText>1</w:delText>
                </w:r>
              </w:del>
            </w:ins>
          </w:p>
        </w:tc>
        <w:tc>
          <w:tcPr>
            <w:tcW w:w="1980" w:type="dxa"/>
          </w:tcPr>
          <w:p w14:paraId="41979A61" w14:textId="4FE79B5C" w:rsidR="005645EE" w:rsidDel="00096943" w:rsidRDefault="005645EE">
            <w:pPr>
              <w:spacing w:line="276" w:lineRule="auto"/>
              <w:rPr>
                <w:ins w:id="16144" w:author="phuong vu" w:date="2018-11-21T21:31:00Z"/>
                <w:del w:id="16145" w:author="Tran Huan" w:date="2018-11-25T22:00:00Z"/>
                <w:lang w:val="en-US"/>
              </w:rPr>
              <w:pPrChange w:id="16146" w:author="phuong vu" w:date="2018-11-23T13:48:00Z">
                <w:pPr>
                  <w:spacing w:line="360" w:lineRule="auto"/>
                </w:pPr>
              </w:pPrChange>
            </w:pPr>
            <w:ins w:id="16147" w:author="phuong vu" w:date="2018-11-21T21:31:00Z">
              <w:del w:id="16148" w:author="Tran Huan" w:date="2018-11-25T22:00:00Z">
                <w:r w:rsidDel="00096943">
                  <w:rPr>
                    <w:lang w:val="en-US"/>
                  </w:rPr>
                  <w:delText>Table</w:delText>
                </w:r>
              </w:del>
            </w:ins>
          </w:p>
        </w:tc>
        <w:tc>
          <w:tcPr>
            <w:tcW w:w="2970" w:type="dxa"/>
          </w:tcPr>
          <w:p w14:paraId="700A536D" w14:textId="6225A8C5" w:rsidR="005645EE" w:rsidDel="00096943" w:rsidRDefault="005645EE">
            <w:pPr>
              <w:spacing w:line="276" w:lineRule="auto"/>
              <w:rPr>
                <w:ins w:id="16149" w:author="phuong vu" w:date="2018-11-21T21:31:00Z"/>
                <w:del w:id="16150" w:author="Tran Huan" w:date="2018-11-25T22:00:00Z"/>
                <w:lang w:val="en-US"/>
              </w:rPr>
              <w:pPrChange w:id="16151" w:author="phuong vu" w:date="2018-11-23T13:48:00Z">
                <w:pPr>
                  <w:spacing w:line="360" w:lineRule="auto"/>
                </w:pPr>
              </w:pPrChange>
            </w:pPr>
            <w:ins w:id="16152" w:author="phuong vu" w:date="2018-11-21T21:31:00Z">
              <w:del w:id="16153" w:author="Tran Huan" w:date="2018-11-25T22:00:00Z">
                <w:r w:rsidDel="00096943">
                  <w:rPr>
                    <w:lang w:val="en-US"/>
                  </w:rPr>
                  <w:delText xml:space="preserve">Hiển thị danh sách </w:delText>
                </w:r>
              </w:del>
            </w:ins>
            <w:ins w:id="16154" w:author="phuong vu" w:date="2018-11-21T21:32:00Z">
              <w:del w:id="16155" w:author="Tran Huan" w:date="2018-11-25T22:00:00Z">
                <w:r w:rsidDel="00096943">
                  <w:rPr>
                    <w:lang w:val="en-US"/>
                  </w:rPr>
                  <w:delText>biên nhận</w:delText>
                </w:r>
              </w:del>
            </w:ins>
          </w:p>
        </w:tc>
        <w:tc>
          <w:tcPr>
            <w:tcW w:w="1266" w:type="dxa"/>
          </w:tcPr>
          <w:p w14:paraId="572F74C8" w14:textId="59C86ADA" w:rsidR="005645EE" w:rsidDel="00096943" w:rsidRDefault="005645EE">
            <w:pPr>
              <w:spacing w:line="276" w:lineRule="auto"/>
              <w:rPr>
                <w:ins w:id="16156" w:author="phuong vu" w:date="2018-11-21T21:31:00Z"/>
                <w:del w:id="16157" w:author="Tran Huan" w:date="2018-11-25T22:00:00Z"/>
                <w:lang w:val="en-US"/>
              </w:rPr>
              <w:pPrChange w:id="16158" w:author="phuong vu" w:date="2018-11-23T13:48:00Z">
                <w:pPr>
                  <w:spacing w:line="360" w:lineRule="auto"/>
                </w:pPr>
              </w:pPrChange>
            </w:pPr>
          </w:p>
        </w:tc>
        <w:tc>
          <w:tcPr>
            <w:tcW w:w="1756" w:type="dxa"/>
          </w:tcPr>
          <w:p w14:paraId="52A003FB" w14:textId="78B80C80" w:rsidR="005645EE" w:rsidDel="00096943" w:rsidRDefault="005645EE">
            <w:pPr>
              <w:spacing w:line="276" w:lineRule="auto"/>
              <w:rPr>
                <w:ins w:id="16159" w:author="phuong vu" w:date="2018-11-21T21:31:00Z"/>
                <w:del w:id="16160" w:author="Tran Huan" w:date="2018-11-25T22:00:00Z"/>
                <w:lang w:val="en-US"/>
              </w:rPr>
              <w:pPrChange w:id="16161" w:author="phuong vu" w:date="2018-11-23T13:48:00Z">
                <w:pPr>
                  <w:spacing w:line="360" w:lineRule="auto"/>
                </w:pPr>
              </w:pPrChange>
            </w:pPr>
          </w:p>
        </w:tc>
      </w:tr>
      <w:tr w:rsidR="005645EE" w:rsidDel="00096943" w14:paraId="5BA62CFB" w14:textId="4F414965" w:rsidTr="000A5A23">
        <w:trPr>
          <w:ins w:id="16162" w:author="phuong vu" w:date="2018-11-21T21:31:00Z"/>
          <w:del w:id="16163" w:author="Tran Huan" w:date="2018-11-25T22:00:00Z"/>
        </w:trPr>
        <w:tc>
          <w:tcPr>
            <w:tcW w:w="805" w:type="dxa"/>
          </w:tcPr>
          <w:p w14:paraId="3BAC4DE9" w14:textId="5A4EEA08" w:rsidR="005645EE" w:rsidDel="00096943" w:rsidRDefault="005645EE">
            <w:pPr>
              <w:spacing w:line="276" w:lineRule="auto"/>
              <w:jc w:val="center"/>
              <w:rPr>
                <w:ins w:id="16164" w:author="phuong vu" w:date="2018-11-21T21:31:00Z"/>
                <w:del w:id="16165" w:author="Tran Huan" w:date="2018-11-25T22:00:00Z"/>
                <w:lang w:val="en-US"/>
              </w:rPr>
              <w:pPrChange w:id="16166" w:author="phuong vu" w:date="2018-11-23T13:48:00Z">
                <w:pPr>
                  <w:spacing w:line="360" w:lineRule="auto"/>
                  <w:jc w:val="center"/>
                </w:pPr>
              </w:pPrChange>
            </w:pPr>
            <w:ins w:id="16167" w:author="phuong vu" w:date="2018-11-21T21:31:00Z">
              <w:del w:id="16168" w:author="Tran Huan" w:date="2018-11-25T22:00:00Z">
                <w:r w:rsidDel="00096943">
                  <w:rPr>
                    <w:lang w:val="en-US"/>
                  </w:rPr>
                  <w:delText>2</w:delText>
                </w:r>
              </w:del>
            </w:ins>
          </w:p>
        </w:tc>
        <w:tc>
          <w:tcPr>
            <w:tcW w:w="1980" w:type="dxa"/>
          </w:tcPr>
          <w:p w14:paraId="5C35A894" w14:textId="20752573" w:rsidR="005645EE" w:rsidDel="00096943" w:rsidRDefault="005645EE">
            <w:pPr>
              <w:spacing w:line="276" w:lineRule="auto"/>
              <w:rPr>
                <w:ins w:id="16169" w:author="phuong vu" w:date="2018-11-21T21:31:00Z"/>
                <w:del w:id="16170" w:author="Tran Huan" w:date="2018-11-25T22:00:00Z"/>
                <w:lang w:val="en-US"/>
              </w:rPr>
              <w:pPrChange w:id="16171" w:author="phuong vu" w:date="2018-11-23T13:48:00Z">
                <w:pPr>
                  <w:spacing w:line="360" w:lineRule="auto"/>
                </w:pPr>
              </w:pPrChange>
            </w:pPr>
            <w:ins w:id="16172" w:author="phuong vu" w:date="2018-11-21T21:31:00Z">
              <w:del w:id="16173" w:author="Tran Huan" w:date="2018-11-25T22:00:00Z">
                <w:r w:rsidDel="00096943">
                  <w:rPr>
                    <w:lang w:val="en-US"/>
                  </w:rPr>
                  <w:delText>inputText</w:delText>
                </w:r>
              </w:del>
            </w:ins>
          </w:p>
        </w:tc>
        <w:tc>
          <w:tcPr>
            <w:tcW w:w="2970" w:type="dxa"/>
          </w:tcPr>
          <w:p w14:paraId="119113CE" w14:textId="6EBBAAC4" w:rsidR="005645EE" w:rsidDel="00096943" w:rsidRDefault="005645EE">
            <w:pPr>
              <w:spacing w:line="276" w:lineRule="auto"/>
              <w:rPr>
                <w:ins w:id="16174" w:author="phuong vu" w:date="2018-11-21T21:31:00Z"/>
                <w:del w:id="16175" w:author="Tran Huan" w:date="2018-11-25T22:00:00Z"/>
                <w:lang w:val="en-US"/>
              </w:rPr>
              <w:pPrChange w:id="16176" w:author="phuong vu" w:date="2018-11-23T13:48:00Z">
                <w:pPr>
                  <w:spacing w:line="360" w:lineRule="auto"/>
                </w:pPr>
              </w:pPrChange>
            </w:pPr>
            <w:ins w:id="16177" w:author="phuong vu" w:date="2018-11-21T21:31:00Z">
              <w:del w:id="16178" w:author="Tran Huan" w:date="2018-11-25T22:00:00Z">
                <w:r w:rsidDel="00096943">
                  <w:rPr>
                    <w:lang w:val="en-US"/>
                  </w:rPr>
                  <w:delText>Tìm kiếm</w:delText>
                </w:r>
              </w:del>
            </w:ins>
          </w:p>
        </w:tc>
        <w:tc>
          <w:tcPr>
            <w:tcW w:w="1266" w:type="dxa"/>
          </w:tcPr>
          <w:p w14:paraId="05B177BE" w14:textId="30931A83" w:rsidR="005645EE" w:rsidDel="00096943" w:rsidRDefault="005645EE">
            <w:pPr>
              <w:spacing w:line="276" w:lineRule="auto"/>
              <w:rPr>
                <w:ins w:id="16179" w:author="phuong vu" w:date="2018-11-21T21:31:00Z"/>
                <w:del w:id="16180" w:author="Tran Huan" w:date="2018-11-25T22:00:00Z"/>
                <w:lang w:val="en-US"/>
              </w:rPr>
              <w:pPrChange w:id="16181" w:author="phuong vu" w:date="2018-11-23T13:48:00Z">
                <w:pPr>
                  <w:spacing w:line="360" w:lineRule="auto"/>
                </w:pPr>
              </w:pPrChange>
            </w:pPr>
          </w:p>
        </w:tc>
        <w:tc>
          <w:tcPr>
            <w:tcW w:w="1756" w:type="dxa"/>
          </w:tcPr>
          <w:p w14:paraId="044B6674" w14:textId="276E5861" w:rsidR="005645EE" w:rsidDel="00096943" w:rsidRDefault="005645EE">
            <w:pPr>
              <w:spacing w:line="276" w:lineRule="auto"/>
              <w:rPr>
                <w:ins w:id="16182" w:author="phuong vu" w:date="2018-11-21T21:31:00Z"/>
                <w:del w:id="16183" w:author="Tran Huan" w:date="2018-11-25T22:00:00Z"/>
                <w:lang w:val="en-US"/>
              </w:rPr>
              <w:pPrChange w:id="16184" w:author="phuong vu" w:date="2018-11-23T13:48:00Z">
                <w:pPr>
                  <w:spacing w:line="360" w:lineRule="auto"/>
                </w:pPr>
              </w:pPrChange>
            </w:pPr>
            <w:ins w:id="16185" w:author="phuong vu" w:date="2018-11-21T21:31:00Z">
              <w:del w:id="16186" w:author="Tran Huan" w:date="2018-11-25T22:00:00Z">
                <w:r w:rsidDel="00096943">
                  <w:rPr>
                    <w:lang w:val="en-US"/>
                  </w:rPr>
                  <w:delText>Dữ liệu tìm kiếm và lọc theo dữ liệu bảng đang hiển thị</w:delText>
                </w:r>
              </w:del>
            </w:ins>
          </w:p>
        </w:tc>
      </w:tr>
      <w:tr w:rsidR="005645EE" w:rsidDel="00096943" w14:paraId="0C7B1FE0" w14:textId="27BBE4CB" w:rsidTr="000A5A23">
        <w:trPr>
          <w:ins w:id="16187" w:author="phuong vu" w:date="2018-11-21T21:31:00Z"/>
          <w:del w:id="16188" w:author="Tran Huan" w:date="2018-11-25T22:00:00Z"/>
        </w:trPr>
        <w:tc>
          <w:tcPr>
            <w:tcW w:w="805" w:type="dxa"/>
          </w:tcPr>
          <w:p w14:paraId="111885E8" w14:textId="16A97E76" w:rsidR="005645EE" w:rsidDel="00096943" w:rsidRDefault="005645EE">
            <w:pPr>
              <w:spacing w:line="276" w:lineRule="auto"/>
              <w:jc w:val="center"/>
              <w:rPr>
                <w:ins w:id="16189" w:author="phuong vu" w:date="2018-11-21T21:31:00Z"/>
                <w:del w:id="16190" w:author="Tran Huan" w:date="2018-11-25T22:00:00Z"/>
                <w:lang w:val="en-US"/>
              </w:rPr>
              <w:pPrChange w:id="16191" w:author="phuong vu" w:date="2018-11-23T13:48:00Z">
                <w:pPr>
                  <w:spacing w:line="360" w:lineRule="auto"/>
                  <w:jc w:val="center"/>
                </w:pPr>
              </w:pPrChange>
            </w:pPr>
            <w:ins w:id="16192" w:author="phuong vu" w:date="2018-11-21T21:31:00Z">
              <w:del w:id="16193" w:author="Tran Huan" w:date="2018-11-25T22:00:00Z">
                <w:r w:rsidDel="00096943">
                  <w:rPr>
                    <w:lang w:val="en-US"/>
                  </w:rPr>
                  <w:delText>3</w:delText>
                </w:r>
              </w:del>
            </w:ins>
          </w:p>
        </w:tc>
        <w:tc>
          <w:tcPr>
            <w:tcW w:w="1980" w:type="dxa"/>
          </w:tcPr>
          <w:p w14:paraId="74D5DE42" w14:textId="7F653560" w:rsidR="005645EE" w:rsidDel="00096943" w:rsidRDefault="005645EE">
            <w:pPr>
              <w:spacing w:line="276" w:lineRule="auto"/>
              <w:rPr>
                <w:ins w:id="16194" w:author="phuong vu" w:date="2018-11-21T21:31:00Z"/>
                <w:del w:id="16195" w:author="Tran Huan" w:date="2018-11-25T22:00:00Z"/>
                <w:lang w:val="en-US"/>
              </w:rPr>
              <w:pPrChange w:id="16196" w:author="phuong vu" w:date="2018-11-23T13:48:00Z">
                <w:pPr>
                  <w:spacing w:line="360" w:lineRule="auto"/>
                </w:pPr>
              </w:pPrChange>
            </w:pPr>
            <w:ins w:id="16197" w:author="phuong vu" w:date="2018-11-21T21:31:00Z">
              <w:del w:id="16198" w:author="Tran Huan" w:date="2018-11-25T22:00:00Z">
                <w:r w:rsidDel="00096943">
                  <w:rPr>
                    <w:lang w:val="en-US"/>
                  </w:rPr>
                  <w:delText>Button</w:delText>
                </w:r>
              </w:del>
            </w:ins>
          </w:p>
        </w:tc>
        <w:tc>
          <w:tcPr>
            <w:tcW w:w="2970" w:type="dxa"/>
          </w:tcPr>
          <w:p w14:paraId="4BBC8708" w14:textId="10F46846" w:rsidR="005645EE" w:rsidDel="00096943" w:rsidRDefault="005645EE">
            <w:pPr>
              <w:spacing w:line="276" w:lineRule="auto"/>
              <w:rPr>
                <w:ins w:id="16199" w:author="phuong vu" w:date="2018-11-21T21:31:00Z"/>
                <w:del w:id="16200" w:author="Tran Huan" w:date="2018-11-25T22:00:00Z"/>
                <w:lang w:val="en-US"/>
              </w:rPr>
              <w:pPrChange w:id="16201" w:author="phuong vu" w:date="2018-11-23T13:48:00Z">
                <w:pPr>
                  <w:spacing w:line="360" w:lineRule="auto"/>
                </w:pPr>
              </w:pPrChange>
            </w:pPr>
            <w:ins w:id="16202" w:author="phuong vu" w:date="2018-11-21T21:31:00Z">
              <w:del w:id="16203" w:author="Tran Huan" w:date="2018-11-25T22:00:00Z">
                <w:r w:rsidDel="00096943">
                  <w:rPr>
                    <w:lang w:val="en-US"/>
                  </w:rPr>
                  <w:delText>Xóa nội dung tìm kiếm</w:delText>
                </w:r>
              </w:del>
            </w:ins>
          </w:p>
        </w:tc>
        <w:tc>
          <w:tcPr>
            <w:tcW w:w="1266" w:type="dxa"/>
          </w:tcPr>
          <w:p w14:paraId="1A951DE4" w14:textId="0B50F397" w:rsidR="005645EE" w:rsidDel="00096943" w:rsidRDefault="005645EE">
            <w:pPr>
              <w:spacing w:line="276" w:lineRule="auto"/>
              <w:rPr>
                <w:ins w:id="16204" w:author="phuong vu" w:date="2018-11-21T21:31:00Z"/>
                <w:del w:id="16205" w:author="Tran Huan" w:date="2018-11-25T22:00:00Z"/>
                <w:lang w:val="en-US"/>
              </w:rPr>
              <w:pPrChange w:id="16206" w:author="phuong vu" w:date="2018-11-23T13:48:00Z">
                <w:pPr>
                  <w:spacing w:line="360" w:lineRule="auto"/>
                </w:pPr>
              </w:pPrChange>
            </w:pPr>
          </w:p>
        </w:tc>
        <w:tc>
          <w:tcPr>
            <w:tcW w:w="1756" w:type="dxa"/>
          </w:tcPr>
          <w:p w14:paraId="65A88174" w14:textId="3B9D9723" w:rsidR="005645EE" w:rsidDel="00096943" w:rsidRDefault="005645EE">
            <w:pPr>
              <w:spacing w:line="276" w:lineRule="auto"/>
              <w:rPr>
                <w:ins w:id="16207" w:author="phuong vu" w:date="2018-11-21T21:31:00Z"/>
                <w:del w:id="16208" w:author="Tran Huan" w:date="2018-11-25T22:00:00Z"/>
                <w:lang w:val="en-US"/>
              </w:rPr>
              <w:pPrChange w:id="16209" w:author="phuong vu" w:date="2018-11-23T13:48:00Z">
                <w:pPr>
                  <w:spacing w:line="360" w:lineRule="auto"/>
                </w:pPr>
              </w:pPrChange>
            </w:pPr>
          </w:p>
        </w:tc>
      </w:tr>
    </w:tbl>
    <w:p w14:paraId="366F8FF8" w14:textId="6E4519BC" w:rsidR="005645EE" w:rsidRPr="00933422" w:rsidDel="00096943" w:rsidRDefault="005645EE">
      <w:pPr>
        <w:spacing w:line="276" w:lineRule="auto"/>
        <w:rPr>
          <w:del w:id="16210" w:author="Tran Huan" w:date="2018-11-25T22:00:00Z"/>
          <w:lang w:val="en-US"/>
        </w:rPr>
        <w:pPrChange w:id="16211" w:author="phuong vu" w:date="2018-11-23T13:48:00Z">
          <w:pPr>
            <w:pStyle w:val="Heading6"/>
          </w:pPr>
        </w:pPrChange>
      </w:pPr>
    </w:p>
    <w:p w14:paraId="612266D8" w14:textId="69C9AB08" w:rsidR="00AA3488" w:rsidDel="00096943" w:rsidRDefault="00AA3488">
      <w:pPr>
        <w:pStyle w:val="Heading6"/>
        <w:spacing w:line="276" w:lineRule="auto"/>
        <w:rPr>
          <w:ins w:id="16212" w:author="phuong vu" w:date="2018-11-21T21:36:00Z"/>
          <w:del w:id="16213" w:author="Tran Huan" w:date="2018-11-25T22:00:00Z"/>
          <w:lang w:val="en-US"/>
        </w:rPr>
        <w:pPrChange w:id="16214" w:author="phuong vu" w:date="2018-11-23T13:48:00Z">
          <w:pPr>
            <w:pStyle w:val="Heading6"/>
          </w:pPr>
        </w:pPrChange>
      </w:pPr>
      <w:del w:id="16215" w:author="Tran Huan" w:date="2018-11-25T22:00:00Z">
        <w:r w:rsidDel="00096943">
          <w:rPr>
            <w:lang w:val="en-US"/>
          </w:rPr>
          <w:delText>Cách xử lí</w:delText>
        </w:r>
      </w:del>
      <w:ins w:id="16216" w:author="phuong vu" w:date="2018-11-21T21:34:00Z">
        <w:del w:id="16217" w:author="Tran Huan" w:date="2018-11-25T22:00:00Z">
          <w:r w:rsidR="005645EE" w:rsidDel="00096943">
            <w:rPr>
              <w:lang w:val="en-US"/>
            </w:rPr>
            <w:delText>Dữ liệu sử dụng</w:delText>
          </w:r>
        </w:del>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rsidDel="00096943" w14:paraId="140E9873" w14:textId="22091DDD" w:rsidTr="000A5A23">
        <w:trPr>
          <w:ins w:id="16218" w:author="phuong vu" w:date="2018-11-21T21:36:00Z"/>
          <w:del w:id="16219" w:author="Tran Huan" w:date="2018-11-25T22:00:00Z"/>
        </w:trPr>
        <w:tc>
          <w:tcPr>
            <w:tcW w:w="805" w:type="dxa"/>
            <w:vMerge w:val="restart"/>
            <w:vAlign w:val="center"/>
          </w:tcPr>
          <w:p w14:paraId="668AB63B" w14:textId="78B3484A" w:rsidR="00DE7121" w:rsidRPr="007F1EF1" w:rsidDel="00096943" w:rsidRDefault="00DE7121">
            <w:pPr>
              <w:spacing w:line="276" w:lineRule="auto"/>
              <w:jc w:val="center"/>
              <w:rPr>
                <w:ins w:id="16220" w:author="phuong vu" w:date="2018-11-21T21:36:00Z"/>
                <w:del w:id="16221" w:author="Tran Huan" w:date="2018-11-25T22:00:00Z"/>
                <w:b/>
                <w:lang w:val="en-US"/>
              </w:rPr>
              <w:pPrChange w:id="16222" w:author="phuong vu" w:date="2018-11-23T13:48:00Z">
                <w:pPr>
                  <w:spacing w:line="360" w:lineRule="auto"/>
                  <w:jc w:val="center"/>
                </w:pPr>
              </w:pPrChange>
            </w:pPr>
            <w:ins w:id="16223" w:author="phuong vu" w:date="2018-11-21T21:36:00Z">
              <w:del w:id="16224" w:author="Tran Huan" w:date="2018-11-25T22:00:00Z">
                <w:r w:rsidRPr="007F1EF1" w:rsidDel="00096943">
                  <w:rPr>
                    <w:b/>
                    <w:lang w:val="en-US"/>
                  </w:rPr>
                  <w:delText>STT</w:delText>
                </w:r>
              </w:del>
            </w:ins>
          </w:p>
        </w:tc>
        <w:tc>
          <w:tcPr>
            <w:tcW w:w="2120" w:type="dxa"/>
            <w:vMerge w:val="restart"/>
            <w:vAlign w:val="center"/>
          </w:tcPr>
          <w:p w14:paraId="727DE719" w14:textId="16DD8B75" w:rsidR="00DE7121" w:rsidRPr="007F1EF1" w:rsidDel="00096943" w:rsidRDefault="00DE7121">
            <w:pPr>
              <w:spacing w:line="276" w:lineRule="auto"/>
              <w:jc w:val="center"/>
              <w:rPr>
                <w:ins w:id="16225" w:author="phuong vu" w:date="2018-11-21T21:36:00Z"/>
                <w:del w:id="16226" w:author="Tran Huan" w:date="2018-11-25T22:00:00Z"/>
                <w:b/>
                <w:lang w:val="en-US"/>
              </w:rPr>
              <w:pPrChange w:id="16227" w:author="phuong vu" w:date="2018-11-23T13:48:00Z">
                <w:pPr>
                  <w:spacing w:line="360" w:lineRule="auto"/>
                  <w:jc w:val="center"/>
                </w:pPr>
              </w:pPrChange>
            </w:pPr>
            <w:ins w:id="16228" w:author="phuong vu" w:date="2018-11-21T21:36:00Z">
              <w:del w:id="16229" w:author="Tran Huan" w:date="2018-11-25T22:00:00Z">
                <w:r w:rsidRPr="007F1EF1" w:rsidDel="00096943">
                  <w:rPr>
                    <w:b/>
                    <w:lang w:val="en-US"/>
                  </w:rPr>
                  <w:delText>Tên bảng/</w:delText>
                </w:r>
              </w:del>
            </w:ins>
          </w:p>
          <w:p w14:paraId="631798F9" w14:textId="1B35CFC6" w:rsidR="00DE7121" w:rsidRPr="007F1EF1" w:rsidDel="00096943" w:rsidRDefault="00DE7121">
            <w:pPr>
              <w:spacing w:line="276" w:lineRule="auto"/>
              <w:jc w:val="center"/>
              <w:rPr>
                <w:ins w:id="16230" w:author="phuong vu" w:date="2018-11-21T21:36:00Z"/>
                <w:del w:id="16231" w:author="Tran Huan" w:date="2018-11-25T22:00:00Z"/>
                <w:b/>
                <w:lang w:val="en-US"/>
              </w:rPr>
              <w:pPrChange w:id="16232" w:author="phuong vu" w:date="2018-11-23T13:48:00Z">
                <w:pPr>
                  <w:spacing w:line="360" w:lineRule="auto"/>
                  <w:jc w:val="center"/>
                </w:pPr>
              </w:pPrChange>
            </w:pPr>
            <w:ins w:id="16233" w:author="phuong vu" w:date="2018-11-21T21:36:00Z">
              <w:del w:id="16234"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ins>
          </w:p>
        </w:tc>
        <w:tc>
          <w:tcPr>
            <w:tcW w:w="5852" w:type="dxa"/>
            <w:gridSpan w:val="4"/>
            <w:vAlign w:val="center"/>
          </w:tcPr>
          <w:p w14:paraId="1B548211" w14:textId="20B3852F" w:rsidR="00DE7121" w:rsidRPr="007F1EF1" w:rsidDel="00096943" w:rsidRDefault="00DE7121">
            <w:pPr>
              <w:spacing w:line="276" w:lineRule="auto"/>
              <w:jc w:val="center"/>
              <w:rPr>
                <w:ins w:id="16235" w:author="phuong vu" w:date="2018-11-21T21:36:00Z"/>
                <w:del w:id="16236" w:author="Tran Huan" w:date="2018-11-25T22:00:00Z"/>
                <w:b/>
                <w:lang w:val="en-US"/>
              </w:rPr>
              <w:pPrChange w:id="16237" w:author="phuong vu" w:date="2018-11-23T13:48:00Z">
                <w:pPr>
                  <w:spacing w:line="360" w:lineRule="auto"/>
                  <w:jc w:val="center"/>
                </w:pPr>
              </w:pPrChange>
            </w:pPr>
            <w:ins w:id="16238" w:author="phuong vu" w:date="2018-11-21T21:36:00Z">
              <w:del w:id="16239" w:author="Tran Huan" w:date="2018-11-25T22:00:00Z">
                <w:r w:rsidRPr="007F1EF1" w:rsidDel="00096943">
                  <w:rPr>
                    <w:b/>
                    <w:lang w:val="en-US"/>
                  </w:rPr>
                  <w:delText>Phương thức</w:delText>
                </w:r>
              </w:del>
            </w:ins>
          </w:p>
        </w:tc>
      </w:tr>
      <w:tr w:rsidR="00DE7121" w:rsidDel="00096943" w14:paraId="67E22448" w14:textId="0BE1E88C" w:rsidTr="000A5A23">
        <w:trPr>
          <w:ins w:id="16240" w:author="phuong vu" w:date="2018-11-21T21:36:00Z"/>
          <w:del w:id="16241" w:author="Tran Huan" w:date="2018-11-25T22:00:00Z"/>
        </w:trPr>
        <w:tc>
          <w:tcPr>
            <w:tcW w:w="805" w:type="dxa"/>
            <w:vMerge/>
            <w:vAlign w:val="center"/>
          </w:tcPr>
          <w:p w14:paraId="0EFB3831" w14:textId="52CB6D31" w:rsidR="00DE7121" w:rsidRPr="007F1EF1" w:rsidDel="00096943" w:rsidRDefault="00DE7121">
            <w:pPr>
              <w:spacing w:line="276" w:lineRule="auto"/>
              <w:jc w:val="center"/>
              <w:rPr>
                <w:ins w:id="16242" w:author="phuong vu" w:date="2018-11-21T21:36:00Z"/>
                <w:del w:id="16243" w:author="Tran Huan" w:date="2018-11-25T22:00:00Z"/>
                <w:b/>
                <w:lang w:val="en-US"/>
              </w:rPr>
              <w:pPrChange w:id="16244" w:author="phuong vu" w:date="2018-11-23T13:48:00Z">
                <w:pPr>
                  <w:spacing w:line="360" w:lineRule="auto"/>
                  <w:jc w:val="center"/>
                </w:pPr>
              </w:pPrChange>
            </w:pPr>
          </w:p>
        </w:tc>
        <w:tc>
          <w:tcPr>
            <w:tcW w:w="2120" w:type="dxa"/>
            <w:vMerge/>
            <w:vAlign w:val="center"/>
          </w:tcPr>
          <w:p w14:paraId="56A75D0E" w14:textId="6128DCB2" w:rsidR="00DE7121" w:rsidRPr="007F1EF1" w:rsidDel="00096943" w:rsidRDefault="00DE7121">
            <w:pPr>
              <w:spacing w:line="276" w:lineRule="auto"/>
              <w:jc w:val="center"/>
              <w:rPr>
                <w:ins w:id="16245" w:author="phuong vu" w:date="2018-11-21T21:36:00Z"/>
                <w:del w:id="16246" w:author="Tran Huan" w:date="2018-11-25T22:00:00Z"/>
                <w:b/>
                <w:lang w:val="en-US"/>
              </w:rPr>
              <w:pPrChange w:id="16247" w:author="phuong vu" w:date="2018-11-23T13:48:00Z">
                <w:pPr>
                  <w:spacing w:line="360" w:lineRule="auto"/>
                  <w:jc w:val="center"/>
                </w:pPr>
              </w:pPrChange>
            </w:pPr>
          </w:p>
        </w:tc>
        <w:tc>
          <w:tcPr>
            <w:tcW w:w="1463" w:type="dxa"/>
            <w:vAlign w:val="center"/>
          </w:tcPr>
          <w:p w14:paraId="6DA9D732" w14:textId="77A78814" w:rsidR="00DE7121" w:rsidRPr="007F1EF1" w:rsidDel="00096943" w:rsidRDefault="00DE7121">
            <w:pPr>
              <w:spacing w:line="276" w:lineRule="auto"/>
              <w:jc w:val="center"/>
              <w:rPr>
                <w:ins w:id="16248" w:author="phuong vu" w:date="2018-11-21T21:36:00Z"/>
                <w:del w:id="16249" w:author="Tran Huan" w:date="2018-11-25T22:00:00Z"/>
                <w:b/>
                <w:lang w:val="en-US"/>
              </w:rPr>
              <w:pPrChange w:id="16250" w:author="phuong vu" w:date="2018-11-23T13:48:00Z">
                <w:pPr>
                  <w:spacing w:line="360" w:lineRule="auto"/>
                  <w:jc w:val="center"/>
                </w:pPr>
              </w:pPrChange>
            </w:pPr>
            <w:ins w:id="16251" w:author="phuong vu" w:date="2018-11-21T21:36:00Z">
              <w:del w:id="16252" w:author="Tran Huan" w:date="2018-11-25T22:00:00Z">
                <w:r w:rsidRPr="007F1EF1" w:rsidDel="00096943">
                  <w:rPr>
                    <w:b/>
                    <w:lang w:val="en-US"/>
                  </w:rPr>
                  <w:delText>Thêm</w:delText>
                </w:r>
              </w:del>
            </w:ins>
          </w:p>
        </w:tc>
        <w:tc>
          <w:tcPr>
            <w:tcW w:w="1463" w:type="dxa"/>
            <w:vAlign w:val="center"/>
          </w:tcPr>
          <w:p w14:paraId="27B195B2" w14:textId="201A3A56" w:rsidR="00DE7121" w:rsidRPr="007F1EF1" w:rsidDel="00096943" w:rsidRDefault="00DE7121">
            <w:pPr>
              <w:spacing w:line="276" w:lineRule="auto"/>
              <w:jc w:val="center"/>
              <w:rPr>
                <w:ins w:id="16253" w:author="phuong vu" w:date="2018-11-21T21:36:00Z"/>
                <w:del w:id="16254" w:author="Tran Huan" w:date="2018-11-25T22:00:00Z"/>
                <w:b/>
                <w:lang w:val="en-US"/>
              </w:rPr>
              <w:pPrChange w:id="16255" w:author="phuong vu" w:date="2018-11-23T13:48:00Z">
                <w:pPr>
                  <w:spacing w:line="360" w:lineRule="auto"/>
                  <w:jc w:val="center"/>
                </w:pPr>
              </w:pPrChange>
            </w:pPr>
            <w:ins w:id="16256" w:author="phuong vu" w:date="2018-11-21T21:36:00Z">
              <w:del w:id="16257" w:author="Tran Huan" w:date="2018-11-25T22:00:00Z">
                <w:r w:rsidRPr="007F1EF1" w:rsidDel="00096943">
                  <w:rPr>
                    <w:b/>
                    <w:lang w:val="en-US"/>
                  </w:rPr>
                  <w:delText>Sửa</w:delText>
                </w:r>
              </w:del>
            </w:ins>
          </w:p>
        </w:tc>
        <w:tc>
          <w:tcPr>
            <w:tcW w:w="1463" w:type="dxa"/>
            <w:vAlign w:val="center"/>
          </w:tcPr>
          <w:p w14:paraId="62C8A34E" w14:textId="293CAEF0" w:rsidR="00DE7121" w:rsidRPr="007F1EF1" w:rsidDel="00096943" w:rsidRDefault="00DE7121">
            <w:pPr>
              <w:spacing w:line="276" w:lineRule="auto"/>
              <w:jc w:val="center"/>
              <w:rPr>
                <w:ins w:id="16258" w:author="phuong vu" w:date="2018-11-21T21:36:00Z"/>
                <w:del w:id="16259" w:author="Tran Huan" w:date="2018-11-25T22:00:00Z"/>
                <w:b/>
                <w:lang w:val="en-US"/>
              </w:rPr>
              <w:pPrChange w:id="16260" w:author="phuong vu" w:date="2018-11-23T13:48:00Z">
                <w:pPr>
                  <w:spacing w:line="360" w:lineRule="auto"/>
                  <w:jc w:val="center"/>
                </w:pPr>
              </w:pPrChange>
            </w:pPr>
            <w:ins w:id="16261" w:author="phuong vu" w:date="2018-11-21T21:36:00Z">
              <w:del w:id="16262" w:author="Tran Huan" w:date="2018-11-25T22:00:00Z">
                <w:r w:rsidRPr="007F1EF1" w:rsidDel="00096943">
                  <w:rPr>
                    <w:b/>
                    <w:lang w:val="en-US"/>
                  </w:rPr>
                  <w:delText>Xóa</w:delText>
                </w:r>
              </w:del>
            </w:ins>
          </w:p>
        </w:tc>
        <w:tc>
          <w:tcPr>
            <w:tcW w:w="1463" w:type="dxa"/>
            <w:vAlign w:val="center"/>
          </w:tcPr>
          <w:p w14:paraId="462DD8C7" w14:textId="49924806" w:rsidR="00DE7121" w:rsidRPr="007F1EF1" w:rsidDel="00096943" w:rsidRDefault="00DE7121">
            <w:pPr>
              <w:spacing w:line="276" w:lineRule="auto"/>
              <w:jc w:val="center"/>
              <w:rPr>
                <w:ins w:id="16263" w:author="phuong vu" w:date="2018-11-21T21:36:00Z"/>
                <w:del w:id="16264" w:author="Tran Huan" w:date="2018-11-25T22:00:00Z"/>
                <w:b/>
                <w:lang w:val="en-US"/>
              </w:rPr>
              <w:pPrChange w:id="16265" w:author="phuong vu" w:date="2018-11-23T13:48:00Z">
                <w:pPr>
                  <w:spacing w:line="360" w:lineRule="auto"/>
                  <w:jc w:val="center"/>
                </w:pPr>
              </w:pPrChange>
            </w:pPr>
            <w:ins w:id="16266" w:author="phuong vu" w:date="2018-11-21T21:36:00Z">
              <w:del w:id="16267" w:author="Tran Huan" w:date="2018-11-25T22:00:00Z">
                <w:r w:rsidRPr="007F1EF1" w:rsidDel="00096943">
                  <w:rPr>
                    <w:b/>
                    <w:lang w:val="en-US"/>
                  </w:rPr>
                  <w:delText>Truy vấn</w:delText>
                </w:r>
              </w:del>
            </w:ins>
          </w:p>
        </w:tc>
      </w:tr>
      <w:tr w:rsidR="00DE7121" w:rsidDel="00096943" w14:paraId="300965EF" w14:textId="66FF7B47" w:rsidTr="000A5A23">
        <w:trPr>
          <w:ins w:id="16268" w:author="phuong vu" w:date="2018-11-21T21:36:00Z"/>
          <w:del w:id="16269" w:author="Tran Huan" w:date="2018-11-25T22:00:00Z"/>
        </w:trPr>
        <w:tc>
          <w:tcPr>
            <w:tcW w:w="805" w:type="dxa"/>
          </w:tcPr>
          <w:p w14:paraId="6996BDC3" w14:textId="74A2F894" w:rsidR="00DE7121" w:rsidDel="00096943" w:rsidRDefault="00DE7121">
            <w:pPr>
              <w:spacing w:line="276" w:lineRule="auto"/>
              <w:jc w:val="center"/>
              <w:rPr>
                <w:ins w:id="16270" w:author="phuong vu" w:date="2018-11-21T21:36:00Z"/>
                <w:del w:id="16271" w:author="Tran Huan" w:date="2018-11-25T22:00:00Z"/>
                <w:lang w:val="en-US"/>
              </w:rPr>
              <w:pPrChange w:id="16272" w:author="phuong vu" w:date="2018-11-23T13:48:00Z">
                <w:pPr>
                  <w:spacing w:line="360" w:lineRule="auto"/>
                  <w:jc w:val="center"/>
                </w:pPr>
              </w:pPrChange>
            </w:pPr>
            <w:ins w:id="16273" w:author="phuong vu" w:date="2018-11-21T21:36:00Z">
              <w:del w:id="16274" w:author="Tran Huan" w:date="2018-11-25T22:00:00Z">
                <w:r w:rsidDel="00096943">
                  <w:rPr>
                    <w:lang w:val="en-US"/>
                  </w:rPr>
                  <w:delText>1</w:delText>
                </w:r>
              </w:del>
            </w:ins>
          </w:p>
        </w:tc>
        <w:tc>
          <w:tcPr>
            <w:tcW w:w="2120" w:type="dxa"/>
          </w:tcPr>
          <w:p w14:paraId="56FAD959" w14:textId="2B274F09" w:rsidR="00DE7121" w:rsidDel="00096943" w:rsidRDefault="00DE7121">
            <w:pPr>
              <w:spacing w:line="276" w:lineRule="auto"/>
              <w:rPr>
                <w:ins w:id="16275" w:author="phuong vu" w:date="2018-11-21T21:36:00Z"/>
                <w:del w:id="16276" w:author="Tran Huan" w:date="2018-11-25T22:00:00Z"/>
                <w:lang w:val="en-US"/>
              </w:rPr>
              <w:pPrChange w:id="16277" w:author="phuong vu" w:date="2018-11-23T13:48:00Z">
                <w:pPr>
                  <w:spacing w:line="360" w:lineRule="auto"/>
                </w:pPr>
              </w:pPrChange>
            </w:pPr>
            <w:ins w:id="16278" w:author="phuong vu" w:date="2018-11-21T21:36:00Z">
              <w:del w:id="16279" w:author="Tran Huan" w:date="2018-11-25T22:00:00Z">
                <w:r w:rsidDel="00096943">
                  <w:rPr>
                    <w:lang w:val="en-US"/>
                  </w:rPr>
                  <w:delText>receipt</w:delText>
                </w:r>
              </w:del>
            </w:ins>
          </w:p>
        </w:tc>
        <w:tc>
          <w:tcPr>
            <w:tcW w:w="1463" w:type="dxa"/>
          </w:tcPr>
          <w:p w14:paraId="707120AB" w14:textId="1E0FDD1F" w:rsidR="00DE7121" w:rsidDel="00096943" w:rsidRDefault="00DE7121">
            <w:pPr>
              <w:spacing w:line="276" w:lineRule="auto"/>
              <w:jc w:val="center"/>
              <w:rPr>
                <w:ins w:id="16280" w:author="phuong vu" w:date="2018-11-21T21:36:00Z"/>
                <w:del w:id="16281" w:author="Tran Huan" w:date="2018-11-25T22:00:00Z"/>
                <w:lang w:val="en-US"/>
              </w:rPr>
              <w:pPrChange w:id="16282" w:author="phuong vu" w:date="2018-11-23T13:48:00Z">
                <w:pPr>
                  <w:spacing w:line="360" w:lineRule="auto"/>
                  <w:jc w:val="center"/>
                </w:pPr>
              </w:pPrChange>
            </w:pPr>
          </w:p>
        </w:tc>
        <w:tc>
          <w:tcPr>
            <w:tcW w:w="1463" w:type="dxa"/>
          </w:tcPr>
          <w:p w14:paraId="3EFF2B32" w14:textId="61A2A15C" w:rsidR="00DE7121" w:rsidDel="00096943" w:rsidRDefault="00DE7121">
            <w:pPr>
              <w:spacing w:line="276" w:lineRule="auto"/>
              <w:jc w:val="center"/>
              <w:rPr>
                <w:ins w:id="16283" w:author="phuong vu" w:date="2018-11-21T21:36:00Z"/>
                <w:del w:id="16284" w:author="Tran Huan" w:date="2018-11-25T22:00:00Z"/>
                <w:lang w:val="en-US"/>
              </w:rPr>
              <w:pPrChange w:id="16285" w:author="phuong vu" w:date="2018-11-23T13:48:00Z">
                <w:pPr>
                  <w:spacing w:line="360" w:lineRule="auto"/>
                  <w:jc w:val="center"/>
                </w:pPr>
              </w:pPrChange>
            </w:pPr>
          </w:p>
        </w:tc>
        <w:tc>
          <w:tcPr>
            <w:tcW w:w="1463" w:type="dxa"/>
          </w:tcPr>
          <w:p w14:paraId="5E28E65E" w14:textId="371541FB" w:rsidR="00DE7121" w:rsidDel="00096943" w:rsidRDefault="00DE7121">
            <w:pPr>
              <w:spacing w:line="276" w:lineRule="auto"/>
              <w:jc w:val="center"/>
              <w:rPr>
                <w:ins w:id="16286" w:author="phuong vu" w:date="2018-11-21T21:36:00Z"/>
                <w:del w:id="16287" w:author="Tran Huan" w:date="2018-11-25T22:00:00Z"/>
                <w:lang w:val="en-US"/>
              </w:rPr>
              <w:pPrChange w:id="16288" w:author="phuong vu" w:date="2018-11-23T13:48:00Z">
                <w:pPr>
                  <w:spacing w:line="360" w:lineRule="auto"/>
                  <w:jc w:val="center"/>
                </w:pPr>
              </w:pPrChange>
            </w:pPr>
          </w:p>
        </w:tc>
        <w:tc>
          <w:tcPr>
            <w:tcW w:w="1463" w:type="dxa"/>
          </w:tcPr>
          <w:p w14:paraId="621A8FBE" w14:textId="459101D1" w:rsidR="00DE7121" w:rsidDel="00096943" w:rsidRDefault="00DE7121">
            <w:pPr>
              <w:spacing w:line="276" w:lineRule="auto"/>
              <w:jc w:val="center"/>
              <w:rPr>
                <w:ins w:id="16289" w:author="phuong vu" w:date="2018-11-21T21:36:00Z"/>
                <w:del w:id="16290" w:author="Tran Huan" w:date="2018-11-25T22:00:00Z"/>
                <w:lang w:val="en-US"/>
              </w:rPr>
              <w:pPrChange w:id="16291" w:author="phuong vu" w:date="2018-11-23T13:48:00Z">
                <w:pPr>
                  <w:jc w:val="center"/>
                </w:pPr>
              </w:pPrChange>
            </w:pPr>
            <w:ins w:id="16292" w:author="phuong vu" w:date="2018-11-21T21:36:00Z">
              <w:del w:id="16293" w:author="Tran Huan" w:date="2018-11-25T22:00:00Z">
                <w:r w:rsidDel="00096943">
                  <w:rPr>
                    <w:lang w:val="en-US"/>
                  </w:rPr>
                  <w:delText>X</w:delText>
                </w:r>
              </w:del>
            </w:ins>
          </w:p>
        </w:tc>
      </w:tr>
      <w:tr w:rsidR="00DE7121" w:rsidDel="00096943" w14:paraId="7F980DFD" w14:textId="2DB622B2" w:rsidTr="000A5A23">
        <w:trPr>
          <w:ins w:id="16294" w:author="phuong vu" w:date="2018-11-21T21:36:00Z"/>
          <w:del w:id="16295" w:author="Tran Huan" w:date="2018-11-25T22:00:00Z"/>
        </w:trPr>
        <w:tc>
          <w:tcPr>
            <w:tcW w:w="805" w:type="dxa"/>
          </w:tcPr>
          <w:p w14:paraId="7398499A" w14:textId="72293027" w:rsidR="00DE7121" w:rsidDel="00096943" w:rsidRDefault="00DE7121">
            <w:pPr>
              <w:spacing w:line="276" w:lineRule="auto"/>
              <w:jc w:val="center"/>
              <w:rPr>
                <w:ins w:id="16296" w:author="phuong vu" w:date="2018-11-21T21:36:00Z"/>
                <w:del w:id="16297" w:author="Tran Huan" w:date="2018-11-25T22:00:00Z"/>
                <w:lang w:val="en-US"/>
              </w:rPr>
              <w:pPrChange w:id="16298" w:author="phuong vu" w:date="2018-11-23T13:48:00Z">
                <w:pPr>
                  <w:spacing w:line="360" w:lineRule="auto"/>
                  <w:jc w:val="center"/>
                </w:pPr>
              </w:pPrChange>
            </w:pPr>
            <w:ins w:id="16299" w:author="phuong vu" w:date="2018-11-21T21:36:00Z">
              <w:del w:id="16300" w:author="Tran Huan" w:date="2018-11-25T22:00:00Z">
                <w:r w:rsidDel="00096943">
                  <w:rPr>
                    <w:lang w:val="en-US"/>
                  </w:rPr>
                  <w:delText>2</w:delText>
                </w:r>
              </w:del>
            </w:ins>
          </w:p>
        </w:tc>
        <w:tc>
          <w:tcPr>
            <w:tcW w:w="2120" w:type="dxa"/>
          </w:tcPr>
          <w:p w14:paraId="344C9999" w14:textId="31292E72" w:rsidR="00DE7121" w:rsidDel="00096943" w:rsidRDefault="00DE7121">
            <w:pPr>
              <w:spacing w:line="276" w:lineRule="auto"/>
              <w:rPr>
                <w:ins w:id="16301" w:author="phuong vu" w:date="2018-11-21T21:36:00Z"/>
                <w:del w:id="16302" w:author="Tran Huan" w:date="2018-11-25T22:00:00Z"/>
                <w:lang w:val="en-US"/>
              </w:rPr>
              <w:pPrChange w:id="16303" w:author="phuong vu" w:date="2018-11-23T13:48:00Z">
                <w:pPr>
                  <w:spacing w:line="360" w:lineRule="auto"/>
                </w:pPr>
              </w:pPrChange>
            </w:pPr>
            <w:ins w:id="16304" w:author="phuong vu" w:date="2018-11-21T21:36:00Z">
              <w:del w:id="16305" w:author="Tran Huan" w:date="2018-11-25T22:00:00Z">
                <w:r w:rsidDel="00096943">
                  <w:rPr>
                    <w:lang w:val="en-US"/>
                  </w:rPr>
                  <w:delText>customer</w:delText>
                </w:r>
              </w:del>
            </w:ins>
          </w:p>
        </w:tc>
        <w:tc>
          <w:tcPr>
            <w:tcW w:w="1463" w:type="dxa"/>
          </w:tcPr>
          <w:p w14:paraId="79AD57C6" w14:textId="13E7A302" w:rsidR="00DE7121" w:rsidDel="00096943" w:rsidRDefault="00DE7121">
            <w:pPr>
              <w:spacing w:line="276" w:lineRule="auto"/>
              <w:jc w:val="center"/>
              <w:rPr>
                <w:ins w:id="16306" w:author="phuong vu" w:date="2018-11-21T21:36:00Z"/>
                <w:del w:id="16307" w:author="Tran Huan" w:date="2018-11-25T22:00:00Z"/>
                <w:lang w:val="en-US"/>
              </w:rPr>
              <w:pPrChange w:id="16308" w:author="phuong vu" w:date="2018-11-23T13:48:00Z">
                <w:pPr>
                  <w:spacing w:line="360" w:lineRule="auto"/>
                  <w:jc w:val="center"/>
                </w:pPr>
              </w:pPrChange>
            </w:pPr>
          </w:p>
        </w:tc>
        <w:tc>
          <w:tcPr>
            <w:tcW w:w="1463" w:type="dxa"/>
          </w:tcPr>
          <w:p w14:paraId="0A0D34EE" w14:textId="3865442A" w:rsidR="00DE7121" w:rsidDel="00096943" w:rsidRDefault="00DE7121">
            <w:pPr>
              <w:spacing w:line="276" w:lineRule="auto"/>
              <w:jc w:val="center"/>
              <w:rPr>
                <w:ins w:id="16309" w:author="phuong vu" w:date="2018-11-21T21:36:00Z"/>
                <w:del w:id="16310" w:author="Tran Huan" w:date="2018-11-25T22:00:00Z"/>
                <w:lang w:val="en-US"/>
              </w:rPr>
              <w:pPrChange w:id="16311" w:author="phuong vu" w:date="2018-11-23T13:48:00Z">
                <w:pPr>
                  <w:spacing w:line="360" w:lineRule="auto"/>
                  <w:jc w:val="center"/>
                </w:pPr>
              </w:pPrChange>
            </w:pPr>
          </w:p>
        </w:tc>
        <w:tc>
          <w:tcPr>
            <w:tcW w:w="1463" w:type="dxa"/>
          </w:tcPr>
          <w:p w14:paraId="37B43473" w14:textId="1FF4E131" w:rsidR="00DE7121" w:rsidDel="00096943" w:rsidRDefault="00DE7121">
            <w:pPr>
              <w:spacing w:line="276" w:lineRule="auto"/>
              <w:jc w:val="center"/>
              <w:rPr>
                <w:ins w:id="16312" w:author="phuong vu" w:date="2018-11-21T21:36:00Z"/>
                <w:del w:id="16313" w:author="Tran Huan" w:date="2018-11-25T22:00:00Z"/>
                <w:lang w:val="en-US"/>
              </w:rPr>
              <w:pPrChange w:id="16314" w:author="phuong vu" w:date="2018-11-23T13:48:00Z">
                <w:pPr>
                  <w:spacing w:line="360" w:lineRule="auto"/>
                  <w:jc w:val="center"/>
                </w:pPr>
              </w:pPrChange>
            </w:pPr>
          </w:p>
        </w:tc>
        <w:tc>
          <w:tcPr>
            <w:tcW w:w="1463" w:type="dxa"/>
          </w:tcPr>
          <w:p w14:paraId="174CFD24" w14:textId="106FD7CA" w:rsidR="00DE7121" w:rsidDel="00096943" w:rsidRDefault="00DE7121">
            <w:pPr>
              <w:spacing w:line="276" w:lineRule="auto"/>
              <w:jc w:val="center"/>
              <w:rPr>
                <w:ins w:id="16315" w:author="phuong vu" w:date="2018-11-21T21:36:00Z"/>
                <w:del w:id="16316" w:author="Tran Huan" w:date="2018-11-25T22:00:00Z"/>
                <w:lang w:val="en-US"/>
              </w:rPr>
              <w:pPrChange w:id="16317" w:author="phuong vu" w:date="2018-11-23T13:48:00Z">
                <w:pPr>
                  <w:jc w:val="center"/>
                </w:pPr>
              </w:pPrChange>
            </w:pPr>
            <w:ins w:id="16318" w:author="phuong vu" w:date="2018-11-21T21:36:00Z">
              <w:del w:id="16319" w:author="Tran Huan" w:date="2018-11-25T22:00:00Z">
                <w:r w:rsidDel="00096943">
                  <w:rPr>
                    <w:lang w:val="en-US"/>
                  </w:rPr>
                  <w:delText>X</w:delText>
                </w:r>
              </w:del>
            </w:ins>
          </w:p>
        </w:tc>
      </w:tr>
      <w:tr w:rsidR="00DE7121" w:rsidDel="00096943" w14:paraId="0CC3D0B2" w14:textId="0220713B" w:rsidTr="000A5A23">
        <w:trPr>
          <w:ins w:id="16320" w:author="phuong vu" w:date="2018-11-21T21:36:00Z"/>
          <w:del w:id="16321" w:author="Tran Huan" w:date="2018-11-25T22:00:00Z"/>
        </w:trPr>
        <w:tc>
          <w:tcPr>
            <w:tcW w:w="805" w:type="dxa"/>
          </w:tcPr>
          <w:p w14:paraId="768E912A" w14:textId="3F5DD6FD" w:rsidR="00DE7121" w:rsidDel="00096943" w:rsidRDefault="00DE7121">
            <w:pPr>
              <w:spacing w:line="276" w:lineRule="auto"/>
              <w:jc w:val="center"/>
              <w:rPr>
                <w:ins w:id="16322" w:author="phuong vu" w:date="2018-11-21T21:36:00Z"/>
                <w:del w:id="16323" w:author="Tran Huan" w:date="2018-11-25T22:00:00Z"/>
                <w:lang w:val="en-US"/>
              </w:rPr>
              <w:pPrChange w:id="16324" w:author="phuong vu" w:date="2018-11-23T13:48:00Z">
                <w:pPr>
                  <w:spacing w:line="360" w:lineRule="auto"/>
                  <w:jc w:val="center"/>
                </w:pPr>
              </w:pPrChange>
            </w:pPr>
            <w:ins w:id="16325" w:author="phuong vu" w:date="2018-11-21T21:36:00Z">
              <w:del w:id="16326" w:author="Tran Huan" w:date="2018-11-25T22:00:00Z">
                <w:r w:rsidDel="00096943">
                  <w:rPr>
                    <w:lang w:val="en-US"/>
                  </w:rPr>
                  <w:delText>3</w:delText>
                </w:r>
              </w:del>
            </w:ins>
          </w:p>
        </w:tc>
        <w:tc>
          <w:tcPr>
            <w:tcW w:w="2120" w:type="dxa"/>
          </w:tcPr>
          <w:p w14:paraId="5663FE01" w14:textId="0E0D76F6" w:rsidR="00DE7121" w:rsidDel="00096943" w:rsidRDefault="00DE7121">
            <w:pPr>
              <w:spacing w:line="276" w:lineRule="auto"/>
              <w:rPr>
                <w:ins w:id="16327" w:author="phuong vu" w:date="2018-11-21T21:36:00Z"/>
                <w:del w:id="16328" w:author="Tran Huan" w:date="2018-11-25T22:00:00Z"/>
                <w:lang w:val="en-US"/>
              </w:rPr>
              <w:pPrChange w:id="16329" w:author="phuong vu" w:date="2018-11-23T13:48:00Z">
                <w:pPr>
                  <w:spacing w:line="360" w:lineRule="auto"/>
                </w:pPr>
              </w:pPrChange>
            </w:pPr>
            <w:ins w:id="16330" w:author="phuong vu" w:date="2018-11-21T21:36:00Z">
              <w:del w:id="16331" w:author="Tran Huan" w:date="2018-11-25T22:00:00Z">
                <w:r w:rsidDel="00096943">
                  <w:rPr>
                    <w:lang w:val="en-US"/>
                  </w:rPr>
                  <w:delText>task</w:delText>
                </w:r>
              </w:del>
            </w:ins>
          </w:p>
        </w:tc>
        <w:tc>
          <w:tcPr>
            <w:tcW w:w="1463" w:type="dxa"/>
          </w:tcPr>
          <w:p w14:paraId="55144F0B" w14:textId="3599870C" w:rsidR="00DE7121" w:rsidDel="00096943" w:rsidRDefault="00DE7121">
            <w:pPr>
              <w:spacing w:line="276" w:lineRule="auto"/>
              <w:jc w:val="center"/>
              <w:rPr>
                <w:ins w:id="16332" w:author="phuong vu" w:date="2018-11-21T21:36:00Z"/>
                <w:del w:id="16333" w:author="Tran Huan" w:date="2018-11-25T22:00:00Z"/>
                <w:lang w:val="en-US"/>
              </w:rPr>
              <w:pPrChange w:id="16334" w:author="phuong vu" w:date="2018-11-23T13:48:00Z">
                <w:pPr>
                  <w:spacing w:line="360" w:lineRule="auto"/>
                  <w:jc w:val="center"/>
                </w:pPr>
              </w:pPrChange>
            </w:pPr>
          </w:p>
        </w:tc>
        <w:tc>
          <w:tcPr>
            <w:tcW w:w="1463" w:type="dxa"/>
          </w:tcPr>
          <w:p w14:paraId="07293B4E" w14:textId="5DDE9C5E" w:rsidR="00DE7121" w:rsidDel="00096943" w:rsidRDefault="00DE7121">
            <w:pPr>
              <w:spacing w:line="276" w:lineRule="auto"/>
              <w:jc w:val="center"/>
              <w:rPr>
                <w:ins w:id="16335" w:author="phuong vu" w:date="2018-11-21T21:36:00Z"/>
                <w:del w:id="16336" w:author="Tran Huan" w:date="2018-11-25T22:00:00Z"/>
                <w:lang w:val="en-US"/>
              </w:rPr>
              <w:pPrChange w:id="16337" w:author="phuong vu" w:date="2018-11-23T13:48:00Z">
                <w:pPr>
                  <w:spacing w:line="360" w:lineRule="auto"/>
                  <w:jc w:val="center"/>
                </w:pPr>
              </w:pPrChange>
            </w:pPr>
          </w:p>
        </w:tc>
        <w:tc>
          <w:tcPr>
            <w:tcW w:w="1463" w:type="dxa"/>
          </w:tcPr>
          <w:p w14:paraId="53D4DECD" w14:textId="4021A727" w:rsidR="00DE7121" w:rsidDel="00096943" w:rsidRDefault="00DE7121">
            <w:pPr>
              <w:spacing w:line="276" w:lineRule="auto"/>
              <w:jc w:val="center"/>
              <w:rPr>
                <w:ins w:id="16338" w:author="phuong vu" w:date="2018-11-21T21:36:00Z"/>
                <w:del w:id="16339" w:author="Tran Huan" w:date="2018-11-25T22:00:00Z"/>
                <w:lang w:val="en-US"/>
              </w:rPr>
              <w:pPrChange w:id="16340" w:author="phuong vu" w:date="2018-11-23T13:48:00Z">
                <w:pPr>
                  <w:spacing w:line="360" w:lineRule="auto"/>
                  <w:jc w:val="center"/>
                </w:pPr>
              </w:pPrChange>
            </w:pPr>
          </w:p>
        </w:tc>
        <w:tc>
          <w:tcPr>
            <w:tcW w:w="1463" w:type="dxa"/>
          </w:tcPr>
          <w:p w14:paraId="2874328B" w14:textId="6616574F" w:rsidR="00DE7121" w:rsidDel="00096943" w:rsidRDefault="00DE7121">
            <w:pPr>
              <w:spacing w:line="276" w:lineRule="auto"/>
              <w:jc w:val="center"/>
              <w:rPr>
                <w:ins w:id="16341" w:author="phuong vu" w:date="2018-11-21T21:36:00Z"/>
                <w:del w:id="16342" w:author="Tran Huan" w:date="2018-11-25T22:00:00Z"/>
                <w:lang w:val="en-US"/>
              </w:rPr>
              <w:pPrChange w:id="16343" w:author="phuong vu" w:date="2018-11-23T13:48:00Z">
                <w:pPr>
                  <w:jc w:val="center"/>
                </w:pPr>
              </w:pPrChange>
            </w:pPr>
            <w:ins w:id="16344" w:author="phuong vu" w:date="2018-11-21T21:36:00Z">
              <w:del w:id="16345" w:author="Tran Huan" w:date="2018-11-25T22:00:00Z">
                <w:r w:rsidDel="00096943">
                  <w:rPr>
                    <w:lang w:val="en-US"/>
                  </w:rPr>
                  <w:delText>X</w:delText>
                </w:r>
              </w:del>
            </w:ins>
          </w:p>
        </w:tc>
      </w:tr>
    </w:tbl>
    <w:p w14:paraId="2D8F1E50" w14:textId="31A49DC1" w:rsidR="00DE7121" w:rsidRPr="00933422" w:rsidDel="00096943" w:rsidRDefault="00DE7121">
      <w:pPr>
        <w:spacing w:line="276" w:lineRule="auto"/>
        <w:rPr>
          <w:ins w:id="16346" w:author="phuong vu" w:date="2018-11-21T21:34:00Z"/>
          <w:del w:id="16347" w:author="Tran Huan" w:date="2018-11-25T22:00:00Z"/>
          <w:lang w:val="en-US"/>
        </w:rPr>
        <w:pPrChange w:id="16348" w:author="phuong vu" w:date="2018-11-23T13:48:00Z">
          <w:pPr>
            <w:pStyle w:val="Heading6"/>
          </w:pPr>
        </w:pPrChange>
      </w:pPr>
    </w:p>
    <w:p w14:paraId="7260A6E9" w14:textId="6DE5AE22" w:rsidR="005645EE" w:rsidRPr="008F4129" w:rsidDel="00096943" w:rsidRDefault="005645EE">
      <w:pPr>
        <w:pStyle w:val="Heading6"/>
        <w:spacing w:line="276" w:lineRule="auto"/>
        <w:rPr>
          <w:del w:id="16349" w:author="Tran Huan" w:date="2018-11-25T22:00:00Z"/>
          <w:lang w:val="en-US"/>
        </w:rPr>
        <w:pPrChange w:id="16350" w:author="phuong vu" w:date="2018-11-23T15:24:00Z">
          <w:pPr>
            <w:pStyle w:val="Heading6"/>
          </w:pPr>
        </w:pPrChange>
      </w:pPr>
      <w:ins w:id="16351" w:author="phuong vu" w:date="2018-11-21T21:34:00Z">
        <w:del w:id="16352" w:author="Tran Huan" w:date="2018-11-25T22:00:00Z">
          <w:r w:rsidDel="00096943">
            <w:rPr>
              <w:lang w:val="en-US"/>
            </w:rPr>
            <w:delText>Cách xử lí</w:delText>
          </w:r>
        </w:del>
      </w:ins>
    </w:p>
    <w:p w14:paraId="649043BA" w14:textId="1F5644AA" w:rsidR="00AA3488" w:rsidRPr="00C95C85" w:rsidDel="00096943" w:rsidRDefault="00AA3488">
      <w:pPr>
        <w:pStyle w:val="Heading6"/>
        <w:rPr>
          <w:del w:id="16353" w:author="Tran Huan" w:date="2018-11-25T22:00:00Z"/>
          <w:lang w:val="en-US"/>
        </w:rPr>
        <w:pPrChange w:id="16354" w:author="phuong vu" w:date="2018-11-23T15:24:00Z">
          <w:pPr/>
        </w:pPrChange>
      </w:pPr>
    </w:p>
    <w:p w14:paraId="1449E3B4" w14:textId="665D4E2F" w:rsidR="005E64D7" w:rsidDel="00096943" w:rsidRDefault="005E64D7">
      <w:pPr>
        <w:pStyle w:val="Heading5"/>
        <w:spacing w:line="276" w:lineRule="auto"/>
        <w:rPr>
          <w:del w:id="16355" w:author="Tran Huan" w:date="2018-11-25T22:00:00Z"/>
          <w:lang w:val="en-US"/>
        </w:rPr>
        <w:pPrChange w:id="16356" w:author="phuong vu" w:date="2018-11-23T13:48:00Z">
          <w:pPr>
            <w:pStyle w:val="Heading5"/>
          </w:pPr>
        </w:pPrChange>
      </w:pPr>
      <w:del w:id="16357" w:author="Tran Huan" w:date="2018-11-25T22:00:00Z">
        <w:r w:rsidDel="00096943">
          <w:rPr>
            <w:lang w:val="en-US"/>
          </w:rPr>
          <w:delText>Xem chi tiết biên nhận</w:delText>
        </w:r>
      </w:del>
    </w:p>
    <w:p w14:paraId="3E4D1492" w14:textId="320CA54E" w:rsidR="00070C2F" w:rsidDel="00096943" w:rsidRDefault="00070C2F">
      <w:pPr>
        <w:pStyle w:val="Heading6"/>
        <w:spacing w:line="276" w:lineRule="auto"/>
        <w:rPr>
          <w:ins w:id="16358" w:author="phuong vu" w:date="2018-11-21T23:27:00Z"/>
          <w:del w:id="16359" w:author="Tran Huan" w:date="2018-11-25T22:00:00Z"/>
          <w:lang w:val="en-US"/>
        </w:rPr>
        <w:pPrChange w:id="16360" w:author="phuong vu" w:date="2018-11-23T13:48:00Z">
          <w:pPr>
            <w:pStyle w:val="Heading6"/>
          </w:pPr>
        </w:pPrChange>
      </w:pPr>
      <w:del w:id="16361" w:author="Tran Huan" w:date="2018-11-25T22:00:00Z">
        <w:r w:rsidDel="00096943">
          <w:rPr>
            <w:lang w:val="en-US"/>
          </w:rPr>
          <w:delText>Mục đích</w:delText>
        </w:r>
      </w:del>
    </w:p>
    <w:p w14:paraId="77FA6A76" w14:textId="43212EEE" w:rsidR="003610CA" w:rsidRPr="006C3B6C" w:rsidDel="00096943" w:rsidRDefault="003610CA">
      <w:pPr>
        <w:spacing w:line="276" w:lineRule="auto"/>
        <w:ind w:firstLine="720"/>
        <w:rPr>
          <w:ins w:id="16362" w:author="phuong vu" w:date="2018-11-21T23:27:00Z"/>
          <w:del w:id="16363" w:author="Tran Huan" w:date="2018-11-25T22:00:00Z"/>
          <w:lang w:val="en-US"/>
        </w:rPr>
        <w:pPrChange w:id="16364" w:author="phuong vu" w:date="2018-11-23T13:48:00Z">
          <w:pPr>
            <w:ind w:firstLine="720"/>
          </w:pPr>
        </w:pPrChange>
      </w:pPr>
      <w:ins w:id="16365" w:author="phuong vu" w:date="2018-11-21T23:27:00Z">
        <w:del w:id="16366" w:author="Tran Huan" w:date="2018-11-25T22:00:00Z">
          <w:r w:rsidDel="00096943">
            <w:rPr>
              <w:lang w:val="en-US"/>
            </w:rPr>
            <w:delText xml:space="preserve">Giúp nhân viên kiểm tra các thông tin đơn hàng trước khi xác nhận và xử lí các chức năng khác đối với </w:delText>
          </w:r>
        </w:del>
      </w:ins>
      <w:ins w:id="16367" w:author="phuong vu" w:date="2018-11-21T23:28:00Z">
        <w:del w:id="16368" w:author="Tran Huan" w:date="2018-11-25T22:00:00Z">
          <w:r w:rsidR="00836F48" w:rsidDel="00096943">
            <w:rPr>
              <w:lang w:val="en-US"/>
            </w:rPr>
            <w:delText>biên nhận</w:delText>
          </w:r>
        </w:del>
      </w:ins>
      <w:ins w:id="16369" w:author="phuong vu" w:date="2018-11-21T23:27:00Z">
        <w:del w:id="16370" w:author="Tran Huan" w:date="2018-11-25T22:00:00Z">
          <w:r w:rsidDel="00096943">
            <w:rPr>
              <w:lang w:val="en-US"/>
            </w:rPr>
            <w:delText xml:space="preserve"> tùy theo quyền thực hiện chức nắng với từng người dùng cụ thể. Mọi chức năng đối với </w:delText>
          </w:r>
        </w:del>
      </w:ins>
      <w:ins w:id="16371" w:author="phuong vu" w:date="2018-11-21T23:28:00Z">
        <w:del w:id="16372" w:author="Tran Huan" w:date="2018-11-25T22:00:00Z">
          <w:r w:rsidR="00836F48" w:rsidDel="00096943">
            <w:rPr>
              <w:lang w:val="en-US"/>
            </w:rPr>
            <w:delText>biên nhận</w:delText>
          </w:r>
        </w:del>
      </w:ins>
      <w:ins w:id="16373" w:author="phuong vu" w:date="2018-11-21T23:27:00Z">
        <w:del w:id="16374" w:author="Tran Huan" w:date="2018-11-25T22:00:00Z">
          <w:r w:rsidDel="00096943">
            <w:rPr>
              <w:lang w:val="en-US"/>
            </w:rPr>
            <w:delText xml:space="preserve"> đều phải truy cập vào màn hình chi tiết trước.</w:delText>
          </w:r>
        </w:del>
      </w:ins>
    </w:p>
    <w:p w14:paraId="73BB6ABB" w14:textId="6B122B9D" w:rsidR="003610CA" w:rsidRPr="00933422" w:rsidDel="00096943" w:rsidRDefault="003610CA">
      <w:pPr>
        <w:spacing w:line="276" w:lineRule="auto"/>
        <w:rPr>
          <w:del w:id="16375" w:author="Tran Huan" w:date="2018-11-25T22:00:00Z"/>
          <w:lang w:val="en-US"/>
        </w:rPr>
        <w:pPrChange w:id="16376" w:author="phuong vu" w:date="2018-11-23T13:48:00Z">
          <w:pPr>
            <w:pStyle w:val="Heading6"/>
          </w:pPr>
        </w:pPrChange>
      </w:pPr>
    </w:p>
    <w:p w14:paraId="2E1B046D" w14:textId="4E23DF1A" w:rsidR="00070C2F" w:rsidDel="00096943" w:rsidRDefault="00070C2F">
      <w:pPr>
        <w:pStyle w:val="Heading6"/>
        <w:spacing w:line="276" w:lineRule="auto"/>
        <w:rPr>
          <w:del w:id="16377" w:author="Tran Huan" w:date="2018-11-25T22:00:00Z"/>
          <w:lang w:val="en-US"/>
        </w:rPr>
        <w:pPrChange w:id="16378" w:author="phuong vu" w:date="2018-11-23T13:48:00Z">
          <w:pPr>
            <w:pStyle w:val="Heading6"/>
          </w:pPr>
        </w:pPrChange>
      </w:pPr>
      <w:del w:id="16379" w:author="Tran Huan" w:date="2018-11-25T22:00:00Z">
        <w:r w:rsidDel="00096943">
          <w:rPr>
            <w:lang w:val="en-US"/>
          </w:rPr>
          <w:delText>Giao diện</w:delText>
        </w:r>
      </w:del>
    </w:p>
    <w:p w14:paraId="7A59FB21" w14:textId="60BF721E" w:rsidR="003C2D88" w:rsidDel="00096943" w:rsidRDefault="00323EED">
      <w:pPr>
        <w:keepNext/>
        <w:spacing w:line="276" w:lineRule="auto"/>
        <w:jc w:val="center"/>
        <w:rPr>
          <w:del w:id="16380" w:author="Tran Huan" w:date="2018-11-25T22:00:00Z"/>
        </w:rPr>
        <w:pPrChange w:id="16381" w:author="phuong vu" w:date="2018-11-23T13:48:00Z">
          <w:pPr>
            <w:keepNext/>
          </w:pPr>
        </w:pPrChange>
      </w:pPr>
      <w:ins w:id="16382" w:author="phuong vu" w:date="2018-11-21T22:14:00Z">
        <w:del w:id="16383" w:author="Tran Huan" w:date="2018-11-25T22:00:00Z">
          <w:r w:rsidDel="00096943">
            <w:rPr>
              <w:noProof/>
              <w:lang w:val="en-US"/>
            </w:rPr>
            <w:drawing>
              <wp:inline distT="0" distB="0" distL="0" distR="0" wp14:anchorId="46A48D75" wp14:editId="45CBAF0B">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del>
      </w:ins>
      <w:del w:id="16384" w:author="Tran Huan" w:date="2018-11-25T22:00:00Z">
        <w:r w:rsidR="003C2D88" w:rsidDel="00096943">
          <w:rPr>
            <w:noProof/>
            <w:lang w:val="en-US"/>
          </w:rPr>
          <w:drawing>
            <wp:inline distT="0" distB="0" distL="0" distR="0" wp14:anchorId="52AD5B8F" wp14:editId="32071755">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p w14:paraId="58CF6C74" w14:textId="36054815" w:rsidR="003C2D88" w:rsidRPr="000245EB" w:rsidDel="00096943" w:rsidRDefault="00080487">
      <w:pPr>
        <w:pStyle w:val="Caption"/>
        <w:spacing w:line="276" w:lineRule="auto"/>
        <w:rPr>
          <w:ins w:id="16385" w:author="phuong vu" w:date="2018-11-21T22:31:00Z"/>
          <w:del w:id="16386" w:author="Tran Huan" w:date="2018-11-25T22:00:00Z"/>
          <w:szCs w:val="26"/>
          <w:rPrChange w:id="16387" w:author="Tran Huan" w:date="2018-11-25T16:08:00Z">
            <w:rPr>
              <w:ins w:id="16388" w:author="phuong vu" w:date="2018-11-21T22:31:00Z"/>
              <w:del w:id="16389" w:author="Tran Huan" w:date="2018-11-25T22:00:00Z"/>
              <w:lang w:val="en-US"/>
            </w:rPr>
          </w:rPrChange>
        </w:rPr>
        <w:pPrChange w:id="16390" w:author="phuong vu" w:date="2018-11-23T13:48:00Z">
          <w:pPr>
            <w:pStyle w:val="Caption"/>
            <w:spacing w:line="276" w:lineRule="auto"/>
          </w:pPr>
        </w:pPrChange>
      </w:pPr>
      <w:del w:id="16391" w:author="Tran Huan" w:date="2018-11-25T22:00:00Z">
        <w:r w:rsidDel="00096943">
          <w:rPr>
            <w:i/>
            <w:iCs w:val="0"/>
            <w:noProof/>
            <w:lang w:val="en-US"/>
          </w:rPr>
          <mc:AlternateContent>
            <mc:Choice Requires="wpg">
              <w:drawing>
                <wp:anchor distT="0" distB="0" distL="114300" distR="114300" simplePos="0" relativeHeight="251674624" behindDoc="0" locked="0" layoutInCell="1" allowOverlap="1" wp14:anchorId="78A971BC" wp14:editId="5516E5A7">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64">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9B867D" id="Group 60" o:spid="_x0000_s1026" style="position:absolute;margin-left:57.65pt;margin-top:25.2pt;width:335.2pt;height:40.8pt;z-index:251674624;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">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">
                    <v:imagedata r:id="rId67" o:title="" cropbottom="10742f" cropleft="38351f" cropright="7f"/>
                    <v:path arrowok="t"/>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">
                    <v:imagedata r:id="rId68" o:title=""/>
                    <v:path arrowok="t"/>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">
                    <v:imagedata r:id="rId69" o:title="" croptop="5145f" cropbottom="11500f" cropleft="14138f" cropright="11566f"/>
                    <v:path arrowok="t"/>
                  </v:shape>
                  <w10:wrap type="topAndBottom"/>
                </v:group>
              </w:pict>
            </mc:Fallback>
          </mc:AlternateContent>
        </w:r>
      </w:del>
      <w:ins w:id="16392" w:author="phuong vu" w:date="2018-11-21T22:36:00Z">
        <w:del w:id="16393" w:author="Tran Huan" w:date="2018-11-25T22:00:00Z">
          <w:r w:rsidR="00834A8A" w:rsidDel="00096943">
            <w:rPr>
              <w:i/>
              <w:iCs w:val="0"/>
              <w:noProof/>
              <w:lang w:val="en-US"/>
            </w:rPr>
            <mc:AlternateContent>
              <mc:Choice Requires="wps">
                <w:drawing>
                  <wp:anchor distT="0" distB="0" distL="114300" distR="114300" simplePos="0" relativeHeight="251676672" behindDoc="0" locked="0" layoutInCell="1" allowOverlap="1" wp14:anchorId="5F91CF46" wp14:editId="6A752656">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3508164" w:rsidR="00BA6170" w:rsidRPr="00834A8A" w:rsidRDefault="00BA6170" w:rsidP="000D1FDC">
                                <w:pPr>
                                  <w:pStyle w:val="Caption"/>
                                  <w:rPr>
                                    <w:noProof/>
                                    <w:szCs w:val="26"/>
                                    <w:lang w:val="en-US"/>
                                    <w:rPrChange w:id="16394" w:author="phuong vu" w:date="2018-11-21T22:36:00Z">
                                      <w:rPr>
                                        <w:noProof/>
                                      </w:rPr>
                                    </w:rPrChange>
                                  </w:rPr>
                                  <w:pPrChange w:id="16395" w:author="Tran Huan" w:date="2018-11-25T23:36:00Z">
                                    <w:pPr>
                                      <w:pStyle w:val="Caption"/>
                                    </w:pPr>
                                  </w:pPrChange>
                                </w:pPr>
                                <w:bookmarkStart w:id="16396" w:name="_Toc530951459"/>
                                <w:ins w:id="16397" w:author="phuong vu" w:date="2018-11-21T22:36:00Z">
                                  <w:r>
                                    <w:t xml:space="preserve">Hình </w:t>
                                  </w:r>
                                </w:ins>
                                <w:ins w:id="16398" w:author="phuong vu" w:date="2018-11-22T18:14:00Z">
                                  <w:r>
                                    <w:fldChar w:fldCharType="begin"/>
                                  </w:r>
                                  <w:r>
                                    <w:instrText xml:space="preserve"> STYLEREF 1 \s </w:instrText>
                                  </w:r>
                                </w:ins>
                                <w:r>
                                  <w:fldChar w:fldCharType="separate"/>
                                </w:r>
                                <w:r>
                                  <w:rPr>
                                    <w:noProof/>
                                  </w:rPr>
                                  <w:t>3</w:t>
                                </w:r>
                                <w:ins w:id="16399" w:author="phuong vu" w:date="2018-11-22T18:14:00Z">
                                  <w:r>
                                    <w:fldChar w:fldCharType="end"/>
                                  </w:r>
                                  <w:r>
                                    <w:t>.</w:t>
                                  </w:r>
                                  <w:r>
                                    <w:fldChar w:fldCharType="begin"/>
                                  </w:r>
                                  <w:r>
                                    <w:instrText xml:space="preserve"> SEQ Hình \* ARABIC \s 1 </w:instrText>
                                  </w:r>
                                </w:ins>
                                <w:r>
                                  <w:fldChar w:fldCharType="separate"/>
                                </w:r>
                                <w:ins w:id="16400" w:author="phuong vu" w:date="2018-11-22T18:14:00Z">
                                  <w:r>
                                    <w:rPr>
                                      <w:noProof/>
                                    </w:rPr>
                                    <w:t>15</w:t>
                                  </w:r>
                                  <w:r>
                                    <w:fldChar w:fldCharType="end"/>
                                  </w:r>
                                </w:ins>
                                <w:ins w:id="16401" w:author="phuong vu" w:date="2018-11-21T22:36:00Z">
                                  <w:r>
                                    <w:rPr>
                                      <w:lang w:val="en-US"/>
                                    </w:rPr>
                                    <w:t xml:space="preserve"> Các chức năng ứng với biên nhận</w:t>
                                  </w:r>
                                </w:ins>
                                <w:bookmarkEnd w:id="16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8" type="#_x0000_t202" style="position:absolute;left:0;text-align:left;margin-left:21.1pt;margin-top:69.1pt;width:436.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23508164" w:rsidR="00BA6170" w:rsidRPr="00834A8A" w:rsidRDefault="00BA6170" w:rsidP="000D1FDC">
                          <w:pPr>
                            <w:pStyle w:val="Caption"/>
                            <w:rPr>
                              <w:noProof/>
                              <w:szCs w:val="26"/>
                              <w:lang w:val="en-US"/>
                              <w:rPrChange w:id="16402" w:author="phuong vu" w:date="2018-11-21T22:36:00Z">
                                <w:rPr>
                                  <w:noProof/>
                                </w:rPr>
                              </w:rPrChange>
                            </w:rPr>
                            <w:pPrChange w:id="16403" w:author="Tran Huan" w:date="2018-11-25T23:36:00Z">
                              <w:pPr>
                                <w:pStyle w:val="Caption"/>
                              </w:pPr>
                            </w:pPrChange>
                          </w:pPr>
                          <w:bookmarkStart w:id="16404" w:name="_Toc530951459"/>
                          <w:ins w:id="16405" w:author="phuong vu" w:date="2018-11-21T22:36:00Z">
                            <w:r>
                              <w:t xml:space="preserve">Hình </w:t>
                            </w:r>
                          </w:ins>
                          <w:ins w:id="16406" w:author="phuong vu" w:date="2018-11-22T18:14:00Z">
                            <w:r>
                              <w:fldChar w:fldCharType="begin"/>
                            </w:r>
                            <w:r>
                              <w:instrText xml:space="preserve"> STYLEREF 1 \s </w:instrText>
                            </w:r>
                          </w:ins>
                          <w:r>
                            <w:fldChar w:fldCharType="separate"/>
                          </w:r>
                          <w:r>
                            <w:rPr>
                              <w:noProof/>
                            </w:rPr>
                            <w:t>3</w:t>
                          </w:r>
                          <w:ins w:id="16407" w:author="phuong vu" w:date="2018-11-22T18:14:00Z">
                            <w:r>
                              <w:fldChar w:fldCharType="end"/>
                            </w:r>
                            <w:r>
                              <w:t>.</w:t>
                            </w:r>
                            <w:r>
                              <w:fldChar w:fldCharType="begin"/>
                            </w:r>
                            <w:r>
                              <w:instrText xml:space="preserve"> SEQ Hình \* ARABIC \s 1 </w:instrText>
                            </w:r>
                          </w:ins>
                          <w:r>
                            <w:fldChar w:fldCharType="separate"/>
                          </w:r>
                          <w:ins w:id="16408" w:author="phuong vu" w:date="2018-11-22T18:14:00Z">
                            <w:r>
                              <w:rPr>
                                <w:noProof/>
                              </w:rPr>
                              <w:t>15</w:t>
                            </w:r>
                            <w:r>
                              <w:fldChar w:fldCharType="end"/>
                            </w:r>
                          </w:ins>
                          <w:ins w:id="16409" w:author="phuong vu" w:date="2018-11-21T22:36:00Z">
                            <w:r>
                              <w:rPr>
                                <w:lang w:val="en-US"/>
                              </w:rPr>
                              <w:t xml:space="preserve"> Các chức năng ứng với biên nhận</w:t>
                            </w:r>
                          </w:ins>
                          <w:bookmarkEnd w:id="16404"/>
                        </w:p>
                      </w:txbxContent>
                    </v:textbox>
                    <w10:wrap type="topAndBottom"/>
                  </v:shape>
                </w:pict>
              </mc:Fallback>
            </mc:AlternateContent>
          </w:r>
        </w:del>
      </w:ins>
      <w:del w:id="16410" w:author="Tran Huan" w:date="2018-11-25T22:00:00Z">
        <w:r w:rsidR="003C2D88" w:rsidRPr="009B63D4" w:rsidDel="00096943">
          <w:rPr>
            <w:szCs w:val="26"/>
          </w:rPr>
          <w:delText xml:space="preserve">Hình </w:delText>
        </w:r>
      </w:del>
      <w:ins w:id="16411" w:author="phuong vu" w:date="2018-11-22T18:14:00Z">
        <w:del w:id="16412" w:author="Tran Huan" w:date="2018-11-25T22:00:00Z">
          <w:r w:rsidR="00627671" w:rsidDel="00096943">
            <w:rPr>
              <w:i/>
              <w:iCs w:val="0"/>
            </w:rPr>
            <w:fldChar w:fldCharType="begin"/>
          </w:r>
          <w:r w:rsidR="00627671" w:rsidDel="00096943">
            <w:rPr>
              <w:szCs w:val="26"/>
            </w:rPr>
            <w:delInstrText xml:space="preserve"> STYLEREF 1 \s </w:delInstrText>
          </w:r>
        </w:del>
      </w:ins>
      <w:del w:id="16413" w:author="Tran Huan" w:date="2018-11-25T22:00:00Z">
        <w:r w:rsidR="00627671" w:rsidDel="00096943">
          <w:rPr>
            <w:i/>
            <w:iCs w:val="0"/>
          </w:rPr>
          <w:fldChar w:fldCharType="separate"/>
        </w:r>
        <w:r w:rsidR="00627671" w:rsidDel="00096943">
          <w:rPr>
            <w:noProof/>
            <w:szCs w:val="26"/>
          </w:rPr>
          <w:delText>3</w:delText>
        </w:r>
      </w:del>
      <w:ins w:id="16414" w:author="phuong vu" w:date="2018-11-22T18:14:00Z">
        <w:del w:id="16415"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6416" w:author="Tran Huan" w:date="2018-11-25T22:00:00Z">
        <w:r w:rsidR="00627671" w:rsidDel="00096943">
          <w:rPr>
            <w:i/>
            <w:iCs w:val="0"/>
          </w:rPr>
          <w:fldChar w:fldCharType="separate"/>
        </w:r>
      </w:del>
      <w:ins w:id="16417" w:author="phuong vu" w:date="2018-11-22T18:14:00Z">
        <w:del w:id="16418" w:author="Tran Huan" w:date="2018-11-25T22:00:00Z">
          <w:r w:rsidR="00627671" w:rsidDel="00096943">
            <w:rPr>
              <w:noProof/>
              <w:szCs w:val="26"/>
            </w:rPr>
            <w:delText>16</w:delText>
          </w:r>
          <w:r w:rsidR="00627671" w:rsidDel="00096943">
            <w:rPr>
              <w:i/>
              <w:iCs w:val="0"/>
            </w:rPr>
            <w:fldChar w:fldCharType="end"/>
          </w:r>
        </w:del>
      </w:ins>
      <w:del w:id="16419"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10</w:delText>
        </w:r>
        <w:r w:rsidR="006C103E" w:rsidDel="00096943">
          <w:rPr>
            <w:i/>
            <w:iCs w:val="0"/>
          </w:rPr>
          <w:fldChar w:fldCharType="end"/>
        </w:r>
        <w:r w:rsidR="003C2D88" w:rsidRPr="000245EB" w:rsidDel="00096943">
          <w:rPr>
            <w:iCs w:val="0"/>
            <w:rPrChange w:id="16420" w:author="Tran Huan" w:date="2018-11-25T16:08:00Z">
              <w:rPr>
                <w:lang w:val="en-US"/>
              </w:rPr>
            </w:rPrChange>
          </w:rPr>
          <w:delText xml:space="preserve"> Giao diện chi tiết biên nhận</w:delText>
        </w:r>
      </w:del>
    </w:p>
    <w:p w14:paraId="27F441FD" w14:textId="54675868" w:rsidR="002D2471" w:rsidRPr="000245EB" w:rsidDel="00096943" w:rsidRDefault="002D2471">
      <w:pPr>
        <w:spacing w:line="276" w:lineRule="auto"/>
        <w:rPr>
          <w:del w:id="16421" w:author="Tran Huan" w:date="2018-11-25T22:00:00Z"/>
          <w:rPrChange w:id="16422" w:author="Tran Huan" w:date="2018-11-25T16:08:00Z">
            <w:rPr>
              <w:del w:id="16423" w:author="Tran Huan" w:date="2018-11-25T22:00:00Z"/>
              <w:lang w:val="en-US"/>
            </w:rPr>
          </w:rPrChange>
        </w:rPr>
        <w:pPrChange w:id="16424" w:author="phuong vu" w:date="2018-11-23T13:48:00Z">
          <w:pPr>
            <w:spacing w:line="276" w:lineRule="auto"/>
          </w:pPr>
        </w:pPrChange>
      </w:pPr>
      <w:ins w:id="16425" w:author="phuong vu" w:date="2018-11-21T22:31:00Z">
        <w:del w:id="16426" w:author="Tran Huan" w:date="2018-11-25T22:00:00Z">
          <w:r w:rsidRPr="002D2471" w:rsidDel="00096943">
            <w:rPr>
              <w:noProof/>
            </w:rPr>
            <w:delText xml:space="preserve"> </w:delText>
          </w:r>
        </w:del>
      </w:ins>
      <w:ins w:id="16427" w:author="phuong vu" w:date="2018-11-21T22:34:00Z">
        <w:del w:id="16428" w:author="Tran Huan" w:date="2018-11-25T22:00:00Z">
          <w:r w:rsidR="00834A8A" w:rsidRPr="00834A8A" w:rsidDel="00096943">
            <w:rPr>
              <w:noProof/>
            </w:rPr>
            <w:delText xml:space="preserve"> </w:delText>
          </w:r>
        </w:del>
      </w:ins>
    </w:p>
    <w:p w14:paraId="5D8585D7" w14:textId="6C20F2E3" w:rsidR="00070C2F" w:rsidDel="00096943" w:rsidRDefault="00070C2F">
      <w:pPr>
        <w:pStyle w:val="Heading6"/>
        <w:spacing w:line="276" w:lineRule="auto"/>
        <w:rPr>
          <w:ins w:id="16429" w:author="phuong vu" w:date="2018-11-21T22:09:00Z"/>
          <w:del w:id="16430" w:author="Tran Huan" w:date="2018-11-25T22:00:00Z"/>
          <w:lang w:val="en-US"/>
        </w:rPr>
        <w:pPrChange w:id="16431" w:author="phuong vu" w:date="2018-11-23T13:48:00Z">
          <w:pPr>
            <w:pStyle w:val="Heading6"/>
          </w:pPr>
        </w:pPrChange>
      </w:pPr>
      <w:del w:id="16432"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565D22" w:rsidDel="00096943" w14:paraId="4D7B82A8" w14:textId="6CD64DA8" w:rsidTr="00565D22">
        <w:trPr>
          <w:ins w:id="16433" w:author="phuong vu" w:date="2018-11-21T22:09:00Z"/>
          <w:del w:id="16434" w:author="Tran Huan" w:date="2018-11-25T22:00:00Z"/>
        </w:trPr>
        <w:tc>
          <w:tcPr>
            <w:tcW w:w="805" w:type="dxa"/>
            <w:vAlign w:val="center"/>
          </w:tcPr>
          <w:p w14:paraId="0E2CA14F" w14:textId="4712D3FE" w:rsidR="00565D22" w:rsidRPr="007F1EF1" w:rsidDel="00096943" w:rsidRDefault="00565D22">
            <w:pPr>
              <w:spacing w:line="276" w:lineRule="auto"/>
              <w:jc w:val="center"/>
              <w:rPr>
                <w:ins w:id="16435" w:author="phuong vu" w:date="2018-11-21T22:09:00Z"/>
                <w:del w:id="16436" w:author="Tran Huan" w:date="2018-11-25T22:00:00Z"/>
                <w:b/>
                <w:lang w:val="en-US"/>
              </w:rPr>
              <w:pPrChange w:id="16437" w:author="phuong vu" w:date="2018-11-23T13:48:00Z">
                <w:pPr>
                  <w:spacing w:line="360" w:lineRule="auto"/>
                  <w:jc w:val="center"/>
                </w:pPr>
              </w:pPrChange>
            </w:pPr>
            <w:ins w:id="16438" w:author="phuong vu" w:date="2018-11-21T22:09:00Z">
              <w:del w:id="16439" w:author="Tran Huan" w:date="2018-11-25T22:00:00Z">
                <w:r w:rsidRPr="007F1EF1" w:rsidDel="00096943">
                  <w:rPr>
                    <w:b/>
                    <w:lang w:val="en-US"/>
                  </w:rPr>
                  <w:delText>STT</w:delText>
                </w:r>
              </w:del>
            </w:ins>
          </w:p>
        </w:tc>
        <w:tc>
          <w:tcPr>
            <w:tcW w:w="1980" w:type="dxa"/>
            <w:vAlign w:val="center"/>
          </w:tcPr>
          <w:p w14:paraId="6135096C" w14:textId="57ECCDF6" w:rsidR="00565D22" w:rsidRPr="007F1EF1" w:rsidDel="00096943" w:rsidRDefault="00565D22">
            <w:pPr>
              <w:spacing w:line="276" w:lineRule="auto"/>
              <w:jc w:val="center"/>
              <w:rPr>
                <w:ins w:id="16440" w:author="phuong vu" w:date="2018-11-21T22:09:00Z"/>
                <w:del w:id="16441" w:author="Tran Huan" w:date="2018-11-25T22:00:00Z"/>
                <w:b/>
                <w:lang w:val="en-US"/>
              </w:rPr>
              <w:pPrChange w:id="16442" w:author="phuong vu" w:date="2018-11-23T13:48:00Z">
                <w:pPr>
                  <w:spacing w:line="360" w:lineRule="auto"/>
                  <w:jc w:val="center"/>
                </w:pPr>
              </w:pPrChange>
            </w:pPr>
            <w:ins w:id="16443" w:author="phuong vu" w:date="2018-11-21T22:09:00Z">
              <w:del w:id="16444" w:author="Tran Huan" w:date="2018-11-25T22:00:00Z">
                <w:r w:rsidRPr="007F1EF1" w:rsidDel="00096943">
                  <w:rPr>
                    <w:b/>
                    <w:lang w:val="en-US"/>
                  </w:rPr>
                  <w:delText>Loại điều khiển</w:delText>
                </w:r>
              </w:del>
            </w:ins>
          </w:p>
        </w:tc>
        <w:tc>
          <w:tcPr>
            <w:tcW w:w="2970" w:type="dxa"/>
            <w:vAlign w:val="center"/>
          </w:tcPr>
          <w:p w14:paraId="4AB75724" w14:textId="23F0B3E2" w:rsidR="00565D22" w:rsidRPr="007F1EF1" w:rsidDel="00096943" w:rsidRDefault="00565D22">
            <w:pPr>
              <w:spacing w:line="276" w:lineRule="auto"/>
              <w:jc w:val="center"/>
              <w:rPr>
                <w:ins w:id="16445" w:author="phuong vu" w:date="2018-11-21T22:09:00Z"/>
                <w:del w:id="16446" w:author="Tran Huan" w:date="2018-11-25T22:00:00Z"/>
                <w:b/>
                <w:lang w:val="en-US"/>
              </w:rPr>
              <w:pPrChange w:id="16447" w:author="phuong vu" w:date="2018-11-23T13:48:00Z">
                <w:pPr>
                  <w:spacing w:line="360" w:lineRule="auto"/>
                  <w:jc w:val="center"/>
                </w:pPr>
              </w:pPrChange>
            </w:pPr>
            <w:ins w:id="16448" w:author="phuong vu" w:date="2018-11-21T22:09:00Z">
              <w:del w:id="16449" w:author="Tran Huan" w:date="2018-11-25T22:00:00Z">
                <w:r w:rsidRPr="007F1EF1" w:rsidDel="00096943">
                  <w:rPr>
                    <w:b/>
                    <w:lang w:val="en-US"/>
                  </w:rPr>
                  <w:delText>Nội dung thực hiện</w:delText>
                </w:r>
              </w:del>
            </w:ins>
          </w:p>
        </w:tc>
        <w:tc>
          <w:tcPr>
            <w:tcW w:w="1266" w:type="dxa"/>
            <w:vAlign w:val="center"/>
          </w:tcPr>
          <w:p w14:paraId="7696D0EC" w14:textId="45855C6B" w:rsidR="00565D22" w:rsidRPr="007F1EF1" w:rsidDel="00096943" w:rsidRDefault="00565D22">
            <w:pPr>
              <w:spacing w:line="276" w:lineRule="auto"/>
              <w:jc w:val="center"/>
              <w:rPr>
                <w:ins w:id="16450" w:author="phuong vu" w:date="2018-11-21T22:09:00Z"/>
                <w:del w:id="16451" w:author="Tran Huan" w:date="2018-11-25T22:00:00Z"/>
                <w:b/>
                <w:lang w:val="en-US"/>
              </w:rPr>
              <w:pPrChange w:id="16452" w:author="phuong vu" w:date="2018-11-23T13:48:00Z">
                <w:pPr>
                  <w:spacing w:line="360" w:lineRule="auto"/>
                  <w:jc w:val="center"/>
                </w:pPr>
              </w:pPrChange>
            </w:pPr>
            <w:ins w:id="16453" w:author="phuong vu" w:date="2018-11-21T22:09:00Z">
              <w:del w:id="16454" w:author="Tran Huan" w:date="2018-11-25T22:00:00Z">
                <w:r w:rsidRPr="007F1EF1" w:rsidDel="00096943">
                  <w:rPr>
                    <w:b/>
                    <w:lang w:val="en-US"/>
                  </w:rPr>
                  <w:delText>Giá trị mặc định</w:delText>
                </w:r>
              </w:del>
            </w:ins>
          </w:p>
        </w:tc>
        <w:tc>
          <w:tcPr>
            <w:tcW w:w="1756" w:type="dxa"/>
            <w:vAlign w:val="center"/>
          </w:tcPr>
          <w:p w14:paraId="12D9ED91" w14:textId="28374EC9" w:rsidR="00565D22" w:rsidRPr="007F1EF1" w:rsidDel="00096943" w:rsidRDefault="00565D22">
            <w:pPr>
              <w:spacing w:line="276" w:lineRule="auto"/>
              <w:jc w:val="center"/>
              <w:rPr>
                <w:ins w:id="16455" w:author="phuong vu" w:date="2018-11-21T22:09:00Z"/>
                <w:del w:id="16456" w:author="Tran Huan" w:date="2018-11-25T22:00:00Z"/>
                <w:b/>
                <w:lang w:val="en-US"/>
              </w:rPr>
              <w:pPrChange w:id="16457" w:author="phuong vu" w:date="2018-11-23T13:48:00Z">
                <w:pPr>
                  <w:spacing w:line="360" w:lineRule="auto"/>
                  <w:jc w:val="center"/>
                </w:pPr>
              </w:pPrChange>
            </w:pPr>
            <w:ins w:id="16458" w:author="phuong vu" w:date="2018-11-21T22:09:00Z">
              <w:del w:id="16459" w:author="Tran Huan" w:date="2018-11-25T22:00:00Z">
                <w:r w:rsidRPr="007F1EF1" w:rsidDel="00096943">
                  <w:rPr>
                    <w:b/>
                    <w:lang w:val="en-US"/>
                  </w:rPr>
                  <w:delText>Lưu ý</w:delText>
                </w:r>
              </w:del>
            </w:ins>
          </w:p>
        </w:tc>
      </w:tr>
      <w:tr w:rsidR="00565D22" w:rsidDel="00096943" w14:paraId="0D18E1CA" w14:textId="04E1F217" w:rsidTr="00565D22">
        <w:trPr>
          <w:ins w:id="16460" w:author="phuong vu" w:date="2018-11-21T22:09:00Z"/>
          <w:del w:id="16461" w:author="Tran Huan" w:date="2018-11-25T22:00:00Z"/>
        </w:trPr>
        <w:tc>
          <w:tcPr>
            <w:tcW w:w="805" w:type="dxa"/>
          </w:tcPr>
          <w:p w14:paraId="16503C9A" w14:textId="746E21A9" w:rsidR="00565D22" w:rsidDel="00096943" w:rsidRDefault="00565D22">
            <w:pPr>
              <w:spacing w:line="276" w:lineRule="auto"/>
              <w:jc w:val="center"/>
              <w:rPr>
                <w:ins w:id="16462" w:author="phuong vu" w:date="2018-11-21T22:09:00Z"/>
                <w:del w:id="16463" w:author="Tran Huan" w:date="2018-11-25T22:00:00Z"/>
                <w:lang w:val="en-US"/>
              </w:rPr>
              <w:pPrChange w:id="16464" w:author="phuong vu" w:date="2018-11-23T13:48:00Z">
                <w:pPr>
                  <w:spacing w:line="360" w:lineRule="auto"/>
                  <w:jc w:val="center"/>
                </w:pPr>
              </w:pPrChange>
            </w:pPr>
            <w:ins w:id="16465" w:author="phuong vu" w:date="2018-11-21T22:09:00Z">
              <w:del w:id="16466" w:author="Tran Huan" w:date="2018-11-25T22:00:00Z">
                <w:r w:rsidDel="00096943">
                  <w:rPr>
                    <w:lang w:val="en-US"/>
                  </w:rPr>
                  <w:delText>1</w:delText>
                </w:r>
              </w:del>
            </w:ins>
          </w:p>
        </w:tc>
        <w:tc>
          <w:tcPr>
            <w:tcW w:w="1980" w:type="dxa"/>
          </w:tcPr>
          <w:p w14:paraId="1F31A40F" w14:textId="400E4582" w:rsidR="00565D22" w:rsidDel="00096943" w:rsidRDefault="00565D22">
            <w:pPr>
              <w:spacing w:line="276" w:lineRule="auto"/>
              <w:rPr>
                <w:ins w:id="16467" w:author="phuong vu" w:date="2018-11-21T22:09:00Z"/>
                <w:del w:id="16468" w:author="Tran Huan" w:date="2018-11-25T22:00:00Z"/>
                <w:lang w:val="en-US"/>
              </w:rPr>
              <w:pPrChange w:id="16469" w:author="phuong vu" w:date="2018-11-23T13:48:00Z">
                <w:pPr>
                  <w:spacing w:line="360" w:lineRule="auto"/>
                </w:pPr>
              </w:pPrChange>
            </w:pPr>
            <w:ins w:id="16470" w:author="phuong vu" w:date="2018-11-21T22:09:00Z">
              <w:del w:id="16471" w:author="Tran Huan" w:date="2018-11-25T22:00:00Z">
                <w:r w:rsidDel="00096943">
                  <w:rPr>
                    <w:lang w:val="en-US"/>
                  </w:rPr>
                  <w:delText>span</w:delText>
                </w:r>
              </w:del>
            </w:ins>
          </w:p>
        </w:tc>
        <w:tc>
          <w:tcPr>
            <w:tcW w:w="2970" w:type="dxa"/>
          </w:tcPr>
          <w:p w14:paraId="4E6F8B32" w14:textId="76C2773A" w:rsidR="00565D22" w:rsidDel="00096943" w:rsidRDefault="00565D22">
            <w:pPr>
              <w:spacing w:line="276" w:lineRule="auto"/>
              <w:rPr>
                <w:ins w:id="16472" w:author="phuong vu" w:date="2018-11-21T22:09:00Z"/>
                <w:del w:id="16473" w:author="Tran Huan" w:date="2018-11-25T22:00:00Z"/>
                <w:lang w:val="en-US"/>
              </w:rPr>
              <w:pPrChange w:id="16474" w:author="phuong vu" w:date="2018-11-23T13:48:00Z">
                <w:pPr>
                  <w:spacing w:line="360" w:lineRule="auto"/>
                </w:pPr>
              </w:pPrChange>
            </w:pPr>
            <w:ins w:id="16475" w:author="phuong vu" w:date="2018-11-21T22:09:00Z">
              <w:del w:id="16476" w:author="Tran Huan" w:date="2018-11-25T22:00:00Z">
                <w:r w:rsidDel="00096943">
                  <w:rPr>
                    <w:lang w:val="en-US"/>
                  </w:rPr>
                  <w:delText xml:space="preserve">Trạng thái </w:delText>
                </w:r>
              </w:del>
            </w:ins>
            <w:ins w:id="16477" w:author="phuong vu" w:date="2018-11-21T22:14:00Z">
              <w:del w:id="16478" w:author="Tran Huan" w:date="2018-11-25T22:00:00Z">
                <w:r w:rsidR="00323EED" w:rsidDel="00096943">
                  <w:rPr>
                    <w:lang w:val="en-US"/>
                  </w:rPr>
                  <w:delText>biên nhận</w:delText>
                </w:r>
              </w:del>
            </w:ins>
          </w:p>
        </w:tc>
        <w:tc>
          <w:tcPr>
            <w:tcW w:w="1266" w:type="dxa"/>
          </w:tcPr>
          <w:p w14:paraId="283BDC66" w14:textId="1D64E54F" w:rsidR="00565D22" w:rsidDel="00096943" w:rsidRDefault="00565D22">
            <w:pPr>
              <w:spacing w:line="276" w:lineRule="auto"/>
              <w:rPr>
                <w:ins w:id="16479" w:author="phuong vu" w:date="2018-11-21T22:09:00Z"/>
                <w:del w:id="16480" w:author="Tran Huan" w:date="2018-11-25T22:00:00Z"/>
                <w:lang w:val="en-US"/>
              </w:rPr>
              <w:pPrChange w:id="16481" w:author="phuong vu" w:date="2018-11-23T13:48:00Z">
                <w:pPr>
                  <w:spacing w:line="360" w:lineRule="auto"/>
                </w:pPr>
              </w:pPrChange>
            </w:pPr>
          </w:p>
        </w:tc>
        <w:tc>
          <w:tcPr>
            <w:tcW w:w="1756" w:type="dxa"/>
          </w:tcPr>
          <w:p w14:paraId="1B8309BA" w14:textId="42BDC2AB" w:rsidR="00565D22" w:rsidDel="00096943" w:rsidRDefault="00565D22">
            <w:pPr>
              <w:spacing w:line="276" w:lineRule="auto"/>
              <w:rPr>
                <w:ins w:id="16482" w:author="phuong vu" w:date="2018-11-21T22:09:00Z"/>
                <w:del w:id="16483" w:author="Tran Huan" w:date="2018-11-25T22:00:00Z"/>
                <w:lang w:val="en-US"/>
              </w:rPr>
              <w:pPrChange w:id="16484" w:author="phuong vu" w:date="2018-11-23T13:48:00Z">
                <w:pPr>
                  <w:spacing w:line="360" w:lineRule="auto"/>
                </w:pPr>
              </w:pPrChange>
            </w:pPr>
          </w:p>
        </w:tc>
      </w:tr>
      <w:tr w:rsidR="00565D22" w:rsidDel="00096943" w14:paraId="181FA7C4" w14:textId="54183212" w:rsidTr="00565D22">
        <w:trPr>
          <w:ins w:id="16485" w:author="phuong vu" w:date="2018-11-21T22:09:00Z"/>
          <w:del w:id="16486" w:author="Tran Huan" w:date="2018-11-25T22:00:00Z"/>
        </w:trPr>
        <w:tc>
          <w:tcPr>
            <w:tcW w:w="805" w:type="dxa"/>
          </w:tcPr>
          <w:p w14:paraId="104D75D8" w14:textId="0A035FC2" w:rsidR="00565D22" w:rsidDel="00096943" w:rsidRDefault="00323EED">
            <w:pPr>
              <w:spacing w:line="276" w:lineRule="auto"/>
              <w:jc w:val="center"/>
              <w:rPr>
                <w:ins w:id="16487" w:author="phuong vu" w:date="2018-11-21T22:09:00Z"/>
                <w:del w:id="16488" w:author="Tran Huan" w:date="2018-11-25T22:00:00Z"/>
                <w:lang w:val="en-US"/>
              </w:rPr>
              <w:pPrChange w:id="16489" w:author="phuong vu" w:date="2018-11-23T13:48:00Z">
                <w:pPr>
                  <w:spacing w:line="360" w:lineRule="auto"/>
                  <w:jc w:val="center"/>
                </w:pPr>
              </w:pPrChange>
            </w:pPr>
            <w:ins w:id="16490" w:author="phuong vu" w:date="2018-11-21T22:14:00Z">
              <w:del w:id="16491" w:author="Tran Huan" w:date="2018-11-25T22:00:00Z">
                <w:r w:rsidDel="00096943">
                  <w:rPr>
                    <w:lang w:val="en-US"/>
                  </w:rPr>
                  <w:delText>2</w:delText>
                </w:r>
              </w:del>
            </w:ins>
          </w:p>
        </w:tc>
        <w:tc>
          <w:tcPr>
            <w:tcW w:w="1980" w:type="dxa"/>
          </w:tcPr>
          <w:p w14:paraId="06AE8815" w14:textId="3E7D5A56" w:rsidR="00565D22" w:rsidDel="00096943" w:rsidRDefault="00565D22">
            <w:pPr>
              <w:spacing w:line="276" w:lineRule="auto"/>
              <w:rPr>
                <w:ins w:id="16492" w:author="phuong vu" w:date="2018-11-21T22:09:00Z"/>
                <w:del w:id="16493" w:author="Tran Huan" w:date="2018-11-25T22:00:00Z"/>
                <w:lang w:val="en-US"/>
              </w:rPr>
              <w:pPrChange w:id="16494" w:author="phuong vu" w:date="2018-11-23T13:48:00Z">
                <w:pPr>
                  <w:spacing w:line="360" w:lineRule="auto"/>
                </w:pPr>
              </w:pPrChange>
            </w:pPr>
            <w:ins w:id="16495" w:author="phuong vu" w:date="2018-11-21T22:09:00Z">
              <w:del w:id="16496" w:author="Tran Huan" w:date="2018-11-25T22:00:00Z">
                <w:r w:rsidDel="00096943">
                  <w:rPr>
                    <w:lang w:val="en-US"/>
                  </w:rPr>
                  <w:delText>span</w:delText>
                </w:r>
              </w:del>
            </w:ins>
          </w:p>
        </w:tc>
        <w:tc>
          <w:tcPr>
            <w:tcW w:w="2970" w:type="dxa"/>
          </w:tcPr>
          <w:p w14:paraId="21986797" w14:textId="645B2922" w:rsidR="00565D22" w:rsidDel="00096943" w:rsidRDefault="00565D22">
            <w:pPr>
              <w:spacing w:line="276" w:lineRule="auto"/>
              <w:rPr>
                <w:ins w:id="16497" w:author="phuong vu" w:date="2018-11-21T22:14:00Z"/>
                <w:del w:id="16498" w:author="Tran Huan" w:date="2018-11-25T22:00:00Z"/>
                <w:lang w:val="en-US"/>
              </w:rPr>
              <w:pPrChange w:id="16499" w:author="phuong vu" w:date="2018-11-23T13:48:00Z">
                <w:pPr>
                  <w:spacing w:line="360" w:lineRule="auto"/>
                </w:pPr>
              </w:pPrChange>
            </w:pPr>
            <w:ins w:id="16500" w:author="phuong vu" w:date="2018-11-21T22:09:00Z">
              <w:del w:id="16501" w:author="Tran Huan" w:date="2018-11-25T22:00:00Z">
                <w:r w:rsidDel="00096943">
                  <w:rPr>
                    <w:lang w:val="en-US"/>
                  </w:rPr>
                  <w:delText xml:space="preserve">Hiển thị thông tin </w:delText>
                </w:r>
              </w:del>
            </w:ins>
            <w:ins w:id="16502" w:author="phuong vu" w:date="2018-11-21T22:14:00Z">
              <w:del w:id="16503" w:author="Tran Huan" w:date="2018-11-25T22:00:00Z">
                <w:r w:rsidR="00323EED" w:rsidDel="00096943">
                  <w:rPr>
                    <w:lang w:val="en-US"/>
                  </w:rPr>
                  <w:delText>biên nhận</w:delText>
                </w:r>
              </w:del>
            </w:ins>
            <w:ins w:id="16504" w:author="phuong vu" w:date="2018-11-21T22:15:00Z">
              <w:del w:id="16505" w:author="Tran Huan" w:date="2018-11-25T22:00:00Z">
                <w:r w:rsidR="00323EED" w:rsidDel="00096943">
                  <w:rPr>
                    <w:lang w:val="en-US"/>
                  </w:rPr>
                  <w:delText>:</w:delText>
                </w:r>
              </w:del>
            </w:ins>
          </w:p>
          <w:p w14:paraId="419C7748" w14:textId="5C16935A" w:rsidR="00323EED" w:rsidDel="00096943" w:rsidRDefault="00323EED">
            <w:pPr>
              <w:spacing w:line="276" w:lineRule="auto"/>
              <w:rPr>
                <w:ins w:id="16506" w:author="phuong vu" w:date="2018-11-21T22:15:00Z"/>
                <w:del w:id="16507" w:author="Tran Huan" w:date="2018-11-25T22:00:00Z"/>
                <w:lang w:val="en-US"/>
              </w:rPr>
              <w:pPrChange w:id="16508" w:author="phuong vu" w:date="2018-11-23T13:48:00Z">
                <w:pPr>
                  <w:spacing w:line="360" w:lineRule="auto"/>
                </w:pPr>
              </w:pPrChange>
            </w:pPr>
            <w:ins w:id="16509" w:author="phuong vu" w:date="2018-11-21T22:15:00Z">
              <w:del w:id="16510" w:author="Tran Huan" w:date="2018-11-25T22:00:00Z">
                <w:r w:rsidDel="00096943">
                  <w:rPr>
                    <w:lang w:val="en-US"/>
                  </w:rPr>
                  <w:delText>- Họ tên, email, số điện thoại khách hàng.</w:delText>
                </w:r>
              </w:del>
            </w:ins>
          </w:p>
          <w:p w14:paraId="5BF3A5D9" w14:textId="19450EDF" w:rsidR="00323EED" w:rsidDel="00096943" w:rsidRDefault="00323EED">
            <w:pPr>
              <w:spacing w:line="276" w:lineRule="auto"/>
              <w:rPr>
                <w:ins w:id="16511" w:author="phuong vu" w:date="2018-11-21T22:15:00Z"/>
                <w:del w:id="16512" w:author="Tran Huan" w:date="2018-11-25T22:00:00Z"/>
                <w:lang w:val="en-US"/>
              </w:rPr>
              <w:pPrChange w:id="16513" w:author="phuong vu" w:date="2018-11-23T13:48:00Z">
                <w:pPr>
                  <w:spacing w:line="360" w:lineRule="auto"/>
                </w:pPr>
              </w:pPrChange>
            </w:pPr>
            <w:ins w:id="16514" w:author="phuong vu" w:date="2018-11-21T22:15:00Z">
              <w:del w:id="16515" w:author="Tran Huan" w:date="2018-11-25T22:00:00Z">
                <w:r w:rsidDel="00096943">
                  <w:rPr>
                    <w:lang w:val="en-US"/>
                  </w:rPr>
                  <w:delText>- Tên chi nhánh, địa chỉ chi nhánh.</w:delText>
                </w:r>
              </w:del>
            </w:ins>
          </w:p>
          <w:p w14:paraId="65ACA166" w14:textId="30591489" w:rsidR="00323EED" w:rsidDel="00096943" w:rsidRDefault="00323EED">
            <w:pPr>
              <w:spacing w:line="276" w:lineRule="auto"/>
              <w:rPr>
                <w:ins w:id="16516" w:author="phuong vu" w:date="2018-11-21T22:16:00Z"/>
                <w:del w:id="16517" w:author="Tran Huan" w:date="2018-11-25T22:00:00Z"/>
                <w:lang w:val="en-US"/>
              </w:rPr>
              <w:pPrChange w:id="16518" w:author="phuong vu" w:date="2018-11-23T13:48:00Z">
                <w:pPr>
                  <w:spacing w:line="360" w:lineRule="auto"/>
                </w:pPr>
              </w:pPrChange>
            </w:pPr>
            <w:ins w:id="16519" w:author="phuong vu" w:date="2018-11-21T22:15:00Z">
              <w:del w:id="16520" w:author="Tran Huan" w:date="2018-11-25T22:00:00Z">
                <w:r w:rsidDel="00096943">
                  <w:rPr>
                    <w:lang w:val="en-US"/>
                  </w:rPr>
                  <w:delText>- Thời gian lấy và trả đồ bao gồm cả ngày và gi</w:delText>
                </w:r>
              </w:del>
            </w:ins>
            <w:ins w:id="16521" w:author="phuong vu" w:date="2018-11-21T22:16:00Z">
              <w:del w:id="16522" w:author="Tran Huan" w:date="2018-11-25T22:00:00Z">
                <w:r w:rsidDel="00096943">
                  <w:rPr>
                    <w:lang w:val="en-US"/>
                  </w:rPr>
                  <w:delText>ờ.</w:delText>
                </w:r>
              </w:del>
            </w:ins>
          </w:p>
          <w:p w14:paraId="5F271160" w14:textId="265077E6" w:rsidR="00323EED" w:rsidDel="00096943" w:rsidRDefault="00323EED">
            <w:pPr>
              <w:spacing w:line="276" w:lineRule="auto"/>
              <w:rPr>
                <w:ins w:id="16523" w:author="phuong vu" w:date="2018-11-21T22:16:00Z"/>
                <w:del w:id="16524" w:author="Tran Huan" w:date="2018-11-25T22:00:00Z"/>
                <w:lang w:val="en-US"/>
              </w:rPr>
              <w:pPrChange w:id="16525" w:author="phuong vu" w:date="2018-11-23T13:48:00Z">
                <w:pPr>
                  <w:spacing w:line="360" w:lineRule="auto"/>
                </w:pPr>
              </w:pPrChange>
            </w:pPr>
            <w:ins w:id="16526" w:author="phuong vu" w:date="2018-11-21T22:16:00Z">
              <w:del w:id="16527" w:author="Tran Huan" w:date="2018-11-25T22:00:00Z">
                <w:r w:rsidDel="00096943">
                  <w:rPr>
                    <w:lang w:val="en-US"/>
                  </w:rPr>
                  <w:delText>- Địa chỉ lấy và trả đồ.</w:delText>
                </w:r>
              </w:del>
            </w:ins>
          </w:p>
          <w:p w14:paraId="70A75256" w14:textId="68072A1E" w:rsidR="00323EED" w:rsidDel="00096943" w:rsidRDefault="00323EED">
            <w:pPr>
              <w:spacing w:line="276" w:lineRule="auto"/>
              <w:rPr>
                <w:ins w:id="16528" w:author="phuong vu" w:date="2018-11-21T22:09:00Z"/>
                <w:del w:id="16529" w:author="Tran Huan" w:date="2018-11-25T22:00:00Z"/>
                <w:lang w:val="en-US"/>
              </w:rPr>
              <w:pPrChange w:id="16530" w:author="phuong vu" w:date="2018-11-23T13:48:00Z">
                <w:pPr>
                  <w:spacing w:line="360" w:lineRule="auto"/>
                </w:pPr>
              </w:pPrChange>
            </w:pPr>
            <w:ins w:id="16531" w:author="phuong vu" w:date="2018-11-21T22:16:00Z">
              <w:del w:id="16532" w:author="Tran Huan" w:date="2018-11-25T22:00:00Z">
                <w:r w:rsidDel="00096943">
                  <w:rPr>
                    <w:lang w:val="en-US"/>
                  </w:rPr>
                  <w:delText>- Ho tên nhân viên lấy và trả đồ.</w:delText>
                </w:r>
              </w:del>
            </w:ins>
          </w:p>
        </w:tc>
        <w:tc>
          <w:tcPr>
            <w:tcW w:w="1266" w:type="dxa"/>
          </w:tcPr>
          <w:p w14:paraId="5E0E9CBC" w14:textId="75E7C06C" w:rsidR="00565D22" w:rsidDel="00096943" w:rsidRDefault="00565D22">
            <w:pPr>
              <w:spacing w:line="276" w:lineRule="auto"/>
              <w:rPr>
                <w:ins w:id="16533" w:author="phuong vu" w:date="2018-11-21T22:09:00Z"/>
                <w:del w:id="16534" w:author="Tran Huan" w:date="2018-11-25T22:00:00Z"/>
                <w:lang w:val="en-US"/>
              </w:rPr>
              <w:pPrChange w:id="16535" w:author="phuong vu" w:date="2018-11-23T13:48:00Z">
                <w:pPr>
                  <w:spacing w:line="360" w:lineRule="auto"/>
                </w:pPr>
              </w:pPrChange>
            </w:pPr>
          </w:p>
        </w:tc>
        <w:tc>
          <w:tcPr>
            <w:tcW w:w="1756" w:type="dxa"/>
          </w:tcPr>
          <w:p w14:paraId="719FBCEC" w14:textId="20B17D14" w:rsidR="00565D22" w:rsidDel="00096943" w:rsidRDefault="00323EED">
            <w:pPr>
              <w:spacing w:line="276" w:lineRule="auto"/>
              <w:rPr>
                <w:ins w:id="16536" w:author="phuong vu" w:date="2018-11-21T22:09:00Z"/>
                <w:del w:id="16537" w:author="Tran Huan" w:date="2018-11-25T22:00:00Z"/>
                <w:lang w:val="en-US"/>
              </w:rPr>
              <w:pPrChange w:id="16538" w:author="phuong vu" w:date="2018-11-23T13:48:00Z">
                <w:pPr>
                  <w:spacing w:line="360" w:lineRule="auto"/>
                </w:pPr>
              </w:pPrChange>
            </w:pPr>
            <w:ins w:id="16539" w:author="phuong vu" w:date="2018-11-21T22:16:00Z">
              <w:del w:id="16540" w:author="Tran Huan" w:date="2018-11-25T22:00:00Z">
                <w:r w:rsidDel="00096943">
                  <w:rPr>
                    <w:lang w:val="en-US"/>
                  </w:rPr>
                  <w:delText>-</w:delText>
                </w:r>
              </w:del>
            </w:ins>
            <w:ins w:id="16541" w:author="phuong vu" w:date="2018-11-21T22:17:00Z">
              <w:del w:id="16542" w:author="Tran Huan" w:date="2018-11-25T22:00:00Z">
                <w:r w:rsidDel="00096943">
                  <w:rPr>
                    <w:lang w:val="en-US"/>
                  </w:rPr>
                  <w:delText xml:space="preserve"> Nếu chưa được cập nhật thời gian lấy và trả đồ. Thông tin sẽ lấy từ bên đơn hàng.</w:delText>
                </w:r>
              </w:del>
            </w:ins>
          </w:p>
        </w:tc>
      </w:tr>
      <w:tr w:rsidR="00565D22" w:rsidDel="00096943" w14:paraId="6D396ED9" w14:textId="7B6739F4" w:rsidTr="00565D22">
        <w:trPr>
          <w:ins w:id="16543" w:author="phuong vu" w:date="2018-11-21T22:09:00Z"/>
          <w:del w:id="16544" w:author="Tran Huan" w:date="2018-11-25T22:00:00Z"/>
        </w:trPr>
        <w:tc>
          <w:tcPr>
            <w:tcW w:w="805" w:type="dxa"/>
          </w:tcPr>
          <w:p w14:paraId="1173D1C3" w14:textId="3F45B328" w:rsidR="00565D22" w:rsidDel="00096943" w:rsidRDefault="00565D22">
            <w:pPr>
              <w:spacing w:line="276" w:lineRule="auto"/>
              <w:jc w:val="center"/>
              <w:rPr>
                <w:ins w:id="16545" w:author="phuong vu" w:date="2018-11-21T22:09:00Z"/>
                <w:del w:id="16546" w:author="Tran Huan" w:date="2018-11-25T22:00:00Z"/>
                <w:lang w:val="en-US"/>
              </w:rPr>
              <w:pPrChange w:id="16547" w:author="phuong vu" w:date="2018-11-23T13:48:00Z">
                <w:pPr>
                  <w:spacing w:line="360" w:lineRule="auto"/>
                  <w:jc w:val="center"/>
                </w:pPr>
              </w:pPrChange>
            </w:pPr>
            <w:ins w:id="16548" w:author="phuong vu" w:date="2018-11-21T22:09:00Z">
              <w:del w:id="16549" w:author="Tran Huan" w:date="2018-11-25T22:00:00Z">
                <w:r w:rsidDel="00096943">
                  <w:rPr>
                    <w:lang w:val="en-US"/>
                  </w:rPr>
                  <w:delText>4</w:delText>
                </w:r>
              </w:del>
            </w:ins>
          </w:p>
        </w:tc>
        <w:tc>
          <w:tcPr>
            <w:tcW w:w="1980" w:type="dxa"/>
          </w:tcPr>
          <w:p w14:paraId="2342EB3A" w14:textId="6FF6DE78" w:rsidR="00565D22" w:rsidDel="00096943" w:rsidRDefault="00565D22">
            <w:pPr>
              <w:spacing w:line="276" w:lineRule="auto"/>
              <w:rPr>
                <w:ins w:id="16550" w:author="phuong vu" w:date="2018-11-21T22:09:00Z"/>
                <w:del w:id="16551" w:author="Tran Huan" w:date="2018-11-25T22:00:00Z"/>
                <w:lang w:val="en-US"/>
              </w:rPr>
              <w:pPrChange w:id="16552" w:author="phuong vu" w:date="2018-11-23T13:48:00Z">
                <w:pPr>
                  <w:spacing w:line="360" w:lineRule="auto"/>
                </w:pPr>
              </w:pPrChange>
            </w:pPr>
            <w:ins w:id="16553" w:author="phuong vu" w:date="2018-11-21T22:09:00Z">
              <w:del w:id="16554" w:author="Tran Huan" w:date="2018-11-25T22:00:00Z">
                <w:r w:rsidDel="00096943">
                  <w:rPr>
                    <w:lang w:val="en-US"/>
                  </w:rPr>
                  <w:delText>table</w:delText>
                </w:r>
              </w:del>
            </w:ins>
          </w:p>
        </w:tc>
        <w:tc>
          <w:tcPr>
            <w:tcW w:w="2970" w:type="dxa"/>
          </w:tcPr>
          <w:p w14:paraId="5946CB30" w14:textId="7B0A98B2" w:rsidR="00565D22" w:rsidDel="00096943" w:rsidRDefault="00565D22">
            <w:pPr>
              <w:spacing w:line="276" w:lineRule="auto"/>
              <w:rPr>
                <w:ins w:id="16555" w:author="phuong vu" w:date="2018-11-21T22:09:00Z"/>
                <w:del w:id="16556" w:author="Tran Huan" w:date="2018-11-25T22:00:00Z"/>
                <w:lang w:val="en-US"/>
              </w:rPr>
              <w:pPrChange w:id="16557" w:author="phuong vu" w:date="2018-11-23T13:48:00Z">
                <w:pPr>
                  <w:spacing w:line="360" w:lineRule="auto"/>
                </w:pPr>
              </w:pPrChange>
            </w:pPr>
            <w:ins w:id="16558" w:author="phuong vu" w:date="2018-11-21T22:09:00Z">
              <w:del w:id="16559" w:author="Tran Huan" w:date="2018-11-25T22:00:00Z">
                <w:r w:rsidDel="00096943">
                  <w:rPr>
                    <w:lang w:val="en-US"/>
                  </w:rPr>
                  <w:delText xml:space="preserve">Hiển thị chi tiết đơn hàng (số thứ tự, loại dịch vụ, quần áo, số lượng, đơn vị tính, </w:delText>
                </w:r>
              </w:del>
            </w:ins>
            <w:ins w:id="16560" w:author="phuong vu" w:date="2018-11-21T22:18:00Z">
              <w:del w:id="16561" w:author="Tran Huan" w:date="2018-11-25T22:00:00Z">
                <w:r w:rsidR="00323EED" w:rsidDel="00096943">
                  <w:rPr>
                    <w:lang w:val="en-US"/>
                  </w:rPr>
                  <w:delText>tổng tạm</w:delText>
                </w:r>
              </w:del>
            </w:ins>
            <w:ins w:id="16562" w:author="phuong vu" w:date="2018-11-21T22:09:00Z">
              <w:del w:id="16563" w:author="Tran Huan" w:date="2018-11-25T22:00:00Z">
                <w:r w:rsidDel="00096943">
                  <w:rPr>
                    <w:lang w:val="en-US"/>
                  </w:rPr>
                  <w:delText>, số lượng</w:delText>
                </w:r>
              </w:del>
            </w:ins>
            <w:ins w:id="16564" w:author="phuong vu" w:date="2018-11-21T22:18:00Z">
              <w:del w:id="16565" w:author="Tran Huan" w:date="2018-11-25T22:00:00Z">
                <w:r w:rsidR="00323EED" w:rsidDel="00096943">
                  <w:rPr>
                    <w:lang w:val="en-US"/>
                  </w:rPr>
                  <w:delText xml:space="preserve"> đã nhận, số lượng đã trả</w:delText>
                </w:r>
              </w:del>
            </w:ins>
            <w:ins w:id="16566" w:author="phuong vu" w:date="2018-11-21T22:09:00Z">
              <w:del w:id="16567" w:author="Tran Huan" w:date="2018-11-25T22:00:00Z">
                <w:r w:rsidDel="00096943">
                  <w:rPr>
                    <w:lang w:val="en-US"/>
                  </w:rPr>
                  <w:delText>, chi tiết thêm).</w:delText>
                </w:r>
              </w:del>
            </w:ins>
          </w:p>
          <w:p w14:paraId="0BEDD658" w14:textId="58EFE047" w:rsidR="00565D22" w:rsidDel="00096943" w:rsidRDefault="00565D22">
            <w:pPr>
              <w:spacing w:line="276" w:lineRule="auto"/>
              <w:rPr>
                <w:ins w:id="16568" w:author="phuong vu" w:date="2018-11-21T22:09:00Z"/>
                <w:del w:id="16569" w:author="Tran Huan" w:date="2018-11-25T22:00:00Z"/>
                <w:lang w:val="en-US"/>
              </w:rPr>
              <w:pPrChange w:id="16570" w:author="phuong vu" w:date="2018-11-23T13:48:00Z">
                <w:pPr>
                  <w:spacing w:line="360" w:lineRule="auto"/>
                </w:pPr>
              </w:pPrChange>
            </w:pPr>
            <w:ins w:id="16571" w:author="phuong vu" w:date="2018-11-21T22:09:00Z">
              <w:del w:id="16572" w:author="Tran Huan" w:date="2018-11-25T22:00:00Z">
                <w:r w:rsidDel="00096943">
                  <w:rPr>
                    <w:lang w:val="en-US"/>
                  </w:rPr>
                  <w:delText>Chi tiết thêm bao gồm:</w:delText>
                </w:r>
              </w:del>
            </w:ins>
          </w:p>
          <w:p w14:paraId="3E44A2A5" w14:textId="4E192571" w:rsidR="00565D22" w:rsidDel="00096943" w:rsidRDefault="00565D22">
            <w:pPr>
              <w:pStyle w:val="ListParagraph"/>
              <w:numPr>
                <w:ilvl w:val="0"/>
                <w:numId w:val="31"/>
              </w:numPr>
              <w:spacing w:line="276" w:lineRule="auto"/>
              <w:rPr>
                <w:ins w:id="16573" w:author="phuong vu" w:date="2018-11-21T22:09:00Z"/>
                <w:del w:id="16574" w:author="Tran Huan" w:date="2018-11-25T22:00:00Z"/>
                <w:lang w:val="en-US"/>
              </w:rPr>
              <w:pPrChange w:id="16575" w:author="phuong vu" w:date="2018-11-23T13:48:00Z">
                <w:pPr>
                  <w:pStyle w:val="ListParagraph"/>
                  <w:numPr>
                    <w:numId w:val="31"/>
                  </w:numPr>
                  <w:spacing w:line="360" w:lineRule="auto"/>
                  <w:ind w:hanging="360"/>
                </w:pPr>
              </w:pPrChange>
            </w:pPr>
            <w:ins w:id="16576" w:author="phuong vu" w:date="2018-11-21T22:09:00Z">
              <w:del w:id="16577" w:author="Tran Huan" w:date="2018-11-25T22:00:00Z">
                <w:r w:rsidDel="00096943">
                  <w:rPr>
                    <w:lang w:val="en-US"/>
                  </w:rPr>
                  <w:delText>Chất liệu</w:delText>
                </w:r>
              </w:del>
            </w:ins>
          </w:p>
          <w:p w14:paraId="6A206204" w14:textId="140A6C25" w:rsidR="00565D22" w:rsidDel="00096943" w:rsidRDefault="00565D22">
            <w:pPr>
              <w:pStyle w:val="ListParagraph"/>
              <w:numPr>
                <w:ilvl w:val="0"/>
                <w:numId w:val="31"/>
              </w:numPr>
              <w:spacing w:line="276" w:lineRule="auto"/>
              <w:rPr>
                <w:ins w:id="16578" w:author="phuong vu" w:date="2018-11-21T22:09:00Z"/>
                <w:del w:id="16579" w:author="Tran Huan" w:date="2018-11-25T22:00:00Z"/>
                <w:lang w:val="en-US"/>
              </w:rPr>
              <w:pPrChange w:id="16580" w:author="phuong vu" w:date="2018-11-23T13:48:00Z">
                <w:pPr>
                  <w:pStyle w:val="ListParagraph"/>
                  <w:numPr>
                    <w:numId w:val="31"/>
                  </w:numPr>
                  <w:spacing w:line="360" w:lineRule="auto"/>
                  <w:ind w:hanging="360"/>
                </w:pPr>
              </w:pPrChange>
            </w:pPr>
            <w:ins w:id="16581" w:author="phuong vu" w:date="2018-11-21T22:09:00Z">
              <w:del w:id="16582" w:author="Tran Huan" w:date="2018-11-25T22:00:00Z">
                <w:r w:rsidDel="00096943">
                  <w:rPr>
                    <w:lang w:val="en-US"/>
                  </w:rPr>
                  <w:delText>Màu sắc</w:delText>
                </w:r>
              </w:del>
            </w:ins>
          </w:p>
          <w:p w14:paraId="775D17A1" w14:textId="2DE7E5AD" w:rsidR="00565D22" w:rsidDel="00096943" w:rsidRDefault="00565D22">
            <w:pPr>
              <w:pStyle w:val="ListParagraph"/>
              <w:numPr>
                <w:ilvl w:val="0"/>
                <w:numId w:val="31"/>
              </w:numPr>
              <w:spacing w:line="276" w:lineRule="auto"/>
              <w:rPr>
                <w:ins w:id="16583" w:author="phuong vu" w:date="2018-11-21T22:09:00Z"/>
                <w:del w:id="16584" w:author="Tran Huan" w:date="2018-11-25T22:00:00Z"/>
                <w:lang w:val="en-US"/>
              </w:rPr>
              <w:pPrChange w:id="16585" w:author="phuong vu" w:date="2018-11-23T13:48:00Z">
                <w:pPr>
                  <w:pStyle w:val="ListParagraph"/>
                  <w:numPr>
                    <w:numId w:val="31"/>
                  </w:numPr>
                  <w:spacing w:line="360" w:lineRule="auto"/>
                  <w:ind w:hanging="360"/>
                </w:pPr>
              </w:pPrChange>
            </w:pPr>
            <w:ins w:id="16586" w:author="phuong vu" w:date="2018-11-21T22:09:00Z">
              <w:del w:id="16587" w:author="Tran Huan" w:date="2018-11-25T22:00:00Z">
                <w:r w:rsidDel="00096943">
                  <w:rPr>
                    <w:lang w:val="en-US"/>
                  </w:rPr>
                  <w:delText>Nhãn hiệu</w:delText>
                </w:r>
              </w:del>
            </w:ins>
          </w:p>
          <w:p w14:paraId="49607612" w14:textId="4F94BCD9" w:rsidR="00565D22" w:rsidRPr="00495D42" w:rsidDel="00096943" w:rsidRDefault="00565D22">
            <w:pPr>
              <w:pStyle w:val="ListParagraph"/>
              <w:numPr>
                <w:ilvl w:val="0"/>
                <w:numId w:val="31"/>
              </w:numPr>
              <w:spacing w:line="276" w:lineRule="auto"/>
              <w:rPr>
                <w:ins w:id="16588" w:author="phuong vu" w:date="2018-11-21T22:09:00Z"/>
                <w:del w:id="16589" w:author="Tran Huan" w:date="2018-11-25T22:00:00Z"/>
                <w:lang w:val="en-US"/>
              </w:rPr>
              <w:pPrChange w:id="16590" w:author="phuong vu" w:date="2018-11-23T13:48:00Z">
                <w:pPr>
                  <w:pStyle w:val="ListParagraph"/>
                  <w:numPr>
                    <w:numId w:val="31"/>
                  </w:numPr>
                  <w:spacing w:line="360" w:lineRule="auto"/>
                  <w:ind w:hanging="360"/>
                </w:pPr>
              </w:pPrChange>
            </w:pPr>
            <w:ins w:id="16591" w:author="phuong vu" w:date="2018-11-21T22:09:00Z">
              <w:del w:id="16592" w:author="Tran Huan" w:date="2018-11-25T22:00:00Z">
                <w:r w:rsidDel="00096943">
                  <w:rPr>
                    <w:lang w:val="en-US"/>
                  </w:rPr>
                  <w:delText>Ghi chú</w:delText>
                </w:r>
              </w:del>
            </w:ins>
          </w:p>
        </w:tc>
        <w:tc>
          <w:tcPr>
            <w:tcW w:w="1266" w:type="dxa"/>
          </w:tcPr>
          <w:p w14:paraId="149E70AD" w14:textId="0D0642BD" w:rsidR="00565D22" w:rsidDel="00096943" w:rsidRDefault="00565D22">
            <w:pPr>
              <w:spacing w:line="276" w:lineRule="auto"/>
              <w:jc w:val="left"/>
              <w:rPr>
                <w:ins w:id="16593" w:author="phuong vu" w:date="2018-11-21T22:09:00Z"/>
                <w:del w:id="16594" w:author="Tran Huan" w:date="2018-11-25T22:00:00Z"/>
                <w:lang w:val="en-US"/>
              </w:rPr>
              <w:pPrChange w:id="16595" w:author="phuong vu" w:date="2018-11-23T13:48:00Z">
                <w:pPr>
                  <w:spacing w:line="360" w:lineRule="auto"/>
                  <w:jc w:val="left"/>
                </w:pPr>
              </w:pPrChange>
            </w:pPr>
            <w:ins w:id="16596" w:author="phuong vu" w:date="2018-11-21T22:09:00Z">
              <w:del w:id="16597" w:author="Tran Huan" w:date="2018-11-25T22:00:00Z">
                <w:r w:rsidDel="00096943">
                  <w:rPr>
                    <w:lang w:val="en-US"/>
                  </w:rPr>
                  <w:delText>Không có dữ liệu nếu rỗng</w:delText>
                </w:r>
              </w:del>
            </w:ins>
          </w:p>
        </w:tc>
        <w:tc>
          <w:tcPr>
            <w:tcW w:w="1756" w:type="dxa"/>
          </w:tcPr>
          <w:p w14:paraId="1D55520D" w14:textId="42E8E35D" w:rsidR="00565D22" w:rsidDel="00096943" w:rsidRDefault="00323EED">
            <w:pPr>
              <w:spacing w:line="276" w:lineRule="auto"/>
              <w:rPr>
                <w:ins w:id="16598" w:author="phuong vu" w:date="2018-11-21T22:09:00Z"/>
                <w:del w:id="16599" w:author="Tran Huan" w:date="2018-11-25T22:00:00Z"/>
                <w:lang w:val="en-US"/>
              </w:rPr>
              <w:pPrChange w:id="16600" w:author="phuong vu" w:date="2018-11-23T13:48:00Z">
                <w:pPr>
                  <w:spacing w:line="360" w:lineRule="auto"/>
                </w:pPr>
              </w:pPrChange>
            </w:pPr>
            <w:ins w:id="16601" w:author="phuong vu" w:date="2018-11-21T22:19:00Z">
              <w:del w:id="16602" w:author="Tran Huan" w:date="2018-11-25T22:00:00Z">
                <w:r w:rsidDel="00096943">
                  <w:rPr>
                    <w:lang w:val="en-US"/>
                  </w:rPr>
                  <w:delText>Tổng tạm sẽ là 0 nếu chưa cập nhật số lượng đã nhận.</w:delText>
                </w:r>
              </w:del>
            </w:ins>
          </w:p>
        </w:tc>
      </w:tr>
      <w:tr w:rsidR="00565D22" w:rsidDel="00096943" w14:paraId="25319E1A" w14:textId="6FDF7573" w:rsidTr="00565D22">
        <w:trPr>
          <w:ins w:id="16603" w:author="phuong vu" w:date="2018-11-21T22:09:00Z"/>
          <w:del w:id="16604" w:author="Tran Huan" w:date="2018-11-25T22:00:00Z"/>
        </w:trPr>
        <w:tc>
          <w:tcPr>
            <w:tcW w:w="805" w:type="dxa"/>
          </w:tcPr>
          <w:p w14:paraId="4F5E6887" w14:textId="4227374F" w:rsidR="00565D22" w:rsidDel="00096943" w:rsidRDefault="00565D22">
            <w:pPr>
              <w:spacing w:line="276" w:lineRule="auto"/>
              <w:jc w:val="center"/>
              <w:rPr>
                <w:ins w:id="16605" w:author="phuong vu" w:date="2018-11-21T22:09:00Z"/>
                <w:del w:id="16606" w:author="Tran Huan" w:date="2018-11-25T22:00:00Z"/>
                <w:lang w:val="en-US"/>
              </w:rPr>
              <w:pPrChange w:id="16607" w:author="phuong vu" w:date="2018-11-23T13:48:00Z">
                <w:pPr>
                  <w:spacing w:line="360" w:lineRule="auto"/>
                  <w:jc w:val="center"/>
                </w:pPr>
              </w:pPrChange>
            </w:pPr>
            <w:ins w:id="16608" w:author="phuong vu" w:date="2018-11-21T22:09:00Z">
              <w:del w:id="16609" w:author="Tran Huan" w:date="2018-11-25T22:00:00Z">
                <w:r w:rsidDel="00096943">
                  <w:rPr>
                    <w:lang w:val="en-US"/>
                  </w:rPr>
                  <w:delText>5</w:delText>
                </w:r>
              </w:del>
            </w:ins>
          </w:p>
        </w:tc>
        <w:tc>
          <w:tcPr>
            <w:tcW w:w="1980" w:type="dxa"/>
          </w:tcPr>
          <w:p w14:paraId="73DCD9E2" w14:textId="75819A4D" w:rsidR="00565D22" w:rsidDel="00096943" w:rsidRDefault="00565D22">
            <w:pPr>
              <w:spacing w:line="276" w:lineRule="auto"/>
              <w:rPr>
                <w:ins w:id="16610" w:author="phuong vu" w:date="2018-11-21T22:09:00Z"/>
                <w:del w:id="16611" w:author="Tran Huan" w:date="2018-11-25T22:00:00Z"/>
                <w:lang w:val="en-US"/>
              </w:rPr>
              <w:pPrChange w:id="16612" w:author="phuong vu" w:date="2018-11-23T13:48:00Z">
                <w:pPr>
                  <w:spacing w:line="360" w:lineRule="auto"/>
                </w:pPr>
              </w:pPrChange>
            </w:pPr>
            <w:ins w:id="16613" w:author="phuong vu" w:date="2018-11-21T22:09:00Z">
              <w:del w:id="16614" w:author="Tran Huan" w:date="2018-11-25T22:00:00Z">
                <w:r w:rsidDel="00096943">
                  <w:rPr>
                    <w:lang w:val="en-US"/>
                  </w:rPr>
                  <w:delText>button</w:delText>
                </w:r>
              </w:del>
            </w:ins>
          </w:p>
        </w:tc>
        <w:tc>
          <w:tcPr>
            <w:tcW w:w="2970" w:type="dxa"/>
          </w:tcPr>
          <w:p w14:paraId="7A9FA0F1" w14:textId="1CA9031B" w:rsidR="00565D22" w:rsidDel="00096943" w:rsidRDefault="00323EED">
            <w:pPr>
              <w:spacing w:line="276" w:lineRule="auto"/>
              <w:rPr>
                <w:ins w:id="16615" w:author="phuong vu" w:date="2018-11-21T22:09:00Z"/>
                <w:del w:id="16616" w:author="Tran Huan" w:date="2018-11-25T22:00:00Z"/>
                <w:lang w:val="en-US"/>
              </w:rPr>
              <w:pPrChange w:id="16617" w:author="phuong vu" w:date="2018-11-23T13:48:00Z">
                <w:pPr>
                  <w:spacing w:line="360" w:lineRule="auto"/>
                </w:pPr>
              </w:pPrChange>
            </w:pPr>
            <w:ins w:id="16618" w:author="phuong vu" w:date="2018-11-21T22:20:00Z">
              <w:del w:id="16619" w:author="Tran Huan" w:date="2018-11-25T22:00:00Z">
                <w:r w:rsidDel="00096943">
                  <w:rPr>
                    <w:lang w:val="en-US"/>
                  </w:rPr>
                  <w:delText>Cập nhật biên nhận</w:delText>
                </w:r>
              </w:del>
            </w:ins>
          </w:p>
        </w:tc>
        <w:tc>
          <w:tcPr>
            <w:tcW w:w="1266" w:type="dxa"/>
          </w:tcPr>
          <w:p w14:paraId="58EE48D7" w14:textId="1AE8E1FA" w:rsidR="00565D22" w:rsidDel="00096943" w:rsidRDefault="00565D22">
            <w:pPr>
              <w:spacing w:line="276" w:lineRule="auto"/>
              <w:jc w:val="left"/>
              <w:rPr>
                <w:ins w:id="16620" w:author="phuong vu" w:date="2018-11-21T22:09:00Z"/>
                <w:del w:id="16621" w:author="Tran Huan" w:date="2018-11-25T22:00:00Z"/>
                <w:lang w:val="en-US"/>
              </w:rPr>
              <w:pPrChange w:id="16622" w:author="phuong vu" w:date="2018-11-23T13:48:00Z">
                <w:pPr>
                  <w:spacing w:line="360" w:lineRule="auto"/>
                  <w:jc w:val="left"/>
                </w:pPr>
              </w:pPrChange>
            </w:pPr>
          </w:p>
        </w:tc>
        <w:tc>
          <w:tcPr>
            <w:tcW w:w="1756" w:type="dxa"/>
          </w:tcPr>
          <w:p w14:paraId="486D53B8" w14:textId="5134C110" w:rsidR="00565D22" w:rsidDel="00096943" w:rsidRDefault="001C0454">
            <w:pPr>
              <w:spacing w:line="276" w:lineRule="auto"/>
              <w:rPr>
                <w:ins w:id="16623" w:author="phuong vu" w:date="2018-11-21T22:09:00Z"/>
                <w:del w:id="16624" w:author="Tran Huan" w:date="2018-11-25T22:00:00Z"/>
                <w:lang w:val="en-US"/>
              </w:rPr>
              <w:pPrChange w:id="16625" w:author="phuong vu" w:date="2018-11-23T13:48:00Z">
                <w:pPr>
                  <w:spacing w:line="360" w:lineRule="auto"/>
                </w:pPr>
              </w:pPrChange>
            </w:pPr>
            <w:ins w:id="16626" w:author="phuong vu" w:date="2018-11-21T22:23:00Z">
              <w:del w:id="16627" w:author="Tran Huan" w:date="2018-11-25T22:00:00Z">
                <w:r w:rsidDel="00096943">
                  <w:rPr>
                    <w:lang w:val="en-US"/>
                  </w:rPr>
                  <w:delText xml:space="preserve">Hiển thị khi </w:delText>
                </w:r>
              </w:del>
            </w:ins>
            <w:ins w:id="16628" w:author="phuong vu" w:date="2018-11-21T22:24:00Z">
              <w:del w:id="16629" w:author="Tran Huan" w:date="2018-11-25T22:00:00Z">
                <w:r w:rsidDel="00096943">
                  <w:rPr>
                    <w:lang w:val="en-US"/>
                  </w:rPr>
                  <w:delText>biên nhận đã được xác nhận đã lấy đồ.</w:delText>
                </w:r>
              </w:del>
            </w:ins>
          </w:p>
        </w:tc>
      </w:tr>
      <w:tr w:rsidR="00323EED" w:rsidDel="00096943" w14:paraId="5F94F10B" w14:textId="1C6EF3A6" w:rsidTr="00565D22">
        <w:trPr>
          <w:ins w:id="16630" w:author="phuong vu" w:date="2018-11-21T22:19:00Z"/>
          <w:del w:id="16631" w:author="Tran Huan" w:date="2018-11-25T22:00:00Z"/>
        </w:trPr>
        <w:tc>
          <w:tcPr>
            <w:tcW w:w="805" w:type="dxa"/>
          </w:tcPr>
          <w:p w14:paraId="20AC7FD5" w14:textId="0C3F80E2" w:rsidR="00323EED" w:rsidDel="00096943" w:rsidRDefault="00323EED">
            <w:pPr>
              <w:spacing w:line="276" w:lineRule="auto"/>
              <w:jc w:val="center"/>
              <w:rPr>
                <w:ins w:id="16632" w:author="phuong vu" w:date="2018-11-21T22:19:00Z"/>
                <w:del w:id="16633" w:author="Tran Huan" w:date="2018-11-25T22:00:00Z"/>
                <w:lang w:val="en-US"/>
              </w:rPr>
              <w:pPrChange w:id="16634" w:author="phuong vu" w:date="2018-11-23T13:48:00Z">
                <w:pPr>
                  <w:spacing w:line="360" w:lineRule="auto"/>
                  <w:jc w:val="center"/>
                </w:pPr>
              </w:pPrChange>
            </w:pPr>
            <w:ins w:id="16635" w:author="phuong vu" w:date="2018-11-21T22:20:00Z">
              <w:del w:id="16636" w:author="Tran Huan" w:date="2018-11-25T22:00:00Z">
                <w:r w:rsidDel="00096943">
                  <w:rPr>
                    <w:lang w:val="en-US"/>
                  </w:rPr>
                  <w:delText>6</w:delText>
                </w:r>
              </w:del>
            </w:ins>
          </w:p>
        </w:tc>
        <w:tc>
          <w:tcPr>
            <w:tcW w:w="1980" w:type="dxa"/>
          </w:tcPr>
          <w:p w14:paraId="14B0CC1F" w14:textId="64930510" w:rsidR="00323EED" w:rsidDel="00096943" w:rsidRDefault="00323EED">
            <w:pPr>
              <w:spacing w:line="276" w:lineRule="auto"/>
              <w:rPr>
                <w:ins w:id="16637" w:author="phuong vu" w:date="2018-11-21T22:19:00Z"/>
                <w:del w:id="16638" w:author="Tran Huan" w:date="2018-11-25T22:00:00Z"/>
                <w:lang w:val="en-US"/>
              </w:rPr>
              <w:pPrChange w:id="16639" w:author="phuong vu" w:date="2018-11-23T13:48:00Z">
                <w:pPr>
                  <w:spacing w:line="360" w:lineRule="auto"/>
                </w:pPr>
              </w:pPrChange>
            </w:pPr>
            <w:ins w:id="16640" w:author="phuong vu" w:date="2018-11-21T22:20:00Z">
              <w:del w:id="16641" w:author="Tran Huan" w:date="2018-11-25T22:00:00Z">
                <w:r w:rsidDel="00096943">
                  <w:rPr>
                    <w:lang w:val="en-US"/>
                  </w:rPr>
                  <w:delText>button</w:delText>
                </w:r>
              </w:del>
            </w:ins>
          </w:p>
        </w:tc>
        <w:tc>
          <w:tcPr>
            <w:tcW w:w="2970" w:type="dxa"/>
          </w:tcPr>
          <w:p w14:paraId="5D938E83" w14:textId="7E1B65B8" w:rsidR="00323EED" w:rsidDel="00096943" w:rsidRDefault="00323EED">
            <w:pPr>
              <w:spacing w:line="276" w:lineRule="auto"/>
              <w:rPr>
                <w:ins w:id="16642" w:author="phuong vu" w:date="2018-11-21T22:19:00Z"/>
                <w:del w:id="16643" w:author="Tran Huan" w:date="2018-11-25T22:00:00Z"/>
                <w:lang w:val="en-US"/>
              </w:rPr>
              <w:pPrChange w:id="16644" w:author="phuong vu" w:date="2018-11-23T13:48:00Z">
                <w:pPr>
                  <w:spacing w:line="360" w:lineRule="auto"/>
                </w:pPr>
              </w:pPrChange>
            </w:pPr>
            <w:ins w:id="16645" w:author="phuong vu" w:date="2018-11-21T22:20:00Z">
              <w:del w:id="16646" w:author="Tran Huan" w:date="2018-11-25T22:00:00Z">
                <w:r w:rsidDel="00096943">
                  <w:rPr>
                    <w:lang w:val="en-US"/>
                  </w:rPr>
                  <w:delText>Trả đồ. Đồng ý thực hiện trả đồ đối với biên nhận đó.</w:delText>
                </w:r>
              </w:del>
            </w:ins>
          </w:p>
        </w:tc>
        <w:tc>
          <w:tcPr>
            <w:tcW w:w="1266" w:type="dxa"/>
          </w:tcPr>
          <w:p w14:paraId="00CF1BD9" w14:textId="7C1A2D6A" w:rsidR="00323EED" w:rsidDel="00096943" w:rsidRDefault="00323EED">
            <w:pPr>
              <w:spacing w:line="276" w:lineRule="auto"/>
              <w:jc w:val="left"/>
              <w:rPr>
                <w:ins w:id="16647" w:author="phuong vu" w:date="2018-11-21T22:19:00Z"/>
                <w:del w:id="16648" w:author="Tran Huan" w:date="2018-11-25T22:00:00Z"/>
                <w:lang w:val="en-US"/>
              </w:rPr>
              <w:pPrChange w:id="16649" w:author="phuong vu" w:date="2018-11-23T13:48:00Z">
                <w:pPr>
                  <w:spacing w:line="360" w:lineRule="auto"/>
                  <w:jc w:val="left"/>
                </w:pPr>
              </w:pPrChange>
            </w:pPr>
          </w:p>
        </w:tc>
        <w:tc>
          <w:tcPr>
            <w:tcW w:w="1756" w:type="dxa"/>
          </w:tcPr>
          <w:p w14:paraId="246C08A9" w14:textId="79C52D7C" w:rsidR="001C0454" w:rsidRPr="001C0454" w:rsidDel="00096943" w:rsidRDefault="001C0454">
            <w:pPr>
              <w:spacing w:line="276" w:lineRule="auto"/>
              <w:rPr>
                <w:ins w:id="16650" w:author="phuong vu" w:date="2018-11-21T22:19:00Z"/>
                <w:del w:id="16651" w:author="Tran Huan" w:date="2018-11-25T22:00:00Z"/>
                <w:lang w:val="en-US"/>
              </w:rPr>
              <w:pPrChange w:id="16652" w:author="phuong vu" w:date="2018-11-23T13:48:00Z">
                <w:pPr>
                  <w:spacing w:line="360" w:lineRule="auto"/>
                </w:pPr>
              </w:pPrChange>
            </w:pPr>
            <w:ins w:id="16653" w:author="phuong vu" w:date="2018-11-21T22:25:00Z">
              <w:del w:id="16654" w:author="Tran Huan" w:date="2018-11-25T22:00:00Z">
                <w:r w:rsidDel="00096943">
                  <w:rPr>
                    <w:lang w:val="en-US"/>
                  </w:rPr>
                  <w:delText>Hiển thị khi đơn hàng đã được xử lí xong.</w:delText>
                </w:r>
              </w:del>
            </w:ins>
          </w:p>
        </w:tc>
      </w:tr>
      <w:tr w:rsidR="00323EED" w:rsidDel="00096943" w14:paraId="382E7BCE" w14:textId="0B5ACF1F" w:rsidTr="00565D22">
        <w:trPr>
          <w:ins w:id="16655" w:author="phuong vu" w:date="2018-11-21T22:19:00Z"/>
          <w:del w:id="16656" w:author="Tran Huan" w:date="2018-11-25T22:00:00Z"/>
        </w:trPr>
        <w:tc>
          <w:tcPr>
            <w:tcW w:w="805" w:type="dxa"/>
          </w:tcPr>
          <w:p w14:paraId="2FD6A938" w14:textId="14638520" w:rsidR="00323EED" w:rsidDel="00096943" w:rsidRDefault="00323EED">
            <w:pPr>
              <w:spacing w:line="276" w:lineRule="auto"/>
              <w:jc w:val="center"/>
              <w:rPr>
                <w:ins w:id="16657" w:author="phuong vu" w:date="2018-11-21T22:19:00Z"/>
                <w:del w:id="16658" w:author="Tran Huan" w:date="2018-11-25T22:00:00Z"/>
                <w:lang w:val="en-US"/>
              </w:rPr>
              <w:pPrChange w:id="16659" w:author="phuong vu" w:date="2018-11-23T13:48:00Z">
                <w:pPr>
                  <w:spacing w:line="360" w:lineRule="auto"/>
                  <w:jc w:val="center"/>
                </w:pPr>
              </w:pPrChange>
            </w:pPr>
            <w:ins w:id="16660" w:author="phuong vu" w:date="2018-11-21T22:20:00Z">
              <w:del w:id="16661" w:author="Tran Huan" w:date="2018-11-25T22:00:00Z">
                <w:r w:rsidDel="00096943">
                  <w:rPr>
                    <w:lang w:val="en-US"/>
                  </w:rPr>
                  <w:delText>7</w:delText>
                </w:r>
              </w:del>
            </w:ins>
          </w:p>
        </w:tc>
        <w:tc>
          <w:tcPr>
            <w:tcW w:w="1980" w:type="dxa"/>
          </w:tcPr>
          <w:p w14:paraId="5926874F" w14:textId="39E92EE3" w:rsidR="00323EED" w:rsidDel="00096943" w:rsidRDefault="00323EED">
            <w:pPr>
              <w:spacing w:line="276" w:lineRule="auto"/>
              <w:rPr>
                <w:ins w:id="16662" w:author="phuong vu" w:date="2018-11-21T22:19:00Z"/>
                <w:del w:id="16663" w:author="Tran Huan" w:date="2018-11-25T22:00:00Z"/>
                <w:lang w:val="en-US"/>
              </w:rPr>
              <w:pPrChange w:id="16664" w:author="phuong vu" w:date="2018-11-23T13:48:00Z">
                <w:pPr>
                  <w:spacing w:line="360" w:lineRule="auto"/>
                </w:pPr>
              </w:pPrChange>
            </w:pPr>
            <w:ins w:id="16665" w:author="phuong vu" w:date="2018-11-21T22:21:00Z">
              <w:del w:id="16666" w:author="Tran Huan" w:date="2018-11-25T22:00:00Z">
                <w:r w:rsidDel="00096943">
                  <w:rPr>
                    <w:lang w:val="en-US"/>
                  </w:rPr>
                  <w:delText>b</w:delText>
                </w:r>
              </w:del>
            </w:ins>
            <w:ins w:id="16667" w:author="phuong vu" w:date="2018-11-21T22:20:00Z">
              <w:del w:id="16668" w:author="Tran Huan" w:date="2018-11-25T22:00:00Z">
                <w:r w:rsidDel="00096943">
                  <w:rPr>
                    <w:lang w:val="en-US"/>
                  </w:rPr>
                  <w:delText>utton</w:delText>
                </w:r>
              </w:del>
            </w:ins>
          </w:p>
        </w:tc>
        <w:tc>
          <w:tcPr>
            <w:tcW w:w="2970" w:type="dxa"/>
          </w:tcPr>
          <w:p w14:paraId="3621C3DB" w14:textId="4789D8B2" w:rsidR="00323EED" w:rsidDel="00096943" w:rsidRDefault="00323EED">
            <w:pPr>
              <w:spacing w:line="276" w:lineRule="auto"/>
              <w:rPr>
                <w:ins w:id="16669" w:author="phuong vu" w:date="2018-11-21T22:19:00Z"/>
                <w:del w:id="16670" w:author="Tran Huan" w:date="2018-11-25T22:00:00Z"/>
                <w:lang w:val="en-US"/>
              </w:rPr>
              <w:pPrChange w:id="16671" w:author="phuong vu" w:date="2018-11-23T13:48:00Z">
                <w:pPr>
                  <w:spacing w:line="360" w:lineRule="auto"/>
                </w:pPr>
              </w:pPrChange>
            </w:pPr>
            <w:ins w:id="16672" w:author="phuong vu" w:date="2018-11-21T22:21:00Z">
              <w:del w:id="16673" w:author="Tran Huan" w:date="2018-11-25T22:00:00Z">
                <w:r w:rsidDel="00096943">
                  <w:rPr>
                    <w:lang w:val="en-US"/>
                  </w:rPr>
                  <w:delText>Lấy đồ. Đồng ý thực hiện lấy đồ đối với biên nhận đó.</w:delText>
                </w:r>
              </w:del>
            </w:ins>
          </w:p>
        </w:tc>
        <w:tc>
          <w:tcPr>
            <w:tcW w:w="1266" w:type="dxa"/>
          </w:tcPr>
          <w:p w14:paraId="48638073" w14:textId="0E4AFA4F" w:rsidR="00323EED" w:rsidDel="00096943" w:rsidRDefault="00323EED">
            <w:pPr>
              <w:spacing w:line="276" w:lineRule="auto"/>
              <w:jc w:val="left"/>
              <w:rPr>
                <w:ins w:id="16674" w:author="phuong vu" w:date="2018-11-21T22:19:00Z"/>
                <w:del w:id="16675" w:author="Tran Huan" w:date="2018-11-25T22:00:00Z"/>
                <w:lang w:val="en-US"/>
              </w:rPr>
              <w:pPrChange w:id="16676" w:author="phuong vu" w:date="2018-11-23T13:48:00Z">
                <w:pPr>
                  <w:spacing w:line="360" w:lineRule="auto"/>
                  <w:jc w:val="left"/>
                </w:pPr>
              </w:pPrChange>
            </w:pPr>
          </w:p>
        </w:tc>
        <w:tc>
          <w:tcPr>
            <w:tcW w:w="1756" w:type="dxa"/>
          </w:tcPr>
          <w:p w14:paraId="2C439817" w14:textId="0E2061F6" w:rsidR="00323EED" w:rsidDel="00096943" w:rsidRDefault="001C0454">
            <w:pPr>
              <w:spacing w:line="276" w:lineRule="auto"/>
              <w:rPr>
                <w:ins w:id="16677" w:author="phuong vu" w:date="2018-11-21T22:19:00Z"/>
                <w:del w:id="16678" w:author="Tran Huan" w:date="2018-11-25T22:00:00Z"/>
                <w:lang w:val="en-US"/>
              </w:rPr>
              <w:pPrChange w:id="16679" w:author="phuong vu" w:date="2018-11-23T13:48:00Z">
                <w:pPr>
                  <w:spacing w:line="360" w:lineRule="auto"/>
                </w:pPr>
              </w:pPrChange>
            </w:pPr>
            <w:ins w:id="16680" w:author="phuong vu" w:date="2018-11-21T22:25:00Z">
              <w:del w:id="16681" w:author="Tran Huan" w:date="2018-11-25T22:00:00Z">
                <w:r w:rsidDel="00096943">
                  <w:rPr>
                    <w:lang w:val="en-US"/>
                  </w:rPr>
                  <w:delText>Hiển thị đơn h</w:delText>
                </w:r>
              </w:del>
            </w:ins>
            <w:ins w:id="16682" w:author="phuong vu" w:date="2018-11-21T22:26:00Z">
              <w:del w:id="16683" w:author="Tran Huan" w:date="2018-11-25T22:00:00Z">
                <w:r w:rsidDel="00096943">
                  <w:rPr>
                    <w:lang w:val="en-US"/>
                  </w:rPr>
                  <w:delText>àng đã được xác nhận.</w:delText>
                </w:r>
              </w:del>
            </w:ins>
          </w:p>
        </w:tc>
      </w:tr>
      <w:tr w:rsidR="00323EED" w:rsidDel="00096943" w14:paraId="520C577A" w14:textId="775EEC9C" w:rsidTr="00565D22">
        <w:trPr>
          <w:ins w:id="16684" w:author="phuong vu" w:date="2018-11-21T22:19:00Z"/>
          <w:del w:id="16685" w:author="Tran Huan" w:date="2018-11-25T22:00:00Z"/>
        </w:trPr>
        <w:tc>
          <w:tcPr>
            <w:tcW w:w="805" w:type="dxa"/>
          </w:tcPr>
          <w:p w14:paraId="121F96B0" w14:textId="68EDAB9B" w:rsidR="00323EED" w:rsidDel="00096943" w:rsidRDefault="00323EED">
            <w:pPr>
              <w:spacing w:line="276" w:lineRule="auto"/>
              <w:jc w:val="center"/>
              <w:rPr>
                <w:ins w:id="16686" w:author="phuong vu" w:date="2018-11-21T22:19:00Z"/>
                <w:del w:id="16687" w:author="Tran Huan" w:date="2018-11-25T22:00:00Z"/>
                <w:lang w:val="en-US"/>
              </w:rPr>
              <w:pPrChange w:id="16688" w:author="phuong vu" w:date="2018-11-23T13:48:00Z">
                <w:pPr>
                  <w:spacing w:line="360" w:lineRule="auto"/>
                  <w:jc w:val="center"/>
                </w:pPr>
              </w:pPrChange>
            </w:pPr>
            <w:ins w:id="16689" w:author="phuong vu" w:date="2018-11-21T22:21:00Z">
              <w:del w:id="16690" w:author="Tran Huan" w:date="2018-11-25T22:00:00Z">
                <w:r w:rsidDel="00096943">
                  <w:rPr>
                    <w:lang w:val="en-US"/>
                  </w:rPr>
                  <w:delText>8</w:delText>
                </w:r>
              </w:del>
            </w:ins>
          </w:p>
        </w:tc>
        <w:tc>
          <w:tcPr>
            <w:tcW w:w="1980" w:type="dxa"/>
          </w:tcPr>
          <w:p w14:paraId="60E49C6D" w14:textId="45F69151" w:rsidR="00323EED" w:rsidDel="00096943" w:rsidRDefault="00323EED">
            <w:pPr>
              <w:spacing w:line="276" w:lineRule="auto"/>
              <w:rPr>
                <w:ins w:id="16691" w:author="phuong vu" w:date="2018-11-21T22:19:00Z"/>
                <w:del w:id="16692" w:author="Tran Huan" w:date="2018-11-25T22:00:00Z"/>
                <w:lang w:val="en-US"/>
              </w:rPr>
              <w:pPrChange w:id="16693" w:author="phuong vu" w:date="2018-11-23T13:48:00Z">
                <w:pPr>
                  <w:spacing w:line="360" w:lineRule="auto"/>
                </w:pPr>
              </w:pPrChange>
            </w:pPr>
            <w:ins w:id="16694" w:author="phuong vu" w:date="2018-11-21T22:21:00Z">
              <w:del w:id="16695" w:author="Tran Huan" w:date="2018-11-25T22:00:00Z">
                <w:r w:rsidDel="00096943">
                  <w:rPr>
                    <w:lang w:val="en-US"/>
                  </w:rPr>
                  <w:delText>button</w:delText>
                </w:r>
              </w:del>
            </w:ins>
          </w:p>
        </w:tc>
        <w:tc>
          <w:tcPr>
            <w:tcW w:w="2970" w:type="dxa"/>
          </w:tcPr>
          <w:p w14:paraId="3D51EE2B" w14:textId="6E86BFFE" w:rsidR="00323EED" w:rsidDel="00096943" w:rsidRDefault="00323EED">
            <w:pPr>
              <w:spacing w:line="276" w:lineRule="auto"/>
              <w:rPr>
                <w:ins w:id="16696" w:author="phuong vu" w:date="2018-11-21T22:19:00Z"/>
                <w:del w:id="16697" w:author="Tran Huan" w:date="2018-11-25T22:00:00Z"/>
                <w:lang w:val="en-US"/>
              </w:rPr>
              <w:pPrChange w:id="16698" w:author="phuong vu" w:date="2018-11-23T13:48:00Z">
                <w:pPr>
                  <w:spacing w:line="360" w:lineRule="auto"/>
                </w:pPr>
              </w:pPrChange>
            </w:pPr>
            <w:ins w:id="16699" w:author="phuong vu" w:date="2018-11-21T22:21:00Z">
              <w:del w:id="16700" w:author="Tran Huan" w:date="2018-11-25T22:00:00Z">
                <w:r w:rsidDel="00096943">
                  <w:rPr>
                    <w:lang w:val="en-US"/>
                  </w:rPr>
                  <w:delText>Đã lấy. Xác nhận đã lấy thành công.</w:delText>
                </w:r>
              </w:del>
            </w:ins>
          </w:p>
        </w:tc>
        <w:tc>
          <w:tcPr>
            <w:tcW w:w="1266" w:type="dxa"/>
          </w:tcPr>
          <w:p w14:paraId="0B2AC908" w14:textId="42805D5F" w:rsidR="00323EED" w:rsidDel="00096943" w:rsidRDefault="00323EED">
            <w:pPr>
              <w:spacing w:line="276" w:lineRule="auto"/>
              <w:jc w:val="left"/>
              <w:rPr>
                <w:ins w:id="16701" w:author="phuong vu" w:date="2018-11-21T22:19:00Z"/>
                <w:del w:id="16702" w:author="Tran Huan" w:date="2018-11-25T22:00:00Z"/>
                <w:lang w:val="en-US"/>
              </w:rPr>
              <w:pPrChange w:id="16703" w:author="phuong vu" w:date="2018-11-23T13:48:00Z">
                <w:pPr>
                  <w:spacing w:line="360" w:lineRule="auto"/>
                  <w:jc w:val="left"/>
                </w:pPr>
              </w:pPrChange>
            </w:pPr>
          </w:p>
        </w:tc>
        <w:tc>
          <w:tcPr>
            <w:tcW w:w="1756" w:type="dxa"/>
          </w:tcPr>
          <w:p w14:paraId="036EF07B" w14:textId="3A089C3F" w:rsidR="00323EED" w:rsidDel="00096943" w:rsidRDefault="001C0454">
            <w:pPr>
              <w:spacing w:line="276" w:lineRule="auto"/>
              <w:rPr>
                <w:ins w:id="16704" w:author="phuong vu" w:date="2018-11-21T22:19:00Z"/>
                <w:del w:id="16705" w:author="Tran Huan" w:date="2018-11-25T22:00:00Z"/>
                <w:lang w:val="en-US"/>
              </w:rPr>
              <w:pPrChange w:id="16706" w:author="phuong vu" w:date="2018-11-23T13:48:00Z">
                <w:pPr>
                  <w:spacing w:line="360" w:lineRule="auto"/>
                </w:pPr>
              </w:pPrChange>
            </w:pPr>
            <w:ins w:id="16707" w:author="phuong vu" w:date="2018-11-21T22:26:00Z">
              <w:del w:id="16708" w:author="Tran Huan" w:date="2018-11-25T22:00:00Z">
                <w:r w:rsidDel="00096943">
                  <w:rPr>
                    <w:lang w:val="en-US"/>
                  </w:rPr>
                  <w:delText>Hiển thị sau khi đã có nhân viên xác nhận lấy đồ.</w:delText>
                </w:r>
              </w:del>
            </w:ins>
          </w:p>
        </w:tc>
      </w:tr>
      <w:tr w:rsidR="00323EED" w:rsidDel="00096943" w14:paraId="6FA09957" w14:textId="2FFFBB97" w:rsidTr="00565D22">
        <w:trPr>
          <w:ins w:id="16709" w:author="phuong vu" w:date="2018-11-21T22:21:00Z"/>
          <w:del w:id="16710" w:author="Tran Huan" w:date="2018-11-25T22:00:00Z"/>
        </w:trPr>
        <w:tc>
          <w:tcPr>
            <w:tcW w:w="805" w:type="dxa"/>
          </w:tcPr>
          <w:p w14:paraId="130B98F4" w14:textId="0FA80C2B" w:rsidR="00323EED" w:rsidDel="00096943" w:rsidRDefault="00323EED">
            <w:pPr>
              <w:spacing w:line="276" w:lineRule="auto"/>
              <w:jc w:val="center"/>
              <w:rPr>
                <w:ins w:id="16711" w:author="phuong vu" w:date="2018-11-21T22:21:00Z"/>
                <w:del w:id="16712" w:author="Tran Huan" w:date="2018-11-25T22:00:00Z"/>
                <w:lang w:val="en-US"/>
              </w:rPr>
              <w:pPrChange w:id="16713" w:author="phuong vu" w:date="2018-11-23T13:48:00Z">
                <w:pPr>
                  <w:spacing w:line="360" w:lineRule="auto"/>
                  <w:jc w:val="center"/>
                </w:pPr>
              </w:pPrChange>
            </w:pPr>
            <w:ins w:id="16714" w:author="phuong vu" w:date="2018-11-21T22:21:00Z">
              <w:del w:id="16715" w:author="Tran Huan" w:date="2018-11-25T22:00:00Z">
                <w:r w:rsidDel="00096943">
                  <w:rPr>
                    <w:lang w:val="en-US"/>
                  </w:rPr>
                  <w:delText>9</w:delText>
                </w:r>
              </w:del>
            </w:ins>
          </w:p>
        </w:tc>
        <w:tc>
          <w:tcPr>
            <w:tcW w:w="1980" w:type="dxa"/>
          </w:tcPr>
          <w:p w14:paraId="3EF78615" w14:textId="3CE78BE3" w:rsidR="00323EED" w:rsidDel="00096943" w:rsidRDefault="00323EED">
            <w:pPr>
              <w:spacing w:line="276" w:lineRule="auto"/>
              <w:rPr>
                <w:ins w:id="16716" w:author="phuong vu" w:date="2018-11-21T22:21:00Z"/>
                <w:del w:id="16717" w:author="Tran Huan" w:date="2018-11-25T22:00:00Z"/>
                <w:lang w:val="en-US"/>
              </w:rPr>
              <w:pPrChange w:id="16718" w:author="phuong vu" w:date="2018-11-23T13:48:00Z">
                <w:pPr>
                  <w:spacing w:line="360" w:lineRule="auto"/>
                </w:pPr>
              </w:pPrChange>
            </w:pPr>
            <w:ins w:id="16719" w:author="phuong vu" w:date="2018-11-21T22:21:00Z">
              <w:del w:id="16720" w:author="Tran Huan" w:date="2018-11-25T22:00:00Z">
                <w:r w:rsidDel="00096943">
                  <w:rPr>
                    <w:lang w:val="en-US"/>
                  </w:rPr>
                  <w:delText>button</w:delText>
                </w:r>
              </w:del>
            </w:ins>
          </w:p>
        </w:tc>
        <w:tc>
          <w:tcPr>
            <w:tcW w:w="2970" w:type="dxa"/>
          </w:tcPr>
          <w:p w14:paraId="38DFAB5F" w14:textId="2D825009" w:rsidR="00323EED" w:rsidDel="00096943" w:rsidRDefault="00323EED">
            <w:pPr>
              <w:spacing w:line="276" w:lineRule="auto"/>
              <w:rPr>
                <w:ins w:id="16721" w:author="phuong vu" w:date="2018-11-21T22:21:00Z"/>
                <w:del w:id="16722" w:author="Tran Huan" w:date="2018-11-25T22:00:00Z"/>
                <w:lang w:val="en-US"/>
              </w:rPr>
              <w:pPrChange w:id="16723" w:author="phuong vu" w:date="2018-11-23T13:48:00Z">
                <w:pPr>
                  <w:spacing w:line="360" w:lineRule="auto"/>
                </w:pPr>
              </w:pPrChange>
            </w:pPr>
            <w:ins w:id="16724" w:author="phuong vu" w:date="2018-11-21T22:22:00Z">
              <w:del w:id="16725" w:author="Tran Huan" w:date="2018-11-25T22:00:00Z">
                <w:r w:rsidDel="00096943">
                  <w:rPr>
                    <w:lang w:val="en-US"/>
                  </w:rPr>
                  <w:delText>Đã trả. Xác nhận đã trả thành công</w:delText>
                </w:r>
              </w:del>
            </w:ins>
          </w:p>
        </w:tc>
        <w:tc>
          <w:tcPr>
            <w:tcW w:w="1266" w:type="dxa"/>
          </w:tcPr>
          <w:p w14:paraId="77BE29E2" w14:textId="7B453A57" w:rsidR="00323EED" w:rsidDel="00096943" w:rsidRDefault="00323EED">
            <w:pPr>
              <w:spacing w:line="276" w:lineRule="auto"/>
              <w:jc w:val="left"/>
              <w:rPr>
                <w:ins w:id="16726" w:author="phuong vu" w:date="2018-11-21T22:21:00Z"/>
                <w:del w:id="16727" w:author="Tran Huan" w:date="2018-11-25T22:00:00Z"/>
                <w:lang w:val="en-US"/>
              </w:rPr>
              <w:pPrChange w:id="16728" w:author="phuong vu" w:date="2018-11-23T13:48:00Z">
                <w:pPr>
                  <w:spacing w:line="360" w:lineRule="auto"/>
                  <w:jc w:val="left"/>
                </w:pPr>
              </w:pPrChange>
            </w:pPr>
          </w:p>
        </w:tc>
        <w:tc>
          <w:tcPr>
            <w:tcW w:w="1756" w:type="dxa"/>
          </w:tcPr>
          <w:p w14:paraId="5559C327" w14:textId="7289EAC0" w:rsidR="00323EED" w:rsidDel="00096943" w:rsidRDefault="001C0454">
            <w:pPr>
              <w:spacing w:line="276" w:lineRule="auto"/>
              <w:rPr>
                <w:ins w:id="16729" w:author="phuong vu" w:date="2018-11-21T22:21:00Z"/>
                <w:del w:id="16730" w:author="Tran Huan" w:date="2018-11-25T22:00:00Z"/>
                <w:lang w:val="en-US"/>
              </w:rPr>
              <w:pPrChange w:id="16731" w:author="phuong vu" w:date="2018-11-23T13:48:00Z">
                <w:pPr>
                  <w:spacing w:line="360" w:lineRule="auto"/>
                </w:pPr>
              </w:pPrChange>
            </w:pPr>
            <w:ins w:id="16732" w:author="phuong vu" w:date="2018-11-21T22:26:00Z">
              <w:del w:id="16733" w:author="Tran Huan" w:date="2018-11-25T22:00:00Z">
                <w:r w:rsidDel="00096943">
                  <w:rPr>
                    <w:lang w:val="en-US"/>
                  </w:rPr>
                  <w:delText>Hiển thị khi đơn hàng đã xử lí hoàn tất.</w:delText>
                </w:r>
              </w:del>
            </w:ins>
          </w:p>
        </w:tc>
      </w:tr>
    </w:tbl>
    <w:p w14:paraId="18F871A6" w14:textId="00CC62CE" w:rsidR="00565D22" w:rsidRPr="00933422" w:rsidDel="00096943" w:rsidRDefault="00565D22">
      <w:pPr>
        <w:spacing w:line="276" w:lineRule="auto"/>
        <w:rPr>
          <w:del w:id="16734" w:author="Tran Huan" w:date="2018-11-25T22:00:00Z"/>
          <w:lang w:val="en-US"/>
        </w:rPr>
        <w:pPrChange w:id="16735" w:author="phuong vu" w:date="2018-11-23T13:48:00Z">
          <w:pPr>
            <w:pStyle w:val="Heading6"/>
          </w:pPr>
        </w:pPrChange>
      </w:pPr>
    </w:p>
    <w:p w14:paraId="666C6471" w14:textId="0F3EFC7D" w:rsidR="00070C2F" w:rsidDel="00096943" w:rsidRDefault="00070C2F">
      <w:pPr>
        <w:pStyle w:val="Heading6"/>
        <w:spacing w:line="276" w:lineRule="auto"/>
        <w:rPr>
          <w:del w:id="16736" w:author="Tran Huan" w:date="2018-11-25T22:00:00Z"/>
          <w:lang w:val="en-US"/>
        </w:rPr>
        <w:pPrChange w:id="16737" w:author="phuong vu" w:date="2018-11-23T13:48:00Z">
          <w:pPr>
            <w:pStyle w:val="Heading6"/>
          </w:pPr>
        </w:pPrChange>
      </w:pPr>
      <w:del w:id="16738"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Del="00096943" w14:paraId="2028106B" w14:textId="3B719BB5" w:rsidTr="00A72A60">
        <w:trPr>
          <w:del w:id="16739" w:author="Tran Huan" w:date="2018-11-25T22:00:00Z"/>
        </w:trPr>
        <w:tc>
          <w:tcPr>
            <w:tcW w:w="805" w:type="dxa"/>
            <w:vMerge w:val="restart"/>
            <w:vAlign w:val="center"/>
          </w:tcPr>
          <w:p w14:paraId="5E738FB8" w14:textId="7E68F783" w:rsidR="008E1FFB" w:rsidRPr="007F1EF1" w:rsidDel="00096943" w:rsidRDefault="008E1FFB">
            <w:pPr>
              <w:spacing w:line="276" w:lineRule="auto"/>
              <w:jc w:val="center"/>
              <w:rPr>
                <w:del w:id="16740" w:author="Tran Huan" w:date="2018-11-25T22:00:00Z"/>
                <w:b/>
                <w:lang w:val="en-US"/>
              </w:rPr>
              <w:pPrChange w:id="16741" w:author="phuong vu" w:date="2018-11-23T13:48:00Z">
                <w:pPr>
                  <w:spacing w:line="360" w:lineRule="auto"/>
                  <w:jc w:val="center"/>
                </w:pPr>
              </w:pPrChange>
            </w:pPr>
            <w:del w:id="16742" w:author="Tran Huan" w:date="2018-11-25T22:00:00Z">
              <w:r w:rsidRPr="007F1EF1" w:rsidDel="00096943">
                <w:rPr>
                  <w:b/>
                  <w:lang w:val="en-US"/>
                </w:rPr>
                <w:delText>STT</w:delText>
              </w:r>
            </w:del>
          </w:p>
        </w:tc>
        <w:tc>
          <w:tcPr>
            <w:tcW w:w="2120" w:type="dxa"/>
            <w:vMerge w:val="restart"/>
            <w:vAlign w:val="center"/>
          </w:tcPr>
          <w:p w14:paraId="125D6501" w14:textId="2AED40C8" w:rsidR="008E1FFB" w:rsidRPr="007F1EF1" w:rsidDel="00096943" w:rsidRDefault="008E1FFB">
            <w:pPr>
              <w:spacing w:line="276" w:lineRule="auto"/>
              <w:jc w:val="center"/>
              <w:rPr>
                <w:del w:id="16743" w:author="Tran Huan" w:date="2018-11-25T22:00:00Z"/>
                <w:b/>
                <w:lang w:val="en-US"/>
              </w:rPr>
              <w:pPrChange w:id="16744" w:author="phuong vu" w:date="2018-11-23T13:48:00Z">
                <w:pPr>
                  <w:spacing w:line="360" w:lineRule="auto"/>
                  <w:jc w:val="center"/>
                </w:pPr>
              </w:pPrChange>
            </w:pPr>
            <w:del w:id="16745" w:author="Tran Huan" w:date="2018-11-25T22:00:00Z">
              <w:r w:rsidRPr="007F1EF1" w:rsidDel="00096943">
                <w:rPr>
                  <w:b/>
                  <w:lang w:val="en-US"/>
                </w:rPr>
                <w:delText>Tên bảng/</w:delText>
              </w:r>
            </w:del>
          </w:p>
          <w:p w14:paraId="23F8A511" w14:textId="35FB75BC" w:rsidR="008E1FFB" w:rsidRPr="007F1EF1" w:rsidDel="00096943" w:rsidRDefault="008E1FFB">
            <w:pPr>
              <w:spacing w:line="276" w:lineRule="auto"/>
              <w:jc w:val="center"/>
              <w:rPr>
                <w:del w:id="16746" w:author="Tran Huan" w:date="2018-11-25T22:00:00Z"/>
                <w:b/>
                <w:lang w:val="en-US"/>
              </w:rPr>
              <w:pPrChange w:id="16747" w:author="phuong vu" w:date="2018-11-23T13:48:00Z">
                <w:pPr>
                  <w:spacing w:line="360" w:lineRule="auto"/>
                  <w:jc w:val="center"/>
                </w:pPr>
              </w:pPrChange>
            </w:pPr>
            <w:del w:id="1674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p>
        </w:tc>
        <w:tc>
          <w:tcPr>
            <w:tcW w:w="5852" w:type="dxa"/>
            <w:gridSpan w:val="4"/>
            <w:vAlign w:val="center"/>
          </w:tcPr>
          <w:p w14:paraId="14E13E84" w14:textId="10983D3A" w:rsidR="008E1FFB" w:rsidRPr="007F1EF1" w:rsidDel="00096943" w:rsidRDefault="008E1FFB">
            <w:pPr>
              <w:spacing w:line="276" w:lineRule="auto"/>
              <w:jc w:val="center"/>
              <w:rPr>
                <w:del w:id="16749" w:author="Tran Huan" w:date="2018-11-25T22:00:00Z"/>
                <w:b/>
                <w:lang w:val="en-US"/>
              </w:rPr>
              <w:pPrChange w:id="16750" w:author="phuong vu" w:date="2018-11-23T13:48:00Z">
                <w:pPr>
                  <w:spacing w:line="360" w:lineRule="auto"/>
                  <w:jc w:val="center"/>
                </w:pPr>
              </w:pPrChange>
            </w:pPr>
            <w:del w:id="16751" w:author="Tran Huan" w:date="2018-11-25T22:00:00Z">
              <w:r w:rsidRPr="007F1EF1" w:rsidDel="00096943">
                <w:rPr>
                  <w:b/>
                  <w:lang w:val="en-US"/>
                </w:rPr>
                <w:delText>Phương thức</w:delText>
              </w:r>
            </w:del>
          </w:p>
        </w:tc>
      </w:tr>
      <w:tr w:rsidR="008E1FFB" w:rsidDel="00096943" w14:paraId="4EE85620" w14:textId="3BBAE44A" w:rsidTr="00A72A60">
        <w:trPr>
          <w:del w:id="16752" w:author="Tran Huan" w:date="2018-11-25T22:00:00Z"/>
        </w:trPr>
        <w:tc>
          <w:tcPr>
            <w:tcW w:w="805" w:type="dxa"/>
            <w:vMerge/>
            <w:vAlign w:val="center"/>
          </w:tcPr>
          <w:p w14:paraId="3C0A90C5" w14:textId="106F4D18" w:rsidR="008E1FFB" w:rsidRPr="007F1EF1" w:rsidDel="00096943" w:rsidRDefault="008E1FFB">
            <w:pPr>
              <w:spacing w:line="276" w:lineRule="auto"/>
              <w:jc w:val="center"/>
              <w:rPr>
                <w:del w:id="16753" w:author="Tran Huan" w:date="2018-11-25T22:00:00Z"/>
                <w:b/>
                <w:lang w:val="en-US"/>
              </w:rPr>
              <w:pPrChange w:id="16754" w:author="phuong vu" w:date="2018-11-23T13:48:00Z">
                <w:pPr>
                  <w:spacing w:line="360" w:lineRule="auto"/>
                  <w:jc w:val="center"/>
                </w:pPr>
              </w:pPrChange>
            </w:pPr>
          </w:p>
        </w:tc>
        <w:tc>
          <w:tcPr>
            <w:tcW w:w="2120" w:type="dxa"/>
            <w:vMerge/>
            <w:vAlign w:val="center"/>
          </w:tcPr>
          <w:p w14:paraId="7C609C5F" w14:textId="18ED3922" w:rsidR="008E1FFB" w:rsidRPr="007F1EF1" w:rsidDel="00096943" w:rsidRDefault="008E1FFB">
            <w:pPr>
              <w:spacing w:line="276" w:lineRule="auto"/>
              <w:jc w:val="center"/>
              <w:rPr>
                <w:del w:id="16755" w:author="Tran Huan" w:date="2018-11-25T22:00:00Z"/>
                <w:b/>
                <w:lang w:val="en-US"/>
              </w:rPr>
              <w:pPrChange w:id="16756" w:author="phuong vu" w:date="2018-11-23T13:48:00Z">
                <w:pPr>
                  <w:spacing w:line="360" w:lineRule="auto"/>
                  <w:jc w:val="center"/>
                </w:pPr>
              </w:pPrChange>
            </w:pPr>
          </w:p>
        </w:tc>
        <w:tc>
          <w:tcPr>
            <w:tcW w:w="1463" w:type="dxa"/>
            <w:vAlign w:val="center"/>
          </w:tcPr>
          <w:p w14:paraId="215BDB4E" w14:textId="5FB595A8" w:rsidR="008E1FFB" w:rsidRPr="007F1EF1" w:rsidDel="00096943" w:rsidRDefault="008E1FFB">
            <w:pPr>
              <w:spacing w:line="276" w:lineRule="auto"/>
              <w:jc w:val="center"/>
              <w:rPr>
                <w:del w:id="16757" w:author="Tran Huan" w:date="2018-11-25T22:00:00Z"/>
                <w:b/>
                <w:lang w:val="en-US"/>
              </w:rPr>
              <w:pPrChange w:id="16758" w:author="phuong vu" w:date="2018-11-23T13:48:00Z">
                <w:pPr>
                  <w:spacing w:line="360" w:lineRule="auto"/>
                  <w:jc w:val="center"/>
                </w:pPr>
              </w:pPrChange>
            </w:pPr>
            <w:del w:id="16759" w:author="Tran Huan" w:date="2018-11-25T22:00:00Z">
              <w:r w:rsidRPr="007F1EF1" w:rsidDel="00096943">
                <w:rPr>
                  <w:b/>
                  <w:lang w:val="en-US"/>
                </w:rPr>
                <w:delText>Thêm</w:delText>
              </w:r>
            </w:del>
          </w:p>
        </w:tc>
        <w:tc>
          <w:tcPr>
            <w:tcW w:w="1463" w:type="dxa"/>
            <w:vAlign w:val="center"/>
          </w:tcPr>
          <w:p w14:paraId="5BF8FD4D" w14:textId="34F9781C" w:rsidR="008E1FFB" w:rsidRPr="007F1EF1" w:rsidDel="00096943" w:rsidRDefault="008E1FFB">
            <w:pPr>
              <w:spacing w:line="276" w:lineRule="auto"/>
              <w:jc w:val="center"/>
              <w:rPr>
                <w:del w:id="16760" w:author="Tran Huan" w:date="2018-11-25T22:00:00Z"/>
                <w:b/>
                <w:lang w:val="en-US"/>
              </w:rPr>
              <w:pPrChange w:id="16761" w:author="phuong vu" w:date="2018-11-23T13:48:00Z">
                <w:pPr>
                  <w:spacing w:line="360" w:lineRule="auto"/>
                  <w:jc w:val="center"/>
                </w:pPr>
              </w:pPrChange>
            </w:pPr>
            <w:del w:id="16762" w:author="Tran Huan" w:date="2018-11-25T22:00:00Z">
              <w:r w:rsidRPr="007F1EF1" w:rsidDel="00096943">
                <w:rPr>
                  <w:b/>
                  <w:lang w:val="en-US"/>
                </w:rPr>
                <w:delText>Sửa</w:delText>
              </w:r>
            </w:del>
          </w:p>
        </w:tc>
        <w:tc>
          <w:tcPr>
            <w:tcW w:w="1463" w:type="dxa"/>
            <w:vAlign w:val="center"/>
          </w:tcPr>
          <w:p w14:paraId="7A1A5520" w14:textId="6181A881" w:rsidR="008E1FFB" w:rsidRPr="007F1EF1" w:rsidDel="00096943" w:rsidRDefault="008E1FFB">
            <w:pPr>
              <w:spacing w:line="276" w:lineRule="auto"/>
              <w:jc w:val="center"/>
              <w:rPr>
                <w:del w:id="16763" w:author="Tran Huan" w:date="2018-11-25T22:00:00Z"/>
                <w:b/>
                <w:lang w:val="en-US"/>
              </w:rPr>
              <w:pPrChange w:id="16764" w:author="phuong vu" w:date="2018-11-23T13:48:00Z">
                <w:pPr>
                  <w:spacing w:line="360" w:lineRule="auto"/>
                  <w:jc w:val="center"/>
                </w:pPr>
              </w:pPrChange>
            </w:pPr>
            <w:del w:id="16765" w:author="Tran Huan" w:date="2018-11-25T22:00:00Z">
              <w:r w:rsidRPr="007F1EF1" w:rsidDel="00096943">
                <w:rPr>
                  <w:b/>
                  <w:lang w:val="en-US"/>
                </w:rPr>
                <w:delText>Xóa</w:delText>
              </w:r>
            </w:del>
          </w:p>
        </w:tc>
        <w:tc>
          <w:tcPr>
            <w:tcW w:w="1463" w:type="dxa"/>
            <w:vAlign w:val="center"/>
          </w:tcPr>
          <w:p w14:paraId="5F40AAE1" w14:textId="1E3393D4" w:rsidR="008E1FFB" w:rsidRPr="007F1EF1" w:rsidDel="00096943" w:rsidRDefault="008E1FFB">
            <w:pPr>
              <w:spacing w:line="276" w:lineRule="auto"/>
              <w:jc w:val="center"/>
              <w:rPr>
                <w:del w:id="16766" w:author="Tran Huan" w:date="2018-11-25T22:00:00Z"/>
                <w:b/>
                <w:lang w:val="en-US"/>
              </w:rPr>
              <w:pPrChange w:id="16767" w:author="phuong vu" w:date="2018-11-23T13:48:00Z">
                <w:pPr>
                  <w:spacing w:line="360" w:lineRule="auto"/>
                  <w:jc w:val="center"/>
                </w:pPr>
              </w:pPrChange>
            </w:pPr>
            <w:del w:id="16768" w:author="Tran Huan" w:date="2018-11-25T22:00:00Z">
              <w:r w:rsidRPr="007F1EF1" w:rsidDel="00096943">
                <w:rPr>
                  <w:b/>
                  <w:lang w:val="en-US"/>
                </w:rPr>
                <w:delText>Truy vấn</w:delText>
              </w:r>
            </w:del>
          </w:p>
        </w:tc>
      </w:tr>
      <w:tr w:rsidR="008E1FFB" w:rsidDel="00096943" w14:paraId="7ADEABEE" w14:textId="0A6E09B7" w:rsidTr="00A72A60">
        <w:trPr>
          <w:del w:id="16769" w:author="Tran Huan" w:date="2018-11-25T22:00:00Z"/>
        </w:trPr>
        <w:tc>
          <w:tcPr>
            <w:tcW w:w="805" w:type="dxa"/>
          </w:tcPr>
          <w:p w14:paraId="423CE20A" w14:textId="0BD4AE2C" w:rsidR="008E1FFB" w:rsidDel="00096943" w:rsidRDefault="008E1FFB">
            <w:pPr>
              <w:spacing w:line="276" w:lineRule="auto"/>
              <w:jc w:val="center"/>
              <w:rPr>
                <w:del w:id="16770" w:author="Tran Huan" w:date="2018-11-25T22:00:00Z"/>
                <w:lang w:val="en-US"/>
              </w:rPr>
              <w:pPrChange w:id="16771" w:author="phuong vu" w:date="2018-11-23T13:48:00Z">
                <w:pPr>
                  <w:spacing w:line="360" w:lineRule="auto"/>
                  <w:jc w:val="center"/>
                </w:pPr>
              </w:pPrChange>
            </w:pPr>
            <w:del w:id="16772" w:author="Tran Huan" w:date="2018-11-25T22:00:00Z">
              <w:r w:rsidDel="00096943">
                <w:rPr>
                  <w:lang w:val="en-US"/>
                </w:rPr>
                <w:delText>1</w:delText>
              </w:r>
            </w:del>
          </w:p>
        </w:tc>
        <w:tc>
          <w:tcPr>
            <w:tcW w:w="2120" w:type="dxa"/>
          </w:tcPr>
          <w:p w14:paraId="34B8805C" w14:textId="792A85CE" w:rsidR="008E1FFB" w:rsidDel="00096943" w:rsidRDefault="008E1FFB">
            <w:pPr>
              <w:spacing w:line="276" w:lineRule="auto"/>
              <w:rPr>
                <w:del w:id="16773" w:author="Tran Huan" w:date="2018-11-25T22:00:00Z"/>
                <w:lang w:val="en-US"/>
              </w:rPr>
              <w:pPrChange w:id="16774" w:author="phuong vu" w:date="2018-11-23T13:48:00Z">
                <w:pPr>
                  <w:spacing w:line="360" w:lineRule="auto"/>
                </w:pPr>
              </w:pPrChange>
            </w:pPr>
            <w:del w:id="16775" w:author="Tran Huan" w:date="2018-11-25T22:00:00Z">
              <w:r w:rsidDel="00096943">
                <w:rPr>
                  <w:lang w:val="en-US"/>
                </w:rPr>
                <w:delText>customer_order</w:delText>
              </w:r>
            </w:del>
          </w:p>
        </w:tc>
        <w:tc>
          <w:tcPr>
            <w:tcW w:w="1463" w:type="dxa"/>
          </w:tcPr>
          <w:p w14:paraId="25212463" w14:textId="6F5C1609" w:rsidR="008E1FFB" w:rsidDel="00096943" w:rsidRDefault="008E1FFB">
            <w:pPr>
              <w:spacing w:line="276" w:lineRule="auto"/>
              <w:jc w:val="center"/>
              <w:rPr>
                <w:del w:id="16776" w:author="Tran Huan" w:date="2018-11-25T22:00:00Z"/>
                <w:lang w:val="en-US"/>
              </w:rPr>
              <w:pPrChange w:id="16777" w:author="phuong vu" w:date="2018-11-23T13:48:00Z">
                <w:pPr>
                  <w:spacing w:line="360" w:lineRule="auto"/>
                  <w:jc w:val="center"/>
                </w:pPr>
              </w:pPrChange>
            </w:pPr>
          </w:p>
        </w:tc>
        <w:tc>
          <w:tcPr>
            <w:tcW w:w="1463" w:type="dxa"/>
          </w:tcPr>
          <w:p w14:paraId="037DB113" w14:textId="3AC64E2E" w:rsidR="008E1FFB" w:rsidDel="00096943" w:rsidRDefault="008E1FFB">
            <w:pPr>
              <w:spacing w:line="276" w:lineRule="auto"/>
              <w:jc w:val="center"/>
              <w:rPr>
                <w:del w:id="16778" w:author="Tran Huan" w:date="2018-11-25T22:00:00Z"/>
                <w:lang w:val="en-US"/>
              </w:rPr>
              <w:pPrChange w:id="16779" w:author="phuong vu" w:date="2018-11-23T13:48:00Z">
                <w:pPr>
                  <w:spacing w:line="360" w:lineRule="auto"/>
                  <w:jc w:val="center"/>
                </w:pPr>
              </w:pPrChange>
            </w:pPr>
          </w:p>
        </w:tc>
        <w:tc>
          <w:tcPr>
            <w:tcW w:w="1463" w:type="dxa"/>
          </w:tcPr>
          <w:p w14:paraId="07FEE7D8" w14:textId="64B21EBD" w:rsidR="008E1FFB" w:rsidDel="00096943" w:rsidRDefault="008E1FFB">
            <w:pPr>
              <w:spacing w:line="276" w:lineRule="auto"/>
              <w:jc w:val="center"/>
              <w:rPr>
                <w:del w:id="16780" w:author="Tran Huan" w:date="2018-11-25T22:00:00Z"/>
                <w:lang w:val="en-US"/>
              </w:rPr>
              <w:pPrChange w:id="16781" w:author="phuong vu" w:date="2018-11-23T13:48:00Z">
                <w:pPr>
                  <w:spacing w:line="360" w:lineRule="auto"/>
                  <w:jc w:val="center"/>
                </w:pPr>
              </w:pPrChange>
            </w:pPr>
          </w:p>
        </w:tc>
        <w:tc>
          <w:tcPr>
            <w:tcW w:w="1463" w:type="dxa"/>
          </w:tcPr>
          <w:p w14:paraId="5910F6F3" w14:textId="2052254F" w:rsidR="008E1FFB" w:rsidDel="00096943" w:rsidRDefault="008E1FFB">
            <w:pPr>
              <w:spacing w:line="276" w:lineRule="auto"/>
              <w:jc w:val="center"/>
              <w:rPr>
                <w:del w:id="16782" w:author="Tran Huan" w:date="2018-11-25T22:00:00Z"/>
                <w:lang w:val="en-US"/>
              </w:rPr>
              <w:pPrChange w:id="16783" w:author="phuong vu" w:date="2018-11-23T13:48:00Z">
                <w:pPr>
                  <w:jc w:val="center"/>
                </w:pPr>
              </w:pPrChange>
            </w:pPr>
            <w:del w:id="16784" w:author="Tran Huan" w:date="2018-11-25T22:00:00Z">
              <w:r w:rsidDel="00096943">
                <w:rPr>
                  <w:lang w:val="en-US"/>
                </w:rPr>
                <w:delText>X</w:delText>
              </w:r>
            </w:del>
          </w:p>
        </w:tc>
      </w:tr>
      <w:tr w:rsidR="008E1FFB" w:rsidDel="00096943" w14:paraId="30AC3B84" w14:textId="52D9B62E" w:rsidTr="00A72A60">
        <w:trPr>
          <w:del w:id="16785" w:author="Tran Huan" w:date="2018-11-25T22:00:00Z"/>
        </w:trPr>
        <w:tc>
          <w:tcPr>
            <w:tcW w:w="805" w:type="dxa"/>
          </w:tcPr>
          <w:p w14:paraId="4B76B9A1" w14:textId="3A7765EE" w:rsidR="008E1FFB" w:rsidDel="00096943" w:rsidRDefault="008E1FFB">
            <w:pPr>
              <w:spacing w:line="276" w:lineRule="auto"/>
              <w:jc w:val="center"/>
              <w:rPr>
                <w:del w:id="16786" w:author="Tran Huan" w:date="2018-11-25T22:00:00Z"/>
                <w:lang w:val="en-US"/>
              </w:rPr>
              <w:pPrChange w:id="16787" w:author="phuong vu" w:date="2018-11-23T13:48:00Z">
                <w:pPr>
                  <w:spacing w:line="360" w:lineRule="auto"/>
                  <w:jc w:val="center"/>
                </w:pPr>
              </w:pPrChange>
            </w:pPr>
            <w:del w:id="16788" w:author="Tran Huan" w:date="2018-11-25T22:00:00Z">
              <w:r w:rsidDel="00096943">
                <w:rPr>
                  <w:lang w:val="en-US"/>
                </w:rPr>
                <w:delText>2</w:delText>
              </w:r>
            </w:del>
          </w:p>
        </w:tc>
        <w:tc>
          <w:tcPr>
            <w:tcW w:w="2120" w:type="dxa"/>
          </w:tcPr>
          <w:p w14:paraId="24BC2C2F" w14:textId="118E3AFF" w:rsidR="008E1FFB" w:rsidDel="00096943" w:rsidRDefault="008E1FFB">
            <w:pPr>
              <w:spacing w:line="276" w:lineRule="auto"/>
              <w:rPr>
                <w:del w:id="16789" w:author="Tran Huan" w:date="2018-11-25T22:00:00Z"/>
                <w:lang w:val="en-US"/>
              </w:rPr>
              <w:pPrChange w:id="16790" w:author="phuong vu" w:date="2018-11-23T13:48:00Z">
                <w:pPr>
                  <w:spacing w:line="360" w:lineRule="auto"/>
                </w:pPr>
              </w:pPrChange>
            </w:pPr>
            <w:del w:id="16791" w:author="Tran Huan" w:date="2018-11-25T22:00:00Z">
              <w:r w:rsidDel="00096943">
                <w:rPr>
                  <w:lang w:val="en-US"/>
                </w:rPr>
                <w:delText>customer</w:delText>
              </w:r>
            </w:del>
          </w:p>
        </w:tc>
        <w:tc>
          <w:tcPr>
            <w:tcW w:w="1463" w:type="dxa"/>
          </w:tcPr>
          <w:p w14:paraId="61F7C09E" w14:textId="187A12D2" w:rsidR="008E1FFB" w:rsidDel="00096943" w:rsidRDefault="008E1FFB">
            <w:pPr>
              <w:spacing w:line="276" w:lineRule="auto"/>
              <w:jc w:val="center"/>
              <w:rPr>
                <w:del w:id="16792" w:author="Tran Huan" w:date="2018-11-25T22:00:00Z"/>
                <w:lang w:val="en-US"/>
              </w:rPr>
              <w:pPrChange w:id="16793" w:author="phuong vu" w:date="2018-11-23T13:48:00Z">
                <w:pPr>
                  <w:spacing w:line="360" w:lineRule="auto"/>
                  <w:jc w:val="center"/>
                </w:pPr>
              </w:pPrChange>
            </w:pPr>
          </w:p>
        </w:tc>
        <w:tc>
          <w:tcPr>
            <w:tcW w:w="1463" w:type="dxa"/>
          </w:tcPr>
          <w:p w14:paraId="78A55A6A" w14:textId="1E30AF06" w:rsidR="008E1FFB" w:rsidDel="00096943" w:rsidRDefault="008E1FFB">
            <w:pPr>
              <w:spacing w:line="276" w:lineRule="auto"/>
              <w:jc w:val="center"/>
              <w:rPr>
                <w:del w:id="16794" w:author="Tran Huan" w:date="2018-11-25T22:00:00Z"/>
                <w:lang w:val="en-US"/>
              </w:rPr>
              <w:pPrChange w:id="16795" w:author="phuong vu" w:date="2018-11-23T13:48:00Z">
                <w:pPr>
                  <w:spacing w:line="360" w:lineRule="auto"/>
                  <w:jc w:val="center"/>
                </w:pPr>
              </w:pPrChange>
            </w:pPr>
          </w:p>
        </w:tc>
        <w:tc>
          <w:tcPr>
            <w:tcW w:w="1463" w:type="dxa"/>
          </w:tcPr>
          <w:p w14:paraId="7A8A9FB9" w14:textId="4CB73D84" w:rsidR="008E1FFB" w:rsidDel="00096943" w:rsidRDefault="008E1FFB">
            <w:pPr>
              <w:spacing w:line="276" w:lineRule="auto"/>
              <w:jc w:val="center"/>
              <w:rPr>
                <w:del w:id="16796" w:author="Tran Huan" w:date="2018-11-25T22:00:00Z"/>
                <w:lang w:val="en-US"/>
              </w:rPr>
              <w:pPrChange w:id="16797" w:author="phuong vu" w:date="2018-11-23T13:48:00Z">
                <w:pPr>
                  <w:spacing w:line="360" w:lineRule="auto"/>
                  <w:jc w:val="center"/>
                </w:pPr>
              </w:pPrChange>
            </w:pPr>
          </w:p>
        </w:tc>
        <w:tc>
          <w:tcPr>
            <w:tcW w:w="1463" w:type="dxa"/>
          </w:tcPr>
          <w:p w14:paraId="331E68EE" w14:textId="2CBFBD9B" w:rsidR="008E1FFB" w:rsidDel="00096943" w:rsidRDefault="008E1FFB">
            <w:pPr>
              <w:spacing w:line="276" w:lineRule="auto"/>
              <w:jc w:val="center"/>
              <w:rPr>
                <w:del w:id="16798" w:author="Tran Huan" w:date="2018-11-25T22:00:00Z"/>
                <w:lang w:val="en-US"/>
              </w:rPr>
              <w:pPrChange w:id="16799" w:author="phuong vu" w:date="2018-11-23T13:48:00Z">
                <w:pPr>
                  <w:jc w:val="center"/>
                </w:pPr>
              </w:pPrChange>
            </w:pPr>
            <w:del w:id="16800" w:author="Tran Huan" w:date="2018-11-25T22:00:00Z">
              <w:r w:rsidDel="00096943">
                <w:rPr>
                  <w:lang w:val="en-US"/>
                </w:rPr>
                <w:delText>X</w:delText>
              </w:r>
            </w:del>
          </w:p>
        </w:tc>
      </w:tr>
      <w:tr w:rsidR="008E1FFB" w:rsidDel="00096943" w14:paraId="54D95C3E" w14:textId="3EC5E9E1" w:rsidTr="00A72A60">
        <w:trPr>
          <w:del w:id="16801" w:author="Tran Huan" w:date="2018-11-25T22:00:00Z"/>
        </w:trPr>
        <w:tc>
          <w:tcPr>
            <w:tcW w:w="805" w:type="dxa"/>
          </w:tcPr>
          <w:p w14:paraId="5A74149D" w14:textId="052ED882" w:rsidR="008E1FFB" w:rsidDel="00096943" w:rsidRDefault="008E1FFB">
            <w:pPr>
              <w:spacing w:line="276" w:lineRule="auto"/>
              <w:jc w:val="center"/>
              <w:rPr>
                <w:del w:id="16802" w:author="Tran Huan" w:date="2018-11-25T22:00:00Z"/>
                <w:lang w:val="en-US"/>
              </w:rPr>
              <w:pPrChange w:id="16803" w:author="phuong vu" w:date="2018-11-23T13:48:00Z">
                <w:pPr>
                  <w:spacing w:line="360" w:lineRule="auto"/>
                  <w:jc w:val="center"/>
                </w:pPr>
              </w:pPrChange>
            </w:pPr>
            <w:del w:id="16804" w:author="Tran Huan" w:date="2018-11-25T22:00:00Z">
              <w:r w:rsidDel="00096943">
                <w:rPr>
                  <w:lang w:val="en-US"/>
                </w:rPr>
                <w:delText>3</w:delText>
              </w:r>
            </w:del>
          </w:p>
        </w:tc>
        <w:tc>
          <w:tcPr>
            <w:tcW w:w="2120" w:type="dxa"/>
          </w:tcPr>
          <w:p w14:paraId="3247A6D3" w14:textId="7134A5E0" w:rsidR="008E1FFB" w:rsidDel="00096943" w:rsidRDefault="008E1FFB">
            <w:pPr>
              <w:spacing w:line="276" w:lineRule="auto"/>
              <w:rPr>
                <w:del w:id="16805" w:author="Tran Huan" w:date="2018-11-25T22:00:00Z"/>
                <w:lang w:val="en-US"/>
              </w:rPr>
              <w:pPrChange w:id="16806" w:author="phuong vu" w:date="2018-11-23T13:48:00Z">
                <w:pPr>
                  <w:spacing w:line="360" w:lineRule="auto"/>
                </w:pPr>
              </w:pPrChange>
            </w:pPr>
            <w:del w:id="16807" w:author="Tran Huan" w:date="2018-11-25T22:00:00Z">
              <w:r w:rsidDel="00096943">
                <w:rPr>
                  <w:lang w:val="en-US"/>
                </w:rPr>
                <w:delText>receipt_detail</w:delText>
              </w:r>
            </w:del>
          </w:p>
        </w:tc>
        <w:tc>
          <w:tcPr>
            <w:tcW w:w="1463" w:type="dxa"/>
          </w:tcPr>
          <w:p w14:paraId="01D7B3B0" w14:textId="0BCC7A7D" w:rsidR="008E1FFB" w:rsidDel="00096943" w:rsidRDefault="008E1FFB">
            <w:pPr>
              <w:spacing w:line="276" w:lineRule="auto"/>
              <w:jc w:val="center"/>
              <w:rPr>
                <w:del w:id="16808" w:author="Tran Huan" w:date="2018-11-25T22:00:00Z"/>
                <w:lang w:val="en-US"/>
              </w:rPr>
              <w:pPrChange w:id="16809" w:author="phuong vu" w:date="2018-11-23T13:48:00Z">
                <w:pPr>
                  <w:spacing w:line="360" w:lineRule="auto"/>
                  <w:jc w:val="center"/>
                </w:pPr>
              </w:pPrChange>
            </w:pPr>
          </w:p>
        </w:tc>
        <w:tc>
          <w:tcPr>
            <w:tcW w:w="1463" w:type="dxa"/>
          </w:tcPr>
          <w:p w14:paraId="4B1521E8" w14:textId="3E83C77B" w:rsidR="008E1FFB" w:rsidDel="00096943" w:rsidRDefault="008E1FFB">
            <w:pPr>
              <w:spacing w:line="276" w:lineRule="auto"/>
              <w:jc w:val="center"/>
              <w:rPr>
                <w:del w:id="16810" w:author="Tran Huan" w:date="2018-11-25T22:00:00Z"/>
                <w:lang w:val="en-US"/>
              </w:rPr>
              <w:pPrChange w:id="16811" w:author="phuong vu" w:date="2018-11-23T13:48:00Z">
                <w:pPr>
                  <w:spacing w:line="360" w:lineRule="auto"/>
                  <w:jc w:val="center"/>
                </w:pPr>
              </w:pPrChange>
            </w:pPr>
          </w:p>
        </w:tc>
        <w:tc>
          <w:tcPr>
            <w:tcW w:w="1463" w:type="dxa"/>
          </w:tcPr>
          <w:p w14:paraId="04C29941" w14:textId="60888AC1" w:rsidR="008E1FFB" w:rsidDel="00096943" w:rsidRDefault="008E1FFB">
            <w:pPr>
              <w:spacing w:line="276" w:lineRule="auto"/>
              <w:jc w:val="center"/>
              <w:rPr>
                <w:del w:id="16812" w:author="Tran Huan" w:date="2018-11-25T22:00:00Z"/>
                <w:lang w:val="en-US"/>
              </w:rPr>
              <w:pPrChange w:id="16813" w:author="phuong vu" w:date="2018-11-23T13:48:00Z">
                <w:pPr>
                  <w:spacing w:line="360" w:lineRule="auto"/>
                  <w:jc w:val="center"/>
                </w:pPr>
              </w:pPrChange>
            </w:pPr>
          </w:p>
        </w:tc>
        <w:tc>
          <w:tcPr>
            <w:tcW w:w="1463" w:type="dxa"/>
          </w:tcPr>
          <w:p w14:paraId="387E002C" w14:textId="713FFC7B" w:rsidR="008E1FFB" w:rsidDel="00096943" w:rsidRDefault="008E1FFB">
            <w:pPr>
              <w:spacing w:line="276" w:lineRule="auto"/>
              <w:jc w:val="center"/>
              <w:rPr>
                <w:del w:id="16814" w:author="Tran Huan" w:date="2018-11-25T22:00:00Z"/>
                <w:lang w:val="en-US"/>
              </w:rPr>
              <w:pPrChange w:id="16815" w:author="phuong vu" w:date="2018-11-23T13:48:00Z">
                <w:pPr>
                  <w:jc w:val="center"/>
                </w:pPr>
              </w:pPrChange>
            </w:pPr>
            <w:del w:id="16816" w:author="Tran Huan" w:date="2018-11-25T22:00:00Z">
              <w:r w:rsidDel="00096943">
                <w:rPr>
                  <w:lang w:val="en-US"/>
                </w:rPr>
                <w:delText>X</w:delText>
              </w:r>
            </w:del>
          </w:p>
        </w:tc>
      </w:tr>
      <w:tr w:rsidR="008E1FFB" w:rsidDel="00096943" w14:paraId="2CC416DD" w14:textId="5633797B" w:rsidTr="00A72A60">
        <w:trPr>
          <w:del w:id="16817" w:author="Tran Huan" w:date="2018-11-25T22:00:00Z"/>
        </w:trPr>
        <w:tc>
          <w:tcPr>
            <w:tcW w:w="805" w:type="dxa"/>
          </w:tcPr>
          <w:p w14:paraId="31B4A292" w14:textId="49AA257E" w:rsidR="008E1FFB" w:rsidDel="00096943" w:rsidRDefault="008E1FFB">
            <w:pPr>
              <w:spacing w:line="276" w:lineRule="auto"/>
              <w:jc w:val="center"/>
              <w:rPr>
                <w:del w:id="16818" w:author="Tran Huan" w:date="2018-11-25T22:00:00Z"/>
                <w:lang w:val="en-US"/>
              </w:rPr>
              <w:pPrChange w:id="16819" w:author="phuong vu" w:date="2018-11-23T13:48:00Z">
                <w:pPr>
                  <w:spacing w:line="360" w:lineRule="auto"/>
                  <w:jc w:val="center"/>
                </w:pPr>
              </w:pPrChange>
            </w:pPr>
            <w:del w:id="16820" w:author="Tran Huan" w:date="2018-11-25T22:00:00Z">
              <w:r w:rsidDel="00096943">
                <w:rPr>
                  <w:lang w:val="en-US"/>
                </w:rPr>
                <w:delText>4</w:delText>
              </w:r>
            </w:del>
          </w:p>
        </w:tc>
        <w:tc>
          <w:tcPr>
            <w:tcW w:w="2120" w:type="dxa"/>
          </w:tcPr>
          <w:p w14:paraId="79CD9207" w14:textId="1F6D3AED" w:rsidR="008E1FFB" w:rsidDel="00096943" w:rsidRDefault="008E1FFB">
            <w:pPr>
              <w:spacing w:line="276" w:lineRule="auto"/>
              <w:rPr>
                <w:del w:id="16821" w:author="Tran Huan" w:date="2018-11-25T22:00:00Z"/>
                <w:lang w:val="en-US"/>
              </w:rPr>
              <w:pPrChange w:id="16822" w:author="phuong vu" w:date="2018-11-23T13:48:00Z">
                <w:pPr>
                  <w:spacing w:line="360" w:lineRule="auto"/>
                </w:pPr>
              </w:pPrChange>
            </w:pPr>
            <w:del w:id="16823" w:author="Tran Huan" w:date="2018-11-25T22:00:00Z">
              <w:r w:rsidDel="00096943">
                <w:rPr>
                  <w:lang w:val="en-US"/>
                </w:rPr>
                <w:delText>receipt</w:delText>
              </w:r>
            </w:del>
          </w:p>
        </w:tc>
        <w:tc>
          <w:tcPr>
            <w:tcW w:w="1463" w:type="dxa"/>
          </w:tcPr>
          <w:p w14:paraId="5E681253" w14:textId="3C7A5C02" w:rsidR="008E1FFB" w:rsidDel="00096943" w:rsidRDefault="008E1FFB">
            <w:pPr>
              <w:spacing w:line="276" w:lineRule="auto"/>
              <w:jc w:val="center"/>
              <w:rPr>
                <w:del w:id="16824" w:author="Tran Huan" w:date="2018-11-25T22:00:00Z"/>
                <w:lang w:val="en-US"/>
              </w:rPr>
              <w:pPrChange w:id="16825" w:author="phuong vu" w:date="2018-11-23T13:48:00Z">
                <w:pPr>
                  <w:spacing w:line="360" w:lineRule="auto"/>
                  <w:jc w:val="center"/>
                </w:pPr>
              </w:pPrChange>
            </w:pPr>
          </w:p>
        </w:tc>
        <w:tc>
          <w:tcPr>
            <w:tcW w:w="1463" w:type="dxa"/>
          </w:tcPr>
          <w:p w14:paraId="5993D6B0" w14:textId="3D287E43" w:rsidR="008E1FFB" w:rsidDel="00096943" w:rsidRDefault="008E1FFB">
            <w:pPr>
              <w:spacing w:line="276" w:lineRule="auto"/>
              <w:jc w:val="center"/>
              <w:rPr>
                <w:del w:id="16826" w:author="Tran Huan" w:date="2018-11-25T22:00:00Z"/>
                <w:lang w:val="en-US"/>
              </w:rPr>
              <w:pPrChange w:id="16827" w:author="phuong vu" w:date="2018-11-23T13:48:00Z">
                <w:pPr>
                  <w:spacing w:line="360" w:lineRule="auto"/>
                  <w:jc w:val="center"/>
                </w:pPr>
              </w:pPrChange>
            </w:pPr>
          </w:p>
        </w:tc>
        <w:tc>
          <w:tcPr>
            <w:tcW w:w="1463" w:type="dxa"/>
          </w:tcPr>
          <w:p w14:paraId="17A0044B" w14:textId="55809965" w:rsidR="008E1FFB" w:rsidDel="00096943" w:rsidRDefault="008E1FFB">
            <w:pPr>
              <w:spacing w:line="276" w:lineRule="auto"/>
              <w:jc w:val="center"/>
              <w:rPr>
                <w:del w:id="16828" w:author="Tran Huan" w:date="2018-11-25T22:00:00Z"/>
                <w:lang w:val="en-US"/>
              </w:rPr>
              <w:pPrChange w:id="16829" w:author="phuong vu" w:date="2018-11-23T13:48:00Z">
                <w:pPr>
                  <w:spacing w:line="360" w:lineRule="auto"/>
                  <w:jc w:val="center"/>
                </w:pPr>
              </w:pPrChange>
            </w:pPr>
          </w:p>
        </w:tc>
        <w:tc>
          <w:tcPr>
            <w:tcW w:w="1463" w:type="dxa"/>
          </w:tcPr>
          <w:p w14:paraId="70D1695D" w14:textId="4189955A" w:rsidR="008E1FFB" w:rsidDel="00096943" w:rsidRDefault="008E1FFB">
            <w:pPr>
              <w:spacing w:line="276" w:lineRule="auto"/>
              <w:jc w:val="center"/>
              <w:rPr>
                <w:del w:id="16830" w:author="Tran Huan" w:date="2018-11-25T22:00:00Z"/>
                <w:lang w:val="en-US"/>
              </w:rPr>
              <w:pPrChange w:id="16831" w:author="phuong vu" w:date="2018-11-23T13:48:00Z">
                <w:pPr>
                  <w:jc w:val="center"/>
                </w:pPr>
              </w:pPrChange>
            </w:pPr>
            <w:del w:id="16832" w:author="Tran Huan" w:date="2018-11-25T22:00:00Z">
              <w:r w:rsidDel="00096943">
                <w:rPr>
                  <w:lang w:val="en-US"/>
                </w:rPr>
                <w:delText>X</w:delText>
              </w:r>
            </w:del>
          </w:p>
        </w:tc>
      </w:tr>
    </w:tbl>
    <w:p w14:paraId="338DB55D" w14:textId="0FC85115" w:rsidR="008E1FFB" w:rsidRPr="00C95C85" w:rsidDel="00096943" w:rsidRDefault="008E1FFB">
      <w:pPr>
        <w:spacing w:line="276" w:lineRule="auto"/>
        <w:rPr>
          <w:del w:id="16833" w:author="Tran Huan" w:date="2018-11-25T22:00:00Z"/>
          <w:lang w:val="en-US"/>
        </w:rPr>
        <w:pPrChange w:id="16834" w:author="phuong vu" w:date="2018-11-23T13:48:00Z">
          <w:pPr/>
        </w:pPrChange>
      </w:pPr>
    </w:p>
    <w:p w14:paraId="6E57EDDC" w14:textId="594B0668" w:rsidR="00070C2F" w:rsidRPr="006C3B6C" w:rsidDel="00096943" w:rsidRDefault="00070C2F">
      <w:pPr>
        <w:pStyle w:val="Heading6"/>
        <w:spacing w:line="276" w:lineRule="auto"/>
        <w:rPr>
          <w:del w:id="16835" w:author="Tran Huan" w:date="2018-11-25T22:00:00Z"/>
          <w:lang w:val="en-US"/>
        </w:rPr>
        <w:pPrChange w:id="16836" w:author="phuong vu" w:date="2018-11-23T13:48:00Z">
          <w:pPr>
            <w:pStyle w:val="Heading6"/>
          </w:pPr>
        </w:pPrChange>
      </w:pPr>
      <w:del w:id="16837" w:author="Tran Huan" w:date="2018-11-25T22:00:00Z">
        <w:r w:rsidDel="00096943">
          <w:rPr>
            <w:lang w:val="en-US"/>
          </w:rPr>
          <w:delText>Cách xử lí</w:delText>
        </w:r>
      </w:del>
    </w:p>
    <w:p w14:paraId="1F40A256" w14:textId="0E2CA140" w:rsidR="005E64D7" w:rsidDel="00096943" w:rsidRDefault="005E64D7">
      <w:pPr>
        <w:pStyle w:val="Heading5"/>
        <w:spacing w:line="276" w:lineRule="auto"/>
        <w:rPr>
          <w:del w:id="16838" w:author="Tran Huan" w:date="2018-11-25T22:00:00Z"/>
          <w:lang w:val="en-US"/>
        </w:rPr>
        <w:pPrChange w:id="16839" w:author="phuong vu" w:date="2018-11-23T13:48:00Z">
          <w:pPr>
            <w:pStyle w:val="Heading5"/>
          </w:pPr>
        </w:pPrChange>
      </w:pPr>
      <w:del w:id="16840" w:author="Tran Huan" w:date="2018-11-25T22:00:00Z">
        <w:r w:rsidDel="00096943">
          <w:rPr>
            <w:lang w:val="en-US"/>
          </w:rPr>
          <w:delText>Thay đổi trạng thái biên nhận</w:delText>
        </w:r>
      </w:del>
    </w:p>
    <w:p w14:paraId="0EB68A38" w14:textId="347248F6" w:rsidR="00070C2F" w:rsidDel="00096943" w:rsidRDefault="00070C2F">
      <w:pPr>
        <w:pStyle w:val="Heading6"/>
        <w:spacing w:line="276" w:lineRule="auto"/>
        <w:rPr>
          <w:ins w:id="16841" w:author="phuong vu" w:date="2018-11-21T23:28:00Z"/>
          <w:del w:id="16842" w:author="Tran Huan" w:date="2018-11-25T22:00:00Z"/>
          <w:lang w:val="en-US"/>
        </w:rPr>
        <w:pPrChange w:id="16843" w:author="phuong vu" w:date="2018-11-23T13:48:00Z">
          <w:pPr>
            <w:pStyle w:val="Heading6"/>
          </w:pPr>
        </w:pPrChange>
      </w:pPr>
      <w:del w:id="16844" w:author="Tran Huan" w:date="2018-11-25T22:00:00Z">
        <w:r w:rsidDel="00096943">
          <w:rPr>
            <w:lang w:val="en-US"/>
          </w:rPr>
          <w:delText>Mục đích</w:delText>
        </w:r>
      </w:del>
    </w:p>
    <w:p w14:paraId="75742050" w14:textId="056F02EF" w:rsidR="00836F48" w:rsidRPr="006C3B6C" w:rsidDel="00096943" w:rsidRDefault="00836F48">
      <w:pPr>
        <w:spacing w:line="276" w:lineRule="auto"/>
        <w:ind w:firstLine="720"/>
        <w:rPr>
          <w:ins w:id="16845" w:author="phuong vu" w:date="2018-11-21T23:28:00Z"/>
          <w:del w:id="16846" w:author="Tran Huan" w:date="2018-11-25T22:00:00Z"/>
          <w:lang w:val="en-US"/>
        </w:rPr>
        <w:pPrChange w:id="16847" w:author="phuong vu" w:date="2018-11-23T13:48:00Z">
          <w:pPr>
            <w:ind w:firstLine="720"/>
          </w:pPr>
        </w:pPrChange>
      </w:pPr>
      <w:ins w:id="16848" w:author="phuong vu" w:date="2018-11-21T23:28:00Z">
        <w:del w:id="16849" w:author="Tran Huan" w:date="2018-11-25T22:00:00Z">
          <w:r w:rsidDel="00096943">
            <w:rPr>
              <w:lang w:val="en-US"/>
            </w:rPr>
            <w:delTex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delText>
          </w:r>
        </w:del>
      </w:ins>
      <w:ins w:id="16850" w:author="phuong vu" w:date="2018-11-21T23:29:00Z">
        <w:del w:id="16851" w:author="Tran Huan" w:date="2018-11-25T22:00:00Z">
          <w:r w:rsidDel="00096943">
            <w:rPr>
              <w:lang w:val="en-US"/>
            </w:rPr>
            <w:delText>biên nhận</w:delText>
          </w:r>
        </w:del>
      </w:ins>
      <w:ins w:id="16852" w:author="phuong vu" w:date="2018-11-21T23:28:00Z">
        <w:del w:id="16853" w:author="Tran Huan" w:date="2018-11-25T22:00:00Z">
          <w:r w:rsidDel="00096943">
            <w:rPr>
              <w:lang w:val="en-US"/>
            </w:rPr>
            <w:delText>.</w:delText>
          </w:r>
        </w:del>
      </w:ins>
    </w:p>
    <w:p w14:paraId="1D9EF044" w14:textId="0ED03756" w:rsidR="00836F48" w:rsidRPr="00933422" w:rsidDel="00096943" w:rsidRDefault="00836F48">
      <w:pPr>
        <w:spacing w:line="276" w:lineRule="auto"/>
        <w:rPr>
          <w:del w:id="16854" w:author="Tran Huan" w:date="2018-11-25T22:00:00Z"/>
          <w:lang w:val="en-US"/>
        </w:rPr>
        <w:pPrChange w:id="16855" w:author="phuong vu" w:date="2018-11-23T13:48:00Z">
          <w:pPr>
            <w:pStyle w:val="Heading6"/>
          </w:pPr>
        </w:pPrChange>
      </w:pPr>
    </w:p>
    <w:p w14:paraId="0BE150AD" w14:textId="13A87840" w:rsidR="00070C2F" w:rsidDel="00096943" w:rsidRDefault="00070C2F">
      <w:pPr>
        <w:pStyle w:val="Heading6"/>
        <w:spacing w:line="276" w:lineRule="auto"/>
        <w:rPr>
          <w:del w:id="16856" w:author="Tran Huan" w:date="2018-11-25T22:00:00Z"/>
          <w:lang w:val="en-US"/>
        </w:rPr>
        <w:pPrChange w:id="16857" w:author="phuong vu" w:date="2018-11-23T13:48:00Z">
          <w:pPr>
            <w:pStyle w:val="Heading6"/>
          </w:pPr>
        </w:pPrChange>
      </w:pPr>
      <w:del w:id="16858" w:author="Tran Huan" w:date="2018-11-25T22:00:00Z">
        <w:r w:rsidDel="00096943">
          <w:rPr>
            <w:lang w:val="en-US"/>
          </w:rPr>
          <w:delText>Giao diện</w:delText>
        </w:r>
      </w:del>
    </w:p>
    <w:p w14:paraId="15CA3666" w14:textId="1A15DFFE" w:rsidR="00840C60" w:rsidDel="00096943" w:rsidRDefault="00C06BD4">
      <w:pPr>
        <w:keepNext/>
        <w:spacing w:line="276" w:lineRule="auto"/>
        <w:rPr>
          <w:del w:id="16859" w:author="Tran Huan" w:date="2018-11-25T22:00:00Z"/>
        </w:rPr>
        <w:pPrChange w:id="16860" w:author="phuong vu" w:date="2018-11-23T13:48:00Z">
          <w:pPr>
            <w:keepNext/>
          </w:pPr>
        </w:pPrChange>
      </w:pPr>
      <w:del w:id="16861" w:author="Tran Huan" w:date="2018-11-25T22:00:00Z">
        <w:r w:rsidDel="00096943">
          <w:rPr>
            <w:noProof/>
            <w:lang w:val="en-US"/>
          </w:rPr>
          <w:drawing>
            <wp:inline distT="0" distB="0" distL="0" distR="0" wp14:anchorId="5D090EDC" wp14:editId="2B4C95F3">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del>
    </w:p>
    <w:p w14:paraId="5771BDDC" w14:textId="3DB0A252" w:rsidR="00840C60" w:rsidRPr="000245EB" w:rsidDel="00096943" w:rsidRDefault="00840C60">
      <w:pPr>
        <w:pStyle w:val="Caption"/>
        <w:spacing w:line="276" w:lineRule="auto"/>
        <w:rPr>
          <w:del w:id="16862" w:author="Tran Huan" w:date="2018-11-25T22:00:00Z"/>
          <w:szCs w:val="26"/>
          <w:rPrChange w:id="16863" w:author="Tran Huan" w:date="2018-11-25T16:08:00Z">
            <w:rPr>
              <w:del w:id="16864" w:author="Tran Huan" w:date="2018-11-25T22:00:00Z"/>
              <w:lang w:val="en-US"/>
            </w:rPr>
          </w:rPrChange>
        </w:rPr>
        <w:pPrChange w:id="16865" w:author="phuong vu" w:date="2018-11-23T13:48:00Z">
          <w:pPr>
            <w:pStyle w:val="Caption"/>
            <w:spacing w:line="276" w:lineRule="auto"/>
          </w:pPr>
        </w:pPrChange>
      </w:pPr>
      <w:del w:id="16866" w:author="Tran Huan" w:date="2018-11-25T22:00:00Z">
        <w:r w:rsidRPr="009B63D4" w:rsidDel="00096943">
          <w:rPr>
            <w:szCs w:val="26"/>
          </w:rPr>
          <w:delText xml:space="preserve">Hình </w:delText>
        </w:r>
      </w:del>
      <w:ins w:id="16867" w:author="phuong vu" w:date="2018-11-22T18:14:00Z">
        <w:del w:id="16868" w:author="Tran Huan" w:date="2018-11-25T22:00:00Z">
          <w:r w:rsidR="00627671" w:rsidDel="00096943">
            <w:rPr>
              <w:i/>
              <w:iCs w:val="0"/>
            </w:rPr>
            <w:fldChar w:fldCharType="begin"/>
          </w:r>
          <w:r w:rsidR="00627671" w:rsidDel="00096943">
            <w:rPr>
              <w:szCs w:val="26"/>
            </w:rPr>
            <w:delInstrText xml:space="preserve"> STYLEREF 1 \s </w:delInstrText>
          </w:r>
        </w:del>
      </w:ins>
      <w:del w:id="16869" w:author="Tran Huan" w:date="2018-11-25T22:00:00Z">
        <w:r w:rsidR="00627671" w:rsidDel="00096943">
          <w:rPr>
            <w:i/>
            <w:iCs w:val="0"/>
          </w:rPr>
          <w:fldChar w:fldCharType="separate"/>
        </w:r>
        <w:r w:rsidR="00627671" w:rsidDel="00096943">
          <w:rPr>
            <w:noProof/>
            <w:szCs w:val="26"/>
          </w:rPr>
          <w:delText>3</w:delText>
        </w:r>
      </w:del>
      <w:ins w:id="16870" w:author="phuong vu" w:date="2018-11-22T18:14:00Z">
        <w:del w:id="16871"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6872" w:author="Tran Huan" w:date="2018-11-25T22:00:00Z">
        <w:r w:rsidR="00627671" w:rsidDel="00096943">
          <w:rPr>
            <w:i/>
            <w:iCs w:val="0"/>
          </w:rPr>
          <w:fldChar w:fldCharType="separate"/>
        </w:r>
      </w:del>
      <w:ins w:id="16873" w:author="phuong vu" w:date="2018-11-22T18:14:00Z">
        <w:del w:id="16874" w:author="Tran Huan" w:date="2018-11-25T22:00:00Z">
          <w:r w:rsidR="00627671" w:rsidDel="00096943">
            <w:rPr>
              <w:noProof/>
              <w:szCs w:val="26"/>
            </w:rPr>
            <w:delText>17</w:delText>
          </w:r>
          <w:r w:rsidR="00627671" w:rsidDel="00096943">
            <w:rPr>
              <w:i/>
              <w:iCs w:val="0"/>
            </w:rPr>
            <w:fldChar w:fldCharType="end"/>
          </w:r>
        </w:del>
      </w:ins>
      <w:del w:id="16875"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11</w:delText>
        </w:r>
        <w:r w:rsidR="006C103E" w:rsidDel="00096943">
          <w:rPr>
            <w:i/>
            <w:iCs w:val="0"/>
          </w:rPr>
          <w:fldChar w:fldCharType="end"/>
        </w:r>
        <w:r w:rsidRPr="000245EB" w:rsidDel="00096943">
          <w:rPr>
            <w:iCs w:val="0"/>
            <w:rPrChange w:id="16876" w:author="Tran Huan" w:date="2018-11-25T16:08:00Z">
              <w:rPr>
                <w:lang w:val="en-US"/>
              </w:rPr>
            </w:rPrChange>
          </w:rPr>
          <w:delText xml:space="preserve"> Giao diện thay đổi trạng thái biên nhận khi trạng thái "đang chờ"</w:delText>
        </w:r>
      </w:del>
    </w:p>
    <w:p w14:paraId="38124878" w14:textId="3C9EB827" w:rsidR="004F28F8" w:rsidDel="00096943" w:rsidRDefault="004F28F8">
      <w:pPr>
        <w:keepNext/>
        <w:spacing w:line="276" w:lineRule="auto"/>
        <w:rPr>
          <w:del w:id="16877" w:author="Tran Huan" w:date="2018-11-25T22:00:00Z"/>
        </w:rPr>
        <w:pPrChange w:id="16878" w:author="phuong vu" w:date="2018-11-23T13:48:00Z">
          <w:pPr>
            <w:keepNext/>
          </w:pPr>
        </w:pPrChange>
      </w:pPr>
      <w:del w:id="16879" w:author="Tran Huan" w:date="2018-11-25T22:00:00Z">
        <w:r w:rsidDel="00096943">
          <w:rPr>
            <w:noProof/>
            <w:lang w:val="en-US"/>
          </w:rPr>
          <w:drawing>
            <wp:inline distT="0" distB="0" distL="0" distR="0" wp14:anchorId="35051945" wp14:editId="3421438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del>
    </w:p>
    <w:p w14:paraId="7BE92052" w14:textId="6C3DD2BC" w:rsidR="004F28F8" w:rsidRPr="000245EB" w:rsidDel="00096943" w:rsidRDefault="004F28F8">
      <w:pPr>
        <w:pStyle w:val="Caption"/>
        <w:spacing w:line="276" w:lineRule="auto"/>
        <w:rPr>
          <w:del w:id="16880" w:author="Tran Huan" w:date="2018-11-25T22:00:00Z"/>
          <w:szCs w:val="26"/>
          <w:rPrChange w:id="16881" w:author="Tran Huan" w:date="2018-11-25T16:08:00Z">
            <w:rPr>
              <w:del w:id="16882" w:author="Tran Huan" w:date="2018-11-25T22:00:00Z"/>
              <w:lang w:val="en-US"/>
            </w:rPr>
          </w:rPrChange>
        </w:rPr>
        <w:pPrChange w:id="16883" w:author="phuong vu" w:date="2018-11-23T13:48:00Z">
          <w:pPr>
            <w:pStyle w:val="Caption"/>
            <w:spacing w:line="276" w:lineRule="auto"/>
          </w:pPr>
        </w:pPrChange>
      </w:pPr>
      <w:del w:id="16884" w:author="Tran Huan" w:date="2018-11-25T22:00:00Z">
        <w:r w:rsidRPr="009B63D4" w:rsidDel="00096943">
          <w:rPr>
            <w:szCs w:val="26"/>
          </w:rPr>
          <w:delText xml:space="preserve">Hình </w:delText>
        </w:r>
      </w:del>
      <w:ins w:id="16885" w:author="phuong vu" w:date="2018-11-22T18:14:00Z">
        <w:del w:id="16886" w:author="Tran Huan" w:date="2018-11-25T22:00:00Z">
          <w:r w:rsidR="00627671" w:rsidDel="00096943">
            <w:rPr>
              <w:i/>
              <w:iCs w:val="0"/>
            </w:rPr>
            <w:fldChar w:fldCharType="begin"/>
          </w:r>
          <w:r w:rsidR="00627671" w:rsidDel="00096943">
            <w:rPr>
              <w:szCs w:val="26"/>
            </w:rPr>
            <w:delInstrText xml:space="preserve"> STYLEREF 1 \s </w:delInstrText>
          </w:r>
        </w:del>
      </w:ins>
      <w:del w:id="16887" w:author="Tran Huan" w:date="2018-11-25T22:00:00Z">
        <w:r w:rsidR="00627671" w:rsidDel="00096943">
          <w:rPr>
            <w:i/>
            <w:iCs w:val="0"/>
          </w:rPr>
          <w:fldChar w:fldCharType="separate"/>
        </w:r>
        <w:r w:rsidR="00627671" w:rsidDel="00096943">
          <w:rPr>
            <w:noProof/>
            <w:szCs w:val="26"/>
          </w:rPr>
          <w:delText>3</w:delText>
        </w:r>
      </w:del>
      <w:ins w:id="16888" w:author="phuong vu" w:date="2018-11-22T18:14:00Z">
        <w:del w:id="16889"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6890" w:author="Tran Huan" w:date="2018-11-25T22:00:00Z">
        <w:r w:rsidR="00627671" w:rsidDel="00096943">
          <w:rPr>
            <w:i/>
            <w:iCs w:val="0"/>
          </w:rPr>
          <w:fldChar w:fldCharType="separate"/>
        </w:r>
      </w:del>
      <w:ins w:id="16891" w:author="phuong vu" w:date="2018-11-22T18:14:00Z">
        <w:del w:id="16892" w:author="Tran Huan" w:date="2018-11-25T22:00:00Z">
          <w:r w:rsidR="00627671" w:rsidDel="00096943">
            <w:rPr>
              <w:noProof/>
              <w:szCs w:val="26"/>
            </w:rPr>
            <w:delText>18</w:delText>
          </w:r>
          <w:r w:rsidR="00627671" w:rsidDel="00096943">
            <w:rPr>
              <w:i/>
              <w:iCs w:val="0"/>
            </w:rPr>
            <w:fldChar w:fldCharType="end"/>
          </w:r>
        </w:del>
      </w:ins>
      <w:del w:id="16893"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12</w:delText>
        </w:r>
        <w:r w:rsidR="006C103E" w:rsidDel="00096943">
          <w:rPr>
            <w:i/>
            <w:iCs w:val="0"/>
          </w:rPr>
          <w:fldChar w:fldCharType="end"/>
        </w:r>
        <w:r w:rsidRPr="000245EB" w:rsidDel="00096943">
          <w:rPr>
            <w:iCs w:val="0"/>
            <w:rPrChange w:id="16894" w:author="Tran Huan" w:date="2018-11-25T16:08:00Z">
              <w:rPr>
                <w:lang w:val="en-US"/>
              </w:rPr>
            </w:rPrChange>
          </w:rPr>
          <w:delText xml:space="preserve"> Giao diện thay đổi trạng thái biên nhận khi trạng thái "đang chờ trả đồ"</w:delText>
        </w:r>
      </w:del>
    </w:p>
    <w:p w14:paraId="5DE0B784" w14:textId="5263836A" w:rsidR="00070C2F" w:rsidDel="00096943" w:rsidRDefault="00070C2F">
      <w:pPr>
        <w:pStyle w:val="Heading6"/>
        <w:spacing w:line="276" w:lineRule="auto"/>
        <w:rPr>
          <w:del w:id="16895" w:author="Tran Huan" w:date="2018-11-25T22:00:00Z"/>
          <w:lang w:val="en-US"/>
        </w:rPr>
        <w:pPrChange w:id="16896" w:author="phuong vu" w:date="2018-11-23T13:48:00Z">
          <w:pPr>
            <w:pStyle w:val="Heading6"/>
          </w:pPr>
        </w:pPrChange>
      </w:pPr>
      <w:del w:id="16897" w:author="Tran Huan" w:date="2018-11-25T22:00:00Z">
        <w:r w:rsidDel="00096943">
          <w:rPr>
            <w:lang w:val="en-US"/>
          </w:rPr>
          <w:delText>Các thành phần giao diện</w:delText>
        </w:r>
      </w:del>
    </w:p>
    <w:p w14:paraId="10ED2569" w14:textId="7CBB9AE1" w:rsidR="00070C2F" w:rsidDel="00096943" w:rsidRDefault="00070C2F">
      <w:pPr>
        <w:pStyle w:val="Heading6"/>
        <w:spacing w:line="276" w:lineRule="auto"/>
        <w:rPr>
          <w:del w:id="16898" w:author="Tran Huan" w:date="2018-11-25T22:00:00Z"/>
          <w:lang w:val="en-US"/>
        </w:rPr>
        <w:pPrChange w:id="16899" w:author="phuong vu" w:date="2018-11-23T13:48:00Z">
          <w:pPr>
            <w:pStyle w:val="Heading6"/>
          </w:pPr>
        </w:pPrChange>
      </w:pPr>
      <w:del w:id="16900"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7856B810" w14:textId="2AB14FE0" w:rsidTr="00A72A60">
        <w:trPr>
          <w:del w:id="16901" w:author="Tran Huan" w:date="2018-11-25T22:00:00Z"/>
        </w:trPr>
        <w:tc>
          <w:tcPr>
            <w:tcW w:w="805" w:type="dxa"/>
            <w:vMerge w:val="restart"/>
            <w:vAlign w:val="center"/>
          </w:tcPr>
          <w:p w14:paraId="2823D6F3" w14:textId="4431A78B" w:rsidR="00DE2334" w:rsidRPr="007F1EF1" w:rsidDel="00096943" w:rsidRDefault="00DE2334">
            <w:pPr>
              <w:spacing w:line="276" w:lineRule="auto"/>
              <w:jc w:val="center"/>
              <w:rPr>
                <w:del w:id="16902" w:author="Tran Huan" w:date="2018-11-25T22:00:00Z"/>
                <w:b/>
                <w:lang w:val="en-US"/>
              </w:rPr>
              <w:pPrChange w:id="16903" w:author="phuong vu" w:date="2018-11-23T13:48:00Z">
                <w:pPr>
                  <w:spacing w:line="360" w:lineRule="auto"/>
                  <w:jc w:val="center"/>
                </w:pPr>
              </w:pPrChange>
            </w:pPr>
            <w:del w:id="16904" w:author="Tran Huan" w:date="2018-11-25T22:00:00Z">
              <w:r w:rsidRPr="007F1EF1" w:rsidDel="00096943">
                <w:rPr>
                  <w:b/>
                  <w:lang w:val="en-US"/>
                </w:rPr>
                <w:delText>STT</w:delText>
              </w:r>
            </w:del>
          </w:p>
        </w:tc>
        <w:tc>
          <w:tcPr>
            <w:tcW w:w="2120" w:type="dxa"/>
            <w:vMerge w:val="restart"/>
            <w:vAlign w:val="center"/>
          </w:tcPr>
          <w:p w14:paraId="01F9EE7D" w14:textId="5A4938B5" w:rsidR="00DE2334" w:rsidRPr="007F1EF1" w:rsidDel="00096943" w:rsidRDefault="00DE2334">
            <w:pPr>
              <w:spacing w:line="276" w:lineRule="auto"/>
              <w:jc w:val="center"/>
              <w:rPr>
                <w:del w:id="16905" w:author="Tran Huan" w:date="2018-11-25T22:00:00Z"/>
                <w:b/>
                <w:lang w:val="en-US"/>
              </w:rPr>
              <w:pPrChange w:id="16906" w:author="phuong vu" w:date="2018-11-23T13:48:00Z">
                <w:pPr>
                  <w:spacing w:line="360" w:lineRule="auto"/>
                  <w:jc w:val="center"/>
                </w:pPr>
              </w:pPrChange>
            </w:pPr>
            <w:del w:id="16907" w:author="Tran Huan" w:date="2018-11-25T22:00:00Z">
              <w:r w:rsidRPr="007F1EF1" w:rsidDel="00096943">
                <w:rPr>
                  <w:b/>
                  <w:lang w:val="en-US"/>
                </w:rPr>
                <w:delText>Tên bảng/</w:delText>
              </w:r>
            </w:del>
          </w:p>
          <w:p w14:paraId="6C3EEC74" w14:textId="256BAEB7" w:rsidR="00DE2334" w:rsidRPr="007F1EF1" w:rsidDel="00096943" w:rsidRDefault="00DE2334">
            <w:pPr>
              <w:spacing w:line="276" w:lineRule="auto"/>
              <w:jc w:val="center"/>
              <w:rPr>
                <w:del w:id="16908" w:author="Tran Huan" w:date="2018-11-25T22:00:00Z"/>
                <w:b/>
                <w:lang w:val="en-US"/>
              </w:rPr>
              <w:pPrChange w:id="16909" w:author="phuong vu" w:date="2018-11-23T13:48:00Z">
                <w:pPr>
                  <w:spacing w:line="360" w:lineRule="auto"/>
                  <w:jc w:val="center"/>
                </w:pPr>
              </w:pPrChange>
            </w:pPr>
            <w:del w:id="16910"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p>
        </w:tc>
        <w:tc>
          <w:tcPr>
            <w:tcW w:w="5852" w:type="dxa"/>
            <w:gridSpan w:val="4"/>
            <w:vAlign w:val="center"/>
          </w:tcPr>
          <w:p w14:paraId="4501FD14" w14:textId="69EFAC49" w:rsidR="00DE2334" w:rsidRPr="007F1EF1" w:rsidDel="00096943" w:rsidRDefault="00DE2334">
            <w:pPr>
              <w:spacing w:line="276" w:lineRule="auto"/>
              <w:jc w:val="center"/>
              <w:rPr>
                <w:del w:id="16911" w:author="Tran Huan" w:date="2018-11-25T22:00:00Z"/>
                <w:b/>
                <w:lang w:val="en-US"/>
              </w:rPr>
              <w:pPrChange w:id="16912" w:author="phuong vu" w:date="2018-11-23T13:48:00Z">
                <w:pPr>
                  <w:spacing w:line="360" w:lineRule="auto"/>
                  <w:jc w:val="center"/>
                </w:pPr>
              </w:pPrChange>
            </w:pPr>
            <w:del w:id="16913" w:author="Tran Huan" w:date="2018-11-25T22:00:00Z">
              <w:r w:rsidRPr="007F1EF1" w:rsidDel="00096943">
                <w:rPr>
                  <w:b/>
                  <w:lang w:val="en-US"/>
                </w:rPr>
                <w:delText>Phương thức</w:delText>
              </w:r>
            </w:del>
          </w:p>
        </w:tc>
      </w:tr>
      <w:tr w:rsidR="00DE2334" w:rsidDel="00096943" w14:paraId="0A1EF53A" w14:textId="64D029F0" w:rsidTr="00A72A60">
        <w:trPr>
          <w:del w:id="16914" w:author="Tran Huan" w:date="2018-11-25T22:00:00Z"/>
        </w:trPr>
        <w:tc>
          <w:tcPr>
            <w:tcW w:w="805" w:type="dxa"/>
            <w:vMerge/>
            <w:vAlign w:val="center"/>
          </w:tcPr>
          <w:p w14:paraId="31E028D0" w14:textId="6F5218AB" w:rsidR="00DE2334" w:rsidRPr="007F1EF1" w:rsidDel="00096943" w:rsidRDefault="00DE2334">
            <w:pPr>
              <w:spacing w:line="276" w:lineRule="auto"/>
              <w:jc w:val="center"/>
              <w:rPr>
                <w:del w:id="16915" w:author="Tran Huan" w:date="2018-11-25T22:00:00Z"/>
                <w:b/>
                <w:lang w:val="en-US"/>
              </w:rPr>
              <w:pPrChange w:id="16916" w:author="phuong vu" w:date="2018-11-23T13:48:00Z">
                <w:pPr>
                  <w:spacing w:line="360" w:lineRule="auto"/>
                  <w:jc w:val="center"/>
                </w:pPr>
              </w:pPrChange>
            </w:pPr>
          </w:p>
        </w:tc>
        <w:tc>
          <w:tcPr>
            <w:tcW w:w="2120" w:type="dxa"/>
            <w:vMerge/>
            <w:vAlign w:val="center"/>
          </w:tcPr>
          <w:p w14:paraId="7F8A75B8" w14:textId="3B893F39" w:rsidR="00DE2334" w:rsidRPr="007F1EF1" w:rsidDel="00096943" w:rsidRDefault="00DE2334">
            <w:pPr>
              <w:spacing w:line="276" w:lineRule="auto"/>
              <w:jc w:val="center"/>
              <w:rPr>
                <w:del w:id="16917" w:author="Tran Huan" w:date="2018-11-25T22:00:00Z"/>
                <w:b/>
                <w:lang w:val="en-US"/>
              </w:rPr>
              <w:pPrChange w:id="16918" w:author="phuong vu" w:date="2018-11-23T13:48:00Z">
                <w:pPr>
                  <w:spacing w:line="360" w:lineRule="auto"/>
                  <w:jc w:val="center"/>
                </w:pPr>
              </w:pPrChange>
            </w:pPr>
          </w:p>
        </w:tc>
        <w:tc>
          <w:tcPr>
            <w:tcW w:w="1463" w:type="dxa"/>
            <w:vAlign w:val="center"/>
          </w:tcPr>
          <w:p w14:paraId="7DD322F4" w14:textId="1B4B4527" w:rsidR="00DE2334" w:rsidRPr="007F1EF1" w:rsidDel="00096943" w:rsidRDefault="00DE2334">
            <w:pPr>
              <w:spacing w:line="276" w:lineRule="auto"/>
              <w:jc w:val="center"/>
              <w:rPr>
                <w:del w:id="16919" w:author="Tran Huan" w:date="2018-11-25T22:00:00Z"/>
                <w:b/>
                <w:lang w:val="en-US"/>
              </w:rPr>
              <w:pPrChange w:id="16920" w:author="phuong vu" w:date="2018-11-23T13:48:00Z">
                <w:pPr>
                  <w:spacing w:line="360" w:lineRule="auto"/>
                  <w:jc w:val="center"/>
                </w:pPr>
              </w:pPrChange>
            </w:pPr>
            <w:del w:id="16921" w:author="Tran Huan" w:date="2018-11-25T22:00:00Z">
              <w:r w:rsidRPr="007F1EF1" w:rsidDel="00096943">
                <w:rPr>
                  <w:b/>
                  <w:lang w:val="en-US"/>
                </w:rPr>
                <w:delText>Thêm</w:delText>
              </w:r>
            </w:del>
          </w:p>
        </w:tc>
        <w:tc>
          <w:tcPr>
            <w:tcW w:w="1463" w:type="dxa"/>
            <w:vAlign w:val="center"/>
          </w:tcPr>
          <w:p w14:paraId="27F0E872" w14:textId="4D64FAD8" w:rsidR="00DE2334" w:rsidRPr="007F1EF1" w:rsidDel="00096943" w:rsidRDefault="00DE2334">
            <w:pPr>
              <w:spacing w:line="276" w:lineRule="auto"/>
              <w:jc w:val="center"/>
              <w:rPr>
                <w:del w:id="16922" w:author="Tran Huan" w:date="2018-11-25T22:00:00Z"/>
                <w:b/>
                <w:lang w:val="en-US"/>
              </w:rPr>
              <w:pPrChange w:id="16923" w:author="phuong vu" w:date="2018-11-23T13:48:00Z">
                <w:pPr>
                  <w:spacing w:line="360" w:lineRule="auto"/>
                  <w:jc w:val="center"/>
                </w:pPr>
              </w:pPrChange>
            </w:pPr>
            <w:del w:id="16924" w:author="Tran Huan" w:date="2018-11-25T22:00:00Z">
              <w:r w:rsidRPr="007F1EF1" w:rsidDel="00096943">
                <w:rPr>
                  <w:b/>
                  <w:lang w:val="en-US"/>
                </w:rPr>
                <w:delText>Sửa</w:delText>
              </w:r>
            </w:del>
          </w:p>
        </w:tc>
        <w:tc>
          <w:tcPr>
            <w:tcW w:w="1463" w:type="dxa"/>
            <w:vAlign w:val="center"/>
          </w:tcPr>
          <w:p w14:paraId="6012365A" w14:textId="35F82030" w:rsidR="00DE2334" w:rsidRPr="007F1EF1" w:rsidDel="00096943" w:rsidRDefault="00DE2334">
            <w:pPr>
              <w:spacing w:line="276" w:lineRule="auto"/>
              <w:jc w:val="center"/>
              <w:rPr>
                <w:del w:id="16925" w:author="Tran Huan" w:date="2018-11-25T22:00:00Z"/>
                <w:b/>
                <w:lang w:val="en-US"/>
              </w:rPr>
              <w:pPrChange w:id="16926" w:author="phuong vu" w:date="2018-11-23T13:48:00Z">
                <w:pPr>
                  <w:spacing w:line="360" w:lineRule="auto"/>
                  <w:jc w:val="center"/>
                </w:pPr>
              </w:pPrChange>
            </w:pPr>
            <w:del w:id="16927" w:author="Tran Huan" w:date="2018-11-25T22:00:00Z">
              <w:r w:rsidRPr="007F1EF1" w:rsidDel="00096943">
                <w:rPr>
                  <w:b/>
                  <w:lang w:val="en-US"/>
                </w:rPr>
                <w:delText>Xóa</w:delText>
              </w:r>
            </w:del>
          </w:p>
        </w:tc>
        <w:tc>
          <w:tcPr>
            <w:tcW w:w="1463" w:type="dxa"/>
            <w:vAlign w:val="center"/>
          </w:tcPr>
          <w:p w14:paraId="35BC0BD7" w14:textId="223BA25A" w:rsidR="00DE2334" w:rsidRPr="007F1EF1" w:rsidDel="00096943" w:rsidRDefault="00DE2334">
            <w:pPr>
              <w:spacing w:line="276" w:lineRule="auto"/>
              <w:jc w:val="center"/>
              <w:rPr>
                <w:del w:id="16928" w:author="Tran Huan" w:date="2018-11-25T22:00:00Z"/>
                <w:b/>
                <w:lang w:val="en-US"/>
              </w:rPr>
              <w:pPrChange w:id="16929" w:author="phuong vu" w:date="2018-11-23T13:48:00Z">
                <w:pPr>
                  <w:spacing w:line="360" w:lineRule="auto"/>
                  <w:jc w:val="center"/>
                </w:pPr>
              </w:pPrChange>
            </w:pPr>
            <w:del w:id="16930" w:author="Tran Huan" w:date="2018-11-25T22:00:00Z">
              <w:r w:rsidRPr="007F1EF1" w:rsidDel="00096943">
                <w:rPr>
                  <w:b/>
                  <w:lang w:val="en-US"/>
                </w:rPr>
                <w:delText>Truy vấn</w:delText>
              </w:r>
            </w:del>
          </w:p>
        </w:tc>
      </w:tr>
      <w:tr w:rsidR="00DE2334" w:rsidDel="00096943" w14:paraId="030F51B7" w14:textId="461AFE7C" w:rsidTr="00A72A60">
        <w:trPr>
          <w:del w:id="16931" w:author="Tran Huan" w:date="2018-11-25T22:00:00Z"/>
        </w:trPr>
        <w:tc>
          <w:tcPr>
            <w:tcW w:w="805" w:type="dxa"/>
          </w:tcPr>
          <w:p w14:paraId="60B2556F" w14:textId="20E5D4D3" w:rsidR="00DE2334" w:rsidDel="00096943" w:rsidRDefault="00DE2334">
            <w:pPr>
              <w:spacing w:line="276" w:lineRule="auto"/>
              <w:jc w:val="center"/>
              <w:rPr>
                <w:del w:id="16932" w:author="Tran Huan" w:date="2018-11-25T22:00:00Z"/>
                <w:lang w:val="en-US"/>
              </w:rPr>
              <w:pPrChange w:id="16933" w:author="phuong vu" w:date="2018-11-23T13:48:00Z">
                <w:pPr>
                  <w:spacing w:line="360" w:lineRule="auto"/>
                  <w:jc w:val="center"/>
                </w:pPr>
              </w:pPrChange>
            </w:pPr>
            <w:del w:id="16934" w:author="Tran Huan" w:date="2018-11-25T22:00:00Z">
              <w:r w:rsidDel="00096943">
                <w:rPr>
                  <w:lang w:val="en-US"/>
                </w:rPr>
                <w:delText>1</w:delText>
              </w:r>
            </w:del>
          </w:p>
        </w:tc>
        <w:tc>
          <w:tcPr>
            <w:tcW w:w="2120" w:type="dxa"/>
          </w:tcPr>
          <w:p w14:paraId="34847956" w14:textId="2C226710" w:rsidR="00DE2334" w:rsidDel="00096943" w:rsidRDefault="00DE2334">
            <w:pPr>
              <w:spacing w:line="276" w:lineRule="auto"/>
              <w:rPr>
                <w:del w:id="16935" w:author="Tran Huan" w:date="2018-11-25T22:00:00Z"/>
                <w:lang w:val="en-US"/>
              </w:rPr>
              <w:pPrChange w:id="16936" w:author="phuong vu" w:date="2018-11-23T13:48:00Z">
                <w:pPr>
                  <w:spacing w:line="360" w:lineRule="auto"/>
                </w:pPr>
              </w:pPrChange>
            </w:pPr>
            <w:del w:id="16937" w:author="Tran Huan" w:date="2018-11-25T22:00:00Z">
              <w:r w:rsidDel="00096943">
                <w:rPr>
                  <w:lang w:val="en-US"/>
                </w:rPr>
                <w:delText>customer_order</w:delText>
              </w:r>
            </w:del>
          </w:p>
        </w:tc>
        <w:tc>
          <w:tcPr>
            <w:tcW w:w="1463" w:type="dxa"/>
          </w:tcPr>
          <w:p w14:paraId="592FB54D" w14:textId="3ED8A46F" w:rsidR="00DE2334" w:rsidDel="00096943" w:rsidRDefault="00DE2334">
            <w:pPr>
              <w:spacing w:line="276" w:lineRule="auto"/>
              <w:jc w:val="center"/>
              <w:rPr>
                <w:del w:id="16938" w:author="Tran Huan" w:date="2018-11-25T22:00:00Z"/>
                <w:lang w:val="en-US"/>
              </w:rPr>
              <w:pPrChange w:id="16939" w:author="phuong vu" w:date="2018-11-23T13:48:00Z">
                <w:pPr>
                  <w:spacing w:line="360" w:lineRule="auto"/>
                  <w:jc w:val="center"/>
                </w:pPr>
              </w:pPrChange>
            </w:pPr>
          </w:p>
        </w:tc>
        <w:tc>
          <w:tcPr>
            <w:tcW w:w="1463" w:type="dxa"/>
          </w:tcPr>
          <w:p w14:paraId="164B3BBE" w14:textId="18290514" w:rsidR="00DE2334" w:rsidDel="00096943" w:rsidRDefault="00DE2334">
            <w:pPr>
              <w:spacing w:line="276" w:lineRule="auto"/>
              <w:jc w:val="center"/>
              <w:rPr>
                <w:del w:id="16940" w:author="Tran Huan" w:date="2018-11-25T22:00:00Z"/>
                <w:lang w:val="en-US"/>
              </w:rPr>
              <w:pPrChange w:id="16941" w:author="phuong vu" w:date="2018-11-23T13:48:00Z">
                <w:pPr>
                  <w:spacing w:line="360" w:lineRule="auto"/>
                  <w:jc w:val="center"/>
                </w:pPr>
              </w:pPrChange>
            </w:pPr>
            <w:del w:id="16942" w:author="Tran Huan" w:date="2018-11-25T22:00:00Z">
              <w:r w:rsidDel="00096943">
                <w:rPr>
                  <w:lang w:val="en-US"/>
                </w:rPr>
                <w:delText>X</w:delText>
              </w:r>
            </w:del>
          </w:p>
        </w:tc>
        <w:tc>
          <w:tcPr>
            <w:tcW w:w="1463" w:type="dxa"/>
          </w:tcPr>
          <w:p w14:paraId="5F3FA9A9" w14:textId="78B48011" w:rsidR="00DE2334" w:rsidDel="00096943" w:rsidRDefault="00DE2334">
            <w:pPr>
              <w:spacing w:line="276" w:lineRule="auto"/>
              <w:jc w:val="center"/>
              <w:rPr>
                <w:del w:id="16943" w:author="Tran Huan" w:date="2018-11-25T22:00:00Z"/>
                <w:lang w:val="en-US"/>
              </w:rPr>
              <w:pPrChange w:id="16944" w:author="phuong vu" w:date="2018-11-23T13:48:00Z">
                <w:pPr>
                  <w:spacing w:line="360" w:lineRule="auto"/>
                  <w:jc w:val="center"/>
                </w:pPr>
              </w:pPrChange>
            </w:pPr>
          </w:p>
        </w:tc>
        <w:tc>
          <w:tcPr>
            <w:tcW w:w="1463" w:type="dxa"/>
          </w:tcPr>
          <w:p w14:paraId="285C96BB" w14:textId="3FA20808" w:rsidR="00DE2334" w:rsidDel="00096943" w:rsidRDefault="00DE2334">
            <w:pPr>
              <w:spacing w:line="276" w:lineRule="auto"/>
              <w:jc w:val="center"/>
              <w:rPr>
                <w:del w:id="16945" w:author="Tran Huan" w:date="2018-11-25T22:00:00Z"/>
                <w:lang w:val="en-US"/>
              </w:rPr>
              <w:pPrChange w:id="16946" w:author="phuong vu" w:date="2018-11-23T13:48:00Z">
                <w:pPr>
                  <w:jc w:val="center"/>
                </w:pPr>
              </w:pPrChange>
            </w:pPr>
          </w:p>
        </w:tc>
      </w:tr>
      <w:tr w:rsidR="00834A8A" w:rsidDel="00096943" w14:paraId="28D3239F" w14:textId="5A138A43" w:rsidTr="00A72A60">
        <w:trPr>
          <w:ins w:id="16947" w:author="phuong vu" w:date="2018-11-21T22:37:00Z"/>
          <w:del w:id="16948" w:author="Tran Huan" w:date="2018-11-25T22:00:00Z"/>
        </w:trPr>
        <w:tc>
          <w:tcPr>
            <w:tcW w:w="805" w:type="dxa"/>
          </w:tcPr>
          <w:p w14:paraId="48230C64" w14:textId="14A1C440" w:rsidR="00834A8A" w:rsidDel="00096943" w:rsidRDefault="00834A8A">
            <w:pPr>
              <w:spacing w:line="276" w:lineRule="auto"/>
              <w:jc w:val="center"/>
              <w:rPr>
                <w:ins w:id="16949" w:author="phuong vu" w:date="2018-11-21T22:37:00Z"/>
                <w:del w:id="16950" w:author="Tran Huan" w:date="2018-11-25T22:00:00Z"/>
                <w:lang w:val="en-US"/>
              </w:rPr>
              <w:pPrChange w:id="16951" w:author="phuong vu" w:date="2018-11-23T13:48:00Z">
                <w:pPr>
                  <w:spacing w:line="360" w:lineRule="auto"/>
                  <w:jc w:val="center"/>
                </w:pPr>
              </w:pPrChange>
            </w:pPr>
            <w:ins w:id="16952" w:author="phuong vu" w:date="2018-11-21T22:37:00Z">
              <w:del w:id="16953" w:author="Tran Huan" w:date="2018-11-25T22:00:00Z">
                <w:r w:rsidDel="00096943">
                  <w:rPr>
                    <w:lang w:val="en-US"/>
                  </w:rPr>
                  <w:delText>2</w:delText>
                </w:r>
              </w:del>
            </w:ins>
          </w:p>
        </w:tc>
        <w:tc>
          <w:tcPr>
            <w:tcW w:w="2120" w:type="dxa"/>
          </w:tcPr>
          <w:p w14:paraId="039F2FEC" w14:textId="1E16F5B1" w:rsidR="00834A8A" w:rsidDel="00096943" w:rsidRDefault="00834A8A">
            <w:pPr>
              <w:spacing w:line="276" w:lineRule="auto"/>
              <w:rPr>
                <w:ins w:id="16954" w:author="phuong vu" w:date="2018-11-21T22:37:00Z"/>
                <w:del w:id="16955" w:author="Tran Huan" w:date="2018-11-25T22:00:00Z"/>
                <w:lang w:val="en-US"/>
              </w:rPr>
              <w:pPrChange w:id="16956" w:author="phuong vu" w:date="2018-11-23T13:48:00Z">
                <w:pPr>
                  <w:spacing w:line="360" w:lineRule="auto"/>
                </w:pPr>
              </w:pPrChange>
            </w:pPr>
            <w:ins w:id="16957" w:author="phuong vu" w:date="2018-11-21T22:38:00Z">
              <w:del w:id="16958" w:author="Tran Huan" w:date="2018-11-25T22:00:00Z">
                <w:r w:rsidDel="00096943">
                  <w:rPr>
                    <w:lang w:val="en-US"/>
                  </w:rPr>
                  <w:delText>o</w:delText>
                </w:r>
              </w:del>
            </w:ins>
            <w:ins w:id="16959" w:author="phuong vu" w:date="2018-11-21T22:37:00Z">
              <w:del w:id="16960" w:author="Tran Huan" w:date="2018-11-25T22:00:00Z">
                <w:r w:rsidDel="00096943">
                  <w:rPr>
                    <w:lang w:val="en-US"/>
                  </w:rPr>
                  <w:delText>rder_detail</w:delText>
                </w:r>
              </w:del>
            </w:ins>
          </w:p>
        </w:tc>
        <w:tc>
          <w:tcPr>
            <w:tcW w:w="1463" w:type="dxa"/>
          </w:tcPr>
          <w:p w14:paraId="0CFE312D" w14:textId="71DC5599" w:rsidR="00834A8A" w:rsidDel="00096943" w:rsidRDefault="00834A8A">
            <w:pPr>
              <w:spacing w:line="276" w:lineRule="auto"/>
              <w:jc w:val="center"/>
              <w:rPr>
                <w:ins w:id="16961" w:author="phuong vu" w:date="2018-11-21T22:37:00Z"/>
                <w:del w:id="16962" w:author="Tran Huan" w:date="2018-11-25T22:00:00Z"/>
                <w:lang w:val="en-US"/>
              </w:rPr>
              <w:pPrChange w:id="16963" w:author="phuong vu" w:date="2018-11-23T13:48:00Z">
                <w:pPr>
                  <w:spacing w:line="360" w:lineRule="auto"/>
                  <w:jc w:val="center"/>
                </w:pPr>
              </w:pPrChange>
            </w:pPr>
          </w:p>
        </w:tc>
        <w:tc>
          <w:tcPr>
            <w:tcW w:w="1463" w:type="dxa"/>
          </w:tcPr>
          <w:p w14:paraId="0EB146EB" w14:textId="2CCCC7AB" w:rsidR="00834A8A" w:rsidDel="00096943" w:rsidRDefault="00834A8A">
            <w:pPr>
              <w:spacing w:line="276" w:lineRule="auto"/>
              <w:jc w:val="center"/>
              <w:rPr>
                <w:ins w:id="16964" w:author="phuong vu" w:date="2018-11-21T22:37:00Z"/>
                <w:del w:id="16965" w:author="Tran Huan" w:date="2018-11-25T22:00:00Z"/>
                <w:lang w:val="en-US"/>
              </w:rPr>
              <w:pPrChange w:id="16966" w:author="phuong vu" w:date="2018-11-23T13:48:00Z">
                <w:pPr>
                  <w:spacing w:line="360" w:lineRule="auto"/>
                  <w:jc w:val="center"/>
                </w:pPr>
              </w:pPrChange>
            </w:pPr>
            <w:ins w:id="16967" w:author="phuong vu" w:date="2018-11-21T22:37:00Z">
              <w:del w:id="16968" w:author="Tran Huan" w:date="2018-11-25T22:00:00Z">
                <w:r w:rsidDel="00096943">
                  <w:rPr>
                    <w:lang w:val="en-US"/>
                  </w:rPr>
                  <w:delText>X</w:delText>
                </w:r>
              </w:del>
            </w:ins>
          </w:p>
        </w:tc>
        <w:tc>
          <w:tcPr>
            <w:tcW w:w="1463" w:type="dxa"/>
          </w:tcPr>
          <w:p w14:paraId="41FA685B" w14:textId="4714B2FA" w:rsidR="00834A8A" w:rsidDel="00096943" w:rsidRDefault="00834A8A">
            <w:pPr>
              <w:spacing w:line="276" w:lineRule="auto"/>
              <w:jc w:val="center"/>
              <w:rPr>
                <w:ins w:id="16969" w:author="phuong vu" w:date="2018-11-21T22:37:00Z"/>
                <w:del w:id="16970" w:author="Tran Huan" w:date="2018-11-25T22:00:00Z"/>
                <w:lang w:val="en-US"/>
              </w:rPr>
              <w:pPrChange w:id="16971" w:author="phuong vu" w:date="2018-11-23T13:48:00Z">
                <w:pPr>
                  <w:spacing w:line="360" w:lineRule="auto"/>
                  <w:jc w:val="center"/>
                </w:pPr>
              </w:pPrChange>
            </w:pPr>
          </w:p>
        </w:tc>
        <w:tc>
          <w:tcPr>
            <w:tcW w:w="1463" w:type="dxa"/>
          </w:tcPr>
          <w:p w14:paraId="3E8253BC" w14:textId="00230215" w:rsidR="00834A8A" w:rsidDel="00096943" w:rsidRDefault="00834A8A">
            <w:pPr>
              <w:spacing w:line="276" w:lineRule="auto"/>
              <w:jc w:val="center"/>
              <w:rPr>
                <w:ins w:id="16972" w:author="phuong vu" w:date="2018-11-21T22:37:00Z"/>
                <w:del w:id="16973" w:author="Tran Huan" w:date="2018-11-25T22:00:00Z"/>
                <w:lang w:val="en-US"/>
              </w:rPr>
              <w:pPrChange w:id="16974" w:author="phuong vu" w:date="2018-11-23T13:48:00Z">
                <w:pPr>
                  <w:jc w:val="center"/>
                </w:pPr>
              </w:pPrChange>
            </w:pPr>
          </w:p>
        </w:tc>
      </w:tr>
      <w:tr w:rsidR="00DE2334" w:rsidDel="00096943" w14:paraId="35CA55AE" w14:textId="47AC27CF" w:rsidTr="00A72A60">
        <w:trPr>
          <w:del w:id="16975" w:author="Tran Huan" w:date="2018-11-25T22:00:00Z"/>
        </w:trPr>
        <w:tc>
          <w:tcPr>
            <w:tcW w:w="805" w:type="dxa"/>
          </w:tcPr>
          <w:p w14:paraId="7DBE7B6B" w14:textId="63B8225E" w:rsidR="00DE2334" w:rsidDel="00096943" w:rsidRDefault="00834A8A">
            <w:pPr>
              <w:spacing w:line="276" w:lineRule="auto"/>
              <w:jc w:val="center"/>
              <w:rPr>
                <w:del w:id="16976" w:author="Tran Huan" w:date="2018-11-25T22:00:00Z"/>
                <w:lang w:val="en-US"/>
              </w:rPr>
              <w:pPrChange w:id="16977" w:author="phuong vu" w:date="2018-11-23T13:48:00Z">
                <w:pPr>
                  <w:spacing w:line="360" w:lineRule="auto"/>
                  <w:jc w:val="center"/>
                </w:pPr>
              </w:pPrChange>
            </w:pPr>
            <w:ins w:id="16978" w:author="phuong vu" w:date="2018-11-21T22:38:00Z">
              <w:del w:id="16979" w:author="Tran Huan" w:date="2018-11-25T22:00:00Z">
                <w:r w:rsidDel="00096943">
                  <w:rPr>
                    <w:lang w:val="en-US"/>
                  </w:rPr>
                  <w:delText>3</w:delText>
                </w:r>
              </w:del>
            </w:ins>
            <w:del w:id="16980" w:author="Tran Huan" w:date="2018-11-25T22:00:00Z">
              <w:r w:rsidR="00DE2334" w:rsidDel="00096943">
                <w:rPr>
                  <w:lang w:val="en-US"/>
                </w:rPr>
                <w:delText>2</w:delText>
              </w:r>
            </w:del>
          </w:p>
        </w:tc>
        <w:tc>
          <w:tcPr>
            <w:tcW w:w="2120" w:type="dxa"/>
          </w:tcPr>
          <w:p w14:paraId="0F91C2F2" w14:textId="2A0B6A5C" w:rsidR="00DE2334" w:rsidDel="00096943" w:rsidRDefault="00DE2334">
            <w:pPr>
              <w:spacing w:line="276" w:lineRule="auto"/>
              <w:rPr>
                <w:del w:id="16981" w:author="Tran Huan" w:date="2018-11-25T22:00:00Z"/>
                <w:lang w:val="en-US"/>
              </w:rPr>
              <w:pPrChange w:id="16982" w:author="phuong vu" w:date="2018-11-23T13:48:00Z">
                <w:pPr>
                  <w:spacing w:line="360" w:lineRule="auto"/>
                </w:pPr>
              </w:pPrChange>
            </w:pPr>
            <w:del w:id="16983" w:author="Tran Huan" w:date="2018-11-25T22:00:00Z">
              <w:r w:rsidDel="00096943">
                <w:rPr>
                  <w:lang w:val="en-US"/>
                </w:rPr>
                <w:delText>task</w:delText>
              </w:r>
            </w:del>
          </w:p>
        </w:tc>
        <w:tc>
          <w:tcPr>
            <w:tcW w:w="1463" w:type="dxa"/>
          </w:tcPr>
          <w:p w14:paraId="65F066E6" w14:textId="12FC08B7" w:rsidR="00DE2334" w:rsidDel="00096943" w:rsidRDefault="00DE2334">
            <w:pPr>
              <w:spacing w:line="276" w:lineRule="auto"/>
              <w:jc w:val="center"/>
              <w:rPr>
                <w:del w:id="16984" w:author="Tran Huan" w:date="2018-11-25T22:00:00Z"/>
                <w:lang w:val="en-US"/>
              </w:rPr>
              <w:pPrChange w:id="16985" w:author="phuong vu" w:date="2018-11-23T13:48:00Z">
                <w:pPr>
                  <w:spacing w:line="360" w:lineRule="auto"/>
                  <w:jc w:val="center"/>
                </w:pPr>
              </w:pPrChange>
            </w:pPr>
            <w:del w:id="16986" w:author="Tran Huan" w:date="2018-11-25T22:00:00Z">
              <w:r w:rsidDel="00096943">
                <w:rPr>
                  <w:lang w:val="en-US"/>
                </w:rPr>
                <w:delText>X</w:delText>
              </w:r>
            </w:del>
          </w:p>
        </w:tc>
        <w:tc>
          <w:tcPr>
            <w:tcW w:w="1463" w:type="dxa"/>
          </w:tcPr>
          <w:p w14:paraId="52A86D1B" w14:textId="69E71E48" w:rsidR="00DE2334" w:rsidDel="00096943" w:rsidRDefault="00DE2334">
            <w:pPr>
              <w:spacing w:line="276" w:lineRule="auto"/>
              <w:jc w:val="center"/>
              <w:rPr>
                <w:del w:id="16987" w:author="Tran Huan" w:date="2018-11-25T22:00:00Z"/>
                <w:lang w:val="en-US"/>
              </w:rPr>
              <w:pPrChange w:id="16988" w:author="phuong vu" w:date="2018-11-23T13:48:00Z">
                <w:pPr>
                  <w:spacing w:line="360" w:lineRule="auto"/>
                  <w:jc w:val="center"/>
                </w:pPr>
              </w:pPrChange>
            </w:pPr>
            <w:del w:id="16989" w:author="Tran Huan" w:date="2018-11-25T22:00:00Z">
              <w:r w:rsidDel="00096943">
                <w:rPr>
                  <w:lang w:val="en-US"/>
                </w:rPr>
                <w:delText>X</w:delText>
              </w:r>
            </w:del>
          </w:p>
        </w:tc>
        <w:tc>
          <w:tcPr>
            <w:tcW w:w="1463" w:type="dxa"/>
          </w:tcPr>
          <w:p w14:paraId="226E7FB3" w14:textId="6281AD23" w:rsidR="00DE2334" w:rsidDel="00096943" w:rsidRDefault="00DE2334">
            <w:pPr>
              <w:spacing w:line="276" w:lineRule="auto"/>
              <w:jc w:val="center"/>
              <w:rPr>
                <w:del w:id="16990" w:author="Tran Huan" w:date="2018-11-25T22:00:00Z"/>
                <w:lang w:val="en-US"/>
              </w:rPr>
              <w:pPrChange w:id="16991" w:author="phuong vu" w:date="2018-11-23T13:48:00Z">
                <w:pPr>
                  <w:spacing w:line="360" w:lineRule="auto"/>
                  <w:jc w:val="center"/>
                </w:pPr>
              </w:pPrChange>
            </w:pPr>
          </w:p>
        </w:tc>
        <w:tc>
          <w:tcPr>
            <w:tcW w:w="1463" w:type="dxa"/>
          </w:tcPr>
          <w:p w14:paraId="0425B62C" w14:textId="23DBF0A8" w:rsidR="00DE2334" w:rsidDel="00096943" w:rsidRDefault="00DE2334">
            <w:pPr>
              <w:spacing w:line="276" w:lineRule="auto"/>
              <w:jc w:val="center"/>
              <w:rPr>
                <w:del w:id="16992" w:author="Tran Huan" w:date="2018-11-25T22:00:00Z"/>
                <w:lang w:val="en-US"/>
              </w:rPr>
              <w:pPrChange w:id="16993" w:author="phuong vu" w:date="2018-11-23T13:48:00Z">
                <w:pPr>
                  <w:jc w:val="center"/>
                </w:pPr>
              </w:pPrChange>
            </w:pPr>
          </w:p>
        </w:tc>
      </w:tr>
      <w:tr w:rsidR="00DE2334" w:rsidDel="00096943" w14:paraId="72EBEA62" w14:textId="3F09DF51" w:rsidTr="00A72A60">
        <w:trPr>
          <w:del w:id="16994" w:author="Tran Huan" w:date="2018-11-25T22:00:00Z"/>
        </w:trPr>
        <w:tc>
          <w:tcPr>
            <w:tcW w:w="805" w:type="dxa"/>
          </w:tcPr>
          <w:p w14:paraId="2E45C7AF" w14:textId="5E4A8D33" w:rsidR="00DE2334" w:rsidDel="00096943" w:rsidRDefault="00834A8A">
            <w:pPr>
              <w:spacing w:line="276" w:lineRule="auto"/>
              <w:jc w:val="center"/>
              <w:rPr>
                <w:del w:id="16995" w:author="Tran Huan" w:date="2018-11-25T22:00:00Z"/>
                <w:lang w:val="en-US"/>
              </w:rPr>
              <w:pPrChange w:id="16996" w:author="phuong vu" w:date="2018-11-23T13:48:00Z">
                <w:pPr>
                  <w:spacing w:line="360" w:lineRule="auto"/>
                  <w:jc w:val="center"/>
                </w:pPr>
              </w:pPrChange>
            </w:pPr>
            <w:ins w:id="16997" w:author="phuong vu" w:date="2018-11-21T22:38:00Z">
              <w:del w:id="16998" w:author="Tran Huan" w:date="2018-11-25T22:00:00Z">
                <w:r w:rsidDel="00096943">
                  <w:rPr>
                    <w:lang w:val="en-US"/>
                  </w:rPr>
                  <w:delText>4</w:delText>
                </w:r>
              </w:del>
            </w:ins>
            <w:del w:id="16999" w:author="Tran Huan" w:date="2018-11-25T22:00:00Z">
              <w:r w:rsidR="00DE2334" w:rsidDel="00096943">
                <w:rPr>
                  <w:lang w:val="en-US"/>
                </w:rPr>
                <w:delText>3</w:delText>
              </w:r>
            </w:del>
          </w:p>
        </w:tc>
        <w:tc>
          <w:tcPr>
            <w:tcW w:w="2120" w:type="dxa"/>
          </w:tcPr>
          <w:p w14:paraId="460A4563" w14:textId="6D17BAA9" w:rsidR="00DE2334" w:rsidDel="00096943" w:rsidRDefault="00DE2334">
            <w:pPr>
              <w:spacing w:line="276" w:lineRule="auto"/>
              <w:rPr>
                <w:del w:id="17000" w:author="Tran Huan" w:date="2018-11-25T22:00:00Z"/>
                <w:lang w:val="en-US"/>
              </w:rPr>
              <w:pPrChange w:id="17001" w:author="phuong vu" w:date="2018-11-23T13:48:00Z">
                <w:pPr>
                  <w:spacing w:line="360" w:lineRule="auto"/>
                </w:pPr>
              </w:pPrChange>
            </w:pPr>
            <w:del w:id="17002" w:author="Tran Huan" w:date="2018-11-25T22:00:00Z">
              <w:r w:rsidDel="00096943">
                <w:rPr>
                  <w:lang w:val="en-US"/>
                </w:rPr>
                <w:delText>order_detail</w:delText>
              </w:r>
            </w:del>
          </w:p>
        </w:tc>
        <w:tc>
          <w:tcPr>
            <w:tcW w:w="1463" w:type="dxa"/>
          </w:tcPr>
          <w:p w14:paraId="1314C561" w14:textId="4260DD21" w:rsidR="00DE2334" w:rsidDel="00096943" w:rsidRDefault="00DE2334">
            <w:pPr>
              <w:spacing w:line="276" w:lineRule="auto"/>
              <w:jc w:val="center"/>
              <w:rPr>
                <w:del w:id="17003" w:author="Tran Huan" w:date="2018-11-25T22:00:00Z"/>
                <w:lang w:val="en-US"/>
              </w:rPr>
              <w:pPrChange w:id="17004" w:author="phuong vu" w:date="2018-11-23T13:48:00Z">
                <w:pPr>
                  <w:spacing w:line="360" w:lineRule="auto"/>
                  <w:jc w:val="center"/>
                </w:pPr>
              </w:pPrChange>
            </w:pPr>
          </w:p>
        </w:tc>
        <w:tc>
          <w:tcPr>
            <w:tcW w:w="1463" w:type="dxa"/>
          </w:tcPr>
          <w:p w14:paraId="1EE4C89F" w14:textId="19101F05" w:rsidR="00DE2334" w:rsidDel="00096943" w:rsidRDefault="00DE2334">
            <w:pPr>
              <w:spacing w:line="276" w:lineRule="auto"/>
              <w:jc w:val="center"/>
              <w:rPr>
                <w:del w:id="17005" w:author="Tran Huan" w:date="2018-11-25T22:00:00Z"/>
                <w:lang w:val="en-US"/>
              </w:rPr>
              <w:pPrChange w:id="17006" w:author="phuong vu" w:date="2018-11-23T13:48:00Z">
                <w:pPr>
                  <w:spacing w:line="360" w:lineRule="auto"/>
                  <w:jc w:val="center"/>
                </w:pPr>
              </w:pPrChange>
            </w:pPr>
            <w:del w:id="17007" w:author="Tran Huan" w:date="2018-11-25T22:00:00Z">
              <w:r w:rsidDel="00096943">
                <w:rPr>
                  <w:lang w:val="en-US"/>
                </w:rPr>
                <w:delText>X</w:delText>
              </w:r>
            </w:del>
          </w:p>
        </w:tc>
        <w:tc>
          <w:tcPr>
            <w:tcW w:w="1463" w:type="dxa"/>
          </w:tcPr>
          <w:p w14:paraId="49F13FF2" w14:textId="1A82C91A" w:rsidR="00DE2334" w:rsidDel="00096943" w:rsidRDefault="00DE2334">
            <w:pPr>
              <w:spacing w:line="276" w:lineRule="auto"/>
              <w:jc w:val="center"/>
              <w:rPr>
                <w:del w:id="17008" w:author="Tran Huan" w:date="2018-11-25T22:00:00Z"/>
                <w:lang w:val="en-US"/>
              </w:rPr>
              <w:pPrChange w:id="17009" w:author="phuong vu" w:date="2018-11-23T13:48:00Z">
                <w:pPr>
                  <w:spacing w:line="360" w:lineRule="auto"/>
                  <w:jc w:val="center"/>
                </w:pPr>
              </w:pPrChange>
            </w:pPr>
          </w:p>
        </w:tc>
        <w:tc>
          <w:tcPr>
            <w:tcW w:w="1463" w:type="dxa"/>
          </w:tcPr>
          <w:p w14:paraId="472F0BFE" w14:textId="2669AC76" w:rsidR="00DE2334" w:rsidDel="00096943" w:rsidRDefault="00DE2334">
            <w:pPr>
              <w:spacing w:line="276" w:lineRule="auto"/>
              <w:jc w:val="center"/>
              <w:rPr>
                <w:del w:id="17010" w:author="Tran Huan" w:date="2018-11-25T22:00:00Z"/>
                <w:lang w:val="en-US"/>
              </w:rPr>
              <w:pPrChange w:id="17011" w:author="phuong vu" w:date="2018-11-23T13:48:00Z">
                <w:pPr>
                  <w:jc w:val="center"/>
                </w:pPr>
              </w:pPrChange>
            </w:pPr>
          </w:p>
        </w:tc>
      </w:tr>
      <w:tr w:rsidR="00DE2334" w:rsidDel="00096943" w14:paraId="0C2AFE63" w14:textId="020F0823" w:rsidTr="00A72A60">
        <w:trPr>
          <w:del w:id="17012" w:author="Tran Huan" w:date="2018-11-25T22:00:00Z"/>
        </w:trPr>
        <w:tc>
          <w:tcPr>
            <w:tcW w:w="805" w:type="dxa"/>
          </w:tcPr>
          <w:p w14:paraId="5F8BAD02" w14:textId="547B661B" w:rsidR="00DE2334" w:rsidDel="00096943" w:rsidRDefault="00834A8A">
            <w:pPr>
              <w:spacing w:line="276" w:lineRule="auto"/>
              <w:jc w:val="center"/>
              <w:rPr>
                <w:del w:id="17013" w:author="Tran Huan" w:date="2018-11-25T22:00:00Z"/>
                <w:lang w:val="en-US"/>
              </w:rPr>
              <w:pPrChange w:id="17014" w:author="phuong vu" w:date="2018-11-23T13:48:00Z">
                <w:pPr>
                  <w:spacing w:line="360" w:lineRule="auto"/>
                  <w:jc w:val="center"/>
                </w:pPr>
              </w:pPrChange>
            </w:pPr>
            <w:ins w:id="17015" w:author="phuong vu" w:date="2018-11-21T22:38:00Z">
              <w:del w:id="17016" w:author="Tran Huan" w:date="2018-11-25T22:00:00Z">
                <w:r w:rsidDel="00096943">
                  <w:rPr>
                    <w:lang w:val="en-US"/>
                  </w:rPr>
                  <w:delText>5</w:delText>
                </w:r>
              </w:del>
            </w:ins>
            <w:del w:id="17017" w:author="Tran Huan" w:date="2018-11-25T22:00:00Z">
              <w:r w:rsidR="00DE2334" w:rsidDel="00096943">
                <w:rPr>
                  <w:lang w:val="en-US"/>
                </w:rPr>
                <w:delText>4</w:delText>
              </w:r>
            </w:del>
          </w:p>
        </w:tc>
        <w:tc>
          <w:tcPr>
            <w:tcW w:w="2120" w:type="dxa"/>
          </w:tcPr>
          <w:p w14:paraId="0C7905DD" w14:textId="1D08EC15" w:rsidR="00DE2334" w:rsidDel="00096943" w:rsidRDefault="00DE2334">
            <w:pPr>
              <w:spacing w:line="276" w:lineRule="auto"/>
              <w:rPr>
                <w:del w:id="17018" w:author="Tran Huan" w:date="2018-11-25T22:00:00Z"/>
                <w:lang w:val="en-US"/>
              </w:rPr>
              <w:pPrChange w:id="17019" w:author="phuong vu" w:date="2018-11-23T13:48:00Z">
                <w:pPr>
                  <w:spacing w:line="360" w:lineRule="auto"/>
                </w:pPr>
              </w:pPrChange>
            </w:pPr>
            <w:del w:id="17020" w:author="Tran Huan" w:date="2018-11-25T22:00:00Z">
              <w:r w:rsidDel="00096943">
                <w:rPr>
                  <w:lang w:val="en-US"/>
                </w:rPr>
                <w:delText>receipt</w:delText>
              </w:r>
            </w:del>
          </w:p>
        </w:tc>
        <w:tc>
          <w:tcPr>
            <w:tcW w:w="1463" w:type="dxa"/>
          </w:tcPr>
          <w:p w14:paraId="19E2A47D" w14:textId="7A55A609" w:rsidR="00DE2334" w:rsidDel="00096943" w:rsidRDefault="00DE2334">
            <w:pPr>
              <w:spacing w:line="276" w:lineRule="auto"/>
              <w:jc w:val="center"/>
              <w:rPr>
                <w:del w:id="17021" w:author="Tran Huan" w:date="2018-11-25T22:00:00Z"/>
                <w:lang w:val="en-US"/>
              </w:rPr>
              <w:pPrChange w:id="17022" w:author="phuong vu" w:date="2018-11-23T13:48:00Z">
                <w:pPr>
                  <w:spacing w:line="360" w:lineRule="auto"/>
                  <w:jc w:val="center"/>
                </w:pPr>
              </w:pPrChange>
            </w:pPr>
          </w:p>
        </w:tc>
        <w:tc>
          <w:tcPr>
            <w:tcW w:w="1463" w:type="dxa"/>
          </w:tcPr>
          <w:p w14:paraId="26CD018A" w14:textId="42CFA141" w:rsidR="00DE2334" w:rsidDel="00096943" w:rsidRDefault="00DE2334">
            <w:pPr>
              <w:spacing w:line="276" w:lineRule="auto"/>
              <w:jc w:val="center"/>
              <w:rPr>
                <w:del w:id="17023" w:author="Tran Huan" w:date="2018-11-25T22:00:00Z"/>
                <w:lang w:val="en-US"/>
              </w:rPr>
              <w:pPrChange w:id="17024" w:author="phuong vu" w:date="2018-11-23T13:48:00Z">
                <w:pPr>
                  <w:spacing w:line="360" w:lineRule="auto"/>
                  <w:jc w:val="center"/>
                </w:pPr>
              </w:pPrChange>
            </w:pPr>
            <w:del w:id="17025" w:author="Tran Huan" w:date="2018-11-25T22:00:00Z">
              <w:r w:rsidDel="00096943">
                <w:rPr>
                  <w:lang w:val="en-US"/>
                </w:rPr>
                <w:delText>X</w:delText>
              </w:r>
            </w:del>
          </w:p>
        </w:tc>
        <w:tc>
          <w:tcPr>
            <w:tcW w:w="1463" w:type="dxa"/>
          </w:tcPr>
          <w:p w14:paraId="21C0D277" w14:textId="326A095D" w:rsidR="00DE2334" w:rsidDel="00096943" w:rsidRDefault="00DE2334">
            <w:pPr>
              <w:spacing w:line="276" w:lineRule="auto"/>
              <w:jc w:val="center"/>
              <w:rPr>
                <w:del w:id="17026" w:author="Tran Huan" w:date="2018-11-25T22:00:00Z"/>
                <w:lang w:val="en-US"/>
              </w:rPr>
              <w:pPrChange w:id="17027" w:author="phuong vu" w:date="2018-11-23T13:48:00Z">
                <w:pPr>
                  <w:spacing w:line="360" w:lineRule="auto"/>
                  <w:jc w:val="center"/>
                </w:pPr>
              </w:pPrChange>
            </w:pPr>
          </w:p>
        </w:tc>
        <w:tc>
          <w:tcPr>
            <w:tcW w:w="1463" w:type="dxa"/>
          </w:tcPr>
          <w:p w14:paraId="7D56F612" w14:textId="28F60AF4" w:rsidR="00DE2334" w:rsidDel="00096943" w:rsidRDefault="00DE2334">
            <w:pPr>
              <w:spacing w:line="276" w:lineRule="auto"/>
              <w:jc w:val="center"/>
              <w:rPr>
                <w:del w:id="17028" w:author="Tran Huan" w:date="2018-11-25T22:00:00Z"/>
                <w:lang w:val="en-US"/>
              </w:rPr>
              <w:pPrChange w:id="17029" w:author="phuong vu" w:date="2018-11-23T13:48:00Z">
                <w:pPr>
                  <w:jc w:val="center"/>
                </w:pPr>
              </w:pPrChange>
            </w:pPr>
          </w:p>
        </w:tc>
      </w:tr>
      <w:tr w:rsidR="00834A8A" w:rsidDel="00096943" w14:paraId="459285C0" w14:textId="756291C8" w:rsidTr="00A72A60">
        <w:trPr>
          <w:ins w:id="17030" w:author="phuong vu" w:date="2018-11-21T22:38:00Z"/>
          <w:del w:id="17031" w:author="Tran Huan" w:date="2018-11-25T22:00:00Z"/>
        </w:trPr>
        <w:tc>
          <w:tcPr>
            <w:tcW w:w="805" w:type="dxa"/>
          </w:tcPr>
          <w:p w14:paraId="4295E5D4" w14:textId="15B7E3DC" w:rsidR="00834A8A" w:rsidDel="00096943" w:rsidRDefault="00834A8A">
            <w:pPr>
              <w:spacing w:line="276" w:lineRule="auto"/>
              <w:jc w:val="center"/>
              <w:rPr>
                <w:ins w:id="17032" w:author="phuong vu" w:date="2018-11-21T22:38:00Z"/>
                <w:del w:id="17033" w:author="Tran Huan" w:date="2018-11-25T22:00:00Z"/>
                <w:lang w:val="en-US"/>
              </w:rPr>
              <w:pPrChange w:id="17034" w:author="phuong vu" w:date="2018-11-23T13:48:00Z">
                <w:pPr>
                  <w:spacing w:line="360" w:lineRule="auto"/>
                  <w:jc w:val="center"/>
                </w:pPr>
              </w:pPrChange>
            </w:pPr>
            <w:ins w:id="17035" w:author="phuong vu" w:date="2018-11-21T22:38:00Z">
              <w:del w:id="17036" w:author="Tran Huan" w:date="2018-11-25T22:00:00Z">
                <w:r w:rsidDel="00096943">
                  <w:rPr>
                    <w:lang w:val="en-US"/>
                  </w:rPr>
                  <w:delText>6</w:delText>
                </w:r>
              </w:del>
            </w:ins>
          </w:p>
        </w:tc>
        <w:tc>
          <w:tcPr>
            <w:tcW w:w="2120" w:type="dxa"/>
          </w:tcPr>
          <w:p w14:paraId="0B9EC30C" w14:textId="704F7D3E" w:rsidR="00834A8A" w:rsidDel="00096943" w:rsidRDefault="00834A8A">
            <w:pPr>
              <w:spacing w:line="276" w:lineRule="auto"/>
              <w:rPr>
                <w:ins w:id="17037" w:author="phuong vu" w:date="2018-11-21T22:38:00Z"/>
                <w:del w:id="17038" w:author="Tran Huan" w:date="2018-11-25T22:00:00Z"/>
                <w:lang w:val="en-US"/>
              </w:rPr>
              <w:pPrChange w:id="17039" w:author="phuong vu" w:date="2018-11-23T13:48:00Z">
                <w:pPr>
                  <w:spacing w:line="360" w:lineRule="auto"/>
                </w:pPr>
              </w:pPrChange>
            </w:pPr>
            <w:ins w:id="17040" w:author="phuong vu" w:date="2018-11-21T22:38:00Z">
              <w:del w:id="17041" w:author="Tran Huan" w:date="2018-11-25T22:00:00Z">
                <w:r w:rsidDel="00096943">
                  <w:rPr>
                    <w:lang w:val="en-US"/>
                  </w:rPr>
                  <w:delText>Receipt_detail</w:delText>
                </w:r>
              </w:del>
            </w:ins>
          </w:p>
        </w:tc>
        <w:tc>
          <w:tcPr>
            <w:tcW w:w="1463" w:type="dxa"/>
          </w:tcPr>
          <w:p w14:paraId="64AD4C58" w14:textId="3484A903" w:rsidR="00834A8A" w:rsidDel="00096943" w:rsidRDefault="00834A8A">
            <w:pPr>
              <w:spacing w:line="276" w:lineRule="auto"/>
              <w:jc w:val="center"/>
              <w:rPr>
                <w:ins w:id="17042" w:author="phuong vu" w:date="2018-11-21T22:38:00Z"/>
                <w:del w:id="17043" w:author="Tran Huan" w:date="2018-11-25T22:00:00Z"/>
                <w:lang w:val="en-US"/>
              </w:rPr>
              <w:pPrChange w:id="17044" w:author="phuong vu" w:date="2018-11-23T13:48:00Z">
                <w:pPr>
                  <w:spacing w:line="360" w:lineRule="auto"/>
                  <w:jc w:val="center"/>
                </w:pPr>
              </w:pPrChange>
            </w:pPr>
          </w:p>
        </w:tc>
        <w:tc>
          <w:tcPr>
            <w:tcW w:w="1463" w:type="dxa"/>
          </w:tcPr>
          <w:p w14:paraId="6756B384" w14:textId="6054AABC" w:rsidR="00834A8A" w:rsidDel="00096943" w:rsidRDefault="00834A8A">
            <w:pPr>
              <w:spacing w:line="276" w:lineRule="auto"/>
              <w:jc w:val="center"/>
              <w:rPr>
                <w:ins w:id="17045" w:author="phuong vu" w:date="2018-11-21T22:38:00Z"/>
                <w:del w:id="17046" w:author="Tran Huan" w:date="2018-11-25T22:00:00Z"/>
                <w:lang w:val="en-US"/>
              </w:rPr>
              <w:pPrChange w:id="17047" w:author="phuong vu" w:date="2018-11-23T13:48:00Z">
                <w:pPr>
                  <w:spacing w:line="360" w:lineRule="auto"/>
                  <w:jc w:val="center"/>
                </w:pPr>
              </w:pPrChange>
            </w:pPr>
          </w:p>
        </w:tc>
        <w:tc>
          <w:tcPr>
            <w:tcW w:w="1463" w:type="dxa"/>
          </w:tcPr>
          <w:p w14:paraId="0431D035" w14:textId="2B26D58D" w:rsidR="00834A8A" w:rsidDel="00096943" w:rsidRDefault="00834A8A">
            <w:pPr>
              <w:spacing w:line="276" w:lineRule="auto"/>
              <w:jc w:val="center"/>
              <w:rPr>
                <w:ins w:id="17048" w:author="phuong vu" w:date="2018-11-21T22:38:00Z"/>
                <w:del w:id="17049" w:author="Tran Huan" w:date="2018-11-25T22:00:00Z"/>
                <w:lang w:val="en-US"/>
              </w:rPr>
              <w:pPrChange w:id="17050" w:author="phuong vu" w:date="2018-11-23T13:48:00Z">
                <w:pPr>
                  <w:spacing w:line="360" w:lineRule="auto"/>
                  <w:jc w:val="center"/>
                </w:pPr>
              </w:pPrChange>
            </w:pPr>
          </w:p>
        </w:tc>
        <w:tc>
          <w:tcPr>
            <w:tcW w:w="1463" w:type="dxa"/>
          </w:tcPr>
          <w:p w14:paraId="060D4165" w14:textId="0BDB413E" w:rsidR="00834A8A" w:rsidDel="00096943" w:rsidRDefault="00834A8A">
            <w:pPr>
              <w:spacing w:line="276" w:lineRule="auto"/>
              <w:jc w:val="center"/>
              <w:rPr>
                <w:ins w:id="17051" w:author="phuong vu" w:date="2018-11-21T22:38:00Z"/>
                <w:del w:id="17052" w:author="Tran Huan" w:date="2018-11-25T22:00:00Z"/>
                <w:lang w:val="en-US"/>
              </w:rPr>
              <w:pPrChange w:id="17053" w:author="phuong vu" w:date="2018-11-23T13:48:00Z">
                <w:pPr>
                  <w:jc w:val="center"/>
                </w:pPr>
              </w:pPrChange>
            </w:pPr>
          </w:p>
        </w:tc>
      </w:tr>
    </w:tbl>
    <w:p w14:paraId="650C68F8" w14:textId="617F9094" w:rsidR="00DE2334" w:rsidRPr="00C95C85" w:rsidDel="00096943" w:rsidRDefault="00DE2334">
      <w:pPr>
        <w:spacing w:line="276" w:lineRule="auto"/>
        <w:rPr>
          <w:del w:id="17054" w:author="Tran Huan" w:date="2018-11-25T22:00:00Z"/>
          <w:lang w:val="en-US"/>
        </w:rPr>
        <w:pPrChange w:id="17055" w:author="phuong vu" w:date="2018-11-23T13:48:00Z">
          <w:pPr/>
        </w:pPrChange>
      </w:pPr>
    </w:p>
    <w:p w14:paraId="30DC4E59" w14:textId="4130C95A" w:rsidR="00070C2F" w:rsidDel="00096943" w:rsidRDefault="00070C2F">
      <w:pPr>
        <w:pStyle w:val="Heading6"/>
        <w:spacing w:line="276" w:lineRule="auto"/>
        <w:rPr>
          <w:del w:id="17056" w:author="Tran Huan" w:date="2018-11-25T22:00:00Z"/>
          <w:lang w:val="en-US"/>
        </w:rPr>
        <w:pPrChange w:id="17057" w:author="phuong vu" w:date="2018-11-23T13:48:00Z">
          <w:pPr>
            <w:pStyle w:val="Heading6"/>
          </w:pPr>
        </w:pPrChange>
      </w:pPr>
      <w:del w:id="17058" w:author="Tran Huan" w:date="2018-11-25T22:00:00Z">
        <w:r w:rsidDel="00096943">
          <w:rPr>
            <w:lang w:val="en-US"/>
          </w:rPr>
          <w:delText>Cách xử lí</w:delText>
        </w:r>
      </w:del>
    </w:p>
    <w:p w14:paraId="5EB6A657" w14:textId="00128EA7" w:rsidR="00070C2F" w:rsidDel="00096943" w:rsidRDefault="00070C2F">
      <w:pPr>
        <w:pStyle w:val="Heading5"/>
        <w:spacing w:line="276" w:lineRule="auto"/>
        <w:rPr>
          <w:del w:id="17059" w:author="Tran Huan" w:date="2018-11-25T22:00:00Z"/>
          <w:lang w:val="en-US"/>
        </w:rPr>
        <w:pPrChange w:id="17060" w:author="phuong vu" w:date="2018-11-23T13:48:00Z">
          <w:pPr>
            <w:pStyle w:val="Heading5"/>
          </w:pPr>
        </w:pPrChange>
      </w:pPr>
      <w:del w:id="17061" w:author="Tran Huan" w:date="2018-11-25T22:00:00Z">
        <w:r w:rsidDel="00096943">
          <w:rPr>
            <w:lang w:val="en-US"/>
          </w:rPr>
          <w:delText>Cập nhật thông tin biên nhận</w:delText>
        </w:r>
      </w:del>
    </w:p>
    <w:p w14:paraId="2A9741CF" w14:textId="063298BC" w:rsidR="00070C2F" w:rsidDel="00096943" w:rsidRDefault="00070C2F">
      <w:pPr>
        <w:pStyle w:val="Heading6"/>
        <w:spacing w:line="276" w:lineRule="auto"/>
        <w:rPr>
          <w:ins w:id="17062" w:author="phuong vu" w:date="2018-11-21T23:29:00Z"/>
          <w:del w:id="17063" w:author="Tran Huan" w:date="2018-11-25T22:00:00Z"/>
          <w:lang w:val="en-US"/>
        </w:rPr>
        <w:pPrChange w:id="17064" w:author="phuong vu" w:date="2018-11-23T13:48:00Z">
          <w:pPr>
            <w:pStyle w:val="Heading6"/>
          </w:pPr>
        </w:pPrChange>
      </w:pPr>
      <w:del w:id="17065" w:author="Tran Huan" w:date="2018-11-25T22:00:00Z">
        <w:r w:rsidDel="00096943">
          <w:rPr>
            <w:lang w:val="en-US"/>
          </w:rPr>
          <w:delText>Mục đích</w:delText>
        </w:r>
      </w:del>
    </w:p>
    <w:p w14:paraId="3F5A01F6" w14:textId="314A07C5" w:rsidR="00836F48" w:rsidRPr="00933422" w:rsidDel="00096943" w:rsidRDefault="00836F48">
      <w:pPr>
        <w:spacing w:line="276" w:lineRule="auto"/>
        <w:ind w:firstLine="720"/>
        <w:rPr>
          <w:del w:id="17066" w:author="Tran Huan" w:date="2018-11-25T22:00:00Z"/>
          <w:lang w:val="en-US"/>
        </w:rPr>
        <w:pPrChange w:id="17067" w:author="phuong vu" w:date="2018-11-23T13:48:00Z">
          <w:pPr>
            <w:pStyle w:val="Heading6"/>
          </w:pPr>
        </w:pPrChange>
      </w:pPr>
      <w:ins w:id="17068" w:author="phuong vu" w:date="2018-11-21T23:29:00Z">
        <w:del w:id="17069" w:author="Tran Huan" w:date="2018-11-25T22:00:00Z">
          <w:r w:rsidDel="00096943">
            <w:rPr>
              <w:lang w:val="en-US"/>
            </w:rPr>
            <w:delText>Cập nhật lại thông tin biên nhận đúng với thông tin nhân viên lấy đ</w:delText>
          </w:r>
        </w:del>
      </w:ins>
      <w:ins w:id="17070" w:author="phuong vu" w:date="2018-11-21T23:30:00Z">
        <w:del w:id="17071" w:author="Tran Huan" w:date="2018-11-25T22:00:00Z">
          <w:r w:rsidDel="00096943">
            <w:rPr>
              <w:lang w:val="en-US"/>
            </w:rPr>
            <w:delText>ược trực tiếp từ khách hàng</w:delText>
          </w:r>
        </w:del>
      </w:ins>
      <w:ins w:id="17072" w:author="phuong vu" w:date="2018-11-21T23:31:00Z">
        <w:del w:id="17073" w:author="Tran Huan" w:date="2018-11-25T22:00:00Z">
          <w:r w:rsidDel="00096943">
            <w:rPr>
              <w:lang w:val="en-US"/>
            </w:rPr>
            <w:delText xml:space="preserve"> cũng như các thông tin cho đúng với thực tế </w:delText>
          </w:r>
        </w:del>
      </w:ins>
      <w:ins w:id="17074" w:author="phuong vu" w:date="2018-11-21T23:32:00Z">
        <w:del w:id="17075" w:author="Tran Huan" w:date="2018-11-25T22:00:00Z">
          <w:r w:rsidDel="00096943">
            <w:rPr>
              <w:lang w:val="en-US"/>
            </w:rPr>
            <w:delText>khi xử lí đơn hàng.</w:delText>
          </w:r>
        </w:del>
      </w:ins>
    </w:p>
    <w:p w14:paraId="07C461F8" w14:textId="2445C815" w:rsidR="00070C2F" w:rsidDel="00096943" w:rsidRDefault="00070C2F">
      <w:pPr>
        <w:pStyle w:val="Heading6"/>
        <w:spacing w:line="276" w:lineRule="auto"/>
        <w:rPr>
          <w:del w:id="17076" w:author="Tran Huan" w:date="2018-11-25T22:00:00Z"/>
          <w:lang w:val="en-US"/>
        </w:rPr>
        <w:pPrChange w:id="17077" w:author="phuong vu" w:date="2018-11-23T13:48:00Z">
          <w:pPr>
            <w:pStyle w:val="Heading6"/>
          </w:pPr>
        </w:pPrChange>
      </w:pPr>
      <w:del w:id="17078" w:author="Tran Huan" w:date="2018-11-25T22:00:00Z">
        <w:r w:rsidDel="00096943">
          <w:rPr>
            <w:lang w:val="en-US"/>
          </w:rPr>
          <w:delText>Giao diện</w:delText>
        </w:r>
      </w:del>
    </w:p>
    <w:p w14:paraId="2B0EE830" w14:textId="051850D7" w:rsidR="006C3B6C" w:rsidDel="00096943" w:rsidRDefault="006C3B6C">
      <w:pPr>
        <w:keepNext/>
        <w:spacing w:line="276" w:lineRule="auto"/>
        <w:rPr>
          <w:del w:id="17079" w:author="Tran Huan" w:date="2018-11-25T22:00:00Z"/>
        </w:rPr>
        <w:pPrChange w:id="17080" w:author="phuong vu" w:date="2018-11-23T13:48:00Z">
          <w:pPr>
            <w:keepNext/>
          </w:pPr>
        </w:pPrChange>
      </w:pPr>
      <w:del w:id="17081" w:author="Tran Huan" w:date="2018-11-25T22:00:00Z">
        <w:r w:rsidDel="00096943">
          <w:rPr>
            <w:noProof/>
            <w:lang w:val="en-US"/>
          </w:rPr>
          <w:drawing>
            <wp:inline distT="0" distB="0" distL="0" distR="0" wp14:anchorId="58C725AA" wp14:editId="7B293B81">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del>
    </w:p>
    <w:p w14:paraId="686D5639" w14:textId="3C5A32FD" w:rsidR="006C3B6C" w:rsidRPr="000245EB" w:rsidDel="00096943" w:rsidRDefault="006C3B6C">
      <w:pPr>
        <w:pStyle w:val="Caption"/>
        <w:spacing w:line="276" w:lineRule="auto"/>
        <w:rPr>
          <w:del w:id="17082" w:author="Tran Huan" w:date="2018-11-25T22:00:00Z"/>
          <w:szCs w:val="26"/>
          <w:rPrChange w:id="17083" w:author="Tran Huan" w:date="2018-11-25T16:08:00Z">
            <w:rPr>
              <w:del w:id="17084" w:author="Tran Huan" w:date="2018-11-25T22:00:00Z"/>
              <w:lang w:val="en-US"/>
            </w:rPr>
          </w:rPrChange>
        </w:rPr>
        <w:pPrChange w:id="17085" w:author="phuong vu" w:date="2018-11-23T13:48:00Z">
          <w:pPr>
            <w:pStyle w:val="Caption"/>
            <w:spacing w:line="276" w:lineRule="auto"/>
          </w:pPr>
        </w:pPrChange>
      </w:pPr>
      <w:del w:id="17086" w:author="Tran Huan" w:date="2018-11-25T22:00:00Z">
        <w:r w:rsidRPr="009B63D4" w:rsidDel="00096943">
          <w:rPr>
            <w:szCs w:val="26"/>
          </w:rPr>
          <w:delText xml:space="preserve">Hình </w:delText>
        </w:r>
      </w:del>
      <w:ins w:id="17087" w:author="phuong vu" w:date="2018-11-22T18:14:00Z">
        <w:del w:id="17088" w:author="Tran Huan" w:date="2018-11-25T22:00:00Z">
          <w:r w:rsidR="00627671" w:rsidDel="00096943">
            <w:rPr>
              <w:i/>
              <w:iCs w:val="0"/>
            </w:rPr>
            <w:fldChar w:fldCharType="begin"/>
          </w:r>
          <w:r w:rsidR="00627671" w:rsidDel="00096943">
            <w:rPr>
              <w:szCs w:val="26"/>
            </w:rPr>
            <w:delInstrText xml:space="preserve"> STYLEREF 1 \s </w:delInstrText>
          </w:r>
        </w:del>
      </w:ins>
      <w:del w:id="17089" w:author="Tran Huan" w:date="2018-11-25T22:00:00Z">
        <w:r w:rsidR="00627671" w:rsidDel="00096943">
          <w:rPr>
            <w:i/>
            <w:iCs w:val="0"/>
          </w:rPr>
          <w:fldChar w:fldCharType="separate"/>
        </w:r>
        <w:r w:rsidR="00627671" w:rsidDel="00096943">
          <w:rPr>
            <w:noProof/>
            <w:szCs w:val="26"/>
          </w:rPr>
          <w:delText>3</w:delText>
        </w:r>
      </w:del>
      <w:ins w:id="17090" w:author="phuong vu" w:date="2018-11-22T18:14:00Z">
        <w:del w:id="17091"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7092" w:author="Tran Huan" w:date="2018-11-25T22:00:00Z">
        <w:r w:rsidR="00627671" w:rsidDel="00096943">
          <w:rPr>
            <w:i/>
            <w:iCs w:val="0"/>
          </w:rPr>
          <w:fldChar w:fldCharType="separate"/>
        </w:r>
      </w:del>
      <w:ins w:id="17093" w:author="phuong vu" w:date="2018-11-22T18:14:00Z">
        <w:del w:id="17094" w:author="Tran Huan" w:date="2018-11-25T22:00:00Z">
          <w:r w:rsidR="00627671" w:rsidDel="00096943">
            <w:rPr>
              <w:noProof/>
              <w:szCs w:val="26"/>
            </w:rPr>
            <w:delText>19</w:delText>
          </w:r>
          <w:r w:rsidR="00627671" w:rsidDel="00096943">
            <w:rPr>
              <w:i/>
              <w:iCs w:val="0"/>
            </w:rPr>
            <w:fldChar w:fldCharType="end"/>
          </w:r>
        </w:del>
      </w:ins>
      <w:del w:id="17095"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13</w:delText>
        </w:r>
        <w:r w:rsidR="006C103E" w:rsidDel="00096943">
          <w:rPr>
            <w:i/>
            <w:iCs w:val="0"/>
          </w:rPr>
          <w:fldChar w:fldCharType="end"/>
        </w:r>
        <w:r w:rsidRPr="000245EB" w:rsidDel="00096943">
          <w:rPr>
            <w:iCs w:val="0"/>
            <w:rPrChange w:id="17096" w:author="Tran Huan" w:date="2018-11-25T16:08:00Z">
              <w:rPr>
                <w:lang w:val="en-US"/>
              </w:rPr>
            </w:rPrChange>
          </w:rPr>
          <w:delText xml:space="preserve"> Giao diện cập nhật thông tin biên nhận với trạng thái "đang chờ"</w:delText>
        </w:r>
      </w:del>
    </w:p>
    <w:p w14:paraId="73D142D9" w14:textId="29595F33" w:rsidR="0013721C" w:rsidDel="00096943" w:rsidRDefault="0013721C">
      <w:pPr>
        <w:keepNext/>
        <w:spacing w:line="276" w:lineRule="auto"/>
        <w:rPr>
          <w:del w:id="17097" w:author="Tran Huan" w:date="2018-11-25T22:00:00Z"/>
        </w:rPr>
        <w:pPrChange w:id="17098" w:author="phuong vu" w:date="2018-11-23T13:48:00Z">
          <w:pPr>
            <w:keepNext/>
          </w:pPr>
        </w:pPrChange>
      </w:pPr>
      <w:del w:id="17099" w:author="Tran Huan" w:date="2018-11-25T22:00:00Z">
        <w:r w:rsidDel="00096943">
          <w:rPr>
            <w:noProof/>
            <w:lang w:val="en-US"/>
          </w:rPr>
          <w:drawing>
            <wp:inline distT="0" distB="0" distL="0" distR="0" wp14:anchorId="61720A9F" wp14:editId="77DCC86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17100" w:author="phuong vu" w:date="2018-11-21T20:38:00Z">
        <w:del w:id="17101" w:author="Tran Huan" w:date="2018-11-25T22:00:00Z">
          <w:r w:rsidR="00C20A03" w:rsidRPr="00C20A03" w:rsidDel="00096943">
            <w:delText xml:space="preserve"> </w:delText>
          </w:r>
          <w:r w:rsidR="00C20A03" w:rsidDel="00096943">
            <w:rPr>
              <w:noProof/>
              <w:lang w:val="en-US"/>
            </w:rPr>
            <w:drawing>
              <wp:inline distT="0" distB="0" distL="0" distR="0" wp14:anchorId="7E1F9E1B" wp14:editId="6C014A6B">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del>
      </w:ins>
    </w:p>
    <w:p w14:paraId="625952F4" w14:textId="0473DA18" w:rsidR="0013721C" w:rsidRPr="000245EB" w:rsidDel="00096943" w:rsidRDefault="0013721C">
      <w:pPr>
        <w:pStyle w:val="Caption"/>
        <w:spacing w:line="276" w:lineRule="auto"/>
        <w:rPr>
          <w:del w:id="17102" w:author="Tran Huan" w:date="2018-11-25T22:00:00Z"/>
          <w:szCs w:val="26"/>
          <w:rPrChange w:id="17103" w:author="Tran Huan" w:date="2018-11-25T16:08:00Z">
            <w:rPr>
              <w:del w:id="17104" w:author="Tran Huan" w:date="2018-11-25T22:00:00Z"/>
              <w:lang w:val="en-US"/>
            </w:rPr>
          </w:rPrChange>
        </w:rPr>
        <w:pPrChange w:id="17105" w:author="phuong vu" w:date="2018-11-23T13:48:00Z">
          <w:pPr>
            <w:pStyle w:val="Caption"/>
            <w:spacing w:line="276" w:lineRule="auto"/>
          </w:pPr>
        </w:pPrChange>
      </w:pPr>
      <w:del w:id="17106" w:author="Tran Huan" w:date="2018-11-25T22:00:00Z">
        <w:r w:rsidRPr="009B63D4" w:rsidDel="00096943">
          <w:rPr>
            <w:szCs w:val="26"/>
          </w:rPr>
          <w:delText xml:space="preserve">Hình </w:delText>
        </w:r>
      </w:del>
      <w:ins w:id="17107" w:author="phuong vu" w:date="2018-11-22T18:14:00Z">
        <w:del w:id="17108" w:author="Tran Huan" w:date="2018-11-25T22:00:00Z">
          <w:r w:rsidR="00627671" w:rsidDel="00096943">
            <w:rPr>
              <w:i/>
              <w:iCs w:val="0"/>
            </w:rPr>
            <w:fldChar w:fldCharType="begin"/>
          </w:r>
          <w:r w:rsidR="00627671" w:rsidDel="00096943">
            <w:rPr>
              <w:szCs w:val="26"/>
            </w:rPr>
            <w:delInstrText xml:space="preserve"> STYLEREF 1 \s </w:delInstrText>
          </w:r>
        </w:del>
      </w:ins>
      <w:del w:id="17109" w:author="Tran Huan" w:date="2018-11-25T22:00:00Z">
        <w:r w:rsidR="00627671" w:rsidDel="00096943">
          <w:rPr>
            <w:i/>
            <w:iCs w:val="0"/>
          </w:rPr>
          <w:fldChar w:fldCharType="separate"/>
        </w:r>
        <w:r w:rsidR="00627671" w:rsidDel="00096943">
          <w:rPr>
            <w:noProof/>
            <w:szCs w:val="26"/>
          </w:rPr>
          <w:delText>3</w:delText>
        </w:r>
      </w:del>
      <w:ins w:id="17110" w:author="phuong vu" w:date="2018-11-22T18:14:00Z">
        <w:del w:id="17111"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17112" w:author="Tran Huan" w:date="2018-11-25T22:00:00Z">
        <w:r w:rsidR="00627671" w:rsidDel="00096943">
          <w:rPr>
            <w:i/>
            <w:iCs w:val="0"/>
          </w:rPr>
          <w:fldChar w:fldCharType="separate"/>
        </w:r>
      </w:del>
      <w:ins w:id="17113" w:author="phuong vu" w:date="2018-11-22T18:14:00Z">
        <w:del w:id="17114" w:author="Tran Huan" w:date="2018-11-25T22:00:00Z">
          <w:r w:rsidR="00627671" w:rsidDel="00096943">
            <w:rPr>
              <w:noProof/>
              <w:szCs w:val="26"/>
            </w:rPr>
            <w:delText>20</w:delText>
          </w:r>
          <w:r w:rsidR="00627671" w:rsidDel="00096943">
            <w:rPr>
              <w:i/>
              <w:iCs w:val="0"/>
            </w:rPr>
            <w:fldChar w:fldCharType="end"/>
          </w:r>
        </w:del>
      </w:ins>
      <w:ins w:id="17115" w:author="phuong vu" w:date="2018-11-21T20:36:00Z">
        <w:del w:id="17116" w:author="Tran Huan" w:date="2018-11-25T22:00:00Z">
          <w:r w:rsidR="00C20A03" w:rsidRPr="000245EB" w:rsidDel="00096943">
            <w:rPr>
              <w:iCs w:val="0"/>
              <w:rPrChange w:id="17117" w:author="Tran Huan" w:date="2018-11-25T16:08:00Z">
                <w:rPr>
                  <w:lang w:val="en-US"/>
                </w:rPr>
              </w:rPrChange>
            </w:rPr>
            <w:delText xml:space="preserve"> </w:delText>
          </w:r>
        </w:del>
      </w:ins>
      <w:del w:id="17118"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14</w:delText>
        </w:r>
        <w:r w:rsidR="006C103E" w:rsidDel="00096943">
          <w:rPr>
            <w:i/>
            <w:iCs w:val="0"/>
          </w:rPr>
          <w:fldChar w:fldCharType="end"/>
        </w:r>
        <w:r w:rsidRPr="009B63D4" w:rsidDel="00096943">
          <w:rPr>
            <w:szCs w:val="26"/>
          </w:rPr>
          <w:delText>Giao diện cập nhật thông tin biên nhận với trạng thái "đang chờ</w:delText>
        </w:r>
        <w:r w:rsidRPr="000245EB" w:rsidDel="00096943">
          <w:rPr>
            <w:iCs w:val="0"/>
            <w:rPrChange w:id="17119" w:author="Tran Huan" w:date="2018-11-25T16:08:00Z">
              <w:rPr>
                <w:lang w:val="en-US"/>
              </w:rPr>
            </w:rPrChange>
          </w:rPr>
          <w:delText xml:space="preserve"> trả đồ</w:delText>
        </w:r>
        <w:r w:rsidRPr="009B63D4" w:rsidDel="00096943">
          <w:rPr>
            <w:szCs w:val="26"/>
          </w:rPr>
          <w:delText>"</w:delText>
        </w:r>
      </w:del>
    </w:p>
    <w:p w14:paraId="13EF0A50" w14:textId="1E65B14D" w:rsidR="00070C2F" w:rsidDel="00096943" w:rsidRDefault="00070C2F">
      <w:pPr>
        <w:pStyle w:val="Heading6"/>
        <w:spacing w:line="276" w:lineRule="auto"/>
        <w:rPr>
          <w:del w:id="17120" w:author="Tran Huan" w:date="2018-11-25T22:00:00Z"/>
          <w:lang w:val="en-US"/>
        </w:rPr>
        <w:pPrChange w:id="17121" w:author="phuong vu" w:date="2018-11-23T13:48:00Z">
          <w:pPr>
            <w:pStyle w:val="Heading6"/>
          </w:pPr>
        </w:pPrChange>
      </w:pPr>
      <w:del w:id="17122" w:author="Tran Huan" w:date="2018-11-25T22:00:00Z">
        <w:r w:rsidDel="00096943">
          <w:rPr>
            <w:lang w:val="en-US"/>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451F3E" w:rsidDel="00096943" w14:paraId="729F3EA5" w14:textId="16A004AC" w:rsidTr="00A72A60">
        <w:trPr>
          <w:del w:id="17123" w:author="Tran Huan" w:date="2018-11-25T22:00:00Z"/>
        </w:trPr>
        <w:tc>
          <w:tcPr>
            <w:tcW w:w="805" w:type="dxa"/>
            <w:vAlign w:val="center"/>
          </w:tcPr>
          <w:p w14:paraId="4EB5F767" w14:textId="3E4F9FBA" w:rsidR="00451F3E" w:rsidRPr="007F1EF1" w:rsidDel="00096943" w:rsidRDefault="00451F3E">
            <w:pPr>
              <w:spacing w:line="276" w:lineRule="auto"/>
              <w:jc w:val="center"/>
              <w:rPr>
                <w:del w:id="17124" w:author="Tran Huan" w:date="2018-11-25T22:00:00Z"/>
                <w:b/>
                <w:lang w:val="en-US"/>
              </w:rPr>
              <w:pPrChange w:id="17125" w:author="phuong vu" w:date="2018-11-23T13:48:00Z">
                <w:pPr>
                  <w:spacing w:line="360" w:lineRule="auto"/>
                  <w:jc w:val="center"/>
                </w:pPr>
              </w:pPrChange>
            </w:pPr>
            <w:del w:id="17126" w:author="Tran Huan" w:date="2018-11-25T22:00:00Z">
              <w:r w:rsidRPr="007F1EF1" w:rsidDel="00096943">
                <w:rPr>
                  <w:b/>
                  <w:lang w:val="en-US"/>
                </w:rPr>
                <w:delText>STT</w:delText>
              </w:r>
            </w:del>
          </w:p>
        </w:tc>
        <w:tc>
          <w:tcPr>
            <w:tcW w:w="1980" w:type="dxa"/>
            <w:vAlign w:val="center"/>
          </w:tcPr>
          <w:p w14:paraId="35E10CCD" w14:textId="6C13DC00" w:rsidR="00451F3E" w:rsidRPr="007F1EF1" w:rsidDel="00096943" w:rsidRDefault="00451F3E">
            <w:pPr>
              <w:spacing w:line="276" w:lineRule="auto"/>
              <w:jc w:val="center"/>
              <w:rPr>
                <w:del w:id="17127" w:author="Tran Huan" w:date="2018-11-25T22:00:00Z"/>
                <w:b/>
                <w:lang w:val="en-US"/>
              </w:rPr>
              <w:pPrChange w:id="17128" w:author="phuong vu" w:date="2018-11-23T13:48:00Z">
                <w:pPr>
                  <w:spacing w:line="360" w:lineRule="auto"/>
                  <w:jc w:val="center"/>
                </w:pPr>
              </w:pPrChange>
            </w:pPr>
            <w:del w:id="17129" w:author="Tran Huan" w:date="2018-11-25T22:00:00Z">
              <w:r w:rsidRPr="007F1EF1" w:rsidDel="00096943">
                <w:rPr>
                  <w:b/>
                  <w:lang w:val="en-US"/>
                </w:rPr>
                <w:delText>Loại điều khiển</w:delText>
              </w:r>
            </w:del>
          </w:p>
        </w:tc>
        <w:tc>
          <w:tcPr>
            <w:tcW w:w="2970" w:type="dxa"/>
            <w:vAlign w:val="center"/>
          </w:tcPr>
          <w:p w14:paraId="15B4DAE8" w14:textId="04E485D1" w:rsidR="00451F3E" w:rsidRPr="007F1EF1" w:rsidDel="00096943" w:rsidRDefault="00451F3E">
            <w:pPr>
              <w:spacing w:line="276" w:lineRule="auto"/>
              <w:jc w:val="center"/>
              <w:rPr>
                <w:del w:id="17130" w:author="Tran Huan" w:date="2018-11-25T22:00:00Z"/>
                <w:b/>
                <w:lang w:val="en-US"/>
              </w:rPr>
              <w:pPrChange w:id="17131" w:author="phuong vu" w:date="2018-11-23T13:48:00Z">
                <w:pPr>
                  <w:spacing w:line="360" w:lineRule="auto"/>
                  <w:jc w:val="center"/>
                </w:pPr>
              </w:pPrChange>
            </w:pPr>
            <w:del w:id="17132" w:author="Tran Huan" w:date="2018-11-25T22:00:00Z">
              <w:r w:rsidRPr="007F1EF1" w:rsidDel="00096943">
                <w:rPr>
                  <w:b/>
                  <w:lang w:val="en-US"/>
                </w:rPr>
                <w:delText>Nội dung thực hiện</w:delText>
              </w:r>
            </w:del>
          </w:p>
        </w:tc>
        <w:tc>
          <w:tcPr>
            <w:tcW w:w="1266" w:type="dxa"/>
            <w:vAlign w:val="center"/>
          </w:tcPr>
          <w:p w14:paraId="563EC63B" w14:textId="0762C71A" w:rsidR="00451F3E" w:rsidRPr="007F1EF1" w:rsidDel="00096943" w:rsidRDefault="00451F3E">
            <w:pPr>
              <w:spacing w:line="276" w:lineRule="auto"/>
              <w:jc w:val="center"/>
              <w:rPr>
                <w:del w:id="17133" w:author="Tran Huan" w:date="2018-11-25T22:00:00Z"/>
                <w:b/>
                <w:lang w:val="en-US"/>
              </w:rPr>
              <w:pPrChange w:id="17134" w:author="phuong vu" w:date="2018-11-23T13:48:00Z">
                <w:pPr>
                  <w:spacing w:line="360" w:lineRule="auto"/>
                  <w:jc w:val="center"/>
                </w:pPr>
              </w:pPrChange>
            </w:pPr>
            <w:del w:id="17135" w:author="Tran Huan" w:date="2018-11-25T22:00:00Z">
              <w:r w:rsidRPr="007F1EF1" w:rsidDel="00096943">
                <w:rPr>
                  <w:b/>
                  <w:lang w:val="en-US"/>
                </w:rPr>
                <w:delText>Giá trị mặc định</w:delText>
              </w:r>
            </w:del>
          </w:p>
        </w:tc>
        <w:tc>
          <w:tcPr>
            <w:tcW w:w="1756" w:type="dxa"/>
            <w:vAlign w:val="center"/>
          </w:tcPr>
          <w:p w14:paraId="41479801" w14:textId="737CD263" w:rsidR="00451F3E" w:rsidRPr="007F1EF1" w:rsidDel="00096943" w:rsidRDefault="00451F3E">
            <w:pPr>
              <w:spacing w:line="276" w:lineRule="auto"/>
              <w:jc w:val="center"/>
              <w:rPr>
                <w:del w:id="17136" w:author="Tran Huan" w:date="2018-11-25T22:00:00Z"/>
                <w:b/>
                <w:lang w:val="en-US"/>
              </w:rPr>
              <w:pPrChange w:id="17137" w:author="phuong vu" w:date="2018-11-23T13:48:00Z">
                <w:pPr>
                  <w:spacing w:line="360" w:lineRule="auto"/>
                  <w:jc w:val="center"/>
                </w:pPr>
              </w:pPrChange>
            </w:pPr>
            <w:del w:id="17138" w:author="Tran Huan" w:date="2018-11-25T22:00:00Z">
              <w:r w:rsidRPr="007F1EF1" w:rsidDel="00096943">
                <w:rPr>
                  <w:b/>
                  <w:lang w:val="en-US"/>
                </w:rPr>
                <w:delText>Lưu ý</w:delText>
              </w:r>
            </w:del>
          </w:p>
        </w:tc>
      </w:tr>
      <w:tr w:rsidR="00451F3E" w:rsidDel="00096943" w14:paraId="3706529C" w14:textId="4A3A0C63" w:rsidTr="00A72A60">
        <w:trPr>
          <w:del w:id="17139" w:author="Tran Huan" w:date="2018-11-25T22:00:00Z"/>
        </w:trPr>
        <w:tc>
          <w:tcPr>
            <w:tcW w:w="805" w:type="dxa"/>
          </w:tcPr>
          <w:p w14:paraId="62332970" w14:textId="13DFF2C2" w:rsidR="00451F3E" w:rsidDel="00096943" w:rsidRDefault="00451F3E">
            <w:pPr>
              <w:spacing w:line="276" w:lineRule="auto"/>
              <w:jc w:val="center"/>
              <w:rPr>
                <w:del w:id="17140" w:author="Tran Huan" w:date="2018-11-25T22:00:00Z"/>
                <w:lang w:val="en-US"/>
              </w:rPr>
              <w:pPrChange w:id="17141" w:author="phuong vu" w:date="2018-11-23T13:48:00Z">
                <w:pPr>
                  <w:spacing w:line="360" w:lineRule="auto"/>
                  <w:jc w:val="center"/>
                </w:pPr>
              </w:pPrChange>
            </w:pPr>
            <w:del w:id="17142" w:author="Tran Huan" w:date="2018-11-25T22:00:00Z">
              <w:r w:rsidDel="00096943">
                <w:rPr>
                  <w:lang w:val="en-US"/>
                </w:rPr>
                <w:delText>1</w:delText>
              </w:r>
            </w:del>
          </w:p>
        </w:tc>
        <w:tc>
          <w:tcPr>
            <w:tcW w:w="1980" w:type="dxa"/>
          </w:tcPr>
          <w:p w14:paraId="5FC9A44C" w14:textId="1170BFC4" w:rsidR="00451F3E" w:rsidDel="00096943" w:rsidRDefault="00451F3E">
            <w:pPr>
              <w:spacing w:line="276" w:lineRule="auto"/>
              <w:rPr>
                <w:del w:id="17143" w:author="Tran Huan" w:date="2018-11-25T22:00:00Z"/>
                <w:lang w:val="en-US"/>
              </w:rPr>
              <w:pPrChange w:id="17144" w:author="phuong vu" w:date="2018-11-23T13:48:00Z">
                <w:pPr>
                  <w:spacing w:line="360" w:lineRule="auto"/>
                </w:pPr>
              </w:pPrChange>
            </w:pPr>
            <w:del w:id="17145" w:author="Tran Huan" w:date="2018-11-25T22:00:00Z">
              <w:r w:rsidDel="00096943">
                <w:rPr>
                  <w:lang w:val="en-US"/>
                </w:rPr>
                <w:delText>inputText</w:delText>
              </w:r>
            </w:del>
          </w:p>
        </w:tc>
        <w:tc>
          <w:tcPr>
            <w:tcW w:w="2970" w:type="dxa"/>
          </w:tcPr>
          <w:p w14:paraId="55B0E60D" w14:textId="7C072F27" w:rsidR="00451F3E" w:rsidDel="00096943" w:rsidRDefault="00F45A48">
            <w:pPr>
              <w:spacing w:line="276" w:lineRule="auto"/>
              <w:rPr>
                <w:del w:id="17146" w:author="Tran Huan" w:date="2018-11-25T22:00:00Z"/>
                <w:lang w:val="en-US"/>
              </w:rPr>
              <w:pPrChange w:id="17147" w:author="phuong vu" w:date="2018-11-23T13:48:00Z">
                <w:pPr>
                  <w:spacing w:line="360" w:lineRule="auto"/>
                </w:pPr>
              </w:pPrChange>
            </w:pPr>
            <w:del w:id="17148" w:author="Tran Huan" w:date="2018-11-25T22:00:00Z">
              <w:r w:rsidDel="00096943">
                <w:rPr>
                  <w:lang w:val="en-US"/>
                </w:rPr>
                <w:delText>Ngày lấy đồ</w:delText>
              </w:r>
            </w:del>
          </w:p>
        </w:tc>
        <w:tc>
          <w:tcPr>
            <w:tcW w:w="1266" w:type="dxa"/>
          </w:tcPr>
          <w:p w14:paraId="7E7676E2" w14:textId="3AA8D7AB" w:rsidR="00451F3E" w:rsidDel="00096943" w:rsidRDefault="00451F3E">
            <w:pPr>
              <w:spacing w:line="276" w:lineRule="auto"/>
              <w:rPr>
                <w:del w:id="17149" w:author="Tran Huan" w:date="2018-11-25T22:00:00Z"/>
                <w:lang w:val="en-US"/>
              </w:rPr>
              <w:pPrChange w:id="17150" w:author="phuong vu" w:date="2018-11-23T13:48:00Z">
                <w:pPr>
                  <w:spacing w:line="360" w:lineRule="auto"/>
                </w:pPr>
              </w:pPrChange>
            </w:pPr>
          </w:p>
        </w:tc>
        <w:tc>
          <w:tcPr>
            <w:tcW w:w="1756" w:type="dxa"/>
          </w:tcPr>
          <w:p w14:paraId="21BBA71A" w14:textId="7A668645" w:rsidR="00451F3E" w:rsidDel="00096943" w:rsidRDefault="00451F3E">
            <w:pPr>
              <w:spacing w:line="276" w:lineRule="auto"/>
              <w:rPr>
                <w:del w:id="17151" w:author="Tran Huan" w:date="2018-11-25T22:00:00Z"/>
                <w:lang w:val="en-US"/>
              </w:rPr>
              <w:pPrChange w:id="17152" w:author="phuong vu" w:date="2018-11-23T13:48:00Z">
                <w:pPr>
                  <w:spacing w:line="360" w:lineRule="auto"/>
                </w:pPr>
              </w:pPrChange>
            </w:pPr>
          </w:p>
        </w:tc>
      </w:tr>
      <w:tr w:rsidR="00F45A48" w:rsidDel="00096943" w14:paraId="50F1EF56" w14:textId="5AC391BD" w:rsidTr="00A72A60">
        <w:trPr>
          <w:del w:id="17153" w:author="Tran Huan" w:date="2018-11-25T22:00:00Z"/>
        </w:trPr>
        <w:tc>
          <w:tcPr>
            <w:tcW w:w="805" w:type="dxa"/>
          </w:tcPr>
          <w:p w14:paraId="5A590F48" w14:textId="2FFA0D9A" w:rsidR="00F45A48" w:rsidDel="00096943" w:rsidRDefault="00F45A48">
            <w:pPr>
              <w:spacing w:line="276" w:lineRule="auto"/>
              <w:jc w:val="center"/>
              <w:rPr>
                <w:del w:id="17154" w:author="Tran Huan" w:date="2018-11-25T22:00:00Z"/>
                <w:lang w:val="en-US"/>
              </w:rPr>
              <w:pPrChange w:id="17155" w:author="phuong vu" w:date="2018-11-23T13:48:00Z">
                <w:pPr>
                  <w:spacing w:line="360" w:lineRule="auto"/>
                  <w:jc w:val="center"/>
                </w:pPr>
              </w:pPrChange>
            </w:pPr>
            <w:del w:id="17156" w:author="Tran Huan" w:date="2018-11-25T22:00:00Z">
              <w:r w:rsidDel="00096943">
                <w:rPr>
                  <w:lang w:val="en-US"/>
                </w:rPr>
                <w:delText>2</w:delText>
              </w:r>
            </w:del>
          </w:p>
        </w:tc>
        <w:tc>
          <w:tcPr>
            <w:tcW w:w="1980" w:type="dxa"/>
          </w:tcPr>
          <w:p w14:paraId="25AC1C8B" w14:textId="26E8AC68" w:rsidR="00F45A48" w:rsidDel="00096943" w:rsidRDefault="00F45A48">
            <w:pPr>
              <w:spacing w:line="276" w:lineRule="auto"/>
              <w:rPr>
                <w:del w:id="17157" w:author="Tran Huan" w:date="2018-11-25T22:00:00Z"/>
                <w:lang w:val="en-US"/>
              </w:rPr>
              <w:pPrChange w:id="17158" w:author="phuong vu" w:date="2018-11-23T13:48:00Z">
                <w:pPr>
                  <w:spacing w:line="360" w:lineRule="auto"/>
                </w:pPr>
              </w:pPrChange>
            </w:pPr>
            <w:del w:id="17159" w:author="Tran Huan" w:date="2018-11-25T22:00:00Z">
              <w:r w:rsidDel="00096943">
                <w:rPr>
                  <w:lang w:val="en-US"/>
                </w:rPr>
                <w:delText>inputText</w:delText>
              </w:r>
            </w:del>
          </w:p>
        </w:tc>
        <w:tc>
          <w:tcPr>
            <w:tcW w:w="2970" w:type="dxa"/>
          </w:tcPr>
          <w:p w14:paraId="56CFBCBD" w14:textId="69958C20" w:rsidR="00F45A48" w:rsidDel="00096943" w:rsidRDefault="00D20C30">
            <w:pPr>
              <w:spacing w:line="276" w:lineRule="auto"/>
              <w:rPr>
                <w:del w:id="17160" w:author="Tran Huan" w:date="2018-11-25T22:00:00Z"/>
                <w:lang w:val="en-US"/>
              </w:rPr>
              <w:pPrChange w:id="17161" w:author="phuong vu" w:date="2018-11-23T13:48:00Z">
                <w:pPr>
                  <w:spacing w:line="360" w:lineRule="auto"/>
                </w:pPr>
              </w:pPrChange>
            </w:pPr>
            <w:del w:id="17162" w:author="Tran Huan" w:date="2018-11-25T22:00:00Z">
              <w:r w:rsidDel="00096943">
                <w:rPr>
                  <w:lang w:val="en-US"/>
                </w:rPr>
                <w:delText>Thời gian lấy đồ</w:delText>
              </w:r>
            </w:del>
          </w:p>
        </w:tc>
        <w:tc>
          <w:tcPr>
            <w:tcW w:w="1266" w:type="dxa"/>
          </w:tcPr>
          <w:p w14:paraId="7A8879FF" w14:textId="292D93AC" w:rsidR="00F45A48" w:rsidDel="00096943" w:rsidRDefault="00F45A48">
            <w:pPr>
              <w:spacing w:line="276" w:lineRule="auto"/>
              <w:rPr>
                <w:del w:id="17163" w:author="Tran Huan" w:date="2018-11-25T22:00:00Z"/>
                <w:lang w:val="en-US"/>
              </w:rPr>
              <w:pPrChange w:id="17164" w:author="phuong vu" w:date="2018-11-23T13:48:00Z">
                <w:pPr>
                  <w:spacing w:line="360" w:lineRule="auto"/>
                </w:pPr>
              </w:pPrChange>
            </w:pPr>
          </w:p>
        </w:tc>
        <w:tc>
          <w:tcPr>
            <w:tcW w:w="1756" w:type="dxa"/>
          </w:tcPr>
          <w:p w14:paraId="60BD1595" w14:textId="5487047A" w:rsidR="00F45A48" w:rsidDel="00096943" w:rsidRDefault="00F45A48">
            <w:pPr>
              <w:spacing w:line="276" w:lineRule="auto"/>
              <w:rPr>
                <w:del w:id="17165" w:author="Tran Huan" w:date="2018-11-25T22:00:00Z"/>
                <w:lang w:val="en-US"/>
              </w:rPr>
              <w:pPrChange w:id="17166" w:author="phuong vu" w:date="2018-11-23T13:48:00Z">
                <w:pPr>
                  <w:spacing w:line="360" w:lineRule="auto"/>
                </w:pPr>
              </w:pPrChange>
            </w:pPr>
          </w:p>
        </w:tc>
      </w:tr>
      <w:tr w:rsidR="00D20C30" w:rsidDel="00096943" w14:paraId="7BBA8271" w14:textId="2CE757A9" w:rsidTr="00A72A60">
        <w:trPr>
          <w:del w:id="17167" w:author="Tran Huan" w:date="2018-11-25T22:00:00Z"/>
        </w:trPr>
        <w:tc>
          <w:tcPr>
            <w:tcW w:w="805" w:type="dxa"/>
          </w:tcPr>
          <w:p w14:paraId="2B50FBBE" w14:textId="1BBADC33" w:rsidR="00D20C30" w:rsidDel="00096943" w:rsidRDefault="00D20C30">
            <w:pPr>
              <w:spacing w:line="276" w:lineRule="auto"/>
              <w:jc w:val="center"/>
              <w:rPr>
                <w:del w:id="17168" w:author="Tran Huan" w:date="2018-11-25T22:00:00Z"/>
                <w:lang w:val="en-US"/>
              </w:rPr>
              <w:pPrChange w:id="17169" w:author="phuong vu" w:date="2018-11-23T13:48:00Z">
                <w:pPr>
                  <w:spacing w:line="360" w:lineRule="auto"/>
                  <w:jc w:val="center"/>
                </w:pPr>
              </w:pPrChange>
            </w:pPr>
            <w:del w:id="17170" w:author="Tran Huan" w:date="2018-11-25T22:00:00Z">
              <w:r w:rsidDel="00096943">
                <w:rPr>
                  <w:lang w:val="en-US"/>
                </w:rPr>
                <w:delText>3</w:delText>
              </w:r>
            </w:del>
          </w:p>
        </w:tc>
        <w:tc>
          <w:tcPr>
            <w:tcW w:w="1980" w:type="dxa"/>
          </w:tcPr>
          <w:p w14:paraId="5CD66038" w14:textId="6A9E5084" w:rsidR="00D20C30" w:rsidDel="00096943" w:rsidRDefault="00D20C30">
            <w:pPr>
              <w:spacing w:line="276" w:lineRule="auto"/>
              <w:rPr>
                <w:del w:id="17171" w:author="Tran Huan" w:date="2018-11-25T22:00:00Z"/>
                <w:lang w:val="en-US"/>
              </w:rPr>
              <w:pPrChange w:id="17172" w:author="phuong vu" w:date="2018-11-23T13:48:00Z">
                <w:pPr>
                  <w:spacing w:line="360" w:lineRule="auto"/>
                </w:pPr>
              </w:pPrChange>
            </w:pPr>
            <w:del w:id="17173" w:author="Tran Huan" w:date="2018-11-25T22:00:00Z">
              <w:r w:rsidDel="00096943">
                <w:rPr>
                  <w:lang w:val="en-US"/>
                </w:rPr>
                <w:delText>inputText</w:delText>
              </w:r>
            </w:del>
          </w:p>
        </w:tc>
        <w:tc>
          <w:tcPr>
            <w:tcW w:w="2970" w:type="dxa"/>
          </w:tcPr>
          <w:p w14:paraId="27362707" w14:textId="00354B4F" w:rsidR="00D20C30" w:rsidDel="00096943" w:rsidRDefault="00D20C30">
            <w:pPr>
              <w:spacing w:line="276" w:lineRule="auto"/>
              <w:rPr>
                <w:del w:id="17174" w:author="Tran Huan" w:date="2018-11-25T22:00:00Z"/>
                <w:lang w:val="en-US"/>
              </w:rPr>
              <w:pPrChange w:id="17175" w:author="phuong vu" w:date="2018-11-23T13:48:00Z">
                <w:pPr>
                  <w:spacing w:line="360" w:lineRule="auto"/>
                </w:pPr>
              </w:pPrChange>
            </w:pPr>
            <w:del w:id="17176" w:author="Tran Huan" w:date="2018-11-25T22:00:00Z">
              <w:r w:rsidDel="00096943">
                <w:rPr>
                  <w:lang w:val="en-US"/>
                </w:rPr>
                <w:delText>Ngày trả đồ</w:delText>
              </w:r>
            </w:del>
          </w:p>
        </w:tc>
        <w:tc>
          <w:tcPr>
            <w:tcW w:w="1266" w:type="dxa"/>
          </w:tcPr>
          <w:p w14:paraId="6383F37C" w14:textId="1796D624" w:rsidR="00D20C30" w:rsidDel="00096943" w:rsidRDefault="00D20C30">
            <w:pPr>
              <w:spacing w:line="276" w:lineRule="auto"/>
              <w:rPr>
                <w:del w:id="17177" w:author="Tran Huan" w:date="2018-11-25T22:00:00Z"/>
                <w:lang w:val="en-US"/>
              </w:rPr>
              <w:pPrChange w:id="17178" w:author="phuong vu" w:date="2018-11-23T13:48:00Z">
                <w:pPr>
                  <w:spacing w:line="360" w:lineRule="auto"/>
                </w:pPr>
              </w:pPrChange>
            </w:pPr>
          </w:p>
        </w:tc>
        <w:tc>
          <w:tcPr>
            <w:tcW w:w="1756" w:type="dxa"/>
          </w:tcPr>
          <w:p w14:paraId="5820C1E0" w14:textId="10A1DEA7" w:rsidR="00D20C30" w:rsidDel="00096943" w:rsidRDefault="00D20C30">
            <w:pPr>
              <w:spacing w:line="276" w:lineRule="auto"/>
              <w:rPr>
                <w:del w:id="17179" w:author="Tran Huan" w:date="2018-11-25T22:00:00Z"/>
                <w:lang w:val="en-US"/>
              </w:rPr>
              <w:pPrChange w:id="17180" w:author="phuong vu" w:date="2018-11-23T13:48:00Z">
                <w:pPr>
                  <w:spacing w:line="360" w:lineRule="auto"/>
                </w:pPr>
              </w:pPrChange>
            </w:pPr>
          </w:p>
        </w:tc>
      </w:tr>
      <w:tr w:rsidR="00D20C30" w:rsidDel="00096943" w14:paraId="67EBED48" w14:textId="6701F20A" w:rsidTr="00A72A60">
        <w:trPr>
          <w:del w:id="17181" w:author="Tran Huan" w:date="2018-11-25T22:00:00Z"/>
        </w:trPr>
        <w:tc>
          <w:tcPr>
            <w:tcW w:w="805" w:type="dxa"/>
          </w:tcPr>
          <w:p w14:paraId="369CC96F" w14:textId="421AB3C2" w:rsidR="00D20C30" w:rsidDel="00096943" w:rsidRDefault="00D20C30">
            <w:pPr>
              <w:spacing w:line="276" w:lineRule="auto"/>
              <w:jc w:val="center"/>
              <w:rPr>
                <w:del w:id="17182" w:author="Tran Huan" w:date="2018-11-25T22:00:00Z"/>
                <w:lang w:val="en-US"/>
              </w:rPr>
              <w:pPrChange w:id="17183" w:author="phuong vu" w:date="2018-11-23T13:48:00Z">
                <w:pPr>
                  <w:spacing w:line="360" w:lineRule="auto"/>
                  <w:jc w:val="center"/>
                </w:pPr>
              </w:pPrChange>
            </w:pPr>
            <w:del w:id="17184" w:author="Tran Huan" w:date="2018-11-25T22:00:00Z">
              <w:r w:rsidDel="00096943">
                <w:rPr>
                  <w:lang w:val="en-US"/>
                </w:rPr>
                <w:delText>4</w:delText>
              </w:r>
            </w:del>
          </w:p>
        </w:tc>
        <w:tc>
          <w:tcPr>
            <w:tcW w:w="1980" w:type="dxa"/>
          </w:tcPr>
          <w:p w14:paraId="37E88549" w14:textId="5ECC4153" w:rsidR="00D20C30" w:rsidDel="00096943" w:rsidRDefault="00D20C30">
            <w:pPr>
              <w:spacing w:line="276" w:lineRule="auto"/>
              <w:rPr>
                <w:del w:id="17185" w:author="Tran Huan" w:date="2018-11-25T22:00:00Z"/>
                <w:lang w:val="en-US"/>
              </w:rPr>
              <w:pPrChange w:id="17186" w:author="phuong vu" w:date="2018-11-23T13:48:00Z">
                <w:pPr>
                  <w:spacing w:line="360" w:lineRule="auto"/>
                </w:pPr>
              </w:pPrChange>
            </w:pPr>
            <w:del w:id="17187" w:author="Tran Huan" w:date="2018-11-25T22:00:00Z">
              <w:r w:rsidDel="00096943">
                <w:rPr>
                  <w:lang w:val="en-US"/>
                </w:rPr>
                <w:delText>inputText</w:delText>
              </w:r>
            </w:del>
          </w:p>
        </w:tc>
        <w:tc>
          <w:tcPr>
            <w:tcW w:w="2970" w:type="dxa"/>
          </w:tcPr>
          <w:p w14:paraId="6E4E12D0" w14:textId="25FD92EC" w:rsidR="00D20C30" w:rsidDel="00096943" w:rsidRDefault="00D20C30">
            <w:pPr>
              <w:spacing w:line="276" w:lineRule="auto"/>
              <w:rPr>
                <w:del w:id="17188" w:author="Tran Huan" w:date="2018-11-25T22:00:00Z"/>
                <w:lang w:val="en-US"/>
              </w:rPr>
              <w:pPrChange w:id="17189" w:author="phuong vu" w:date="2018-11-23T13:48:00Z">
                <w:pPr>
                  <w:spacing w:line="360" w:lineRule="auto"/>
                </w:pPr>
              </w:pPrChange>
            </w:pPr>
            <w:del w:id="17190" w:author="Tran Huan" w:date="2018-11-25T22:00:00Z">
              <w:r w:rsidDel="00096943">
                <w:rPr>
                  <w:lang w:val="en-US"/>
                </w:rPr>
                <w:delText>Thời gian trả đồ</w:delText>
              </w:r>
            </w:del>
          </w:p>
        </w:tc>
        <w:tc>
          <w:tcPr>
            <w:tcW w:w="1266" w:type="dxa"/>
          </w:tcPr>
          <w:p w14:paraId="4434B8D6" w14:textId="0BFA4061" w:rsidR="00D20C30" w:rsidDel="00096943" w:rsidRDefault="00D20C30">
            <w:pPr>
              <w:spacing w:line="276" w:lineRule="auto"/>
              <w:rPr>
                <w:del w:id="17191" w:author="Tran Huan" w:date="2018-11-25T22:00:00Z"/>
                <w:lang w:val="en-US"/>
              </w:rPr>
              <w:pPrChange w:id="17192" w:author="phuong vu" w:date="2018-11-23T13:48:00Z">
                <w:pPr>
                  <w:spacing w:line="360" w:lineRule="auto"/>
                </w:pPr>
              </w:pPrChange>
            </w:pPr>
          </w:p>
        </w:tc>
        <w:tc>
          <w:tcPr>
            <w:tcW w:w="1756" w:type="dxa"/>
          </w:tcPr>
          <w:p w14:paraId="35A3CC93" w14:textId="1A847825" w:rsidR="00D20C30" w:rsidDel="00096943" w:rsidRDefault="00D20C30">
            <w:pPr>
              <w:spacing w:line="276" w:lineRule="auto"/>
              <w:rPr>
                <w:del w:id="17193" w:author="Tran Huan" w:date="2018-11-25T22:00:00Z"/>
                <w:lang w:val="en-US"/>
              </w:rPr>
              <w:pPrChange w:id="17194" w:author="phuong vu" w:date="2018-11-23T13:48:00Z">
                <w:pPr>
                  <w:spacing w:line="360" w:lineRule="auto"/>
                </w:pPr>
              </w:pPrChange>
            </w:pPr>
          </w:p>
        </w:tc>
      </w:tr>
      <w:tr w:rsidR="00B65F17" w:rsidDel="00096943" w14:paraId="7D9B709A" w14:textId="5E469EDC" w:rsidTr="00A72A60">
        <w:trPr>
          <w:ins w:id="17195" w:author="phuong vu" w:date="2018-11-21T23:04:00Z"/>
          <w:del w:id="17196" w:author="Tran Huan" w:date="2018-11-25T22:00:00Z"/>
        </w:trPr>
        <w:tc>
          <w:tcPr>
            <w:tcW w:w="805" w:type="dxa"/>
          </w:tcPr>
          <w:p w14:paraId="27CDFF7D" w14:textId="50AF583A" w:rsidR="00B65F17" w:rsidDel="00096943" w:rsidRDefault="00B65F17">
            <w:pPr>
              <w:spacing w:line="276" w:lineRule="auto"/>
              <w:jc w:val="center"/>
              <w:rPr>
                <w:ins w:id="17197" w:author="phuong vu" w:date="2018-11-21T23:04:00Z"/>
                <w:del w:id="17198" w:author="Tran Huan" w:date="2018-11-25T22:00:00Z"/>
                <w:lang w:val="en-US"/>
              </w:rPr>
              <w:pPrChange w:id="17199" w:author="phuong vu" w:date="2018-11-23T13:48:00Z">
                <w:pPr>
                  <w:spacing w:line="360" w:lineRule="auto"/>
                  <w:jc w:val="center"/>
                </w:pPr>
              </w:pPrChange>
            </w:pPr>
            <w:ins w:id="17200" w:author="phuong vu" w:date="2018-11-21T23:04:00Z">
              <w:del w:id="17201" w:author="Tran Huan" w:date="2018-11-25T22:00:00Z">
                <w:r w:rsidDel="00096943">
                  <w:rPr>
                    <w:lang w:val="en-US"/>
                  </w:rPr>
                  <w:delText>5</w:delText>
                </w:r>
              </w:del>
            </w:ins>
          </w:p>
        </w:tc>
        <w:tc>
          <w:tcPr>
            <w:tcW w:w="1980" w:type="dxa"/>
          </w:tcPr>
          <w:p w14:paraId="24CF34BB" w14:textId="71D886CE" w:rsidR="00B65F17" w:rsidDel="00096943" w:rsidRDefault="00B65F17">
            <w:pPr>
              <w:spacing w:line="276" w:lineRule="auto"/>
              <w:rPr>
                <w:ins w:id="17202" w:author="phuong vu" w:date="2018-11-21T23:04:00Z"/>
                <w:del w:id="17203" w:author="Tran Huan" w:date="2018-11-25T22:00:00Z"/>
                <w:lang w:val="en-US"/>
              </w:rPr>
              <w:pPrChange w:id="17204" w:author="phuong vu" w:date="2018-11-23T13:48:00Z">
                <w:pPr>
                  <w:spacing w:line="360" w:lineRule="auto"/>
                </w:pPr>
              </w:pPrChange>
            </w:pPr>
            <w:ins w:id="17205" w:author="phuong vu" w:date="2018-11-21T23:04:00Z">
              <w:del w:id="17206" w:author="Tran Huan" w:date="2018-11-25T22:00:00Z">
                <w:r w:rsidDel="00096943">
                  <w:rPr>
                    <w:lang w:val="en-US"/>
                  </w:rPr>
                  <w:delText>inputText</w:delText>
                </w:r>
              </w:del>
            </w:ins>
          </w:p>
        </w:tc>
        <w:tc>
          <w:tcPr>
            <w:tcW w:w="2970" w:type="dxa"/>
          </w:tcPr>
          <w:p w14:paraId="3C26A700" w14:textId="611E3AC1" w:rsidR="00B65F17" w:rsidDel="00096943" w:rsidRDefault="00B65F17">
            <w:pPr>
              <w:spacing w:line="276" w:lineRule="auto"/>
              <w:rPr>
                <w:ins w:id="17207" w:author="phuong vu" w:date="2018-11-21T23:04:00Z"/>
                <w:del w:id="17208" w:author="Tran Huan" w:date="2018-11-25T22:00:00Z"/>
                <w:lang w:val="en-US"/>
              </w:rPr>
              <w:pPrChange w:id="17209" w:author="phuong vu" w:date="2018-11-23T13:48:00Z">
                <w:pPr>
                  <w:spacing w:line="360" w:lineRule="auto"/>
                </w:pPr>
              </w:pPrChange>
            </w:pPr>
            <w:ins w:id="17210" w:author="phuong vu" w:date="2018-11-21T23:04:00Z">
              <w:del w:id="17211" w:author="Tran Huan" w:date="2018-11-25T22:00:00Z">
                <w:r w:rsidDel="00096943">
                  <w:rPr>
                    <w:lang w:val="en-US"/>
                  </w:rPr>
                  <w:delText>Số lượng đồ đã lấy</w:delText>
                </w:r>
              </w:del>
            </w:ins>
          </w:p>
        </w:tc>
        <w:tc>
          <w:tcPr>
            <w:tcW w:w="1266" w:type="dxa"/>
          </w:tcPr>
          <w:p w14:paraId="31E18644" w14:textId="5FC0DB19" w:rsidR="00B65F17" w:rsidDel="00096943" w:rsidRDefault="00B65F17">
            <w:pPr>
              <w:spacing w:line="276" w:lineRule="auto"/>
              <w:rPr>
                <w:ins w:id="17212" w:author="phuong vu" w:date="2018-11-21T23:04:00Z"/>
                <w:del w:id="17213" w:author="Tran Huan" w:date="2018-11-25T22:00:00Z"/>
                <w:lang w:val="en-US"/>
              </w:rPr>
              <w:pPrChange w:id="17214" w:author="phuong vu" w:date="2018-11-23T13:48:00Z">
                <w:pPr>
                  <w:spacing w:line="360" w:lineRule="auto"/>
                </w:pPr>
              </w:pPrChange>
            </w:pPr>
          </w:p>
        </w:tc>
        <w:tc>
          <w:tcPr>
            <w:tcW w:w="1756" w:type="dxa"/>
          </w:tcPr>
          <w:p w14:paraId="33E89B52" w14:textId="04A237E2" w:rsidR="00B65F17" w:rsidDel="00096943" w:rsidRDefault="00B65F17">
            <w:pPr>
              <w:spacing w:line="276" w:lineRule="auto"/>
              <w:rPr>
                <w:ins w:id="17215" w:author="phuong vu" w:date="2018-11-21T23:04:00Z"/>
                <w:del w:id="17216" w:author="Tran Huan" w:date="2018-11-25T22:00:00Z"/>
                <w:lang w:val="en-US"/>
              </w:rPr>
              <w:pPrChange w:id="17217" w:author="phuong vu" w:date="2018-11-23T13:48:00Z">
                <w:pPr>
                  <w:spacing w:line="360" w:lineRule="auto"/>
                </w:pPr>
              </w:pPrChange>
            </w:pPr>
          </w:p>
        </w:tc>
      </w:tr>
      <w:tr w:rsidR="00C20A03" w:rsidDel="00096943" w14:paraId="6E3517D3" w14:textId="211D8887" w:rsidTr="00A72A60">
        <w:trPr>
          <w:ins w:id="17218" w:author="phuong vu" w:date="2018-11-21T20:38:00Z"/>
          <w:del w:id="17219" w:author="Tran Huan" w:date="2018-11-25T22:00:00Z"/>
        </w:trPr>
        <w:tc>
          <w:tcPr>
            <w:tcW w:w="805" w:type="dxa"/>
          </w:tcPr>
          <w:p w14:paraId="581387D4" w14:textId="528B1E66" w:rsidR="00C20A03" w:rsidDel="00096943" w:rsidRDefault="00B65F17">
            <w:pPr>
              <w:spacing w:line="276" w:lineRule="auto"/>
              <w:jc w:val="center"/>
              <w:rPr>
                <w:ins w:id="17220" w:author="phuong vu" w:date="2018-11-21T20:38:00Z"/>
                <w:del w:id="17221" w:author="Tran Huan" w:date="2018-11-25T22:00:00Z"/>
                <w:lang w:val="en-US"/>
              </w:rPr>
              <w:pPrChange w:id="17222" w:author="phuong vu" w:date="2018-11-23T13:48:00Z">
                <w:pPr>
                  <w:spacing w:line="360" w:lineRule="auto"/>
                  <w:jc w:val="center"/>
                </w:pPr>
              </w:pPrChange>
            </w:pPr>
            <w:ins w:id="17223" w:author="phuong vu" w:date="2018-11-21T23:04:00Z">
              <w:del w:id="17224" w:author="Tran Huan" w:date="2018-11-25T22:00:00Z">
                <w:r w:rsidDel="00096943">
                  <w:rPr>
                    <w:lang w:val="en-US"/>
                  </w:rPr>
                  <w:delText>6</w:delText>
                </w:r>
              </w:del>
            </w:ins>
          </w:p>
        </w:tc>
        <w:tc>
          <w:tcPr>
            <w:tcW w:w="1980" w:type="dxa"/>
          </w:tcPr>
          <w:p w14:paraId="004EB8EB" w14:textId="3E1A0BF7" w:rsidR="00C20A03" w:rsidDel="00096943" w:rsidRDefault="00C20A03">
            <w:pPr>
              <w:spacing w:line="276" w:lineRule="auto"/>
              <w:rPr>
                <w:ins w:id="17225" w:author="phuong vu" w:date="2018-11-21T20:38:00Z"/>
                <w:del w:id="17226" w:author="Tran Huan" w:date="2018-11-25T22:00:00Z"/>
                <w:lang w:val="en-US"/>
              </w:rPr>
              <w:pPrChange w:id="17227" w:author="phuong vu" w:date="2018-11-23T13:48:00Z">
                <w:pPr>
                  <w:spacing w:line="360" w:lineRule="auto"/>
                </w:pPr>
              </w:pPrChange>
            </w:pPr>
            <w:ins w:id="17228" w:author="phuong vu" w:date="2018-11-21T20:38:00Z">
              <w:del w:id="17229" w:author="Tran Huan" w:date="2018-11-25T22:00:00Z">
                <w:r w:rsidDel="00096943">
                  <w:rPr>
                    <w:lang w:val="en-US"/>
                  </w:rPr>
                  <w:delText>inputText</w:delText>
                </w:r>
              </w:del>
            </w:ins>
          </w:p>
        </w:tc>
        <w:tc>
          <w:tcPr>
            <w:tcW w:w="2970" w:type="dxa"/>
          </w:tcPr>
          <w:p w14:paraId="6718CE3C" w14:textId="3EE763FC" w:rsidR="00C20A03" w:rsidDel="00096943" w:rsidRDefault="00C20A03">
            <w:pPr>
              <w:spacing w:line="276" w:lineRule="auto"/>
              <w:rPr>
                <w:ins w:id="17230" w:author="phuong vu" w:date="2018-11-21T20:38:00Z"/>
                <w:del w:id="17231" w:author="Tran Huan" w:date="2018-11-25T22:00:00Z"/>
                <w:lang w:val="en-US"/>
              </w:rPr>
              <w:pPrChange w:id="17232" w:author="phuong vu" w:date="2018-11-23T13:48:00Z">
                <w:pPr>
                  <w:spacing w:line="360" w:lineRule="auto"/>
                </w:pPr>
              </w:pPrChange>
            </w:pPr>
            <w:ins w:id="17233" w:author="phuong vu" w:date="2018-11-21T20:38:00Z">
              <w:del w:id="17234" w:author="Tran Huan" w:date="2018-11-25T22:00:00Z">
                <w:r w:rsidDel="00096943">
                  <w:rPr>
                    <w:lang w:val="en-US"/>
                  </w:rPr>
                  <w:delText>Số lượng đồ đã trả</w:delText>
                </w:r>
              </w:del>
            </w:ins>
          </w:p>
        </w:tc>
        <w:tc>
          <w:tcPr>
            <w:tcW w:w="1266" w:type="dxa"/>
          </w:tcPr>
          <w:p w14:paraId="3DACBCD9" w14:textId="4DF39103" w:rsidR="00C20A03" w:rsidDel="00096943" w:rsidRDefault="00C20A03">
            <w:pPr>
              <w:spacing w:line="276" w:lineRule="auto"/>
              <w:rPr>
                <w:ins w:id="17235" w:author="phuong vu" w:date="2018-11-21T20:38:00Z"/>
                <w:del w:id="17236" w:author="Tran Huan" w:date="2018-11-25T22:00:00Z"/>
                <w:lang w:val="en-US"/>
              </w:rPr>
              <w:pPrChange w:id="17237" w:author="phuong vu" w:date="2018-11-23T13:48:00Z">
                <w:pPr>
                  <w:spacing w:line="360" w:lineRule="auto"/>
                </w:pPr>
              </w:pPrChange>
            </w:pPr>
          </w:p>
        </w:tc>
        <w:tc>
          <w:tcPr>
            <w:tcW w:w="1756" w:type="dxa"/>
          </w:tcPr>
          <w:p w14:paraId="26D5AC06" w14:textId="140F1176" w:rsidR="00C20A03" w:rsidDel="00096943" w:rsidRDefault="00C20A03">
            <w:pPr>
              <w:spacing w:line="276" w:lineRule="auto"/>
              <w:rPr>
                <w:ins w:id="17238" w:author="phuong vu" w:date="2018-11-21T20:38:00Z"/>
                <w:del w:id="17239" w:author="Tran Huan" w:date="2018-11-25T22:00:00Z"/>
                <w:lang w:val="en-US"/>
              </w:rPr>
              <w:pPrChange w:id="17240" w:author="phuong vu" w:date="2018-11-23T13:48:00Z">
                <w:pPr>
                  <w:spacing w:line="360" w:lineRule="auto"/>
                </w:pPr>
              </w:pPrChange>
            </w:pPr>
          </w:p>
        </w:tc>
      </w:tr>
      <w:tr w:rsidR="00451F3E" w:rsidDel="00096943" w14:paraId="4B76FFA3" w14:textId="1C80FD11" w:rsidTr="00A72A60">
        <w:trPr>
          <w:del w:id="17241" w:author="Tran Huan" w:date="2018-11-25T22:00:00Z"/>
        </w:trPr>
        <w:tc>
          <w:tcPr>
            <w:tcW w:w="805" w:type="dxa"/>
          </w:tcPr>
          <w:p w14:paraId="17AC425E" w14:textId="2D2545DE" w:rsidR="00451F3E" w:rsidDel="00096943" w:rsidRDefault="00B65F17">
            <w:pPr>
              <w:spacing w:line="276" w:lineRule="auto"/>
              <w:jc w:val="center"/>
              <w:rPr>
                <w:del w:id="17242" w:author="Tran Huan" w:date="2018-11-25T22:00:00Z"/>
                <w:lang w:val="en-US"/>
              </w:rPr>
              <w:pPrChange w:id="17243" w:author="phuong vu" w:date="2018-11-23T13:48:00Z">
                <w:pPr>
                  <w:spacing w:line="360" w:lineRule="auto"/>
                  <w:jc w:val="center"/>
                </w:pPr>
              </w:pPrChange>
            </w:pPr>
            <w:ins w:id="17244" w:author="phuong vu" w:date="2018-11-21T23:04:00Z">
              <w:del w:id="17245" w:author="Tran Huan" w:date="2018-11-25T22:00:00Z">
                <w:r w:rsidDel="00096943">
                  <w:rPr>
                    <w:lang w:val="en-US"/>
                  </w:rPr>
                  <w:delText>7</w:delText>
                </w:r>
              </w:del>
            </w:ins>
            <w:del w:id="17246" w:author="Tran Huan" w:date="2018-11-25T22:00:00Z">
              <w:r w:rsidR="00451F3E" w:rsidDel="00096943">
                <w:rPr>
                  <w:lang w:val="en-US"/>
                </w:rPr>
                <w:delText>3</w:delText>
              </w:r>
            </w:del>
          </w:p>
        </w:tc>
        <w:tc>
          <w:tcPr>
            <w:tcW w:w="1980" w:type="dxa"/>
          </w:tcPr>
          <w:p w14:paraId="467ACDAA" w14:textId="09F62EF7" w:rsidR="00451F3E" w:rsidDel="00096943" w:rsidRDefault="00451F3E">
            <w:pPr>
              <w:spacing w:line="276" w:lineRule="auto"/>
              <w:rPr>
                <w:del w:id="17247" w:author="Tran Huan" w:date="2018-11-25T22:00:00Z"/>
                <w:lang w:val="en-US"/>
              </w:rPr>
              <w:pPrChange w:id="17248" w:author="phuong vu" w:date="2018-11-23T13:48:00Z">
                <w:pPr>
                  <w:spacing w:line="360" w:lineRule="auto"/>
                </w:pPr>
              </w:pPrChange>
            </w:pPr>
            <w:del w:id="17249" w:author="Tran Huan" w:date="2018-11-25T22:00:00Z">
              <w:r w:rsidDel="00096943">
                <w:rPr>
                  <w:lang w:val="en-US"/>
                </w:rPr>
                <w:delText>button</w:delText>
              </w:r>
            </w:del>
          </w:p>
        </w:tc>
        <w:tc>
          <w:tcPr>
            <w:tcW w:w="2970" w:type="dxa"/>
          </w:tcPr>
          <w:p w14:paraId="7030D177" w14:textId="59DBEB32" w:rsidR="00451F3E" w:rsidDel="00096943" w:rsidRDefault="00451F3E">
            <w:pPr>
              <w:spacing w:line="276" w:lineRule="auto"/>
              <w:rPr>
                <w:del w:id="17250" w:author="Tran Huan" w:date="2018-11-25T22:00:00Z"/>
                <w:lang w:val="en-US"/>
              </w:rPr>
              <w:pPrChange w:id="17251" w:author="phuong vu" w:date="2018-11-23T13:48:00Z">
                <w:pPr>
                  <w:spacing w:line="360" w:lineRule="auto"/>
                </w:pPr>
              </w:pPrChange>
            </w:pPr>
            <w:del w:id="17252" w:author="Tran Huan" w:date="2018-11-25T22:00:00Z">
              <w:r w:rsidDel="00096943">
                <w:rPr>
                  <w:lang w:val="en-US"/>
                </w:rPr>
                <w:delText>Cập nhật biên nhận</w:delText>
              </w:r>
            </w:del>
          </w:p>
        </w:tc>
        <w:tc>
          <w:tcPr>
            <w:tcW w:w="1266" w:type="dxa"/>
          </w:tcPr>
          <w:p w14:paraId="1BE0B2DA" w14:textId="64DAD173" w:rsidR="00451F3E" w:rsidDel="00096943" w:rsidRDefault="00451F3E">
            <w:pPr>
              <w:spacing w:line="276" w:lineRule="auto"/>
              <w:rPr>
                <w:del w:id="17253" w:author="Tran Huan" w:date="2018-11-25T22:00:00Z"/>
                <w:lang w:val="en-US"/>
              </w:rPr>
              <w:pPrChange w:id="17254" w:author="phuong vu" w:date="2018-11-23T13:48:00Z">
                <w:pPr>
                  <w:spacing w:line="360" w:lineRule="auto"/>
                </w:pPr>
              </w:pPrChange>
            </w:pPr>
          </w:p>
        </w:tc>
        <w:tc>
          <w:tcPr>
            <w:tcW w:w="1756" w:type="dxa"/>
          </w:tcPr>
          <w:p w14:paraId="163A08F9" w14:textId="39A22562" w:rsidR="00451F3E" w:rsidDel="00096943" w:rsidRDefault="00451F3E">
            <w:pPr>
              <w:spacing w:line="276" w:lineRule="auto"/>
              <w:rPr>
                <w:del w:id="17255" w:author="Tran Huan" w:date="2018-11-25T22:00:00Z"/>
                <w:lang w:val="en-US"/>
              </w:rPr>
              <w:pPrChange w:id="17256" w:author="phuong vu" w:date="2018-11-23T13:48:00Z">
                <w:pPr>
                  <w:spacing w:line="360" w:lineRule="auto"/>
                </w:pPr>
              </w:pPrChange>
            </w:pPr>
          </w:p>
        </w:tc>
      </w:tr>
    </w:tbl>
    <w:p w14:paraId="3C777AFC" w14:textId="1B792E33" w:rsidR="00451F3E" w:rsidRPr="00C95C85" w:rsidDel="00096943" w:rsidRDefault="00451F3E">
      <w:pPr>
        <w:spacing w:line="276" w:lineRule="auto"/>
        <w:rPr>
          <w:del w:id="17257" w:author="Tran Huan" w:date="2018-11-25T22:00:00Z"/>
          <w:lang w:val="en-US"/>
        </w:rPr>
        <w:pPrChange w:id="17258" w:author="phuong vu" w:date="2018-11-23T13:48:00Z">
          <w:pPr/>
        </w:pPrChange>
      </w:pPr>
    </w:p>
    <w:p w14:paraId="546B60C6" w14:textId="51607166" w:rsidR="00070C2F" w:rsidDel="00096943" w:rsidRDefault="00070C2F">
      <w:pPr>
        <w:pStyle w:val="Heading6"/>
        <w:spacing w:line="276" w:lineRule="auto"/>
        <w:rPr>
          <w:del w:id="17259" w:author="Tran Huan" w:date="2018-11-25T22:00:00Z"/>
          <w:lang w:val="en-US"/>
        </w:rPr>
        <w:pPrChange w:id="17260" w:author="phuong vu" w:date="2018-11-23T13:48:00Z">
          <w:pPr>
            <w:pStyle w:val="Heading6"/>
          </w:pPr>
        </w:pPrChange>
      </w:pPr>
      <w:del w:id="17261" w:author="Tran Huan" w:date="2018-11-25T22:00:00Z">
        <w:r w:rsidDel="00096943">
          <w:rPr>
            <w:lang w:val="en-US"/>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628AF005" w14:textId="2719ED58" w:rsidTr="00A72A60">
        <w:trPr>
          <w:del w:id="17262" w:author="Tran Huan" w:date="2018-11-25T22:00:00Z"/>
        </w:trPr>
        <w:tc>
          <w:tcPr>
            <w:tcW w:w="805" w:type="dxa"/>
            <w:vMerge w:val="restart"/>
            <w:vAlign w:val="center"/>
          </w:tcPr>
          <w:p w14:paraId="6A66E82D" w14:textId="7BEB36C9" w:rsidR="00DE2334" w:rsidRPr="007F1EF1" w:rsidDel="00096943" w:rsidRDefault="00DE2334">
            <w:pPr>
              <w:spacing w:line="276" w:lineRule="auto"/>
              <w:jc w:val="center"/>
              <w:rPr>
                <w:del w:id="17263" w:author="Tran Huan" w:date="2018-11-25T22:00:00Z"/>
                <w:b/>
                <w:lang w:val="en-US"/>
              </w:rPr>
              <w:pPrChange w:id="17264" w:author="phuong vu" w:date="2018-11-23T13:48:00Z">
                <w:pPr>
                  <w:spacing w:line="360" w:lineRule="auto"/>
                  <w:jc w:val="center"/>
                </w:pPr>
              </w:pPrChange>
            </w:pPr>
            <w:del w:id="17265" w:author="Tran Huan" w:date="2018-11-25T22:00:00Z">
              <w:r w:rsidRPr="007F1EF1" w:rsidDel="00096943">
                <w:rPr>
                  <w:b/>
                  <w:lang w:val="en-US"/>
                </w:rPr>
                <w:delText>STT</w:delText>
              </w:r>
            </w:del>
          </w:p>
        </w:tc>
        <w:tc>
          <w:tcPr>
            <w:tcW w:w="2120" w:type="dxa"/>
            <w:vMerge w:val="restart"/>
            <w:vAlign w:val="center"/>
          </w:tcPr>
          <w:p w14:paraId="08E5ED4E" w14:textId="6461A577" w:rsidR="00DE2334" w:rsidRPr="007F1EF1" w:rsidDel="00096943" w:rsidRDefault="00DE2334">
            <w:pPr>
              <w:spacing w:line="276" w:lineRule="auto"/>
              <w:jc w:val="center"/>
              <w:rPr>
                <w:del w:id="17266" w:author="Tran Huan" w:date="2018-11-25T22:00:00Z"/>
                <w:b/>
                <w:lang w:val="en-US"/>
              </w:rPr>
              <w:pPrChange w:id="17267" w:author="phuong vu" w:date="2018-11-23T13:48:00Z">
                <w:pPr>
                  <w:spacing w:line="360" w:lineRule="auto"/>
                  <w:jc w:val="center"/>
                </w:pPr>
              </w:pPrChange>
            </w:pPr>
            <w:del w:id="17268" w:author="Tran Huan" w:date="2018-11-25T22:00:00Z">
              <w:r w:rsidRPr="007F1EF1" w:rsidDel="00096943">
                <w:rPr>
                  <w:b/>
                  <w:lang w:val="en-US"/>
                </w:rPr>
                <w:delText>Tên bảng/</w:delText>
              </w:r>
            </w:del>
          </w:p>
          <w:p w14:paraId="77CD6C79" w14:textId="24ACA711" w:rsidR="00DE2334" w:rsidRPr="007F1EF1" w:rsidDel="00096943" w:rsidRDefault="00DE2334">
            <w:pPr>
              <w:spacing w:line="276" w:lineRule="auto"/>
              <w:jc w:val="center"/>
              <w:rPr>
                <w:del w:id="17269" w:author="Tran Huan" w:date="2018-11-25T22:00:00Z"/>
                <w:b/>
                <w:lang w:val="en-US"/>
              </w:rPr>
              <w:pPrChange w:id="17270" w:author="phuong vu" w:date="2018-11-23T13:48:00Z">
                <w:pPr>
                  <w:spacing w:line="360" w:lineRule="auto"/>
                  <w:jc w:val="center"/>
                </w:pPr>
              </w:pPrChange>
            </w:pPr>
            <w:del w:id="17271"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p>
        </w:tc>
        <w:tc>
          <w:tcPr>
            <w:tcW w:w="5852" w:type="dxa"/>
            <w:gridSpan w:val="4"/>
            <w:vAlign w:val="center"/>
          </w:tcPr>
          <w:p w14:paraId="1EC7656E" w14:textId="5803DBF3" w:rsidR="00DE2334" w:rsidRPr="007F1EF1" w:rsidDel="00096943" w:rsidRDefault="00DE2334">
            <w:pPr>
              <w:spacing w:line="276" w:lineRule="auto"/>
              <w:jc w:val="center"/>
              <w:rPr>
                <w:del w:id="17272" w:author="Tran Huan" w:date="2018-11-25T22:00:00Z"/>
                <w:b/>
                <w:lang w:val="en-US"/>
              </w:rPr>
              <w:pPrChange w:id="17273" w:author="phuong vu" w:date="2018-11-23T13:48:00Z">
                <w:pPr>
                  <w:spacing w:line="360" w:lineRule="auto"/>
                  <w:jc w:val="center"/>
                </w:pPr>
              </w:pPrChange>
            </w:pPr>
            <w:del w:id="17274" w:author="Tran Huan" w:date="2018-11-25T22:00:00Z">
              <w:r w:rsidRPr="007F1EF1" w:rsidDel="00096943">
                <w:rPr>
                  <w:b/>
                  <w:lang w:val="en-US"/>
                </w:rPr>
                <w:delText>Phương thức</w:delText>
              </w:r>
            </w:del>
          </w:p>
        </w:tc>
      </w:tr>
      <w:tr w:rsidR="00DE2334" w:rsidDel="00096943" w14:paraId="6F53A699" w14:textId="3F97B794" w:rsidTr="00A72A60">
        <w:trPr>
          <w:del w:id="17275" w:author="Tran Huan" w:date="2018-11-25T22:00:00Z"/>
        </w:trPr>
        <w:tc>
          <w:tcPr>
            <w:tcW w:w="805" w:type="dxa"/>
            <w:vMerge/>
            <w:vAlign w:val="center"/>
          </w:tcPr>
          <w:p w14:paraId="0726DF77" w14:textId="28B30A4F" w:rsidR="00DE2334" w:rsidRPr="007F1EF1" w:rsidDel="00096943" w:rsidRDefault="00DE2334">
            <w:pPr>
              <w:spacing w:line="276" w:lineRule="auto"/>
              <w:jc w:val="center"/>
              <w:rPr>
                <w:del w:id="17276" w:author="Tran Huan" w:date="2018-11-25T22:00:00Z"/>
                <w:b/>
                <w:lang w:val="en-US"/>
              </w:rPr>
              <w:pPrChange w:id="17277" w:author="phuong vu" w:date="2018-11-23T13:48:00Z">
                <w:pPr>
                  <w:spacing w:line="360" w:lineRule="auto"/>
                  <w:jc w:val="center"/>
                </w:pPr>
              </w:pPrChange>
            </w:pPr>
          </w:p>
        </w:tc>
        <w:tc>
          <w:tcPr>
            <w:tcW w:w="2120" w:type="dxa"/>
            <w:vMerge/>
            <w:vAlign w:val="center"/>
          </w:tcPr>
          <w:p w14:paraId="79577E11" w14:textId="779F3B28" w:rsidR="00DE2334" w:rsidRPr="007F1EF1" w:rsidDel="00096943" w:rsidRDefault="00DE2334">
            <w:pPr>
              <w:spacing w:line="276" w:lineRule="auto"/>
              <w:jc w:val="center"/>
              <w:rPr>
                <w:del w:id="17278" w:author="Tran Huan" w:date="2018-11-25T22:00:00Z"/>
                <w:b/>
                <w:lang w:val="en-US"/>
              </w:rPr>
              <w:pPrChange w:id="17279" w:author="phuong vu" w:date="2018-11-23T13:48:00Z">
                <w:pPr>
                  <w:spacing w:line="360" w:lineRule="auto"/>
                  <w:jc w:val="center"/>
                </w:pPr>
              </w:pPrChange>
            </w:pPr>
          </w:p>
        </w:tc>
        <w:tc>
          <w:tcPr>
            <w:tcW w:w="1463" w:type="dxa"/>
            <w:vAlign w:val="center"/>
          </w:tcPr>
          <w:p w14:paraId="2C8C47F7" w14:textId="32AD7228" w:rsidR="00DE2334" w:rsidRPr="007F1EF1" w:rsidDel="00096943" w:rsidRDefault="00DE2334">
            <w:pPr>
              <w:spacing w:line="276" w:lineRule="auto"/>
              <w:jc w:val="center"/>
              <w:rPr>
                <w:del w:id="17280" w:author="Tran Huan" w:date="2018-11-25T22:00:00Z"/>
                <w:b/>
                <w:lang w:val="en-US"/>
              </w:rPr>
              <w:pPrChange w:id="17281" w:author="phuong vu" w:date="2018-11-23T13:48:00Z">
                <w:pPr>
                  <w:spacing w:line="360" w:lineRule="auto"/>
                  <w:jc w:val="center"/>
                </w:pPr>
              </w:pPrChange>
            </w:pPr>
            <w:del w:id="17282" w:author="Tran Huan" w:date="2018-11-25T22:00:00Z">
              <w:r w:rsidRPr="007F1EF1" w:rsidDel="00096943">
                <w:rPr>
                  <w:b/>
                  <w:lang w:val="en-US"/>
                </w:rPr>
                <w:delText>Thêm</w:delText>
              </w:r>
            </w:del>
          </w:p>
        </w:tc>
        <w:tc>
          <w:tcPr>
            <w:tcW w:w="1463" w:type="dxa"/>
            <w:vAlign w:val="center"/>
          </w:tcPr>
          <w:p w14:paraId="1CB196E4" w14:textId="32629005" w:rsidR="00DE2334" w:rsidRPr="007F1EF1" w:rsidDel="00096943" w:rsidRDefault="00DE2334">
            <w:pPr>
              <w:spacing w:line="276" w:lineRule="auto"/>
              <w:jc w:val="center"/>
              <w:rPr>
                <w:del w:id="17283" w:author="Tran Huan" w:date="2018-11-25T22:00:00Z"/>
                <w:b/>
                <w:lang w:val="en-US"/>
              </w:rPr>
              <w:pPrChange w:id="17284" w:author="phuong vu" w:date="2018-11-23T13:48:00Z">
                <w:pPr>
                  <w:spacing w:line="360" w:lineRule="auto"/>
                  <w:jc w:val="center"/>
                </w:pPr>
              </w:pPrChange>
            </w:pPr>
            <w:del w:id="17285" w:author="Tran Huan" w:date="2018-11-25T22:00:00Z">
              <w:r w:rsidRPr="007F1EF1" w:rsidDel="00096943">
                <w:rPr>
                  <w:b/>
                  <w:lang w:val="en-US"/>
                </w:rPr>
                <w:delText>Sửa</w:delText>
              </w:r>
            </w:del>
          </w:p>
        </w:tc>
        <w:tc>
          <w:tcPr>
            <w:tcW w:w="1463" w:type="dxa"/>
            <w:vAlign w:val="center"/>
          </w:tcPr>
          <w:p w14:paraId="63F6593B" w14:textId="0A3BCC5D" w:rsidR="00DE2334" w:rsidRPr="007F1EF1" w:rsidDel="00096943" w:rsidRDefault="00DE2334">
            <w:pPr>
              <w:spacing w:line="276" w:lineRule="auto"/>
              <w:jc w:val="center"/>
              <w:rPr>
                <w:del w:id="17286" w:author="Tran Huan" w:date="2018-11-25T22:00:00Z"/>
                <w:b/>
                <w:lang w:val="en-US"/>
              </w:rPr>
              <w:pPrChange w:id="17287" w:author="phuong vu" w:date="2018-11-23T13:48:00Z">
                <w:pPr>
                  <w:spacing w:line="360" w:lineRule="auto"/>
                  <w:jc w:val="center"/>
                </w:pPr>
              </w:pPrChange>
            </w:pPr>
            <w:del w:id="17288" w:author="Tran Huan" w:date="2018-11-25T22:00:00Z">
              <w:r w:rsidRPr="007F1EF1" w:rsidDel="00096943">
                <w:rPr>
                  <w:b/>
                  <w:lang w:val="en-US"/>
                </w:rPr>
                <w:delText>Xóa</w:delText>
              </w:r>
            </w:del>
          </w:p>
        </w:tc>
        <w:tc>
          <w:tcPr>
            <w:tcW w:w="1463" w:type="dxa"/>
            <w:vAlign w:val="center"/>
          </w:tcPr>
          <w:p w14:paraId="7CCA134F" w14:textId="43CD8C9A" w:rsidR="00DE2334" w:rsidRPr="007F1EF1" w:rsidDel="00096943" w:rsidRDefault="00DE2334">
            <w:pPr>
              <w:spacing w:line="276" w:lineRule="auto"/>
              <w:jc w:val="center"/>
              <w:rPr>
                <w:del w:id="17289" w:author="Tran Huan" w:date="2018-11-25T22:00:00Z"/>
                <w:b/>
                <w:lang w:val="en-US"/>
              </w:rPr>
              <w:pPrChange w:id="17290" w:author="phuong vu" w:date="2018-11-23T13:48:00Z">
                <w:pPr>
                  <w:spacing w:line="360" w:lineRule="auto"/>
                  <w:jc w:val="center"/>
                </w:pPr>
              </w:pPrChange>
            </w:pPr>
            <w:del w:id="17291" w:author="Tran Huan" w:date="2018-11-25T22:00:00Z">
              <w:r w:rsidRPr="007F1EF1" w:rsidDel="00096943">
                <w:rPr>
                  <w:b/>
                  <w:lang w:val="en-US"/>
                </w:rPr>
                <w:delText>Truy vấn</w:delText>
              </w:r>
            </w:del>
          </w:p>
        </w:tc>
      </w:tr>
      <w:tr w:rsidR="00DE2334" w:rsidDel="00096943" w14:paraId="64E7F16A" w14:textId="3E479D95" w:rsidTr="00A72A60">
        <w:trPr>
          <w:del w:id="17292" w:author="Tran Huan" w:date="2018-11-25T22:00:00Z"/>
        </w:trPr>
        <w:tc>
          <w:tcPr>
            <w:tcW w:w="805" w:type="dxa"/>
          </w:tcPr>
          <w:p w14:paraId="772B20CF" w14:textId="3A6A751E" w:rsidR="00DE2334" w:rsidDel="00096943" w:rsidRDefault="00DE2334">
            <w:pPr>
              <w:spacing w:line="276" w:lineRule="auto"/>
              <w:jc w:val="center"/>
              <w:rPr>
                <w:del w:id="17293" w:author="Tran Huan" w:date="2018-11-25T22:00:00Z"/>
                <w:lang w:val="en-US"/>
              </w:rPr>
              <w:pPrChange w:id="17294" w:author="phuong vu" w:date="2018-11-23T13:48:00Z">
                <w:pPr>
                  <w:spacing w:line="360" w:lineRule="auto"/>
                  <w:jc w:val="center"/>
                </w:pPr>
              </w:pPrChange>
            </w:pPr>
            <w:del w:id="17295" w:author="Tran Huan" w:date="2018-11-25T22:00:00Z">
              <w:r w:rsidDel="00096943">
                <w:rPr>
                  <w:lang w:val="en-US"/>
                </w:rPr>
                <w:delText>1</w:delText>
              </w:r>
            </w:del>
          </w:p>
        </w:tc>
        <w:tc>
          <w:tcPr>
            <w:tcW w:w="2120" w:type="dxa"/>
          </w:tcPr>
          <w:p w14:paraId="4C968E53" w14:textId="211BDD43" w:rsidR="00DE2334" w:rsidDel="00096943" w:rsidRDefault="00DE2334">
            <w:pPr>
              <w:spacing w:line="276" w:lineRule="auto"/>
              <w:rPr>
                <w:del w:id="17296" w:author="Tran Huan" w:date="2018-11-25T22:00:00Z"/>
                <w:lang w:val="en-US"/>
              </w:rPr>
              <w:pPrChange w:id="17297" w:author="phuong vu" w:date="2018-11-23T13:48:00Z">
                <w:pPr>
                  <w:spacing w:line="360" w:lineRule="auto"/>
                </w:pPr>
              </w:pPrChange>
            </w:pPr>
            <w:del w:id="17298" w:author="Tran Huan" w:date="2018-11-25T22:00:00Z">
              <w:r w:rsidDel="00096943">
                <w:rPr>
                  <w:lang w:val="en-US"/>
                </w:rPr>
                <w:delText>customer_order</w:delText>
              </w:r>
            </w:del>
          </w:p>
        </w:tc>
        <w:tc>
          <w:tcPr>
            <w:tcW w:w="1463" w:type="dxa"/>
          </w:tcPr>
          <w:p w14:paraId="46DED9FF" w14:textId="45041341" w:rsidR="00DE2334" w:rsidDel="00096943" w:rsidRDefault="00DE2334">
            <w:pPr>
              <w:spacing w:line="276" w:lineRule="auto"/>
              <w:jc w:val="center"/>
              <w:rPr>
                <w:del w:id="17299" w:author="Tran Huan" w:date="2018-11-25T22:00:00Z"/>
                <w:lang w:val="en-US"/>
              </w:rPr>
              <w:pPrChange w:id="17300" w:author="phuong vu" w:date="2018-11-23T13:48:00Z">
                <w:pPr>
                  <w:spacing w:line="360" w:lineRule="auto"/>
                  <w:jc w:val="center"/>
                </w:pPr>
              </w:pPrChange>
            </w:pPr>
          </w:p>
        </w:tc>
        <w:tc>
          <w:tcPr>
            <w:tcW w:w="1463" w:type="dxa"/>
          </w:tcPr>
          <w:p w14:paraId="6E5DEF4A" w14:textId="48637C21" w:rsidR="00DE2334" w:rsidDel="00096943" w:rsidRDefault="00DE2334">
            <w:pPr>
              <w:spacing w:line="276" w:lineRule="auto"/>
              <w:jc w:val="center"/>
              <w:rPr>
                <w:del w:id="17301" w:author="Tran Huan" w:date="2018-11-25T22:00:00Z"/>
                <w:lang w:val="en-US"/>
              </w:rPr>
              <w:pPrChange w:id="17302" w:author="phuong vu" w:date="2018-11-23T13:48:00Z">
                <w:pPr>
                  <w:spacing w:line="360" w:lineRule="auto"/>
                  <w:jc w:val="center"/>
                </w:pPr>
              </w:pPrChange>
            </w:pPr>
            <w:del w:id="17303" w:author="Tran Huan" w:date="2018-11-25T22:00:00Z">
              <w:r w:rsidDel="00096943">
                <w:rPr>
                  <w:lang w:val="en-US"/>
                </w:rPr>
                <w:delText>X</w:delText>
              </w:r>
            </w:del>
          </w:p>
        </w:tc>
        <w:tc>
          <w:tcPr>
            <w:tcW w:w="1463" w:type="dxa"/>
          </w:tcPr>
          <w:p w14:paraId="24B1DA0D" w14:textId="2B9DDDD3" w:rsidR="00DE2334" w:rsidDel="00096943" w:rsidRDefault="00DE2334">
            <w:pPr>
              <w:spacing w:line="276" w:lineRule="auto"/>
              <w:jc w:val="center"/>
              <w:rPr>
                <w:del w:id="17304" w:author="Tran Huan" w:date="2018-11-25T22:00:00Z"/>
                <w:lang w:val="en-US"/>
              </w:rPr>
              <w:pPrChange w:id="17305" w:author="phuong vu" w:date="2018-11-23T13:48:00Z">
                <w:pPr>
                  <w:spacing w:line="360" w:lineRule="auto"/>
                  <w:jc w:val="center"/>
                </w:pPr>
              </w:pPrChange>
            </w:pPr>
          </w:p>
        </w:tc>
        <w:tc>
          <w:tcPr>
            <w:tcW w:w="1463" w:type="dxa"/>
          </w:tcPr>
          <w:p w14:paraId="5606FB6A" w14:textId="6253A757" w:rsidR="00DE2334" w:rsidDel="00096943" w:rsidRDefault="00DE2334">
            <w:pPr>
              <w:spacing w:line="276" w:lineRule="auto"/>
              <w:jc w:val="center"/>
              <w:rPr>
                <w:del w:id="17306" w:author="Tran Huan" w:date="2018-11-25T22:00:00Z"/>
                <w:lang w:val="en-US"/>
              </w:rPr>
              <w:pPrChange w:id="17307" w:author="phuong vu" w:date="2018-11-23T13:48:00Z">
                <w:pPr>
                  <w:jc w:val="center"/>
                </w:pPr>
              </w:pPrChange>
            </w:pPr>
          </w:p>
        </w:tc>
      </w:tr>
      <w:tr w:rsidR="00DE2334" w:rsidDel="00096943" w14:paraId="7F4697A0" w14:textId="40227D4D" w:rsidTr="00A72A60">
        <w:trPr>
          <w:del w:id="17308" w:author="Tran Huan" w:date="2018-11-25T22:00:00Z"/>
        </w:trPr>
        <w:tc>
          <w:tcPr>
            <w:tcW w:w="805" w:type="dxa"/>
          </w:tcPr>
          <w:p w14:paraId="31255C88" w14:textId="5C7522F6" w:rsidR="00DE2334" w:rsidDel="00096943" w:rsidRDefault="00DE2334">
            <w:pPr>
              <w:spacing w:line="276" w:lineRule="auto"/>
              <w:jc w:val="center"/>
              <w:rPr>
                <w:del w:id="17309" w:author="Tran Huan" w:date="2018-11-25T22:00:00Z"/>
                <w:lang w:val="en-US"/>
              </w:rPr>
              <w:pPrChange w:id="17310" w:author="phuong vu" w:date="2018-11-23T13:48:00Z">
                <w:pPr>
                  <w:spacing w:line="360" w:lineRule="auto"/>
                  <w:jc w:val="center"/>
                </w:pPr>
              </w:pPrChange>
            </w:pPr>
            <w:del w:id="17311" w:author="Tran Huan" w:date="2018-11-25T22:00:00Z">
              <w:r w:rsidDel="00096943">
                <w:rPr>
                  <w:lang w:val="en-US"/>
                </w:rPr>
                <w:delText>2</w:delText>
              </w:r>
            </w:del>
          </w:p>
        </w:tc>
        <w:tc>
          <w:tcPr>
            <w:tcW w:w="2120" w:type="dxa"/>
          </w:tcPr>
          <w:p w14:paraId="015B8BE7" w14:textId="14CB1C4C" w:rsidR="00DE2334" w:rsidDel="00096943" w:rsidRDefault="00DE2334">
            <w:pPr>
              <w:spacing w:line="276" w:lineRule="auto"/>
              <w:rPr>
                <w:del w:id="17312" w:author="Tran Huan" w:date="2018-11-25T22:00:00Z"/>
                <w:lang w:val="en-US"/>
              </w:rPr>
              <w:pPrChange w:id="17313" w:author="phuong vu" w:date="2018-11-23T13:48:00Z">
                <w:pPr>
                  <w:spacing w:line="360" w:lineRule="auto"/>
                </w:pPr>
              </w:pPrChange>
            </w:pPr>
            <w:del w:id="17314" w:author="Tran Huan" w:date="2018-11-25T22:00:00Z">
              <w:r w:rsidDel="00096943">
                <w:rPr>
                  <w:lang w:val="en-US"/>
                </w:rPr>
                <w:delText>task</w:delText>
              </w:r>
            </w:del>
          </w:p>
        </w:tc>
        <w:tc>
          <w:tcPr>
            <w:tcW w:w="1463" w:type="dxa"/>
          </w:tcPr>
          <w:p w14:paraId="3012BCC4" w14:textId="4F095CC9" w:rsidR="00DE2334" w:rsidDel="00096943" w:rsidRDefault="00DE2334">
            <w:pPr>
              <w:spacing w:line="276" w:lineRule="auto"/>
              <w:jc w:val="center"/>
              <w:rPr>
                <w:del w:id="17315" w:author="Tran Huan" w:date="2018-11-25T22:00:00Z"/>
                <w:lang w:val="en-US"/>
              </w:rPr>
              <w:pPrChange w:id="17316" w:author="phuong vu" w:date="2018-11-23T13:48:00Z">
                <w:pPr>
                  <w:spacing w:line="360" w:lineRule="auto"/>
                  <w:jc w:val="center"/>
                </w:pPr>
              </w:pPrChange>
            </w:pPr>
            <w:del w:id="17317" w:author="Tran Huan" w:date="2018-11-25T22:00:00Z">
              <w:r w:rsidDel="00096943">
                <w:rPr>
                  <w:lang w:val="en-US"/>
                </w:rPr>
                <w:delText>X</w:delText>
              </w:r>
            </w:del>
          </w:p>
        </w:tc>
        <w:tc>
          <w:tcPr>
            <w:tcW w:w="1463" w:type="dxa"/>
          </w:tcPr>
          <w:p w14:paraId="59E0663F" w14:textId="3539684E" w:rsidR="00DE2334" w:rsidDel="00096943" w:rsidRDefault="00DE2334">
            <w:pPr>
              <w:spacing w:line="276" w:lineRule="auto"/>
              <w:jc w:val="center"/>
              <w:rPr>
                <w:del w:id="17318" w:author="Tran Huan" w:date="2018-11-25T22:00:00Z"/>
                <w:lang w:val="en-US"/>
              </w:rPr>
              <w:pPrChange w:id="17319" w:author="phuong vu" w:date="2018-11-23T13:48:00Z">
                <w:pPr>
                  <w:spacing w:line="360" w:lineRule="auto"/>
                  <w:jc w:val="center"/>
                </w:pPr>
              </w:pPrChange>
            </w:pPr>
            <w:del w:id="17320" w:author="Tran Huan" w:date="2018-11-25T22:00:00Z">
              <w:r w:rsidDel="00096943">
                <w:rPr>
                  <w:lang w:val="en-US"/>
                </w:rPr>
                <w:delText>X</w:delText>
              </w:r>
            </w:del>
          </w:p>
        </w:tc>
        <w:tc>
          <w:tcPr>
            <w:tcW w:w="1463" w:type="dxa"/>
          </w:tcPr>
          <w:p w14:paraId="10BF6953" w14:textId="766357A4" w:rsidR="00DE2334" w:rsidDel="00096943" w:rsidRDefault="00DE2334">
            <w:pPr>
              <w:spacing w:line="276" w:lineRule="auto"/>
              <w:jc w:val="center"/>
              <w:rPr>
                <w:del w:id="17321" w:author="Tran Huan" w:date="2018-11-25T22:00:00Z"/>
                <w:lang w:val="en-US"/>
              </w:rPr>
              <w:pPrChange w:id="17322" w:author="phuong vu" w:date="2018-11-23T13:48:00Z">
                <w:pPr>
                  <w:spacing w:line="360" w:lineRule="auto"/>
                  <w:jc w:val="center"/>
                </w:pPr>
              </w:pPrChange>
            </w:pPr>
          </w:p>
        </w:tc>
        <w:tc>
          <w:tcPr>
            <w:tcW w:w="1463" w:type="dxa"/>
          </w:tcPr>
          <w:p w14:paraId="1A385CA3" w14:textId="5C263094" w:rsidR="00DE2334" w:rsidDel="00096943" w:rsidRDefault="00DE2334">
            <w:pPr>
              <w:spacing w:line="276" w:lineRule="auto"/>
              <w:jc w:val="center"/>
              <w:rPr>
                <w:del w:id="17323" w:author="Tran Huan" w:date="2018-11-25T22:00:00Z"/>
                <w:lang w:val="en-US"/>
              </w:rPr>
              <w:pPrChange w:id="17324" w:author="phuong vu" w:date="2018-11-23T13:48:00Z">
                <w:pPr>
                  <w:jc w:val="center"/>
                </w:pPr>
              </w:pPrChange>
            </w:pPr>
          </w:p>
        </w:tc>
      </w:tr>
      <w:tr w:rsidR="00DE2334" w:rsidDel="00096943" w14:paraId="1094F5B4" w14:textId="6E19FD8A" w:rsidTr="00A72A60">
        <w:trPr>
          <w:del w:id="17325" w:author="Tran Huan" w:date="2018-11-25T22:00:00Z"/>
        </w:trPr>
        <w:tc>
          <w:tcPr>
            <w:tcW w:w="805" w:type="dxa"/>
          </w:tcPr>
          <w:p w14:paraId="5233E117" w14:textId="062DBD28" w:rsidR="00DE2334" w:rsidDel="00096943" w:rsidRDefault="00DE2334">
            <w:pPr>
              <w:spacing w:line="276" w:lineRule="auto"/>
              <w:jc w:val="center"/>
              <w:rPr>
                <w:del w:id="17326" w:author="Tran Huan" w:date="2018-11-25T22:00:00Z"/>
                <w:lang w:val="en-US"/>
              </w:rPr>
              <w:pPrChange w:id="17327" w:author="phuong vu" w:date="2018-11-23T13:48:00Z">
                <w:pPr>
                  <w:spacing w:line="360" w:lineRule="auto"/>
                  <w:jc w:val="center"/>
                </w:pPr>
              </w:pPrChange>
            </w:pPr>
            <w:del w:id="17328" w:author="Tran Huan" w:date="2018-11-25T22:00:00Z">
              <w:r w:rsidDel="00096943">
                <w:rPr>
                  <w:lang w:val="en-US"/>
                </w:rPr>
                <w:delText>3</w:delText>
              </w:r>
            </w:del>
          </w:p>
        </w:tc>
        <w:tc>
          <w:tcPr>
            <w:tcW w:w="2120" w:type="dxa"/>
          </w:tcPr>
          <w:p w14:paraId="2B4F14E3" w14:textId="57B37909" w:rsidR="00DE2334" w:rsidDel="00096943" w:rsidRDefault="00DE2334">
            <w:pPr>
              <w:spacing w:line="276" w:lineRule="auto"/>
              <w:rPr>
                <w:del w:id="17329" w:author="Tran Huan" w:date="2018-11-25T22:00:00Z"/>
                <w:lang w:val="en-US"/>
              </w:rPr>
              <w:pPrChange w:id="17330" w:author="phuong vu" w:date="2018-11-23T13:48:00Z">
                <w:pPr>
                  <w:spacing w:line="360" w:lineRule="auto"/>
                </w:pPr>
              </w:pPrChange>
            </w:pPr>
            <w:del w:id="17331" w:author="Tran Huan" w:date="2018-11-25T22:00:00Z">
              <w:r w:rsidDel="00096943">
                <w:rPr>
                  <w:lang w:val="en-US"/>
                </w:rPr>
                <w:delText>order_detail</w:delText>
              </w:r>
            </w:del>
          </w:p>
        </w:tc>
        <w:tc>
          <w:tcPr>
            <w:tcW w:w="1463" w:type="dxa"/>
          </w:tcPr>
          <w:p w14:paraId="13E100AA" w14:textId="1B374149" w:rsidR="00DE2334" w:rsidDel="00096943" w:rsidRDefault="00DE2334">
            <w:pPr>
              <w:spacing w:line="276" w:lineRule="auto"/>
              <w:jc w:val="center"/>
              <w:rPr>
                <w:del w:id="17332" w:author="Tran Huan" w:date="2018-11-25T22:00:00Z"/>
                <w:lang w:val="en-US"/>
              </w:rPr>
              <w:pPrChange w:id="17333" w:author="phuong vu" w:date="2018-11-23T13:48:00Z">
                <w:pPr>
                  <w:spacing w:line="360" w:lineRule="auto"/>
                  <w:jc w:val="center"/>
                </w:pPr>
              </w:pPrChange>
            </w:pPr>
          </w:p>
        </w:tc>
        <w:tc>
          <w:tcPr>
            <w:tcW w:w="1463" w:type="dxa"/>
          </w:tcPr>
          <w:p w14:paraId="39E33613" w14:textId="31D06064" w:rsidR="00DE2334" w:rsidDel="00096943" w:rsidRDefault="00DE2334">
            <w:pPr>
              <w:spacing w:line="276" w:lineRule="auto"/>
              <w:jc w:val="center"/>
              <w:rPr>
                <w:del w:id="17334" w:author="Tran Huan" w:date="2018-11-25T22:00:00Z"/>
                <w:lang w:val="en-US"/>
              </w:rPr>
              <w:pPrChange w:id="17335" w:author="phuong vu" w:date="2018-11-23T13:48:00Z">
                <w:pPr>
                  <w:spacing w:line="360" w:lineRule="auto"/>
                  <w:jc w:val="center"/>
                </w:pPr>
              </w:pPrChange>
            </w:pPr>
            <w:del w:id="17336" w:author="Tran Huan" w:date="2018-11-25T22:00:00Z">
              <w:r w:rsidDel="00096943">
                <w:rPr>
                  <w:lang w:val="en-US"/>
                </w:rPr>
                <w:delText>X</w:delText>
              </w:r>
            </w:del>
          </w:p>
        </w:tc>
        <w:tc>
          <w:tcPr>
            <w:tcW w:w="1463" w:type="dxa"/>
          </w:tcPr>
          <w:p w14:paraId="5C9E5935" w14:textId="220EB220" w:rsidR="00DE2334" w:rsidDel="00096943" w:rsidRDefault="00DE2334">
            <w:pPr>
              <w:spacing w:line="276" w:lineRule="auto"/>
              <w:jc w:val="center"/>
              <w:rPr>
                <w:del w:id="17337" w:author="Tran Huan" w:date="2018-11-25T22:00:00Z"/>
                <w:lang w:val="en-US"/>
              </w:rPr>
              <w:pPrChange w:id="17338" w:author="phuong vu" w:date="2018-11-23T13:48:00Z">
                <w:pPr>
                  <w:spacing w:line="360" w:lineRule="auto"/>
                  <w:jc w:val="center"/>
                </w:pPr>
              </w:pPrChange>
            </w:pPr>
          </w:p>
        </w:tc>
        <w:tc>
          <w:tcPr>
            <w:tcW w:w="1463" w:type="dxa"/>
          </w:tcPr>
          <w:p w14:paraId="41D12C15" w14:textId="28D42847" w:rsidR="00DE2334" w:rsidDel="00096943" w:rsidRDefault="00DE2334">
            <w:pPr>
              <w:spacing w:line="276" w:lineRule="auto"/>
              <w:jc w:val="center"/>
              <w:rPr>
                <w:del w:id="17339" w:author="Tran Huan" w:date="2018-11-25T22:00:00Z"/>
                <w:lang w:val="en-US"/>
              </w:rPr>
              <w:pPrChange w:id="17340" w:author="phuong vu" w:date="2018-11-23T13:48:00Z">
                <w:pPr>
                  <w:jc w:val="center"/>
                </w:pPr>
              </w:pPrChange>
            </w:pPr>
          </w:p>
        </w:tc>
      </w:tr>
      <w:tr w:rsidR="00DE2334" w:rsidDel="00096943" w14:paraId="6C98A6F3" w14:textId="19A00B2F" w:rsidTr="00A72A60">
        <w:trPr>
          <w:del w:id="17341" w:author="Tran Huan" w:date="2018-11-25T22:00:00Z"/>
        </w:trPr>
        <w:tc>
          <w:tcPr>
            <w:tcW w:w="805" w:type="dxa"/>
          </w:tcPr>
          <w:p w14:paraId="3DA2A639" w14:textId="7620777D" w:rsidR="00DE2334" w:rsidDel="00096943" w:rsidRDefault="00DE2334">
            <w:pPr>
              <w:spacing w:line="276" w:lineRule="auto"/>
              <w:jc w:val="center"/>
              <w:rPr>
                <w:del w:id="17342" w:author="Tran Huan" w:date="2018-11-25T22:00:00Z"/>
                <w:lang w:val="en-US"/>
              </w:rPr>
              <w:pPrChange w:id="17343" w:author="phuong vu" w:date="2018-11-23T13:48:00Z">
                <w:pPr>
                  <w:spacing w:line="360" w:lineRule="auto"/>
                  <w:jc w:val="center"/>
                </w:pPr>
              </w:pPrChange>
            </w:pPr>
            <w:del w:id="17344" w:author="Tran Huan" w:date="2018-11-25T22:00:00Z">
              <w:r w:rsidDel="00096943">
                <w:rPr>
                  <w:lang w:val="en-US"/>
                </w:rPr>
                <w:delText>4</w:delText>
              </w:r>
            </w:del>
          </w:p>
        </w:tc>
        <w:tc>
          <w:tcPr>
            <w:tcW w:w="2120" w:type="dxa"/>
          </w:tcPr>
          <w:p w14:paraId="23CFBC83" w14:textId="5694E707" w:rsidR="00DE2334" w:rsidDel="00096943" w:rsidRDefault="00DE2334">
            <w:pPr>
              <w:spacing w:line="276" w:lineRule="auto"/>
              <w:rPr>
                <w:del w:id="17345" w:author="Tran Huan" w:date="2018-11-25T22:00:00Z"/>
                <w:lang w:val="en-US"/>
              </w:rPr>
              <w:pPrChange w:id="17346" w:author="phuong vu" w:date="2018-11-23T13:48:00Z">
                <w:pPr>
                  <w:spacing w:line="360" w:lineRule="auto"/>
                </w:pPr>
              </w:pPrChange>
            </w:pPr>
            <w:del w:id="17347" w:author="Tran Huan" w:date="2018-11-25T22:00:00Z">
              <w:r w:rsidDel="00096943">
                <w:rPr>
                  <w:lang w:val="en-US"/>
                </w:rPr>
                <w:delText>receipt</w:delText>
              </w:r>
            </w:del>
          </w:p>
        </w:tc>
        <w:tc>
          <w:tcPr>
            <w:tcW w:w="1463" w:type="dxa"/>
          </w:tcPr>
          <w:p w14:paraId="737FC554" w14:textId="296FD1AF" w:rsidR="00DE2334" w:rsidDel="00096943" w:rsidRDefault="00DE2334">
            <w:pPr>
              <w:spacing w:line="276" w:lineRule="auto"/>
              <w:jc w:val="center"/>
              <w:rPr>
                <w:del w:id="17348" w:author="Tran Huan" w:date="2018-11-25T22:00:00Z"/>
                <w:lang w:val="en-US"/>
              </w:rPr>
              <w:pPrChange w:id="17349" w:author="phuong vu" w:date="2018-11-23T13:48:00Z">
                <w:pPr>
                  <w:spacing w:line="360" w:lineRule="auto"/>
                  <w:jc w:val="center"/>
                </w:pPr>
              </w:pPrChange>
            </w:pPr>
          </w:p>
        </w:tc>
        <w:tc>
          <w:tcPr>
            <w:tcW w:w="1463" w:type="dxa"/>
          </w:tcPr>
          <w:p w14:paraId="07C21C42" w14:textId="41CBEDC2" w:rsidR="00DE2334" w:rsidDel="00096943" w:rsidRDefault="00DE2334">
            <w:pPr>
              <w:spacing w:line="276" w:lineRule="auto"/>
              <w:jc w:val="center"/>
              <w:rPr>
                <w:del w:id="17350" w:author="Tran Huan" w:date="2018-11-25T22:00:00Z"/>
                <w:lang w:val="en-US"/>
              </w:rPr>
              <w:pPrChange w:id="17351" w:author="phuong vu" w:date="2018-11-23T13:48:00Z">
                <w:pPr>
                  <w:spacing w:line="360" w:lineRule="auto"/>
                  <w:jc w:val="center"/>
                </w:pPr>
              </w:pPrChange>
            </w:pPr>
            <w:del w:id="17352" w:author="Tran Huan" w:date="2018-11-25T22:00:00Z">
              <w:r w:rsidDel="00096943">
                <w:rPr>
                  <w:lang w:val="en-US"/>
                </w:rPr>
                <w:delText>X</w:delText>
              </w:r>
            </w:del>
          </w:p>
        </w:tc>
        <w:tc>
          <w:tcPr>
            <w:tcW w:w="1463" w:type="dxa"/>
          </w:tcPr>
          <w:p w14:paraId="3CC2C374" w14:textId="476CF462" w:rsidR="00DE2334" w:rsidDel="00096943" w:rsidRDefault="00DE2334">
            <w:pPr>
              <w:spacing w:line="276" w:lineRule="auto"/>
              <w:jc w:val="center"/>
              <w:rPr>
                <w:del w:id="17353" w:author="Tran Huan" w:date="2018-11-25T22:00:00Z"/>
                <w:lang w:val="en-US"/>
              </w:rPr>
              <w:pPrChange w:id="17354" w:author="phuong vu" w:date="2018-11-23T13:48:00Z">
                <w:pPr>
                  <w:spacing w:line="360" w:lineRule="auto"/>
                  <w:jc w:val="center"/>
                </w:pPr>
              </w:pPrChange>
            </w:pPr>
          </w:p>
        </w:tc>
        <w:tc>
          <w:tcPr>
            <w:tcW w:w="1463" w:type="dxa"/>
          </w:tcPr>
          <w:p w14:paraId="16D10AD1" w14:textId="39E82353" w:rsidR="00DE2334" w:rsidDel="00096943" w:rsidRDefault="00DE2334">
            <w:pPr>
              <w:spacing w:line="276" w:lineRule="auto"/>
              <w:jc w:val="center"/>
              <w:rPr>
                <w:del w:id="17355" w:author="Tran Huan" w:date="2018-11-25T22:00:00Z"/>
                <w:lang w:val="en-US"/>
              </w:rPr>
              <w:pPrChange w:id="17356" w:author="phuong vu" w:date="2018-11-23T13:48:00Z">
                <w:pPr>
                  <w:jc w:val="center"/>
                </w:pPr>
              </w:pPrChange>
            </w:pPr>
          </w:p>
        </w:tc>
      </w:tr>
    </w:tbl>
    <w:p w14:paraId="2DAD3F6C" w14:textId="2BD9D05C" w:rsidR="00DE2334" w:rsidRPr="00C95C85" w:rsidDel="00096943" w:rsidRDefault="00DE2334">
      <w:pPr>
        <w:spacing w:line="276" w:lineRule="auto"/>
        <w:rPr>
          <w:del w:id="17357" w:author="Tran Huan" w:date="2018-11-25T22:00:00Z"/>
          <w:lang w:val="en-US"/>
        </w:rPr>
        <w:pPrChange w:id="17358" w:author="phuong vu" w:date="2018-11-23T13:48:00Z">
          <w:pPr/>
        </w:pPrChange>
      </w:pPr>
    </w:p>
    <w:p w14:paraId="5006A93C" w14:textId="382EF36E" w:rsidR="00070C2F" w:rsidDel="00096943" w:rsidRDefault="00070C2F">
      <w:pPr>
        <w:pStyle w:val="Heading6"/>
        <w:spacing w:line="276" w:lineRule="auto"/>
        <w:rPr>
          <w:ins w:id="17359" w:author="phuong vu" w:date="2018-11-21T18:55:00Z"/>
          <w:del w:id="17360" w:author="Tran Huan" w:date="2018-11-25T22:00:00Z"/>
          <w:lang w:val="en-US"/>
        </w:rPr>
        <w:pPrChange w:id="17361" w:author="phuong vu" w:date="2018-11-23T13:48:00Z">
          <w:pPr>
            <w:pStyle w:val="Heading6"/>
          </w:pPr>
        </w:pPrChange>
      </w:pPr>
      <w:del w:id="17362" w:author="Tran Huan" w:date="2018-11-25T22:00:00Z">
        <w:r w:rsidDel="00096943">
          <w:rPr>
            <w:lang w:val="en-US"/>
          </w:rPr>
          <w:delText>Cách xử lí</w:delText>
        </w:r>
      </w:del>
    </w:p>
    <w:p w14:paraId="0B918616" w14:textId="597AF3CC" w:rsidR="00DD0637" w:rsidDel="00096943" w:rsidRDefault="00D25C6A">
      <w:pPr>
        <w:pStyle w:val="Heading4"/>
        <w:spacing w:line="276" w:lineRule="auto"/>
        <w:rPr>
          <w:ins w:id="17363" w:author="phuong vu" w:date="2018-11-21T18:57:00Z"/>
          <w:del w:id="17364" w:author="Tran Huan" w:date="2018-11-25T22:00:00Z"/>
          <w:lang w:val="en-US"/>
        </w:rPr>
        <w:pPrChange w:id="17365" w:author="phuong vu" w:date="2018-11-23T13:48:00Z">
          <w:pPr>
            <w:pStyle w:val="Heading4"/>
          </w:pPr>
        </w:pPrChange>
      </w:pPr>
      <w:bookmarkStart w:id="17366" w:name="_Toc530662898"/>
      <w:ins w:id="17367" w:author="phuong vu" w:date="2018-11-21T18:55:00Z">
        <w:del w:id="17368" w:author="Tran Huan" w:date="2018-11-25T22:00:00Z">
          <w:r w:rsidDel="00096943">
            <w:rPr>
              <w:lang w:val="en-US"/>
            </w:rPr>
            <w:delText>Quản lí phân công xử lí đơn hàng</w:delText>
          </w:r>
        </w:del>
      </w:ins>
      <w:bookmarkEnd w:id="17366"/>
    </w:p>
    <w:p w14:paraId="0FA17F49" w14:textId="77377FC1" w:rsidR="00D25C6A" w:rsidDel="00096943" w:rsidRDefault="00D25C6A">
      <w:pPr>
        <w:pStyle w:val="Heading5"/>
        <w:spacing w:line="276" w:lineRule="auto"/>
        <w:rPr>
          <w:ins w:id="17369" w:author="phuong vu" w:date="2018-11-21T19:29:00Z"/>
          <w:del w:id="17370" w:author="Tran Huan" w:date="2018-11-25T22:00:00Z"/>
          <w:lang w:val="en-US"/>
        </w:rPr>
        <w:pPrChange w:id="17371" w:author="phuong vu" w:date="2018-11-23T13:48:00Z">
          <w:pPr>
            <w:pStyle w:val="Heading5"/>
          </w:pPr>
        </w:pPrChange>
      </w:pPr>
      <w:ins w:id="17372" w:author="phuong vu" w:date="2018-11-21T18:57:00Z">
        <w:del w:id="17373" w:author="Tran Huan" w:date="2018-11-25T22:00:00Z">
          <w:r w:rsidDel="00096943">
            <w:rPr>
              <w:lang w:val="en-US"/>
            </w:rPr>
            <w:delText>Mục đích</w:delText>
          </w:r>
        </w:del>
      </w:ins>
    </w:p>
    <w:p w14:paraId="59CB6056" w14:textId="2AA8AF6D" w:rsidR="00206AEA" w:rsidRPr="00933422" w:rsidDel="00096943" w:rsidRDefault="003E7F93">
      <w:pPr>
        <w:spacing w:line="276" w:lineRule="auto"/>
        <w:ind w:firstLine="720"/>
        <w:rPr>
          <w:ins w:id="17374" w:author="phuong vu" w:date="2018-11-21T18:57:00Z"/>
          <w:del w:id="17375" w:author="Tran Huan" w:date="2018-11-25T22:00:00Z"/>
          <w:lang w:val="en-US"/>
        </w:rPr>
        <w:pPrChange w:id="17376" w:author="phuong vu" w:date="2018-11-23T13:48:00Z">
          <w:pPr>
            <w:pStyle w:val="Heading5"/>
          </w:pPr>
        </w:pPrChange>
      </w:pPr>
      <w:ins w:id="17377" w:author="phuong vu" w:date="2018-11-21T23:33:00Z">
        <w:del w:id="17378" w:author="Tran Huan" w:date="2018-11-25T22:00:00Z">
          <w:r w:rsidDel="00096943">
            <w:rPr>
              <w:lang w:val="en-US"/>
            </w:rPr>
            <w:delText xml:space="preserve">Số lượng đơn hàng nhận vào với thời gian trả đồ khác nhau, do đó cần có quản </w:delText>
          </w:r>
        </w:del>
      </w:ins>
      <w:ins w:id="17379" w:author="phuong vu" w:date="2018-11-21T23:34:00Z">
        <w:del w:id="17380" w:author="Tran Huan" w:date="2018-11-25T22:00:00Z">
          <w:r w:rsidDel="00096943">
            <w:rPr>
              <w:lang w:val="en-US"/>
            </w:rPr>
            <w:delText>lí phân công xử lí đơn hàng để mọi đơn hàng đều được xử lí đúng hạn. Cũng như, nhân viên kịp</w:delText>
          </w:r>
        </w:del>
      </w:ins>
      <w:ins w:id="17381" w:author="phuong vu" w:date="2018-11-21T23:35:00Z">
        <w:del w:id="17382" w:author="Tran Huan" w:date="2018-11-25T22:00:00Z">
          <w:r w:rsidDel="00096943">
            <w:rPr>
              <w:lang w:val="en-US"/>
            </w:rPr>
            <w:delText xml:space="preserve"> thời can thiệp để thay đổi phân công nếu không hợp lí.</w:delText>
          </w:r>
        </w:del>
      </w:ins>
    </w:p>
    <w:p w14:paraId="54A632A6" w14:textId="4FE6BC60" w:rsidR="00D25C6A" w:rsidDel="00096943" w:rsidRDefault="00D25C6A">
      <w:pPr>
        <w:pStyle w:val="Heading5"/>
        <w:spacing w:line="276" w:lineRule="auto"/>
        <w:rPr>
          <w:ins w:id="17383" w:author="phuong vu" w:date="2018-11-21T19:28:00Z"/>
          <w:del w:id="17384" w:author="Tran Huan" w:date="2018-11-25T22:00:00Z"/>
          <w:lang w:val="en-US"/>
        </w:rPr>
        <w:pPrChange w:id="17385" w:author="phuong vu" w:date="2018-11-23T13:48:00Z">
          <w:pPr>
            <w:pStyle w:val="Heading5"/>
          </w:pPr>
        </w:pPrChange>
      </w:pPr>
      <w:ins w:id="17386" w:author="phuong vu" w:date="2018-11-21T18:57:00Z">
        <w:del w:id="17387" w:author="Tran Huan" w:date="2018-11-25T22:00:00Z">
          <w:r w:rsidDel="00096943">
            <w:rPr>
              <w:lang w:val="en-US"/>
            </w:rPr>
            <w:delText>Giao diện</w:delText>
          </w:r>
        </w:del>
      </w:ins>
    </w:p>
    <w:p w14:paraId="779E464A" w14:textId="5AF5A31B" w:rsidR="0019690B" w:rsidDel="00096943" w:rsidRDefault="008C24F2">
      <w:pPr>
        <w:keepNext/>
        <w:spacing w:line="276" w:lineRule="auto"/>
        <w:jc w:val="center"/>
        <w:rPr>
          <w:ins w:id="17388" w:author="phuong vu" w:date="2018-11-21T20:00:00Z"/>
          <w:del w:id="17389" w:author="Tran Huan" w:date="2018-11-25T22:00:00Z"/>
        </w:rPr>
        <w:pPrChange w:id="17390" w:author="phuong vu" w:date="2018-11-23T13:48:00Z">
          <w:pPr>
            <w:jc w:val="center"/>
          </w:pPr>
        </w:pPrChange>
      </w:pPr>
      <w:ins w:id="17391" w:author="phuong vu" w:date="2018-11-21T19:28:00Z">
        <w:del w:id="17392" w:author="Tran Huan" w:date="2018-11-25T22:00:00Z">
          <w:r w:rsidDel="00096943">
            <w:rPr>
              <w:noProof/>
              <w:lang w:val="en-US"/>
            </w:rPr>
            <w:drawing>
              <wp:inline distT="0" distB="0" distL="0" distR="0" wp14:anchorId="39E3BA76" wp14:editId="0890E8D4">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del>
      </w:ins>
    </w:p>
    <w:p w14:paraId="37AA26A9" w14:textId="4458FEB6" w:rsidR="008C24F2" w:rsidRPr="000245EB" w:rsidDel="00096943" w:rsidRDefault="0019690B">
      <w:pPr>
        <w:pStyle w:val="Caption"/>
        <w:spacing w:line="276" w:lineRule="auto"/>
        <w:rPr>
          <w:ins w:id="17393" w:author="phuong vu" w:date="2018-11-21T20:02:00Z"/>
          <w:del w:id="17394" w:author="Tran Huan" w:date="2018-11-25T22:00:00Z"/>
          <w:rPrChange w:id="17395" w:author="Tran Huan" w:date="2018-11-25T16:08:00Z">
            <w:rPr>
              <w:ins w:id="17396" w:author="phuong vu" w:date="2018-11-21T20:02:00Z"/>
              <w:del w:id="17397" w:author="Tran Huan" w:date="2018-11-25T22:00:00Z"/>
              <w:lang w:val="en-US"/>
            </w:rPr>
          </w:rPrChange>
        </w:rPr>
        <w:pPrChange w:id="17398" w:author="phuong vu" w:date="2018-11-23T13:48:00Z">
          <w:pPr>
            <w:pStyle w:val="Caption"/>
            <w:spacing w:line="276" w:lineRule="auto"/>
          </w:pPr>
        </w:pPrChange>
      </w:pPr>
      <w:bookmarkStart w:id="17399" w:name="_Ref530595407"/>
      <w:ins w:id="17400" w:author="phuong vu" w:date="2018-11-21T20:00:00Z">
        <w:del w:id="17401" w:author="Tran Huan" w:date="2018-11-25T22:00:00Z">
          <w:r w:rsidDel="00096943">
            <w:delText xml:space="preserve">Hình </w:delText>
          </w:r>
        </w:del>
      </w:ins>
      <w:ins w:id="17402" w:author="phuong vu" w:date="2018-11-22T18:14:00Z">
        <w:del w:id="17403" w:author="Tran Huan" w:date="2018-11-25T22:00:00Z">
          <w:r w:rsidR="00627671" w:rsidDel="00096943">
            <w:rPr>
              <w:i/>
              <w:iCs w:val="0"/>
            </w:rPr>
            <w:fldChar w:fldCharType="begin"/>
          </w:r>
          <w:r w:rsidR="00627671" w:rsidDel="00096943">
            <w:delInstrText xml:space="preserve"> STYLEREF 1 \s </w:delInstrText>
          </w:r>
        </w:del>
      </w:ins>
      <w:del w:id="17404" w:author="Tran Huan" w:date="2018-11-25T22:00:00Z">
        <w:r w:rsidR="00627671" w:rsidDel="00096943">
          <w:rPr>
            <w:i/>
            <w:iCs w:val="0"/>
          </w:rPr>
          <w:fldChar w:fldCharType="separate"/>
        </w:r>
        <w:r w:rsidR="00627671" w:rsidDel="00096943">
          <w:rPr>
            <w:noProof/>
          </w:rPr>
          <w:delText>3</w:delText>
        </w:r>
      </w:del>
      <w:ins w:id="17405" w:author="phuong vu" w:date="2018-11-22T18:14:00Z">
        <w:del w:id="17406"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7407" w:author="Tran Huan" w:date="2018-11-25T22:00:00Z">
        <w:r w:rsidR="00627671" w:rsidDel="00096943">
          <w:rPr>
            <w:i/>
            <w:iCs w:val="0"/>
          </w:rPr>
          <w:fldChar w:fldCharType="separate"/>
        </w:r>
      </w:del>
      <w:ins w:id="17408" w:author="phuong vu" w:date="2018-11-22T18:14:00Z">
        <w:del w:id="17409" w:author="Tran Huan" w:date="2018-11-25T22:00:00Z">
          <w:r w:rsidR="00627671" w:rsidDel="00096943">
            <w:rPr>
              <w:noProof/>
            </w:rPr>
            <w:delText>21</w:delText>
          </w:r>
          <w:r w:rsidR="00627671" w:rsidDel="00096943">
            <w:rPr>
              <w:i/>
              <w:iCs w:val="0"/>
            </w:rPr>
            <w:fldChar w:fldCharType="end"/>
          </w:r>
        </w:del>
      </w:ins>
      <w:bookmarkEnd w:id="17399"/>
      <w:ins w:id="17410" w:author="phuong vu" w:date="2018-11-21T20:00:00Z">
        <w:del w:id="17411" w:author="Tran Huan" w:date="2018-11-25T22:00:00Z">
          <w:r w:rsidRPr="000245EB" w:rsidDel="00096943">
            <w:rPr>
              <w:iCs w:val="0"/>
              <w:rPrChange w:id="17412" w:author="Tran Huan" w:date="2018-11-25T16:08:00Z">
                <w:rPr>
                  <w:lang w:val="en-US"/>
                </w:rPr>
              </w:rPrChange>
            </w:rPr>
            <w:delText xml:space="preserve"> Tổng quan phân công xử l</w:delText>
          </w:r>
        </w:del>
      </w:ins>
      <w:ins w:id="17413" w:author="phuong vu" w:date="2018-11-21T20:27:00Z">
        <w:del w:id="17414" w:author="Tran Huan" w:date="2018-11-25T22:00:00Z">
          <w:r w:rsidR="00B3636C" w:rsidRPr="000245EB" w:rsidDel="00096943">
            <w:rPr>
              <w:iCs w:val="0"/>
              <w:rPrChange w:id="17415" w:author="Tran Huan" w:date="2018-11-25T16:08:00Z">
                <w:rPr>
                  <w:lang w:val="en-US"/>
                </w:rPr>
              </w:rPrChange>
            </w:rPr>
            <w:delText>í</w:delText>
          </w:r>
        </w:del>
      </w:ins>
      <w:ins w:id="17416" w:author="phuong vu" w:date="2018-11-21T20:00:00Z">
        <w:del w:id="17417" w:author="Tran Huan" w:date="2018-11-25T22:00:00Z">
          <w:r w:rsidRPr="000245EB" w:rsidDel="00096943">
            <w:rPr>
              <w:iCs w:val="0"/>
              <w:rPrChange w:id="17418" w:author="Tran Huan" w:date="2018-11-25T16:08:00Z">
                <w:rPr>
                  <w:lang w:val="en-US"/>
                </w:rPr>
              </w:rPrChange>
            </w:rPr>
            <w:delText xml:space="preserve"> đơn hàng</w:delText>
          </w:r>
        </w:del>
      </w:ins>
    </w:p>
    <w:p w14:paraId="0ADB98F9" w14:textId="68A48CF5" w:rsidR="00F04D17" w:rsidDel="00096943" w:rsidRDefault="00F04D17">
      <w:pPr>
        <w:keepNext/>
        <w:spacing w:line="276" w:lineRule="auto"/>
        <w:rPr>
          <w:ins w:id="17419" w:author="phuong vu" w:date="2018-11-21T20:03:00Z"/>
          <w:del w:id="17420" w:author="Tran Huan" w:date="2018-11-25T22:00:00Z"/>
        </w:rPr>
        <w:pPrChange w:id="17421" w:author="phuong vu" w:date="2018-11-23T13:48:00Z">
          <w:pPr/>
        </w:pPrChange>
      </w:pPr>
      <w:ins w:id="17422" w:author="phuong vu" w:date="2018-11-21T20:03:00Z">
        <w:del w:id="17423" w:author="Tran Huan" w:date="2018-11-25T22:00:00Z">
          <w:r w:rsidDel="00096943">
            <w:rPr>
              <w:noProof/>
              <w:lang w:val="en-US"/>
            </w:rPr>
            <w:drawing>
              <wp:inline distT="0" distB="0" distL="0" distR="0" wp14:anchorId="51D3D500" wp14:editId="3A40CD8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021965"/>
                        </a:xfrm>
                        <a:prstGeom prst="rect">
                          <a:avLst/>
                        </a:prstGeom>
                      </pic:spPr>
                    </pic:pic>
                  </a:graphicData>
                </a:graphic>
              </wp:inline>
            </w:drawing>
          </w:r>
        </w:del>
      </w:ins>
    </w:p>
    <w:p w14:paraId="3D933ECE" w14:textId="6164D106" w:rsidR="00F04D17" w:rsidRPr="000245EB" w:rsidDel="00096943" w:rsidRDefault="00F04D17">
      <w:pPr>
        <w:pStyle w:val="Caption"/>
        <w:spacing w:line="276" w:lineRule="auto"/>
        <w:rPr>
          <w:ins w:id="17424" w:author="phuong vu" w:date="2018-11-21T18:57:00Z"/>
          <w:del w:id="17425" w:author="Tran Huan" w:date="2018-11-25T22:00:00Z"/>
          <w:rPrChange w:id="17426" w:author="Tran Huan" w:date="2018-11-25T16:08:00Z">
            <w:rPr>
              <w:ins w:id="17427" w:author="phuong vu" w:date="2018-11-21T18:57:00Z"/>
              <w:del w:id="17428" w:author="Tran Huan" w:date="2018-11-25T22:00:00Z"/>
              <w:lang w:val="en-US"/>
            </w:rPr>
          </w:rPrChange>
        </w:rPr>
        <w:pPrChange w:id="17429" w:author="phuong vu" w:date="2018-11-23T13:48:00Z">
          <w:pPr>
            <w:pStyle w:val="Heading5"/>
          </w:pPr>
        </w:pPrChange>
      </w:pPr>
      <w:bookmarkStart w:id="17430" w:name="_Ref530595425"/>
      <w:ins w:id="17431" w:author="phuong vu" w:date="2018-11-21T20:03:00Z">
        <w:del w:id="17432" w:author="Tran Huan" w:date="2018-11-25T22:00:00Z">
          <w:r w:rsidDel="00096943">
            <w:delText xml:space="preserve">Hình </w:delText>
          </w:r>
        </w:del>
      </w:ins>
      <w:ins w:id="17433" w:author="phuong vu" w:date="2018-11-22T18:14:00Z">
        <w:del w:id="17434" w:author="Tran Huan" w:date="2018-11-25T22:00:00Z">
          <w:r w:rsidR="00627671" w:rsidDel="00096943">
            <w:rPr>
              <w:i/>
              <w:iCs w:val="0"/>
            </w:rPr>
            <w:fldChar w:fldCharType="begin"/>
          </w:r>
          <w:r w:rsidR="00627671" w:rsidDel="00096943">
            <w:delInstrText xml:space="preserve"> STYLEREF 1 \s </w:delInstrText>
          </w:r>
        </w:del>
      </w:ins>
      <w:del w:id="17435" w:author="Tran Huan" w:date="2018-11-25T22:00:00Z">
        <w:r w:rsidR="00627671" w:rsidDel="00096943">
          <w:rPr>
            <w:i/>
            <w:iCs w:val="0"/>
          </w:rPr>
          <w:fldChar w:fldCharType="separate"/>
        </w:r>
        <w:r w:rsidR="00627671" w:rsidDel="00096943">
          <w:rPr>
            <w:noProof/>
          </w:rPr>
          <w:delText>3</w:delText>
        </w:r>
      </w:del>
      <w:ins w:id="17436" w:author="phuong vu" w:date="2018-11-22T18:14:00Z">
        <w:del w:id="17437"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17438" w:author="Tran Huan" w:date="2018-11-25T22:00:00Z">
        <w:r w:rsidR="00627671" w:rsidDel="00096943">
          <w:rPr>
            <w:i/>
            <w:iCs w:val="0"/>
          </w:rPr>
          <w:fldChar w:fldCharType="separate"/>
        </w:r>
      </w:del>
      <w:ins w:id="17439" w:author="phuong vu" w:date="2018-11-22T18:14:00Z">
        <w:del w:id="17440" w:author="Tran Huan" w:date="2018-11-25T22:00:00Z">
          <w:r w:rsidR="00627671" w:rsidDel="00096943">
            <w:rPr>
              <w:noProof/>
            </w:rPr>
            <w:delText>22</w:delText>
          </w:r>
          <w:r w:rsidR="00627671" w:rsidDel="00096943">
            <w:rPr>
              <w:i/>
              <w:iCs w:val="0"/>
            </w:rPr>
            <w:fldChar w:fldCharType="end"/>
          </w:r>
        </w:del>
      </w:ins>
      <w:bookmarkEnd w:id="17430"/>
      <w:ins w:id="17441" w:author="phuong vu" w:date="2018-11-21T20:03:00Z">
        <w:del w:id="17442" w:author="Tran Huan" w:date="2018-11-25T22:00:00Z">
          <w:r w:rsidRPr="000245EB" w:rsidDel="00096943">
            <w:rPr>
              <w:rPrChange w:id="17443" w:author="Tran Huan" w:date="2018-11-25T16:08:00Z">
                <w:rPr>
                  <w:b w:val="0"/>
                  <w:lang w:val="en-US"/>
                </w:rPr>
              </w:rPrChange>
            </w:rPr>
            <w:delText xml:space="preserve"> Giao</w:delText>
          </w:r>
        </w:del>
      </w:ins>
      <w:ins w:id="17444" w:author="phuong vu" w:date="2018-11-21T20:04:00Z">
        <w:del w:id="17445" w:author="Tran Huan" w:date="2018-11-25T22:00:00Z">
          <w:r w:rsidRPr="000245EB" w:rsidDel="00096943">
            <w:rPr>
              <w:rPrChange w:id="17446" w:author="Tran Huan" w:date="2018-11-25T16:08:00Z">
                <w:rPr>
                  <w:b w:val="0"/>
                  <w:lang w:val="en-US"/>
                </w:rPr>
              </w:rPrChange>
            </w:rPr>
            <w:delText xml:space="preserve"> diện</w:delText>
          </w:r>
        </w:del>
      </w:ins>
      <w:ins w:id="17447" w:author="phuong vu" w:date="2018-11-21T20:03:00Z">
        <w:del w:id="17448" w:author="Tran Huan" w:date="2018-11-25T22:00:00Z">
          <w:r w:rsidRPr="000245EB" w:rsidDel="00096943">
            <w:rPr>
              <w:rPrChange w:id="17449" w:author="Tran Huan" w:date="2018-11-25T16:08:00Z">
                <w:rPr>
                  <w:b w:val="0"/>
                  <w:lang w:val="en-US"/>
                </w:rPr>
              </w:rPrChange>
            </w:rPr>
            <w:delText xml:space="preserve"> phân công đơn hàng vào máy giặt</w:delText>
          </w:r>
        </w:del>
      </w:ins>
    </w:p>
    <w:p w14:paraId="0AD90CD0" w14:textId="0914E34D" w:rsidR="00D25C6A" w:rsidDel="00096943" w:rsidRDefault="00D25C6A">
      <w:pPr>
        <w:pStyle w:val="Heading5"/>
        <w:spacing w:line="276" w:lineRule="auto"/>
        <w:rPr>
          <w:ins w:id="17450" w:author="phuong vu" w:date="2018-11-21T20:09:00Z"/>
          <w:del w:id="17451" w:author="Tran Huan" w:date="2018-11-25T22:00:00Z"/>
          <w:lang w:val="en-US"/>
        </w:rPr>
        <w:pPrChange w:id="17452" w:author="phuong vu" w:date="2018-11-23T13:48:00Z">
          <w:pPr>
            <w:pStyle w:val="Heading5"/>
          </w:pPr>
        </w:pPrChange>
      </w:pPr>
      <w:ins w:id="17453" w:author="phuong vu" w:date="2018-11-21T18:58:00Z">
        <w:del w:id="17454" w:author="Tran Huan" w:date="2018-11-25T22:00:00Z">
          <w:r w:rsidDel="00096943">
            <w:rPr>
              <w:lang w:val="en-US"/>
            </w:rPr>
            <w:delText>Các thành phần giao diện</w:delText>
          </w:r>
        </w:del>
      </w:ins>
    </w:p>
    <w:tbl>
      <w:tblPr>
        <w:tblStyle w:val="TableGrid"/>
        <w:tblW w:w="0" w:type="auto"/>
        <w:tblLook w:val="04A0" w:firstRow="1" w:lastRow="0" w:firstColumn="1" w:lastColumn="0" w:noHBand="0" w:noVBand="1"/>
      </w:tblPr>
      <w:tblGrid>
        <w:gridCol w:w="805"/>
        <w:gridCol w:w="1980"/>
        <w:gridCol w:w="2970"/>
        <w:gridCol w:w="1266"/>
        <w:gridCol w:w="1756"/>
        <w:tblGridChange w:id="17455">
          <w:tblGrid>
            <w:gridCol w:w="805"/>
            <w:gridCol w:w="1980"/>
            <w:gridCol w:w="2970"/>
            <w:gridCol w:w="1266"/>
            <w:gridCol w:w="1756"/>
          </w:tblGrid>
        </w:tblGridChange>
      </w:tblGrid>
      <w:tr w:rsidR="00692A1B" w:rsidDel="00096943" w14:paraId="148EAE4E" w14:textId="6145AAB1" w:rsidTr="00D41CA7">
        <w:trPr>
          <w:ins w:id="17456" w:author="phuong vu" w:date="2018-11-21T20:09:00Z"/>
          <w:del w:id="17457" w:author="Tran Huan" w:date="2018-11-25T22:00:00Z"/>
        </w:trPr>
        <w:tc>
          <w:tcPr>
            <w:tcW w:w="805" w:type="dxa"/>
            <w:vAlign w:val="center"/>
          </w:tcPr>
          <w:p w14:paraId="730FD9F1" w14:textId="0160BB59" w:rsidR="00692A1B" w:rsidRPr="007F1EF1" w:rsidDel="00096943" w:rsidRDefault="00692A1B">
            <w:pPr>
              <w:spacing w:line="276" w:lineRule="auto"/>
              <w:jc w:val="center"/>
              <w:rPr>
                <w:ins w:id="17458" w:author="phuong vu" w:date="2018-11-21T20:09:00Z"/>
                <w:del w:id="17459" w:author="Tran Huan" w:date="2018-11-25T22:00:00Z"/>
                <w:b/>
                <w:lang w:val="en-US"/>
              </w:rPr>
              <w:pPrChange w:id="17460" w:author="phuong vu" w:date="2018-11-23T13:48:00Z">
                <w:pPr>
                  <w:spacing w:line="360" w:lineRule="auto"/>
                  <w:jc w:val="center"/>
                </w:pPr>
              </w:pPrChange>
            </w:pPr>
            <w:ins w:id="17461" w:author="phuong vu" w:date="2018-11-21T20:09:00Z">
              <w:del w:id="17462" w:author="Tran Huan" w:date="2018-11-25T22:00:00Z">
                <w:r w:rsidRPr="007F1EF1" w:rsidDel="00096943">
                  <w:rPr>
                    <w:b/>
                    <w:lang w:val="en-US"/>
                  </w:rPr>
                  <w:delText>STT</w:delText>
                </w:r>
              </w:del>
            </w:ins>
          </w:p>
        </w:tc>
        <w:tc>
          <w:tcPr>
            <w:tcW w:w="1980" w:type="dxa"/>
            <w:vAlign w:val="center"/>
          </w:tcPr>
          <w:p w14:paraId="4228F1B4" w14:textId="701302F5" w:rsidR="00692A1B" w:rsidRPr="007F1EF1" w:rsidDel="00096943" w:rsidRDefault="00692A1B">
            <w:pPr>
              <w:spacing w:line="276" w:lineRule="auto"/>
              <w:jc w:val="center"/>
              <w:rPr>
                <w:ins w:id="17463" w:author="phuong vu" w:date="2018-11-21T20:09:00Z"/>
                <w:del w:id="17464" w:author="Tran Huan" w:date="2018-11-25T22:00:00Z"/>
                <w:b/>
                <w:lang w:val="en-US"/>
              </w:rPr>
              <w:pPrChange w:id="17465" w:author="phuong vu" w:date="2018-11-23T13:48:00Z">
                <w:pPr>
                  <w:spacing w:line="360" w:lineRule="auto"/>
                  <w:jc w:val="center"/>
                </w:pPr>
              </w:pPrChange>
            </w:pPr>
            <w:ins w:id="17466" w:author="phuong vu" w:date="2018-11-21T20:09:00Z">
              <w:del w:id="17467" w:author="Tran Huan" w:date="2018-11-25T22:00:00Z">
                <w:r w:rsidRPr="007F1EF1" w:rsidDel="00096943">
                  <w:rPr>
                    <w:b/>
                    <w:lang w:val="en-US"/>
                  </w:rPr>
                  <w:delText>Loại điều khiển</w:delText>
                </w:r>
              </w:del>
            </w:ins>
          </w:p>
        </w:tc>
        <w:tc>
          <w:tcPr>
            <w:tcW w:w="2970" w:type="dxa"/>
            <w:vAlign w:val="center"/>
          </w:tcPr>
          <w:p w14:paraId="37CD69AC" w14:textId="34D04759" w:rsidR="00692A1B" w:rsidRPr="007F1EF1" w:rsidDel="00096943" w:rsidRDefault="00692A1B">
            <w:pPr>
              <w:spacing w:line="276" w:lineRule="auto"/>
              <w:jc w:val="center"/>
              <w:rPr>
                <w:ins w:id="17468" w:author="phuong vu" w:date="2018-11-21T20:09:00Z"/>
                <w:del w:id="17469" w:author="Tran Huan" w:date="2018-11-25T22:00:00Z"/>
                <w:b/>
                <w:lang w:val="en-US"/>
              </w:rPr>
              <w:pPrChange w:id="17470" w:author="phuong vu" w:date="2018-11-23T13:48:00Z">
                <w:pPr>
                  <w:spacing w:line="360" w:lineRule="auto"/>
                  <w:jc w:val="center"/>
                </w:pPr>
              </w:pPrChange>
            </w:pPr>
            <w:ins w:id="17471" w:author="phuong vu" w:date="2018-11-21T20:09:00Z">
              <w:del w:id="17472" w:author="Tran Huan" w:date="2018-11-25T22:00:00Z">
                <w:r w:rsidRPr="007F1EF1" w:rsidDel="00096943">
                  <w:rPr>
                    <w:b/>
                    <w:lang w:val="en-US"/>
                  </w:rPr>
                  <w:delText>Nội dung thực hiện</w:delText>
                </w:r>
              </w:del>
            </w:ins>
          </w:p>
        </w:tc>
        <w:tc>
          <w:tcPr>
            <w:tcW w:w="1266" w:type="dxa"/>
            <w:vAlign w:val="center"/>
          </w:tcPr>
          <w:p w14:paraId="5E5BB8CF" w14:textId="67ACC695" w:rsidR="00692A1B" w:rsidRPr="007F1EF1" w:rsidDel="00096943" w:rsidRDefault="00692A1B">
            <w:pPr>
              <w:spacing w:line="276" w:lineRule="auto"/>
              <w:jc w:val="center"/>
              <w:rPr>
                <w:ins w:id="17473" w:author="phuong vu" w:date="2018-11-21T20:09:00Z"/>
                <w:del w:id="17474" w:author="Tran Huan" w:date="2018-11-25T22:00:00Z"/>
                <w:b/>
                <w:lang w:val="en-US"/>
              </w:rPr>
              <w:pPrChange w:id="17475" w:author="phuong vu" w:date="2018-11-23T13:48:00Z">
                <w:pPr>
                  <w:spacing w:line="360" w:lineRule="auto"/>
                  <w:jc w:val="center"/>
                </w:pPr>
              </w:pPrChange>
            </w:pPr>
            <w:ins w:id="17476" w:author="phuong vu" w:date="2018-11-21T20:09:00Z">
              <w:del w:id="17477" w:author="Tran Huan" w:date="2018-11-25T22:00:00Z">
                <w:r w:rsidRPr="007F1EF1" w:rsidDel="00096943">
                  <w:rPr>
                    <w:b/>
                    <w:lang w:val="en-US"/>
                  </w:rPr>
                  <w:delText>Giá trị mặc định</w:delText>
                </w:r>
              </w:del>
            </w:ins>
          </w:p>
        </w:tc>
        <w:tc>
          <w:tcPr>
            <w:tcW w:w="1756" w:type="dxa"/>
            <w:vAlign w:val="center"/>
          </w:tcPr>
          <w:p w14:paraId="7FCDC86B" w14:textId="6A4B2E8C" w:rsidR="00692A1B" w:rsidRPr="007F1EF1" w:rsidDel="00096943" w:rsidRDefault="00692A1B">
            <w:pPr>
              <w:spacing w:line="276" w:lineRule="auto"/>
              <w:jc w:val="center"/>
              <w:rPr>
                <w:ins w:id="17478" w:author="phuong vu" w:date="2018-11-21T20:09:00Z"/>
                <w:del w:id="17479" w:author="Tran Huan" w:date="2018-11-25T22:00:00Z"/>
                <w:b/>
                <w:lang w:val="en-US"/>
              </w:rPr>
              <w:pPrChange w:id="17480" w:author="phuong vu" w:date="2018-11-23T13:48:00Z">
                <w:pPr>
                  <w:spacing w:line="360" w:lineRule="auto"/>
                  <w:jc w:val="center"/>
                </w:pPr>
              </w:pPrChange>
            </w:pPr>
            <w:ins w:id="17481" w:author="phuong vu" w:date="2018-11-21T20:09:00Z">
              <w:del w:id="17482" w:author="Tran Huan" w:date="2018-11-25T22:00:00Z">
                <w:r w:rsidRPr="007F1EF1" w:rsidDel="00096943">
                  <w:rPr>
                    <w:b/>
                    <w:lang w:val="en-US"/>
                  </w:rPr>
                  <w:delText>Lưu ý</w:delText>
                </w:r>
              </w:del>
            </w:ins>
          </w:p>
        </w:tc>
      </w:tr>
      <w:tr w:rsidR="00546E94" w:rsidDel="00096943" w14:paraId="074D8334" w14:textId="7DEB4D07" w:rsidTr="00D41CA7">
        <w:trPr>
          <w:ins w:id="17483" w:author="phuong vu" w:date="2018-11-21T20:09:00Z"/>
          <w:del w:id="17484" w:author="Tran Huan" w:date="2018-11-25T22:00:00Z"/>
        </w:trPr>
        <w:tc>
          <w:tcPr>
            <w:tcW w:w="8777" w:type="dxa"/>
            <w:gridSpan w:val="5"/>
          </w:tcPr>
          <w:p w14:paraId="73E3DACB" w14:textId="708A1F9A" w:rsidR="00546E94" w:rsidRPr="000245EB" w:rsidDel="00096943" w:rsidRDefault="00546E94">
            <w:pPr>
              <w:pStyle w:val="Caption"/>
              <w:tabs>
                <w:tab w:val="left" w:pos="4545"/>
              </w:tabs>
              <w:spacing w:line="276" w:lineRule="auto"/>
              <w:jc w:val="left"/>
              <w:rPr>
                <w:ins w:id="17485" w:author="phuong vu" w:date="2018-11-21T20:09:00Z"/>
                <w:del w:id="17486" w:author="Tran Huan" w:date="2018-11-25T22:00:00Z"/>
                <w:rPrChange w:id="17487" w:author="Tran Huan" w:date="2018-11-25T16:08:00Z">
                  <w:rPr>
                    <w:ins w:id="17488" w:author="phuong vu" w:date="2018-11-21T20:09:00Z"/>
                    <w:del w:id="17489" w:author="Tran Huan" w:date="2018-11-25T22:00:00Z"/>
                    <w:lang w:val="en-US"/>
                  </w:rPr>
                </w:rPrChange>
              </w:rPr>
              <w:pPrChange w:id="17490" w:author="phuong vu" w:date="2018-11-23T13:48:00Z">
                <w:pPr>
                  <w:spacing w:line="360" w:lineRule="auto"/>
                </w:pPr>
              </w:pPrChange>
            </w:pPr>
            <w:ins w:id="17491" w:author="phuong vu" w:date="2018-11-21T20:11:00Z">
              <w:del w:id="17492" w:author="Tran Huan" w:date="2018-11-25T22:00:00Z">
                <w:r w:rsidRPr="000245EB" w:rsidDel="00096943">
                  <w:rPr>
                    <w:rPrChange w:id="17493" w:author="Tran Huan" w:date="2018-11-25T16:08:00Z">
                      <w:rPr>
                        <w:lang w:val="en-US"/>
                      </w:rPr>
                    </w:rPrChange>
                  </w:rPr>
                  <w:delText>Tổng quan phân công xử l</w:delText>
                </w:r>
              </w:del>
            </w:ins>
            <w:ins w:id="17494" w:author="phuong vu" w:date="2018-11-21T20:26:00Z">
              <w:del w:id="17495" w:author="Tran Huan" w:date="2018-11-25T22:00:00Z">
                <w:r w:rsidR="00B3636C" w:rsidRPr="000245EB" w:rsidDel="00096943">
                  <w:rPr>
                    <w:rPrChange w:id="17496" w:author="Tran Huan" w:date="2018-11-25T16:08:00Z">
                      <w:rPr>
                        <w:lang w:val="en-US"/>
                      </w:rPr>
                    </w:rPrChange>
                  </w:rPr>
                  <w:delText>í</w:delText>
                </w:r>
              </w:del>
            </w:ins>
            <w:ins w:id="17497" w:author="phuong vu" w:date="2018-11-21T20:11:00Z">
              <w:del w:id="17498" w:author="Tran Huan" w:date="2018-11-25T22:00:00Z">
                <w:r w:rsidRPr="000245EB" w:rsidDel="00096943">
                  <w:rPr>
                    <w:rPrChange w:id="17499" w:author="Tran Huan" w:date="2018-11-25T16:08:00Z">
                      <w:rPr>
                        <w:lang w:val="en-US"/>
                      </w:rPr>
                    </w:rPrChange>
                  </w:rPr>
                  <w:delText xml:space="preserve"> đơn hàng</w:delText>
                </w:r>
              </w:del>
            </w:ins>
            <w:ins w:id="17500" w:author="phuong vu" w:date="2018-11-21T20:27:00Z">
              <w:del w:id="17501" w:author="Tran Huan" w:date="2018-11-25T22:00:00Z">
                <w:r w:rsidR="00B3636C" w:rsidRPr="000245EB" w:rsidDel="00096943">
                  <w:rPr>
                    <w:rPrChange w:id="17502" w:author="Tran Huan" w:date="2018-11-25T16:08:00Z">
                      <w:rPr>
                        <w:lang w:val="en-US"/>
                      </w:rPr>
                    </w:rPrChange>
                  </w:rPr>
                  <w:delText xml:space="preserve"> (</w:delText>
                </w:r>
                <w:r w:rsidR="00B3636C" w:rsidDel="00096943">
                  <w:rPr>
                    <w:iCs w:val="0"/>
                    <w:lang w:val="en-US"/>
                  </w:rPr>
                  <w:fldChar w:fldCharType="begin"/>
                </w:r>
                <w:r w:rsidR="00B3636C" w:rsidRPr="000245EB" w:rsidDel="00096943">
                  <w:rPr>
                    <w:rPrChange w:id="17503" w:author="Tran Huan" w:date="2018-11-25T16:08:00Z">
                      <w:rPr>
                        <w:lang w:val="en-US"/>
                      </w:rPr>
                    </w:rPrChange>
                  </w:rPr>
                  <w:delInstrText xml:space="preserve"> REF _Ref530595407 \h </w:delInstrText>
                </w:r>
              </w:del>
            </w:ins>
            <w:del w:id="17504" w:author="Tran Huan" w:date="2018-11-25T22:00:00Z">
              <w:r w:rsidR="00E6227B" w:rsidRPr="000245EB" w:rsidDel="00096943">
                <w:rPr>
                  <w:rPrChange w:id="17505" w:author="Tran Huan" w:date="2018-11-25T16:08:00Z">
                    <w:rPr>
                      <w:lang w:val="en-US"/>
                    </w:rPr>
                  </w:rPrChange>
                </w:rPr>
                <w:delInstrText xml:space="preserve"> \* MERGEFORMAT </w:delInstrText>
              </w:r>
              <w:r w:rsidR="00B3636C" w:rsidDel="00096943">
                <w:rPr>
                  <w:iCs w:val="0"/>
                  <w:lang w:val="en-US"/>
                </w:rPr>
              </w:r>
              <w:r w:rsidR="00B3636C" w:rsidDel="00096943">
                <w:rPr>
                  <w:iCs w:val="0"/>
                  <w:lang w:val="en-US"/>
                </w:rPr>
                <w:fldChar w:fldCharType="separate"/>
              </w:r>
            </w:del>
            <w:ins w:id="17506" w:author="phuong vu" w:date="2018-11-21T20:27:00Z">
              <w:del w:id="17507" w:author="Tran Huan" w:date="2018-11-25T22:00:00Z">
                <w:r w:rsidR="00B3636C" w:rsidDel="00096943">
                  <w:delText xml:space="preserve">Hình </w:delText>
                </w:r>
                <w:r w:rsidR="00B3636C" w:rsidDel="00096943">
                  <w:rPr>
                    <w:noProof/>
                  </w:rPr>
                  <w:delText>3</w:delText>
                </w:r>
                <w:r w:rsidR="00B3636C" w:rsidDel="00096943">
                  <w:delText>.</w:delText>
                </w:r>
                <w:r w:rsidR="00B3636C" w:rsidDel="00096943">
                  <w:rPr>
                    <w:noProof/>
                  </w:rPr>
                  <w:delText>19</w:delText>
                </w:r>
                <w:r w:rsidR="00B3636C" w:rsidDel="00096943">
                  <w:rPr>
                    <w:iCs w:val="0"/>
                    <w:lang w:val="en-US"/>
                  </w:rPr>
                  <w:fldChar w:fldCharType="end"/>
                </w:r>
                <w:r w:rsidR="00B3636C" w:rsidRPr="000245EB" w:rsidDel="00096943">
                  <w:rPr>
                    <w:rPrChange w:id="17508" w:author="Tran Huan" w:date="2018-11-25T16:08:00Z">
                      <w:rPr>
                        <w:lang w:val="en-US"/>
                      </w:rPr>
                    </w:rPrChange>
                  </w:rPr>
                  <w:delText>)</w:delText>
                </w:r>
              </w:del>
            </w:ins>
          </w:p>
        </w:tc>
      </w:tr>
      <w:tr w:rsidR="00692A1B" w:rsidDel="00096943" w14:paraId="12D873A7" w14:textId="1A15CEC3" w:rsidTr="00D41CA7">
        <w:trPr>
          <w:ins w:id="17509" w:author="phuong vu" w:date="2018-11-21T20:09:00Z"/>
          <w:del w:id="17510" w:author="Tran Huan" w:date="2018-11-25T22:00:00Z"/>
        </w:trPr>
        <w:tc>
          <w:tcPr>
            <w:tcW w:w="805" w:type="dxa"/>
          </w:tcPr>
          <w:p w14:paraId="43AF1345" w14:textId="0F2B308C" w:rsidR="00692A1B" w:rsidDel="00096943" w:rsidRDefault="00546E94">
            <w:pPr>
              <w:spacing w:line="276" w:lineRule="auto"/>
              <w:jc w:val="center"/>
              <w:rPr>
                <w:ins w:id="17511" w:author="phuong vu" w:date="2018-11-21T20:09:00Z"/>
                <w:del w:id="17512" w:author="Tran Huan" w:date="2018-11-25T22:00:00Z"/>
                <w:lang w:val="en-US"/>
              </w:rPr>
              <w:pPrChange w:id="17513" w:author="phuong vu" w:date="2018-11-23T13:48:00Z">
                <w:pPr>
                  <w:spacing w:line="360" w:lineRule="auto"/>
                  <w:jc w:val="center"/>
                </w:pPr>
              </w:pPrChange>
            </w:pPr>
            <w:ins w:id="17514" w:author="phuong vu" w:date="2018-11-21T20:13:00Z">
              <w:del w:id="17515" w:author="Tran Huan" w:date="2018-11-25T22:00:00Z">
                <w:r w:rsidDel="00096943">
                  <w:rPr>
                    <w:lang w:val="en-US"/>
                  </w:rPr>
                  <w:delText>1</w:delText>
                </w:r>
              </w:del>
            </w:ins>
          </w:p>
        </w:tc>
        <w:tc>
          <w:tcPr>
            <w:tcW w:w="1980" w:type="dxa"/>
          </w:tcPr>
          <w:p w14:paraId="2E830C71" w14:textId="14BB95CD" w:rsidR="00692A1B" w:rsidDel="00096943" w:rsidRDefault="00546E94">
            <w:pPr>
              <w:spacing w:line="276" w:lineRule="auto"/>
              <w:rPr>
                <w:ins w:id="17516" w:author="phuong vu" w:date="2018-11-21T20:09:00Z"/>
                <w:del w:id="17517" w:author="Tran Huan" w:date="2018-11-25T22:00:00Z"/>
                <w:lang w:val="en-US"/>
              </w:rPr>
              <w:pPrChange w:id="17518" w:author="phuong vu" w:date="2018-11-23T13:48:00Z">
                <w:pPr>
                  <w:spacing w:line="360" w:lineRule="auto"/>
                </w:pPr>
              </w:pPrChange>
            </w:pPr>
            <w:ins w:id="17519" w:author="phuong vu" w:date="2018-11-21T20:13:00Z">
              <w:del w:id="17520" w:author="Tran Huan" w:date="2018-11-25T22:00:00Z">
                <w:r w:rsidDel="00096943">
                  <w:rPr>
                    <w:lang w:val="en-US"/>
                  </w:rPr>
                  <w:delText>table</w:delText>
                </w:r>
              </w:del>
            </w:ins>
          </w:p>
        </w:tc>
        <w:tc>
          <w:tcPr>
            <w:tcW w:w="2970" w:type="dxa"/>
          </w:tcPr>
          <w:p w14:paraId="748124BD" w14:textId="6294DFDB" w:rsidR="00692A1B" w:rsidDel="00096943" w:rsidRDefault="00546E94">
            <w:pPr>
              <w:spacing w:line="276" w:lineRule="auto"/>
              <w:rPr>
                <w:ins w:id="17521" w:author="phuong vu" w:date="2018-11-21T20:09:00Z"/>
                <w:del w:id="17522" w:author="Tran Huan" w:date="2018-11-25T22:00:00Z"/>
                <w:lang w:val="en-US"/>
              </w:rPr>
              <w:pPrChange w:id="17523" w:author="phuong vu" w:date="2018-11-23T13:48:00Z">
                <w:pPr>
                  <w:spacing w:line="360" w:lineRule="auto"/>
                </w:pPr>
              </w:pPrChange>
            </w:pPr>
            <w:ins w:id="17524" w:author="phuong vu" w:date="2018-11-21T20:13:00Z">
              <w:del w:id="17525" w:author="Tran Huan" w:date="2018-11-25T22:00:00Z">
                <w:r w:rsidDel="00096943">
                  <w:rPr>
                    <w:lang w:val="en-US"/>
                  </w:rPr>
                  <w:delText xml:space="preserve">Danh sách các đơn hàng </w:delText>
                </w:r>
              </w:del>
            </w:ins>
            <w:ins w:id="17526" w:author="phuong vu" w:date="2018-11-21T20:14:00Z">
              <w:del w:id="17527" w:author="Tran Huan" w:date="2018-11-25T22:00:00Z">
                <w:r w:rsidDel="00096943">
                  <w:rPr>
                    <w:lang w:val="en-US"/>
                  </w:rPr>
                  <w:delText>đang chờ xử lí</w:delText>
                </w:r>
              </w:del>
            </w:ins>
          </w:p>
        </w:tc>
        <w:tc>
          <w:tcPr>
            <w:tcW w:w="1266" w:type="dxa"/>
          </w:tcPr>
          <w:p w14:paraId="196B50C3" w14:textId="045CB405" w:rsidR="00692A1B" w:rsidDel="00096943" w:rsidRDefault="00692A1B">
            <w:pPr>
              <w:spacing w:line="276" w:lineRule="auto"/>
              <w:rPr>
                <w:ins w:id="17528" w:author="phuong vu" w:date="2018-11-21T20:09:00Z"/>
                <w:del w:id="17529" w:author="Tran Huan" w:date="2018-11-25T22:00:00Z"/>
                <w:lang w:val="en-US"/>
              </w:rPr>
              <w:pPrChange w:id="17530" w:author="phuong vu" w:date="2018-11-23T13:48:00Z">
                <w:pPr>
                  <w:spacing w:line="360" w:lineRule="auto"/>
                </w:pPr>
              </w:pPrChange>
            </w:pPr>
          </w:p>
        </w:tc>
        <w:tc>
          <w:tcPr>
            <w:tcW w:w="1756" w:type="dxa"/>
          </w:tcPr>
          <w:p w14:paraId="4506041C" w14:textId="7372E706" w:rsidR="00692A1B" w:rsidDel="00096943" w:rsidRDefault="00692A1B">
            <w:pPr>
              <w:spacing w:line="276" w:lineRule="auto"/>
              <w:rPr>
                <w:ins w:id="17531" w:author="phuong vu" w:date="2018-11-21T20:09:00Z"/>
                <w:del w:id="17532" w:author="Tran Huan" w:date="2018-11-25T22:00:00Z"/>
                <w:lang w:val="en-US"/>
              </w:rPr>
              <w:pPrChange w:id="17533" w:author="phuong vu" w:date="2018-11-23T13:48:00Z">
                <w:pPr>
                  <w:spacing w:line="360" w:lineRule="auto"/>
                </w:pPr>
              </w:pPrChange>
            </w:pPr>
          </w:p>
        </w:tc>
      </w:tr>
      <w:tr w:rsidR="00B3636C" w:rsidDel="00096943" w14:paraId="50862F66" w14:textId="7267D4C4" w:rsidTr="00B3636C">
        <w:tblPrEx>
          <w:tblW w:w="0" w:type="auto"/>
          <w:tblPrExChange w:id="17534" w:author="phuong vu" w:date="2018-11-21T20:25:00Z">
            <w:tblPrEx>
              <w:tblW w:w="0" w:type="auto"/>
            </w:tblPrEx>
          </w:tblPrExChange>
        </w:tblPrEx>
        <w:trPr>
          <w:trHeight w:val="1196"/>
          <w:ins w:id="17535" w:author="phuong vu" w:date="2018-11-21T20:23:00Z"/>
          <w:del w:id="17536" w:author="Tran Huan" w:date="2018-11-25T22:00:00Z"/>
        </w:trPr>
        <w:tc>
          <w:tcPr>
            <w:tcW w:w="805" w:type="dxa"/>
            <w:tcPrChange w:id="17537" w:author="phuong vu" w:date="2018-11-21T20:25:00Z">
              <w:tcPr>
                <w:tcW w:w="805" w:type="dxa"/>
              </w:tcPr>
            </w:tcPrChange>
          </w:tcPr>
          <w:p w14:paraId="52364936" w14:textId="51A9D2CD" w:rsidR="00B3636C" w:rsidDel="00096943" w:rsidRDefault="00B3636C">
            <w:pPr>
              <w:spacing w:line="276" w:lineRule="auto"/>
              <w:jc w:val="center"/>
              <w:rPr>
                <w:ins w:id="17538" w:author="phuong vu" w:date="2018-11-21T20:23:00Z"/>
                <w:del w:id="17539" w:author="Tran Huan" w:date="2018-11-25T22:00:00Z"/>
                <w:lang w:val="en-US"/>
              </w:rPr>
              <w:pPrChange w:id="17540" w:author="phuong vu" w:date="2018-11-23T13:48:00Z">
                <w:pPr>
                  <w:spacing w:line="360" w:lineRule="auto"/>
                  <w:jc w:val="center"/>
                </w:pPr>
              </w:pPrChange>
            </w:pPr>
            <w:ins w:id="17541" w:author="phuong vu" w:date="2018-11-21T20:23:00Z">
              <w:del w:id="17542" w:author="Tran Huan" w:date="2018-11-25T22:00:00Z">
                <w:r w:rsidDel="00096943">
                  <w:rPr>
                    <w:lang w:val="en-US"/>
                  </w:rPr>
                  <w:delText>2</w:delText>
                </w:r>
              </w:del>
            </w:ins>
          </w:p>
        </w:tc>
        <w:tc>
          <w:tcPr>
            <w:tcW w:w="1980" w:type="dxa"/>
            <w:tcPrChange w:id="17543" w:author="phuong vu" w:date="2018-11-21T20:25:00Z">
              <w:tcPr>
                <w:tcW w:w="1980" w:type="dxa"/>
              </w:tcPr>
            </w:tcPrChange>
          </w:tcPr>
          <w:p w14:paraId="07A372A3" w14:textId="7B08D2A5" w:rsidR="00B3636C" w:rsidDel="00096943" w:rsidRDefault="00B3636C">
            <w:pPr>
              <w:spacing w:line="276" w:lineRule="auto"/>
              <w:rPr>
                <w:ins w:id="17544" w:author="phuong vu" w:date="2018-11-21T20:23:00Z"/>
                <w:del w:id="17545" w:author="Tran Huan" w:date="2018-11-25T22:00:00Z"/>
                <w:lang w:val="en-US"/>
              </w:rPr>
              <w:pPrChange w:id="17546" w:author="phuong vu" w:date="2018-11-23T13:48:00Z">
                <w:pPr>
                  <w:spacing w:line="360" w:lineRule="auto"/>
                </w:pPr>
              </w:pPrChange>
            </w:pPr>
            <w:ins w:id="17547" w:author="phuong vu" w:date="2018-11-21T20:23:00Z">
              <w:del w:id="17548" w:author="Tran Huan" w:date="2018-11-25T22:00:00Z">
                <w:r w:rsidDel="00096943">
                  <w:rPr>
                    <w:lang w:val="en-US"/>
                  </w:rPr>
                  <w:delText>Button</w:delText>
                </w:r>
              </w:del>
            </w:ins>
          </w:p>
        </w:tc>
        <w:tc>
          <w:tcPr>
            <w:tcW w:w="2970" w:type="dxa"/>
            <w:tcPrChange w:id="17549" w:author="phuong vu" w:date="2018-11-21T20:25:00Z">
              <w:tcPr>
                <w:tcW w:w="2970" w:type="dxa"/>
              </w:tcPr>
            </w:tcPrChange>
          </w:tcPr>
          <w:p w14:paraId="24719EC6" w14:textId="55F67EE0" w:rsidR="00B3636C" w:rsidDel="00096943" w:rsidRDefault="00B3636C">
            <w:pPr>
              <w:spacing w:line="276" w:lineRule="auto"/>
              <w:rPr>
                <w:ins w:id="17550" w:author="phuong vu" w:date="2018-11-21T20:23:00Z"/>
                <w:del w:id="17551" w:author="Tran Huan" w:date="2018-11-25T22:00:00Z"/>
                <w:lang w:val="en-US"/>
              </w:rPr>
            </w:pPr>
            <w:ins w:id="17552" w:author="phuong vu" w:date="2018-11-21T20:23:00Z">
              <w:del w:id="17553" w:author="Tran Huan" w:date="2018-11-25T22:00:00Z">
                <w:r w:rsidDel="00096943">
                  <w:rPr>
                    <w:lang w:val="en-US"/>
                  </w:rPr>
                  <w:delText>Phân công</w:delText>
                </w:r>
              </w:del>
            </w:ins>
            <w:ins w:id="17554" w:author="phuong vu" w:date="2018-11-21T20:32:00Z">
              <w:del w:id="17555" w:author="Tran Huan" w:date="2018-11-25T22:00:00Z">
                <w:r w:rsidR="00BA74AB" w:rsidDel="00096943">
                  <w:rPr>
                    <w:lang w:val="en-US"/>
                  </w:rPr>
                  <w:delText>.</w:delText>
                </w:r>
              </w:del>
            </w:ins>
          </w:p>
        </w:tc>
        <w:tc>
          <w:tcPr>
            <w:tcW w:w="1266" w:type="dxa"/>
            <w:tcPrChange w:id="17556" w:author="phuong vu" w:date="2018-11-21T20:25:00Z">
              <w:tcPr>
                <w:tcW w:w="1266" w:type="dxa"/>
              </w:tcPr>
            </w:tcPrChange>
          </w:tcPr>
          <w:p w14:paraId="35E4D750" w14:textId="6C6E3F4C" w:rsidR="00B3636C" w:rsidDel="00096943" w:rsidRDefault="00B3636C">
            <w:pPr>
              <w:spacing w:line="276" w:lineRule="auto"/>
              <w:rPr>
                <w:ins w:id="17557" w:author="phuong vu" w:date="2018-11-21T20:23:00Z"/>
                <w:del w:id="17558" w:author="Tran Huan" w:date="2018-11-25T22:00:00Z"/>
                <w:lang w:val="en-US"/>
              </w:rPr>
              <w:pPrChange w:id="17559" w:author="phuong vu" w:date="2018-11-23T13:48:00Z">
                <w:pPr>
                  <w:spacing w:line="360" w:lineRule="auto"/>
                </w:pPr>
              </w:pPrChange>
            </w:pPr>
          </w:p>
        </w:tc>
        <w:tc>
          <w:tcPr>
            <w:tcW w:w="1756" w:type="dxa"/>
            <w:vMerge w:val="restart"/>
            <w:tcPrChange w:id="17560" w:author="phuong vu" w:date="2018-11-21T20:25:00Z">
              <w:tcPr>
                <w:tcW w:w="1756" w:type="dxa"/>
                <w:vMerge w:val="restart"/>
              </w:tcPr>
            </w:tcPrChange>
          </w:tcPr>
          <w:p w14:paraId="2724F98C" w14:textId="7AC854BD" w:rsidR="00B3636C" w:rsidDel="00096943" w:rsidRDefault="00B3636C">
            <w:pPr>
              <w:spacing w:line="276" w:lineRule="auto"/>
              <w:jc w:val="left"/>
              <w:rPr>
                <w:ins w:id="17561" w:author="phuong vu" w:date="2018-11-21T20:23:00Z"/>
                <w:del w:id="17562" w:author="Tran Huan" w:date="2018-11-25T22:00:00Z"/>
                <w:lang w:val="en-US"/>
              </w:rPr>
              <w:pPrChange w:id="17563" w:author="phuong vu" w:date="2018-11-23T13:48:00Z">
                <w:pPr>
                  <w:spacing w:line="360" w:lineRule="auto"/>
                </w:pPr>
              </w:pPrChange>
            </w:pPr>
            <w:ins w:id="17564" w:author="phuong vu" w:date="2018-11-21T20:24:00Z">
              <w:del w:id="17565" w:author="Tran Huan" w:date="2018-11-25T22:00:00Z">
                <w:r w:rsidDel="00096943">
                  <w:rPr>
                    <w:lang w:val="en-US"/>
                  </w:rPr>
                  <w:delText>Không hoạt động nếu không có máy giặt trạng thái “Đang hoạt động”</w:delText>
                </w:r>
              </w:del>
            </w:ins>
            <w:ins w:id="17566" w:author="phuong vu" w:date="2018-11-21T20:26:00Z">
              <w:del w:id="17567" w:author="Tran Huan" w:date="2018-11-25T22:00:00Z">
                <w:r w:rsidDel="00096943">
                  <w:rPr>
                    <w:lang w:val="en-US"/>
                  </w:rPr>
                  <w:delText>.</w:delText>
                </w:r>
              </w:del>
            </w:ins>
          </w:p>
        </w:tc>
      </w:tr>
      <w:tr w:rsidR="00B3636C" w:rsidDel="00096943" w14:paraId="4DD2A068" w14:textId="44FD40CC" w:rsidTr="00D41CA7">
        <w:trPr>
          <w:ins w:id="17568" w:author="phuong vu" w:date="2018-11-21T20:23:00Z"/>
          <w:del w:id="17569" w:author="Tran Huan" w:date="2018-11-25T22:00:00Z"/>
        </w:trPr>
        <w:tc>
          <w:tcPr>
            <w:tcW w:w="805" w:type="dxa"/>
          </w:tcPr>
          <w:p w14:paraId="4D9A8F73" w14:textId="145A4896" w:rsidR="00B3636C" w:rsidDel="00096943" w:rsidRDefault="00B3636C">
            <w:pPr>
              <w:spacing w:line="276" w:lineRule="auto"/>
              <w:jc w:val="center"/>
              <w:rPr>
                <w:ins w:id="17570" w:author="phuong vu" w:date="2018-11-21T20:23:00Z"/>
                <w:del w:id="17571" w:author="Tran Huan" w:date="2018-11-25T22:00:00Z"/>
                <w:lang w:val="en-US"/>
              </w:rPr>
              <w:pPrChange w:id="17572" w:author="phuong vu" w:date="2018-11-23T13:48:00Z">
                <w:pPr>
                  <w:spacing w:line="360" w:lineRule="auto"/>
                  <w:jc w:val="center"/>
                </w:pPr>
              </w:pPrChange>
            </w:pPr>
            <w:ins w:id="17573" w:author="phuong vu" w:date="2018-11-21T20:23:00Z">
              <w:del w:id="17574" w:author="Tran Huan" w:date="2018-11-25T22:00:00Z">
                <w:r w:rsidDel="00096943">
                  <w:rPr>
                    <w:lang w:val="en-US"/>
                  </w:rPr>
                  <w:delText>3</w:delText>
                </w:r>
              </w:del>
            </w:ins>
          </w:p>
        </w:tc>
        <w:tc>
          <w:tcPr>
            <w:tcW w:w="1980" w:type="dxa"/>
          </w:tcPr>
          <w:p w14:paraId="3D7E05EB" w14:textId="669F4CD3" w:rsidR="00B3636C" w:rsidDel="00096943" w:rsidRDefault="00B3636C">
            <w:pPr>
              <w:spacing w:line="276" w:lineRule="auto"/>
              <w:rPr>
                <w:ins w:id="17575" w:author="phuong vu" w:date="2018-11-21T20:23:00Z"/>
                <w:del w:id="17576" w:author="Tran Huan" w:date="2018-11-25T22:00:00Z"/>
                <w:lang w:val="en-US"/>
              </w:rPr>
              <w:pPrChange w:id="17577" w:author="phuong vu" w:date="2018-11-23T13:48:00Z">
                <w:pPr>
                  <w:spacing w:line="360" w:lineRule="auto"/>
                </w:pPr>
              </w:pPrChange>
            </w:pPr>
            <w:ins w:id="17578" w:author="phuong vu" w:date="2018-11-21T20:23:00Z">
              <w:del w:id="17579" w:author="Tran Huan" w:date="2018-11-25T22:00:00Z">
                <w:r w:rsidDel="00096943">
                  <w:rPr>
                    <w:lang w:val="en-US"/>
                  </w:rPr>
                  <w:delText>Button</w:delText>
                </w:r>
              </w:del>
            </w:ins>
          </w:p>
        </w:tc>
        <w:tc>
          <w:tcPr>
            <w:tcW w:w="2970" w:type="dxa"/>
          </w:tcPr>
          <w:p w14:paraId="26B5EBBA" w14:textId="47DA88C1" w:rsidR="00B3636C" w:rsidDel="00096943" w:rsidRDefault="00B3636C">
            <w:pPr>
              <w:spacing w:line="276" w:lineRule="auto"/>
              <w:rPr>
                <w:ins w:id="17580" w:author="phuong vu" w:date="2018-11-21T20:23:00Z"/>
                <w:del w:id="17581" w:author="Tran Huan" w:date="2018-11-25T22:00:00Z"/>
                <w:lang w:val="en-US"/>
              </w:rPr>
            </w:pPr>
            <w:ins w:id="17582" w:author="phuong vu" w:date="2018-11-21T20:23:00Z">
              <w:del w:id="17583" w:author="Tran Huan" w:date="2018-11-25T22:00:00Z">
                <w:r w:rsidDel="00096943">
                  <w:rPr>
                    <w:lang w:val="en-US"/>
                  </w:rPr>
                  <w:delText>Phân công lại</w:delText>
                </w:r>
              </w:del>
            </w:ins>
            <w:ins w:id="17584" w:author="phuong vu" w:date="2018-11-21T20:32:00Z">
              <w:del w:id="17585" w:author="Tran Huan" w:date="2018-11-25T22:00:00Z">
                <w:r w:rsidR="00BA74AB" w:rsidDel="00096943">
                  <w:rPr>
                    <w:lang w:val="en-US"/>
                  </w:rPr>
                  <w:delText>.</w:delText>
                </w:r>
              </w:del>
            </w:ins>
          </w:p>
        </w:tc>
        <w:tc>
          <w:tcPr>
            <w:tcW w:w="1266" w:type="dxa"/>
          </w:tcPr>
          <w:p w14:paraId="2C2112DE" w14:textId="25BD2E67" w:rsidR="00B3636C" w:rsidDel="00096943" w:rsidRDefault="00B3636C">
            <w:pPr>
              <w:spacing w:line="276" w:lineRule="auto"/>
              <w:rPr>
                <w:ins w:id="17586" w:author="phuong vu" w:date="2018-11-21T20:23:00Z"/>
                <w:del w:id="17587" w:author="Tran Huan" w:date="2018-11-25T22:00:00Z"/>
                <w:lang w:val="en-US"/>
              </w:rPr>
              <w:pPrChange w:id="17588" w:author="phuong vu" w:date="2018-11-23T13:48:00Z">
                <w:pPr>
                  <w:spacing w:line="360" w:lineRule="auto"/>
                </w:pPr>
              </w:pPrChange>
            </w:pPr>
          </w:p>
        </w:tc>
        <w:tc>
          <w:tcPr>
            <w:tcW w:w="1756" w:type="dxa"/>
            <w:vMerge/>
          </w:tcPr>
          <w:p w14:paraId="0BDD8F64" w14:textId="65A9FA89" w:rsidR="00B3636C" w:rsidDel="00096943" w:rsidRDefault="00B3636C">
            <w:pPr>
              <w:spacing w:line="276" w:lineRule="auto"/>
              <w:rPr>
                <w:ins w:id="17589" w:author="phuong vu" w:date="2018-11-21T20:23:00Z"/>
                <w:del w:id="17590" w:author="Tran Huan" w:date="2018-11-25T22:00:00Z"/>
                <w:lang w:val="en-US"/>
              </w:rPr>
              <w:pPrChange w:id="17591" w:author="phuong vu" w:date="2018-11-23T13:48:00Z">
                <w:pPr>
                  <w:spacing w:line="360" w:lineRule="auto"/>
                </w:pPr>
              </w:pPrChange>
            </w:pPr>
          </w:p>
        </w:tc>
      </w:tr>
      <w:tr w:rsidR="00B3636C" w:rsidDel="00096943" w14:paraId="18DBFD50" w14:textId="09EDD5F5" w:rsidTr="00D41CA7">
        <w:trPr>
          <w:ins w:id="17592" w:author="phuong vu" w:date="2018-11-21T20:31:00Z"/>
          <w:del w:id="17593" w:author="Tran Huan" w:date="2018-11-25T22:00:00Z"/>
        </w:trPr>
        <w:tc>
          <w:tcPr>
            <w:tcW w:w="805" w:type="dxa"/>
          </w:tcPr>
          <w:p w14:paraId="08A90BF5" w14:textId="42ABA295" w:rsidR="00B3636C" w:rsidDel="00096943" w:rsidRDefault="00B3636C">
            <w:pPr>
              <w:spacing w:line="276" w:lineRule="auto"/>
              <w:jc w:val="center"/>
              <w:rPr>
                <w:ins w:id="17594" w:author="phuong vu" w:date="2018-11-21T20:31:00Z"/>
                <w:del w:id="17595" w:author="Tran Huan" w:date="2018-11-25T22:00:00Z"/>
                <w:lang w:val="en-US"/>
              </w:rPr>
              <w:pPrChange w:id="17596" w:author="phuong vu" w:date="2018-11-23T13:48:00Z">
                <w:pPr>
                  <w:spacing w:line="360" w:lineRule="auto"/>
                  <w:jc w:val="center"/>
                </w:pPr>
              </w:pPrChange>
            </w:pPr>
            <w:ins w:id="17597" w:author="phuong vu" w:date="2018-11-21T20:31:00Z">
              <w:del w:id="17598" w:author="Tran Huan" w:date="2018-11-25T22:00:00Z">
                <w:r w:rsidDel="00096943">
                  <w:rPr>
                    <w:lang w:val="en-US"/>
                  </w:rPr>
                  <w:delText>4</w:delText>
                </w:r>
              </w:del>
            </w:ins>
          </w:p>
        </w:tc>
        <w:tc>
          <w:tcPr>
            <w:tcW w:w="1980" w:type="dxa"/>
          </w:tcPr>
          <w:p w14:paraId="583C6715" w14:textId="4D890B1D" w:rsidR="00B3636C" w:rsidDel="00096943" w:rsidRDefault="00B3636C">
            <w:pPr>
              <w:spacing w:line="276" w:lineRule="auto"/>
              <w:rPr>
                <w:ins w:id="17599" w:author="phuong vu" w:date="2018-11-21T20:31:00Z"/>
                <w:del w:id="17600" w:author="Tran Huan" w:date="2018-11-25T22:00:00Z"/>
                <w:lang w:val="en-US"/>
              </w:rPr>
              <w:pPrChange w:id="17601" w:author="phuong vu" w:date="2018-11-23T13:48:00Z">
                <w:pPr>
                  <w:spacing w:line="360" w:lineRule="auto"/>
                </w:pPr>
              </w:pPrChange>
            </w:pPr>
            <w:ins w:id="17602" w:author="phuong vu" w:date="2018-11-21T20:31:00Z">
              <w:del w:id="17603" w:author="Tran Huan" w:date="2018-11-25T22:00:00Z">
                <w:r w:rsidDel="00096943">
                  <w:rPr>
                    <w:lang w:val="en-US"/>
                  </w:rPr>
                  <w:delText>Text</w:delText>
                </w:r>
              </w:del>
            </w:ins>
          </w:p>
        </w:tc>
        <w:tc>
          <w:tcPr>
            <w:tcW w:w="2970" w:type="dxa"/>
          </w:tcPr>
          <w:p w14:paraId="204B697F" w14:textId="24014BF6" w:rsidR="00B3636C" w:rsidDel="00096943" w:rsidRDefault="00B3636C">
            <w:pPr>
              <w:spacing w:line="276" w:lineRule="auto"/>
              <w:rPr>
                <w:ins w:id="17604" w:author="phuong vu" w:date="2018-11-21T20:31:00Z"/>
                <w:del w:id="17605" w:author="Tran Huan" w:date="2018-11-25T22:00:00Z"/>
                <w:lang w:val="en-US"/>
              </w:rPr>
            </w:pPr>
            <w:ins w:id="17606" w:author="phuong vu" w:date="2018-11-21T20:31:00Z">
              <w:del w:id="17607" w:author="Tran Huan" w:date="2018-11-25T22:00:00Z">
                <w:r w:rsidDel="00096943">
                  <w:rPr>
                    <w:lang w:val="en-US"/>
                  </w:rPr>
                  <w:delText>Mã máy giặt</w:delText>
                </w:r>
              </w:del>
            </w:ins>
          </w:p>
        </w:tc>
        <w:tc>
          <w:tcPr>
            <w:tcW w:w="1266" w:type="dxa"/>
          </w:tcPr>
          <w:p w14:paraId="081AF0F3" w14:textId="60CBEDAA" w:rsidR="00B3636C" w:rsidDel="00096943" w:rsidRDefault="00B3636C">
            <w:pPr>
              <w:spacing w:line="276" w:lineRule="auto"/>
              <w:rPr>
                <w:ins w:id="17608" w:author="phuong vu" w:date="2018-11-21T20:31:00Z"/>
                <w:del w:id="17609" w:author="Tran Huan" w:date="2018-11-25T22:00:00Z"/>
                <w:lang w:val="en-US"/>
              </w:rPr>
              <w:pPrChange w:id="17610" w:author="phuong vu" w:date="2018-11-23T13:48:00Z">
                <w:pPr>
                  <w:spacing w:line="360" w:lineRule="auto"/>
                </w:pPr>
              </w:pPrChange>
            </w:pPr>
          </w:p>
        </w:tc>
        <w:tc>
          <w:tcPr>
            <w:tcW w:w="1756" w:type="dxa"/>
          </w:tcPr>
          <w:p w14:paraId="0C9A5C84" w14:textId="0A696FAC" w:rsidR="00B3636C" w:rsidDel="00096943" w:rsidRDefault="00B3636C">
            <w:pPr>
              <w:spacing w:line="276" w:lineRule="auto"/>
              <w:rPr>
                <w:ins w:id="17611" w:author="phuong vu" w:date="2018-11-21T20:31:00Z"/>
                <w:del w:id="17612" w:author="Tran Huan" w:date="2018-11-25T22:00:00Z"/>
                <w:lang w:val="en-US"/>
              </w:rPr>
              <w:pPrChange w:id="17613" w:author="phuong vu" w:date="2018-11-23T13:48:00Z">
                <w:pPr>
                  <w:spacing w:line="360" w:lineRule="auto"/>
                </w:pPr>
              </w:pPrChange>
            </w:pPr>
          </w:p>
        </w:tc>
      </w:tr>
      <w:tr w:rsidR="00B3636C" w:rsidDel="00096943" w14:paraId="55A37D1C" w14:textId="20227A49" w:rsidTr="00D41CA7">
        <w:trPr>
          <w:ins w:id="17614" w:author="phuong vu" w:date="2018-11-21T20:31:00Z"/>
          <w:del w:id="17615" w:author="Tran Huan" w:date="2018-11-25T22:00:00Z"/>
        </w:trPr>
        <w:tc>
          <w:tcPr>
            <w:tcW w:w="805" w:type="dxa"/>
          </w:tcPr>
          <w:p w14:paraId="0E438980" w14:textId="0435BB86" w:rsidR="00B3636C" w:rsidDel="00096943" w:rsidRDefault="00B3636C">
            <w:pPr>
              <w:spacing w:line="276" w:lineRule="auto"/>
              <w:jc w:val="center"/>
              <w:rPr>
                <w:ins w:id="17616" w:author="phuong vu" w:date="2018-11-21T20:31:00Z"/>
                <w:del w:id="17617" w:author="Tran Huan" w:date="2018-11-25T22:00:00Z"/>
                <w:lang w:val="en-US"/>
              </w:rPr>
              <w:pPrChange w:id="17618" w:author="phuong vu" w:date="2018-11-23T13:48:00Z">
                <w:pPr>
                  <w:spacing w:line="360" w:lineRule="auto"/>
                  <w:jc w:val="center"/>
                </w:pPr>
              </w:pPrChange>
            </w:pPr>
            <w:ins w:id="17619" w:author="phuong vu" w:date="2018-11-21T20:31:00Z">
              <w:del w:id="17620" w:author="Tran Huan" w:date="2018-11-25T22:00:00Z">
                <w:r w:rsidDel="00096943">
                  <w:rPr>
                    <w:lang w:val="en-US"/>
                  </w:rPr>
                  <w:delText>5</w:delText>
                </w:r>
              </w:del>
            </w:ins>
          </w:p>
        </w:tc>
        <w:tc>
          <w:tcPr>
            <w:tcW w:w="1980" w:type="dxa"/>
          </w:tcPr>
          <w:p w14:paraId="4FFEB74F" w14:textId="1C67BAE8" w:rsidR="00B3636C" w:rsidDel="00096943" w:rsidRDefault="00B3636C">
            <w:pPr>
              <w:spacing w:line="276" w:lineRule="auto"/>
              <w:rPr>
                <w:ins w:id="17621" w:author="phuong vu" w:date="2018-11-21T20:31:00Z"/>
                <w:del w:id="17622" w:author="Tran Huan" w:date="2018-11-25T22:00:00Z"/>
                <w:lang w:val="en-US"/>
              </w:rPr>
              <w:pPrChange w:id="17623" w:author="phuong vu" w:date="2018-11-23T13:48:00Z">
                <w:pPr>
                  <w:spacing w:line="360" w:lineRule="auto"/>
                </w:pPr>
              </w:pPrChange>
            </w:pPr>
            <w:ins w:id="17624" w:author="phuong vu" w:date="2018-11-21T20:31:00Z">
              <w:del w:id="17625" w:author="Tran Huan" w:date="2018-11-25T22:00:00Z">
                <w:r w:rsidDel="00096943">
                  <w:rPr>
                    <w:lang w:val="en-US"/>
                  </w:rPr>
                  <w:delText>Table</w:delText>
                </w:r>
              </w:del>
            </w:ins>
          </w:p>
        </w:tc>
        <w:tc>
          <w:tcPr>
            <w:tcW w:w="2970" w:type="dxa"/>
          </w:tcPr>
          <w:p w14:paraId="79CB3A4C" w14:textId="472872FA" w:rsidR="00B3636C" w:rsidDel="00096943" w:rsidRDefault="00B3636C">
            <w:pPr>
              <w:spacing w:line="276" w:lineRule="auto"/>
              <w:rPr>
                <w:ins w:id="17626" w:author="phuong vu" w:date="2018-11-21T20:31:00Z"/>
                <w:del w:id="17627" w:author="Tran Huan" w:date="2018-11-25T22:00:00Z"/>
                <w:lang w:val="en-US"/>
              </w:rPr>
            </w:pPr>
            <w:ins w:id="17628" w:author="phuong vu" w:date="2018-11-21T20:31:00Z">
              <w:del w:id="17629" w:author="Tran Huan" w:date="2018-11-25T22:00:00Z">
                <w:r w:rsidDel="00096943">
                  <w:rPr>
                    <w:lang w:val="en-US"/>
                  </w:rPr>
                  <w:delText xml:space="preserve">Danh sách các đơn hàng ứng </w:delText>
                </w:r>
              </w:del>
            </w:ins>
            <w:ins w:id="17630" w:author="phuong vu" w:date="2018-11-21T20:32:00Z">
              <w:del w:id="17631" w:author="Tran Huan" w:date="2018-11-25T22:00:00Z">
                <w:r w:rsidDel="00096943">
                  <w:rPr>
                    <w:lang w:val="en-US"/>
                  </w:rPr>
                  <w:delText>mới máy giặt</w:delText>
                </w:r>
              </w:del>
            </w:ins>
          </w:p>
        </w:tc>
        <w:tc>
          <w:tcPr>
            <w:tcW w:w="1266" w:type="dxa"/>
          </w:tcPr>
          <w:p w14:paraId="04886555" w14:textId="75CFC48C" w:rsidR="00B3636C" w:rsidDel="00096943" w:rsidRDefault="00B3636C">
            <w:pPr>
              <w:spacing w:line="276" w:lineRule="auto"/>
              <w:rPr>
                <w:ins w:id="17632" w:author="phuong vu" w:date="2018-11-21T20:31:00Z"/>
                <w:del w:id="17633" w:author="Tran Huan" w:date="2018-11-25T22:00:00Z"/>
                <w:lang w:val="en-US"/>
              </w:rPr>
              <w:pPrChange w:id="17634" w:author="phuong vu" w:date="2018-11-23T13:48:00Z">
                <w:pPr>
                  <w:spacing w:line="360" w:lineRule="auto"/>
                </w:pPr>
              </w:pPrChange>
            </w:pPr>
          </w:p>
        </w:tc>
        <w:tc>
          <w:tcPr>
            <w:tcW w:w="1756" w:type="dxa"/>
          </w:tcPr>
          <w:p w14:paraId="7FA41AC2" w14:textId="3EB425FF" w:rsidR="00B3636C" w:rsidDel="00096943" w:rsidRDefault="00B3636C">
            <w:pPr>
              <w:spacing w:line="276" w:lineRule="auto"/>
              <w:rPr>
                <w:ins w:id="17635" w:author="phuong vu" w:date="2018-11-21T20:31:00Z"/>
                <w:del w:id="17636" w:author="Tran Huan" w:date="2018-11-25T22:00:00Z"/>
                <w:lang w:val="en-US"/>
              </w:rPr>
              <w:pPrChange w:id="17637" w:author="phuong vu" w:date="2018-11-23T13:48:00Z">
                <w:pPr>
                  <w:spacing w:line="360" w:lineRule="auto"/>
                </w:pPr>
              </w:pPrChange>
            </w:pPr>
          </w:p>
        </w:tc>
      </w:tr>
      <w:tr w:rsidR="00B3636C" w:rsidDel="00096943" w14:paraId="30ACB2F0" w14:textId="30F92EEE" w:rsidTr="00D41CA7">
        <w:trPr>
          <w:ins w:id="17638" w:author="phuong vu" w:date="2018-11-21T20:26:00Z"/>
          <w:del w:id="17639" w:author="Tran Huan" w:date="2018-11-25T22:00:00Z"/>
        </w:trPr>
        <w:tc>
          <w:tcPr>
            <w:tcW w:w="8777" w:type="dxa"/>
            <w:gridSpan w:val="5"/>
          </w:tcPr>
          <w:p w14:paraId="0594988B" w14:textId="00ED76F4" w:rsidR="00B3636C" w:rsidRPr="000245EB" w:rsidDel="00096943" w:rsidRDefault="00B3636C">
            <w:pPr>
              <w:spacing w:line="276" w:lineRule="auto"/>
              <w:rPr>
                <w:ins w:id="17640" w:author="phuong vu" w:date="2018-11-21T20:26:00Z"/>
                <w:del w:id="17641" w:author="Tran Huan" w:date="2018-11-25T22:00:00Z"/>
                <w:rPrChange w:id="17642" w:author="Tran Huan" w:date="2018-11-25T16:08:00Z">
                  <w:rPr>
                    <w:ins w:id="17643" w:author="phuong vu" w:date="2018-11-21T20:26:00Z"/>
                    <w:del w:id="17644" w:author="Tran Huan" w:date="2018-11-25T22:00:00Z"/>
                    <w:lang w:val="en-US"/>
                  </w:rPr>
                </w:rPrChange>
              </w:rPr>
              <w:pPrChange w:id="17645" w:author="phuong vu" w:date="2018-11-23T13:48:00Z">
                <w:pPr>
                  <w:spacing w:line="360" w:lineRule="auto"/>
                </w:pPr>
              </w:pPrChange>
            </w:pPr>
            <w:ins w:id="17646" w:author="phuong vu" w:date="2018-11-21T20:26:00Z">
              <w:del w:id="17647" w:author="Tran Huan" w:date="2018-11-25T22:00:00Z">
                <w:r w:rsidRPr="000245EB" w:rsidDel="00096943">
                  <w:rPr>
                    <w:rPrChange w:id="17648" w:author="Tran Huan" w:date="2018-11-25T16:08:00Z">
                      <w:rPr>
                        <w:lang w:val="en-US"/>
                      </w:rPr>
                    </w:rPrChange>
                  </w:rPr>
                  <w:delText>Giao diện phân công đơn hàng vào máy giặt</w:delText>
                </w:r>
              </w:del>
            </w:ins>
            <w:ins w:id="17649" w:author="phuong vu" w:date="2018-11-21T20:28:00Z">
              <w:del w:id="17650" w:author="Tran Huan" w:date="2018-11-25T22:00:00Z">
                <w:r w:rsidRPr="000245EB" w:rsidDel="00096943">
                  <w:rPr>
                    <w:rPrChange w:id="17651" w:author="Tran Huan" w:date="2018-11-25T16:08:00Z">
                      <w:rPr>
                        <w:lang w:val="en-US"/>
                      </w:rPr>
                    </w:rPrChange>
                  </w:rPr>
                  <w:delText xml:space="preserve"> (</w:delText>
                </w:r>
                <w:r w:rsidDel="00096943">
                  <w:rPr>
                    <w:lang w:val="en-US"/>
                  </w:rPr>
                  <w:fldChar w:fldCharType="begin"/>
                </w:r>
                <w:r w:rsidRPr="000245EB" w:rsidDel="00096943">
                  <w:rPr>
                    <w:rPrChange w:id="17652" w:author="Tran Huan" w:date="2018-11-25T16:08:00Z">
                      <w:rPr>
                        <w:lang w:val="en-US"/>
                      </w:rPr>
                    </w:rPrChange>
                  </w:rPr>
                  <w:delInstrText xml:space="preserve"> REF _Ref530595425 \h </w:delInstrText>
                </w:r>
              </w:del>
            </w:ins>
            <w:del w:id="17653" w:author="Tran Huan" w:date="2018-11-25T22:00:00Z">
              <w:r w:rsidR="00E6227B" w:rsidRPr="000245EB" w:rsidDel="00096943">
                <w:rPr>
                  <w:rPrChange w:id="17654" w:author="Tran Huan" w:date="2018-11-25T16:08:00Z">
                    <w:rPr>
                      <w:lang w:val="en-US"/>
                    </w:rPr>
                  </w:rPrChange>
                </w:rPr>
                <w:delInstrText xml:space="preserve"> \* MERGEFORMAT </w:delInstrText>
              </w:r>
              <w:r w:rsidDel="00096943">
                <w:rPr>
                  <w:lang w:val="en-US"/>
                </w:rPr>
              </w:r>
              <w:r w:rsidDel="00096943">
                <w:rPr>
                  <w:lang w:val="en-US"/>
                </w:rPr>
                <w:fldChar w:fldCharType="separate"/>
              </w:r>
            </w:del>
            <w:ins w:id="17655" w:author="phuong vu" w:date="2018-11-21T20:28:00Z">
              <w:del w:id="17656" w:author="Tran Huan" w:date="2018-11-25T22:00:00Z">
                <w:r w:rsidDel="00096943">
                  <w:delText xml:space="preserve">Hình </w:delText>
                </w:r>
                <w:r w:rsidDel="00096943">
                  <w:rPr>
                    <w:noProof/>
                  </w:rPr>
                  <w:delText>3</w:delText>
                </w:r>
                <w:r w:rsidDel="00096943">
                  <w:delText>.</w:delText>
                </w:r>
                <w:r w:rsidDel="00096943">
                  <w:rPr>
                    <w:noProof/>
                  </w:rPr>
                  <w:delText>20</w:delText>
                </w:r>
                <w:r w:rsidDel="00096943">
                  <w:rPr>
                    <w:lang w:val="en-US"/>
                  </w:rPr>
                  <w:fldChar w:fldCharType="end"/>
                </w:r>
                <w:r w:rsidRPr="000245EB" w:rsidDel="00096943">
                  <w:rPr>
                    <w:rPrChange w:id="17657" w:author="Tran Huan" w:date="2018-11-25T16:08:00Z">
                      <w:rPr>
                        <w:lang w:val="en-US"/>
                      </w:rPr>
                    </w:rPrChange>
                  </w:rPr>
                  <w:delText>)</w:delText>
                </w:r>
              </w:del>
            </w:ins>
          </w:p>
        </w:tc>
      </w:tr>
      <w:tr w:rsidR="00692A1B" w:rsidDel="00096943" w14:paraId="6A6F88F1" w14:textId="07D5DFC2" w:rsidTr="00D41CA7">
        <w:trPr>
          <w:ins w:id="17658" w:author="phuong vu" w:date="2018-11-21T20:09:00Z"/>
          <w:del w:id="17659" w:author="Tran Huan" w:date="2018-11-25T22:00:00Z"/>
        </w:trPr>
        <w:tc>
          <w:tcPr>
            <w:tcW w:w="805" w:type="dxa"/>
          </w:tcPr>
          <w:p w14:paraId="14D97A1A" w14:textId="6B0B433B" w:rsidR="00692A1B" w:rsidDel="00096943" w:rsidRDefault="00B3636C">
            <w:pPr>
              <w:spacing w:line="276" w:lineRule="auto"/>
              <w:jc w:val="center"/>
              <w:rPr>
                <w:ins w:id="17660" w:author="phuong vu" w:date="2018-11-21T20:09:00Z"/>
                <w:del w:id="17661" w:author="Tran Huan" w:date="2018-11-25T22:00:00Z"/>
                <w:lang w:val="en-US"/>
              </w:rPr>
              <w:pPrChange w:id="17662" w:author="phuong vu" w:date="2018-11-23T13:48:00Z">
                <w:pPr>
                  <w:spacing w:line="360" w:lineRule="auto"/>
                  <w:jc w:val="center"/>
                </w:pPr>
              </w:pPrChange>
            </w:pPr>
            <w:ins w:id="17663" w:author="phuong vu" w:date="2018-11-21T20:27:00Z">
              <w:del w:id="17664" w:author="Tran Huan" w:date="2018-11-25T22:00:00Z">
                <w:r w:rsidDel="00096943">
                  <w:rPr>
                    <w:lang w:val="en-US"/>
                  </w:rPr>
                  <w:delText>1</w:delText>
                </w:r>
              </w:del>
            </w:ins>
          </w:p>
        </w:tc>
        <w:tc>
          <w:tcPr>
            <w:tcW w:w="1980" w:type="dxa"/>
          </w:tcPr>
          <w:p w14:paraId="762E0644" w14:textId="07DA25B9" w:rsidR="00692A1B" w:rsidDel="00096943" w:rsidRDefault="00B3636C">
            <w:pPr>
              <w:spacing w:line="276" w:lineRule="auto"/>
              <w:rPr>
                <w:ins w:id="17665" w:author="phuong vu" w:date="2018-11-21T20:09:00Z"/>
                <w:del w:id="17666" w:author="Tran Huan" w:date="2018-11-25T22:00:00Z"/>
                <w:lang w:val="en-US"/>
              </w:rPr>
              <w:pPrChange w:id="17667" w:author="phuong vu" w:date="2018-11-23T13:48:00Z">
                <w:pPr>
                  <w:spacing w:line="360" w:lineRule="auto"/>
                </w:pPr>
              </w:pPrChange>
            </w:pPr>
            <w:ins w:id="17668" w:author="phuong vu" w:date="2018-11-21T20:29:00Z">
              <w:del w:id="17669" w:author="Tran Huan" w:date="2018-11-25T22:00:00Z">
                <w:r w:rsidDel="00096943">
                  <w:rPr>
                    <w:lang w:val="en-US"/>
                  </w:rPr>
                  <w:delText>select</w:delText>
                </w:r>
              </w:del>
            </w:ins>
          </w:p>
        </w:tc>
        <w:tc>
          <w:tcPr>
            <w:tcW w:w="2970" w:type="dxa"/>
          </w:tcPr>
          <w:p w14:paraId="5EB36233" w14:textId="55A1D1DD" w:rsidR="00692A1B" w:rsidDel="00096943" w:rsidRDefault="00B3636C">
            <w:pPr>
              <w:spacing w:line="276" w:lineRule="auto"/>
              <w:jc w:val="left"/>
              <w:rPr>
                <w:ins w:id="17670" w:author="phuong vu" w:date="2018-11-21T20:09:00Z"/>
                <w:del w:id="17671" w:author="Tran Huan" w:date="2018-11-25T22:00:00Z"/>
                <w:lang w:val="en-US"/>
              </w:rPr>
              <w:pPrChange w:id="17672" w:author="phuong vu" w:date="2018-11-23T13:48:00Z">
                <w:pPr>
                  <w:spacing w:line="360" w:lineRule="auto"/>
                </w:pPr>
              </w:pPrChange>
            </w:pPr>
            <w:ins w:id="17673" w:author="phuong vu" w:date="2018-11-21T20:29:00Z">
              <w:del w:id="17674" w:author="Tran Huan" w:date="2018-11-25T22:00:00Z">
                <w:r w:rsidDel="00096943">
                  <w:rPr>
                    <w:lang w:val="en-US"/>
                  </w:rPr>
                  <w:delText>Danh sách máy giặt có trạng thái “Đang hoạt động”.</w:delText>
                </w:r>
              </w:del>
            </w:ins>
          </w:p>
        </w:tc>
        <w:tc>
          <w:tcPr>
            <w:tcW w:w="1266" w:type="dxa"/>
          </w:tcPr>
          <w:p w14:paraId="22CB3657" w14:textId="3BFCF250" w:rsidR="00692A1B" w:rsidDel="00096943" w:rsidRDefault="00692A1B">
            <w:pPr>
              <w:spacing w:line="276" w:lineRule="auto"/>
              <w:rPr>
                <w:ins w:id="17675" w:author="phuong vu" w:date="2018-11-21T20:09:00Z"/>
                <w:del w:id="17676" w:author="Tran Huan" w:date="2018-11-25T22:00:00Z"/>
                <w:lang w:val="en-US"/>
              </w:rPr>
              <w:pPrChange w:id="17677" w:author="phuong vu" w:date="2018-11-23T13:48:00Z">
                <w:pPr>
                  <w:spacing w:line="360" w:lineRule="auto"/>
                </w:pPr>
              </w:pPrChange>
            </w:pPr>
          </w:p>
        </w:tc>
        <w:tc>
          <w:tcPr>
            <w:tcW w:w="1756" w:type="dxa"/>
          </w:tcPr>
          <w:p w14:paraId="68F06C16" w14:textId="71E8B788" w:rsidR="00692A1B" w:rsidDel="00096943" w:rsidRDefault="00692A1B">
            <w:pPr>
              <w:spacing w:line="276" w:lineRule="auto"/>
              <w:rPr>
                <w:ins w:id="17678" w:author="phuong vu" w:date="2018-11-21T20:09:00Z"/>
                <w:del w:id="17679" w:author="Tran Huan" w:date="2018-11-25T22:00:00Z"/>
                <w:lang w:val="en-US"/>
              </w:rPr>
              <w:pPrChange w:id="17680" w:author="phuong vu" w:date="2018-11-23T13:48:00Z">
                <w:pPr>
                  <w:spacing w:line="360" w:lineRule="auto"/>
                </w:pPr>
              </w:pPrChange>
            </w:pPr>
          </w:p>
        </w:tc>
      </w:tr>
      <w:tr w:rsidR="00692A1B" w:rsidDel="00096943" w14:paraId="182976AD" w14:textId="11119061" w:rsidTr="00D41CA7">
        <w:trPr>
          <w:ins w:id="17681" w:author="phuong vu" w:date="2018-11-21T20:09:00Z"/>
          <w:del w:id="17682" w:author="Tran Huan" w:date="2018-11-25T22:00:00Z"/>
        </w:trPr>
        <w:tc>
          <w:tcPr>
            <w:tcW w:w="805" w:type="dxa"/>
          </w:tcPr>
          <w:p w14:paraId="53E5768B" w14:textId="1C922EA4" w:rsidR="00692A1B" w:rsidDel="00096943" w:rsidRDefault="00B3636C">
            <w:pPr>
              <w:spacing w:line="276" w:lineRule="auto"/>
              <w:jc w:val="center"/>
              <w:rPr>
                <w:ins w:id="17683" w:author="phuong vu" w:date="2018-11-21T20:09:00Z"/>
                <w:del w:id="17684" w:author="Tran Huan" w:date="2018-11-25T22:00:00Z"/>
                <w:lang w:val="en-US"/>
              </w:rPr>
              <w:pPrChange w:id="17685" w:author="phuong vu" w:date="2018-11-23T13:48:00Z">
                <w:pPr>
                  <w:spacing w:line="360" w:lineRule="auto"/>
                  <w:jc w:val="center"/>
                </w:pPr>
              </w:pPrChange>
            </w:pPr>
            <w:ins w:id="17686" w:author="phuong vu" w:date="2018-11-21T20:27:00Z">
              <w:del w:id="17687" w:author="Tran Huan" w:date="2018-11-25T22:00:00Z">
                <w:r w:rsidDel="00096943">
                  <w:rPr>
                    <w:lang w:val="en-US"/>
                  </w:rPr>
                  <w:delText>2</w:delText>
                </w:r>
              </w:del>
            </w:ins>
          </w:p>
        </w:tc>
        <w:tc>
          <w:tcPr>
            <w:tcW w:w="1980" w:type="dxa"/>
          </w:tcPr>
          <w:p w14:paraId="2501890A" w14:textId="2CDFD3C2" w:rsidR="00692A1B" w:rsidDel="00096943" w:rsidRDefault="00B3636C">
            <w:pPr>
              <w:spacing w:line="276" w:lineRule="auto"/>
              <w:rPr>
                <w:ins w:id="17688" w:author="phuong vu" w:date="2018-11-21T20:09:00Z"/>
                <w:del w:id="17689" w:author="Tran Huan" w:date="2018-11-25T22:00:00Z"/>
                <w:lang w:val="en-US"/>
              </w:rPr>
              <w:pPrChange w:id="17690" w:author="phuong vu" w:date="2018-11-23T13:48:00Z">
                <w:pPr>
                  <w:spacing w:line="360" w:lineRule="auto"/>
                </w:pPr>
              </w:pPrChange>
            </w:pPr>
            <w:ins w:id="17691" w:author="phuong vu" w:date="2018-11-21T20:29:00Z">
              <w:del w:id="17692" w:author="Tran Huan" w:date="2018-11-25T22:00:00Z">
                <w:r w:rsidDel="00096943">
                  <w:rPr>
                    <w:lang w:val="en-US"/>
                  </w:rPr>
                  <w:delText>button</w:delText>
                </w:r>
              </w:del>
            </w:ins>
          </w:p>
        </w:tc>
        <w:tc>
          <w:tcPr>
            <w:tcW w:w="2970" w:type="dxa"/>
          </w:tcPr>
          <w:p w14:paraId="46F3169B" w14:textId="12FEBA3B" w:rsidR="00692A1B" w:rsidDel="00096943" w:rsidRDefault="00692A1B">
            <w:pPr>
              <w:spacing w:line="276" w:lineRule="auto"/>
              <w:rPr>
                <w:ins w:id="17693" w:author="phuong vu" w:date="2018-11-21T20:09:00Z"/>
                <w:del w:id="17694" w:author="Tran Huan" w:date="2018-11-25T22:00:00Z"/>
                <w:lang w:val="en-US"/>
              </w:rPr>
              <w:pPrChange w:id="17695" w:author="phuong vu" w:date="2018-11-23T13:48:00Z">
                <w:pPr>
                  <w:spacing w:line="360" w:lineRule="auto"/>
                </w:pPr>
              </w:pPrChange>
            </w:pPr>
            <w:ins w:id="17696" w:author="phuong vu" w:date="2018-11-21T20:09:00Z">
              <w:del w:id="17697" w:author="Tran Huan" w:date="2018-11-25T22:00:00Z">
                <w:r w:rsidDel="00096943">
                  <w:rPr>
                    <w:lang w:val="en-US"/>
                  </w:rPr>
                  <w:delText>Thời gian trả đồ</w:delText>
                </w:r>
              </w:del>
            </w:ins>
          </w:p>
        </w:tc>
        <w:tc>
          <w:tcPr>
            <w:tcW w:w="1266" w:type="dxa"/>
          </w:tcPr>
          <w:p w14:paraId="76B70734" w14:textId="513B3483" w:rsidR="00692A1B" w:rsidDel="00096943" w:rsidRDefault="00692A1B">
            <w:pPr>
              <w:spacing w:line="276" w:lineRule="auto"/>
              <w:rPr>
                <w:ins w:id="17698" w:author="phuong vu" w:date="2018-11-21T20:09:00Z"/>
                <w:del w:id="17699" w:author="Tran Huan" w:date="2018-11-25T22:00:00Z"/>
                <w:lang w:val="en-US"/>
              </w:rPr>
              <w:pPrChange w:id="17700" w:author="phuong vu" w:date="2018-11-23T13:48:00Z">
                <w:pPr>
                  <w:spacing w:line="360" w:lineRule="auto"/>
                </w:pPr>
              </w:pPrChange>
            </w:pPr>
          </w:p>
        </w:tc>
        <w:tc>
          <w:tcPr>
            <w:tcW w:w="1756" w:type="dxa"/>
          </w:tcPr>
          <w:p w14:paraId="669C605B" w14:textId="675A5F94" w:rsidR="00692A1B" w:rsidDel="00096943" w:rsidRDefault="00692A1B">
            <w:pPr>
              <w:spacing w:line="276" w:lineRule="auto"/>
              <w:rPr>
                <w:ins w:id="17701" w:author="phuong vu" w:date="2018-11-21T20:09:00Z"/>
                <w:del w:id="17702" w:author="Tran Huan" w:date="2018-11-25T22:00:00Z"/>
                <w:lang w:val="en-US"/>
              </w:rPr>
              <w:pPrChange w:id="17703" w:author="phuong vu" w:date="2018-11-23T13:48:00Z">
                <w:pPr>
                  <w:spacing w:line="360" w:lineRule="auto"/>
                </w:pPr>
              </w:pPrChange>
            </w:pPr>
          </w:p>
        </w:tc>
      </w:tr>
      <w:tr w:rsidR="00692A1B" w:rsidDel="00096943" w14:paraId="12B82FD8" w14:textId="15F83E0B" w:rsidTr="00D41CA7">
        <w:trPr>
          <w:ins w:id="17704" w:author="phuong vu" w:date="2018-11-21T20:09:00Z"/>
          <w:del w:id="17705" w:author="Tran Huan" w:date="2018-11-25T22:00:00Z"/>
        </w:trPr>
        <w:tc>
          <w:tcPr>
            <w:tcW w:w="805" w:type="dxa"/>
          </w:tcPr>
          <w:p w14:paraId="09BA88BE" w14:textId="4BC1A927" w:rsidR="00692A1B" w:rsidDel="00096943" w:rsidRDefault="00B3636C">
            <w:pPr>
              <w:spacing w:line="276" w:lineRule="auto"/>
              <w:jc w:val="center"/>
              <w:rPr>
                <w:ins w:id="17706" w:author="phuong vu" w:date="2018-11-21T20:09:00Z"/>
                <w:del w:id="17707" w:author="Tran Huan" w:date="2018-11-25T22:00:00Z"/>
                <w:lang w:val="en-US"/>
              </w:rPr>
              <w:pPrChange w:id="17708" w:author="phuong vu" w:date="2018-11-23T13:48:00Z">
                <w:pPr>
                  <w:spacing w:line="360" w:lineRule="auto"/>
                  <w:jc w:val="center"/>
                </w:pPr>
              </w:pPrChange>
            </w:pPr>
            <w:ins w:id="17709" w:author="phuong vu" w:date="2018-11-21T20:27:00Z">
              <w:del w:id="17710" w:author="Tran Huan" w:date="2018-11-25T22:00:00Z">
                <w:r w:rsidDel="00096943">
                  <w:rPr>
                    <w:lang w:val="en-US"/>
                  </w:rPr>
                  <w:delText>3</w:delText>
                </w:r>
              </w:del>
            </w:ins>
          </w:p>
        </w:tc>
        <w:tc>
          <w:tcPr>
            <w:tcW w:w="1980" w:type="dxa"/>
          </w:tcPr>
          <w:p w14:paraId="541C95D9" w14:textId="45AB9BA7" w:rsidR="00692A1B" w:rsidDel="00096943" w:rsidRDefault="00B3636C">
            <w:pPr>
              <w:spacing w:line="276" w:lineRule="auto"/>
              <w:rPr>
                <w:ins w:id="17711" w:author="phuong vu" w:date="2018-11-21T20:09:00Z"/>
                <w:del w:id="17712" w:author="Tran Huan" w:date="2018-11-25T22:00:00Z"/>
                <w:lang w:val="en-US"/>
              </w:rPr>
              <w:pPrChange w:id="17713" w:author="phuong vu" w:date="2018-11-23T13:48:00Z">
                <w:pPr>
                  <w:spacing w:line="360" w:lineRule="auto"/>
                </w:pPr>
              </w:pPrChange>
            </w:pPr>
            <w:ins w:id="17714" w:author="phuong vu" w:date="2018-11-21T20:30:00Z">
              <w:del w:id="17715" w:author="Tran Huan" w:date="2018-11-25T22:00:00Z">
                <w:r w:rsidDel="00096943">
                  <w:rPr>
                    <w:lang w:val="en-US"/>
                  </w:rPr>
                  <w:delText>table</w:delText>
                </w:r>
              </w:del>
            </w:ins>
          </w:p>
        </w:tc>
        <w:tc>
          <w:tcPr>
            <w:tcW w:w="2970" w:type="dxa"/>
          </w:tcPr>
          <w:p w14:paraId="67AD81D8" w14:textId="0ED97600" w:rsidR="00692A1B" w:rsidDel="00096943" w:rsidRDefault="00B3636C">
            <w:pPr>
              <w:spacing w:line="276" w:lineRule="auto"/>
              <w:rPr>
                <w:ins w:id="17716" w:author="phuong vu" w:date="2018-11-21T20:09:00Z"/>
                <w:del w:id="17717" w:author="Tran Huan" w:date="2018-11-25T22:00:00Z"/>
                <w:lang w:val="en-US"/>
              </w:rPr>
              <w:pPrChange w:id="17718" w:author="phuong vu" w:date="2018-11-23T13:48:00Z">
                <w:pPr>
                  <w:spacing w:line="360" w:lineRule="auto"/>
                </w:pPr>
              </w:pPrChange>
            </w:pPr>
            <w:ins w:id="17719" w:author="phuong vu" w:date="2018-11-21T20:30:00Z">
              <w:del w:id="17720" w:author="Tran Huan" w:date="2018-11-25T22:00:00Z">
                <w:r w:rsidDel="00096943">
                  <w:rPr>
                    <w:lang w:val="en-US"/>
                  </w:rPr>
                  <w:delText>Danh sách các túi giặt ứng với đơn hàng</w:delText>
                </w:r>
              </w:del>
            </w:ins>
          </w:p>
        </w:tc>
        <w:tc>
          <w:tcPr>
            <w:tcW w:w="1266" w:type="dxa"/>
          </w:tcPr>
          <w:p w14:paraId="065B1769" w14:textId="47909812" w:rsidR="00692A1B" w:rsidDel="00096943" w:rsidRDefault="00692A1B">
            <w:pPr>
              <w:spacing w:line="276" w:lineRule="auto"/>
              <w:rPr>
                <w:ins w:id="17721" w:author="phuong vu" w:date="2018-11-21T20:09:00Z"/>
                <w:del w:id="17722" w:author="Tran Huan" w:date="2018-11-25T22:00:00Z"/>
                <w:lang w:val="en-US"/>
              </w:rPr>
              <w:pPrChange w:id="17723" w:author="phuong vu" w:date="2018-11-23T13:48:00Z">
                <w:pPr>
                  <w:spacing w:line="360" w:lineRule="auto"/>
                </w:pPr>
              </w:pPrChange>
            </w:pPr>
          </w:p>
        </w:tc>
        <w:tc>
          <w:tcPr>
            <w:tcW w:w="1756" w:type="dxa"/>
          </w:tcPr>
          <w:p w14:paraId="6F9DC5BF" w14:textId="1126BB9D" w:rsidR="00692A1B" w:rsidDel="00096943" w:rsidRDefault="00692A1B">
            <w:pPr>
              <w:spacing w:line="276" w:lineRule="auto"/>
              <w:rPr>
                <w:ins w:id="17724" w:author="phuong vu" w:date="2018-11-21T20:09:00Z"/>
                <w:del w:id="17725" w:author="Tran Huan" w:date="2018-11-25T22:00:00Z"/>
                <w:lang w:val="en-US"/>
              </w:rPr>
              <w:pPrChange w:id="17726" w:author="phuong vu" w:date="2018-11-23T13:48:00Z">
                <w:pPr>
                  <w:spacing w:line="360" w:lineRule="auto"/>
                </w:pPr>
              </w:pPrChange>
            </w:pPr>
          </w:p>
        </w:tc>
      </w:tr>
    </w:tbl>
    <w:p w14:paraId="3741D186" w14:textId="3326FC0F" w:rsidR="00692A1B" w:rsidDel="00096943" w:rsidRDefault="00692A1B">
      <w:pPr>
        <w:pStyle w:val="Heading5"/>
        <w:spacing w:line="276" w:lineRule="auto"/>
        <w:rPr>
          <w:ins w:id="17727" w:author="phuong vu" w:date="2018-11-21T20:09:00Z"/>
          <w:del w:id="17728" w:author="Tran Huan" w:date="2018-11-25T22:00:00Z"/>
          <w:lang w:val="en-US"/>
        </w:rPr>
        <w:pPrChange w:id="17729" w:author="phuong vu" w:date="2018-11-23T13:48:00Z">
          <w:pPr>
            <w:pStyle w:val="Heading5"/>
          </w:pPr>
        </w:pPrChange>
      </w:pPr>
      <w:ins w:id="17730" w:author="phuong vu" w:date="2018-11-21T20:09:00Z">
        <w:del w:id="17731" w:author="Tran Huan" w:date="2018-11-25T22:00:00Z">
          <w:r w:rsidDel="00096943">
            <w:rPr>
              <w:lang w:val="en-US"/>
            </w:rPr>
            <w:delText>Dữ liệu sử dụng</w:delText>
          </w:r>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rsidDel="00096943" w14:paraId="7D7786CD" w14:textId="38E9B12F" w:rsidTr="00D41CA7">
        <w:trPr>
          <w:ins w:id="17732" w:author="phuong vu" w:date="2018-11-21T20:09:00Z"/>
          <w:del w:id="17733" w:author="Tran Huan" w:date="2018-11-25T22:00:00Z"/>
        </w:trPr>
        <w:tc>
          <w:tcPr>
            <w:tcW w:w="797" w:type="dxa"/>
            <w:vMerge w:val="restart"/>
            <w:vAlign w:val="center"/>
          </w:tcPr>
          <w:p w14:paraId="15F976E6" w14:textId="79A09B2B" w:rsidR="00692A1B" w:rsidRPr="007F1EF1" w:rsidDel="00096943" w:rsidRDefault="00692A1B">
            <w:pPr>
              <w:spacing w:line="276" w:lineRule="auto"/>
              <w:jc w:val="center"/>
              <w:rPr>
                <w:ins w:id="17734" w:author="phuong vu" w:date="2018-11-21T20:09:00Z"/>
                <w:del w:id="17735" w:author="Tran Huan" w:date="2018-11-25T22:00:00Z"/>
                <w:b/>
                <w:lang w:val="en-US"/>
              </w:rPr>
              <w:pPrChange w:id="17736" w:author="phuong vu" w:date="2018-11-23T13:48:00Z">
                <w:pPr>
                  <w:spacing w:line="360" w:lineRule="auto"/>
                  <w:jc w:val="center"/>
                </w:pPr>
              </w:pPrChange>
            </w:pPr>
            <w:ins w:id="17737" w:author="phuong vu" w:date="2018-11-21T20:09:00Z">
              <w:del w:id="17738" w:author="Tran Huan" w:date="2018-11-25T22:00:00Z">
                <w:r w:rsidRPr="007F1EF1" w:rsidDel="00096943">
                  <w:rPr>
                    <w:b/>
                    <w:lang w:val="en-US"/>
                  </w:rPr>
                  <w:delText>STT</w:delText>
                </w:r>
              </w:del>
            </w:ins>
          </w:p>
        </w:tc>
        <w:tc>
          <w:tcPr>
            <w:tcW w:w="2368" w:type="dxa"/>
            <w:vMerge w:val="restart"/>
            <w:vAlign w:val="center"/>
          </w:tcPr>
          <w:p w14:paraId="1E530849" w14:textId="2E34DA8B" w:rsidR="00692A1B" w:rsidRPr="007F1EF1" w:rsidDel="00096943" w:rsidRDefault="00692A1B">
            <w:pPr>
              <w:spacing w:line="276" w:lineRule="auto"/>
              <w:jc w:val="center"/>
              <w:rPr>
                <w:ins w:id="17739" w:author="phuong vu" w:date="2018-11-21T20:09:00Z"/>
                <w:del w:id="17740" w:author="Tran Huan" w:date="2018-11-25T22:00:00Z"/>
                <w:b/>
                <w:lang w:val="en-US"/>
              </w:rPr>
              <w:pPrChange w:id="17741" w:author="phuong vu" w:date="2018-11-23T13:48:00Z">
                <w:pPr>
                  <w:spacing w:line="360" w:lineRule="auto"/>
                  <w:jc w:val="center"/>
                </w:pPr>
              </w:pPrChange>
            </w:pPr>
            <w:ins w:id="17742" w:author="phuong vu" w:date="2018-11-21T20:09:00Z">
              <w:del w:id="17743" w:author="Tran Huan" w:date="2018-11-25T22:00:00Z">
                <w:r w:rsidRPr="007F1EF1" w:rsidDel="00096943">
                  <w:rPr>
                    <w:b/>
                    <w:lang w:val="en-US"/>
                  </w:rPr>
                  <w:delText>Tên bảng/</w:delText>
                </w:r>
              </w:del>
            </w:ins>
          </w:p>
          <w:p w14:paraId="72718ADE" w14:textId="3F38B700" w:rsidR="00692A1B" w:rsidRPr="007F1EF1" w:rsidDel="00096943" w:rsidRDefault="00692A1B">
            <w:pPr>
              <w:spacing w:line="276" w:lineRule="auto"/>
              <w:jc w:val="center"/>
              <w:rPr>
                <w:ins w:id="17744" w:author="phuong vu" w:date="2018-11-21T20:09:00Z"/>
                <w:del w:id="17745" w:author="Tran Huan" w:date="2018-11-25T22:00:00Z"/>
                <w:b/>
                <w:lang w:val="en-US"/>
              </w:rPr>
              <w:pPrChange w:id="17746" w:author="phuong vu" w:date="2018-11-23T13:48:00Z">
                <w:pPr>
                  <w:spacing w:line="360" w:lineRule="auto"/>
                  <w:jc w:val="center"/>
                </w:pPr>
              </w:pPrChange>
            </w:pPr>
            <w:ins w:id="17747" w:author="phuong vu" w:date="2018-11-21T20:09:00Z">
              <w:del w:id="1774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del>
            </w:ins>
          </w:p>
        </w:tc>
        <w:tc>
          <w:tcPr>
            <w:tcW w:w="5612" w:type="dxa"/>
            <w:gridSpan w:val="4"/>
            <w:vAlign w:val="center"/>
          </w:tcPr>
          <w:p w14:paraId="08E96941" w14:textId="5B1E6A87" w:rsidR="00692A1B" w:rsidRPr="007F1EF1" w:rsidDel="00096943" w:rsidRDefault="00692A1B">
            <w:pPr>
              <w:spacing w:line="276" w:lineRule="auto"/>
              <w:jc w:val="center"/>
              <w:rPr>
                <w:ins w:id="17749" w:author="phuong vu" w:date="2018-11-21T20:09:00Z"/>
                <w:del w:id="17750" w:author="Tran Huan" w:date="2018-11-25T22:00:00Z"/>
                <w:b/>
                <w:lang w:val="en-US"/>
              </w:rPr>
              <w:pPrChange w:id="17751" w:author="phuong vu" w:date="2018-11-23T13:48:00Z">
                <w:pPr>
                  <w:spacing w:line="360" w:lineRule="auto"/>
                  <w:jc w:val="center"/>
                </w:pPr>
              </w:pPrChange>
            </w:pPr>
            <w:ins w:id="17752" w:author="phuong vu" w:date="2018-11-21T20:09:00Z">
              <w:del w:id="17753" w:author="Tran Huan" w:date="2018-11-25T22:00:00Z">
                <w:r w:rsidRPr="007F1EF1" w:rsidDel="00096943">
                  <w:rPr>
                    <w:b/>
                    <w:lang w:val="en-US"/>
                  </w:rPr>
                  <w:delText>Phương thức</w:delText>
                </w:r>
              </w:del>
            </w:ins>
          </w:p>
        </w:tc>
      </w:tr>
      <w:tr w:rsidR="00692A1B" w:rsidDel="00096943" w14:paraId="0D80272A" w14:textId="3EF08660" w:rsidTr="00D41CA7">
        <w:trPr>
          <w:ins w:id="17754" w:author="phuong vu" w:date="2018-11-21T20:09:00Z"/>
          <w:del w:id="17755" w:author="Tran Huan" w:date="2018-11-25T22:00:00Z"/>
        </w:trPr>
        <w:tc>
          <w:tcPr>
            <w:tcW w:w="797" w:type="dxa"/>
            <w:vMerge/>
            <w:vAlign w:val="center"/>
          </w:tcPr>
          <w:p w14:paraId="6D7B5C68" w14:textId="783F2060" w:rsidR="00692A1B" w:rsidRPr="007F1EF1" w:rsidDel="00096943" w:rsidRDefault="00692A1B">
            <w:pPr>
              <w:spacing w:line="276" w:lineRule="auto"/>
              <w:jc w:val="center"/>
              <w:rPr>
                <w:ins w:id="17756" w:author="phuong vu" w:date="2018-11-21T20:09:00Z"/>
                <w:del w:id="17757" w:author="Tran Huan" w:date="2018-11-25T22:00:00Z"/>
                <w:b/>
                <w:lang w:val="en-US"/>
              </w:rPr>
              <w:pPrChange w:id="17758" w:author="phuong vu" w:date="2018-11-23T13:48:00Z">
                <w:pPr>
                  <w:spacing w:line="360" w:lineRule="auto"/>
                  <w:jc w:val="center"/>
                </w:pPr>
              </w:pPrChange>
            </w:pPr>
          </w:p>
        </w:tc>
        <w:tc>
          <w:tcPr>
            <w:tcW w:w="2368" w:type="dxa"/>
            <w:vMerge/>
            <w:vAlign w:val="center"/>
          </w:tcPr>
          <w:p w14:paraId="3094FE63" w14:textId="28CA0DF2" w:rsidR="00692A1B" w:rsidRPr="007F1EF1" w:rsidDel="00096943" w:rsidRDefault="00692A1B">
            <w:pPr>
              <w:spacing w:line="276" w:lineRule="auto"/>
              <w:jc w:val="center"/>
              <w:rPr>
                <w:ins w:id="17759" w:author="phuong vu" w:date="2018-11-21T20:09:00Z"/>
                <w:del w:id="17760" w:author="Tran Huan" w:date="2018-11-25T22:00:00Z"/>
                <w:b/>
                <w:lang w:val="en-US"/>
              </w:rPr>
              <w:pPrChange w:id="17761" w:author="phuong vu" w:date="2018-11-23T13:48:00Z">
                <w:pPr>
                  <w:spacing w:line="360" w:lineRule="auto"/>
                  <w:jc w:val="center"/>
                </w:pPr>
              </w:pPrChange>
            </w:pPr>
          </w:p>
        </w:tc>
        <w:tc>
          <w:tcPr>
            <w:tcW w:w="1414" w:type="dxa"/>
            <w:vAlign w:val="center"/>
          </w:tcPr>
          <w:p w14:paraId="5EEFF880" w14:textId="6A85B52F" w:rsidR="00692A1B" w:rsidRPr="007F1EF1" w:rsidDel="00096943" w:rsidRDefault="00692A1B">
            <w:pPr>
              <w:spacing w:line="276" w:lineRule="auto"/>
              <w:jc w:val="center"/>
              <w:rPr>
                <w:ins w:id="17762" w:author="phuong vu" w:date="2018-11-21T20:09:00Z"/>
                <w:del w:id="17763" w:author="Tran Huan" w:date="2018-11-25T22:00:00Z"/>
                <w:b/>
                <w:lang w:val="en-US"/>
              </w:rPr>
              <w:pPrChange w:id="17764" w:author="phuong vu" w:date="2018-11-23T13:48:00Z">
                <w:pPr>
                  <w:spacing w:line="360" w:lineRule="auto"/>
                  <w:jc w:val="center"/>
                </w:pPr>
              </w:pPrChange>
            </w:pPr>
            <w:ins w:id="17765" w:author="phuong vu" w:date="2018-11-21T20:09:00Z">
              <w:del w:id="17766" w:author="Tran Huan" w:date="2018-11-25T22:00:00Z">
                <w:r w:rsidRPr="007F1EF1" w:rsidDel="00096943">
                  <w:rPr>
                    <w:b/>
                    <w:lang w:val="en-US"/>
                  </w:rPr>
                  <w:delText>Thêm</w:delText>
                </w:r>
              </w:del>
            </w:ins>
          </w:p>
        </w:tc>
        <w:tc>
          <w:tcPr>
            <w:tcW w:w="1395" w:type="dxa"/>
            <w:vAlign w:val="center"/>
          </w:tcPr>
          <w:p w14:paraId="371D2CDA" w14:textId="4217DA88" w:rsidR="00692A1B" w:rsidRPr="007F1EF1" w:rsidDel="00096943" w:rsidRDefault="00692A1B">
            <w:pPr>
              <w:spacing w:line="276" w:lineRule="auto"/>
              <w:jc w:val="center"/>
              <w:rPr>
                <w:ins w:id="17767" w:author="phuong vu" w:date="2018-11-21T20:09:00Z"/>
                <w:del w:id="17768" w:author="Tran Huan" w:date="2018-11-25T22:00:00Z"/>
                <w:b/>
                <w:lang w:val="en-US"/>
              </w:rPr>
              <w:pPrChange w:id="17769" w:author="phuong vu" w:date="2018-11-23T13:48:00Z">
                <w:pPr>
                  <w:spacing w:line="360" w:lineRule="auto"/>
                  <w:jc w:val="center"/>
                </w:pPr>
              </w:pPrChange>
            </w:pPr>
            <w:ins w:id="17770" w:author="phuong vu" w:date="2018-11-21T20:09:00Z">
              <w:del w:id="17771" w:author="Tran Huan" w:date="2018-11-25T22:00:00Z">
                <w:r w:rsidRPr="007F1EF1" w:rsidDel="00096943">
                  <w:rPr>
                    <w:b/>
                    <w:lang w:val="en-US"/>
                  </w:rPr>
                  <w:delText>Sửa</w:delText>
                </w:r>
              </w:del>
            </w:ins>
          </w:p>
        </w:tc>
        <w:tc>
          <w:tcPr>
            <w:tcW w:w="1397" w:type="dxa"/>
            <w:vAlign w:val="center"/>
          </w:tcPr>
          <w:p w14:paraId="754E85AD" w14:textId="282763F5" w:rsidR="00692A1B" w:rsidRPr="007F1EF1" w:rsidDel="00096943" w:rsidRDefault="00692A1B">
            <w:pPr>
              <w:spacing w:line="276" w:lineRule="auto"/>
              <w:jc w:val="center"/>
              <w:rPr>
                <w:ins w:id="17772" w:author="phuong vu" w:date="2018-11-21T20:09:00Z"/>
                <w:del w:id="17773" w:author="Tran Huan" w:date="2018-11-25T22:00:00Z"/>
                <w:b/>
                <w:lang w:val="en-US"/>
              </w:rPr>
              <w:pPrChange w:id="17774" w:author="phuong vu" w:date="2018-11-23T13:48:00Z">
                <w:pPr>
                  <w:spacing w:line="360" w:lineRule="auto"/>
                  <w:jc w:val="center"/>
                </w:pPr>
              </w:pPrChange>
            </w:pPr>
            <w:ins w:id="17775" w:author="phuong vu" w:date="2018-11-21T20:09:00Z">
              <w:del w:id="17776" w:author="Tran Huan" w:date="2018-11-25T22:00:00Z">
                <w:r w:rsidRPr="007F1EF1" w:rsidDel="00096943">
                  <w:rPr>
                    <w:b/>
                    <w:lang w:val="en-US"/>
                  </w:rPr>
                  <w:delText>Xóa</w:delText>
                </w:r>
              </w:del>
            </w:ins>
          </w:p>
        </w:tc>
        <w:tc>
          <w:tcPr>
            <w:tcW w:w="1406" w:type="dxa"/>
            <w:vAlign w:val="center"/>
          </w:tcPr>
          <w:p w14:paraId="606B3FEC" w14:textId="5241BCB0" w:rsidR="00692A1B" w:rsidRPr="007F1EF1" w:rsidDel="00096943" w:rsidRDefault="00692A1B">
            <w:pPr>
              <w:spacing w:line="276" w:lineRule="auto"/>
              <w:jc w:val="center"/>
              <w:rPr>
                <w:ins w:id="17777" w:author="phuong vu" w:date="2018-11-21T20:09:00Z"/>
                <w:del w:id="17778" w:author="Tran Huan" w:date="2018-11-25T22:00:00Z"/>
                <w:b/>
                <w:lang w:val="en-US"/>
              </w:rPr>
              <w:pPrChange w:id="17779" w:author="phuong vu" w:date="2018-11-23T13:48:00Z">
                <w:pPr>
                  <w:spacing w:line="360" w:lineRule="auto"/>
                  <w:jc w:val="center"/>
                </w:pPr>
              </w:pPrChange>
            </w:pPr>
            <w:ins w:id="17780" w:author="phuong vu" w:date="2018-11-21T20:09:00Z">
              <w:del w:id="17781" w:author="Tran Huan" w:date="2018-11-25T22:00:00Z">
                <w:r w:rsidRPr="007F1EF1" w:rsidDel="00096943">
                  <w:rPr>
                    <w:b/>
                    <w:lang w:val="en-US"/>
                  </w:rPr>
                  <w:delText>Truy vấn</w:delText>
                </w:r>
              </w:del>
            </w:ins>
          </w:p>
        </w:tc>
      </w:tr>
      <w:tr w:rsidR="00692A1B" w:rsidDel="00096943" w14:paraId="1474F34A" w14:textId="57F0F730" w:rsidTr="00D41CA7">
        <w:trPr>
          <w:ins w:id="17782" w:author="phuong vu" w:date="2018-11-21T20:09:00Z"/>
          <w:del w:id="17783" w:author="Tran Huan" w:date="2018-11-25T22:00:00Z"/>
        </w:trPr>
        <w:tc>
          <w:tcPr>
            <w:tcW w:w="797" w:type="dxa"/>
          </w:tcPr>
          <w:p w14:paraId="086B355A" w14:textId="2C5FF3EF" w:rsidR="00692A1B" w:rsidDel="00096943" w:rsidRDefault="00692A1B">
            <w:pPr>
              <w:spacing w:line="276" w:lineRule="auto"/>
              <w:jc w:val="center"/>
              <w:rPr>
                <w:ins w:id="17784" w:author="phuong vu" w:date="2018-11-21T20:09:00Z"/>
                <w:del w:id="17785" w:author="Tran Huan" w:date="2018-11-25T22:00:00Z"/>
                <w:lang w:val="en-US"/>
              </w:rPr>
              <w:pPrChange w:id="17786" w:author="phuong vu" w:date="2018-11-23T13:48:00Z">
                <w:pPr>
                  <w:spacing w:line="360" w:lineRule="auto"/>
                  <w:jc w:val="center"/>
                </w:pPr>
              </w:pPrChange>
            </w:pPr>
            <w:ins w:id="17787" w:author="phuong vu" w:date="2018-11-21T20:09:00Z">
              <w:del w:id="17788" w:author="Tran Huan" w:date="2018-11-25T22:00:00Z">
                <w:r w:rsidDel="00096943">
                  <w:rPr>
                    <w:lang w:val="en-US"/>
                  </w:rPr>
                  <w:delText>1</w:delText>
                </w:r>
              </w:del>
            </w:ins>
          </w:p>
        </w:tc>
        <w:tc>
          <w:tcPr>
            <w:tcW w:w="2368" w:type="dxa"/>
          </w:tcPr>
          <w:p w14:paraId="13EA6EED" w14:textId="781DD03E" w:rsidR="00692A1B" w:rsidDel="00096943" w:rsidRDefault="00692A1B">
            <w:pPr>
              <w:spacing w:line="276" w:lineRule="auto"/>
              <w:rPr>
                <w:ins w:id="17789" w:author="phuong vu" w:date="2018-11-21T20:09:00Z"/>
                <w:del w:id="17790" w:author="Tran Huan" w:date="2018-11-25T22:00:00Z"/>
                <w:lang w:val="en-US"/>
              </w:rPr>
              <w:pPrChange w:id="17791" w:author="phuong vu" w:date="2018-11-23T13:48:00Z">
                <w:pPr>
                  <w:spacing w:line="360" w:lineRule="auto"/>
                </w:pPr>
              </w:pPrChange>
            </w:pPr>
            <w:ins w:id="17792" w:author="phuong vu" w:date="2018-11-21T20:09:00Z">
              <w:del w:id="17793" w:author="Tran Huan" w:date="2018-11-25T22:00:00Z">
                <w:r w:rsidDel="00096943">
                  <w:rPr>
                    <w:lang w:val="en-US"/>
                  </w:rPr>
                  <w:delText>service_type</w:delText>
                </w:r>
              </w:del>
            </w:ins>
          </w:p>
        </w:tc>
        <w:tc>
          <w:tcPr>
            <w:tcW w:w="1414" w:type="dxa"/>
          </w:tcPr>
          <w:p w14:paraId="23AE3A8A" w14:textId="2ACAD21C" w:rsidR="00692A1B" w:rsidDel="00096943" w:rsidRDefault="00692A1B">
            <w:pPr>
              <w:spacing w:line="276" w:lineRule="auto"/>
              <w:jc w:val="center"/>
              <w:rPr>
                <w:ins w:id="17794" w:author="phuong vu" w:date="2018-11-21T20:09:00Z"/>
                <w:del w:id="17795" w:author="Tran Huan" w:date="2018-11-25T22:00:00Z"/>
                <w:lang w:val="en-US"/>
              </w:rPr>
              <w:pPrChange w:id="17796" w:author="phuong vu" w:date="2018-11-23T13:48:00Z">
                <w:pPr>
                  <w:spacing w:line="360" w:lineRule="auto"/>
                  <w:jc w:val="center"/>
                </w:pPr>
              </w:pPrChange>
            </w:pPr>
          </w:p>
        </w:tc>
        <w:tc>
          <w:tcPr>
            <w:tcW w:w="1395" w:type="dxa"/>
          </w:tcPr>
          <w:p w14:paraId="6E087BB3" w14:textId="41EB521D" w:rsidR="00692A1B" w:rsidDel="00096943" w:rsidRDefault="00692A1B">
            <w:pPr>
              <w:spacing w:line="276" w:lineRule="auto"/>
              <w:jc w:val="center"/>
              <w:rPr>
                <w:ins w:id="17797" w:author="phuong vu" w:date="2018-11-21T20:09:00Z"/>
                <w:del w:id="17798" w:author="Tran Huan" w:date="2018-11-25T22:00:00Z"/>
                <w:lang w:val="en-US"/>
              </w:rPr>
              <w:pPrChange w:id="17799" w:author="phuong vu" w:date="2018-11-23T13:48:00Z">
                <w:pPr>
                  <w:spacing w:line="360" w:lineRule="auto"/>
                  <w:jc w:val="center"/>
                </w:pPr>
              </w:pPrChange>
            </w:pPr>
          </w:p>
        </w:tc>
        <w:tc>
          <w:tcPr>
            <w:tcW w:w="1397" w:type="dxa"/>
          </w:tcPr>
          <w:p w14:paraId="567E6B60" w14:textId="7BBA097C" w:rsidR="00692A1B" w:rsidDel="00096943" w:rsidRDefault="00692A1B">
            <w:pPr>
              <w:spacing w:line="276" w:lineRule="auto"/>
              <w:jc w:val="center"/>
              <w:rPr>
                <w:ins w:id="17800" w:author="phuong vu" w:date="2018-11-21T20:09:00Z"/>
                <w:del w:id="17801" w:author="Tran Huan" w:date="2018-11-25T22:00:00Z"/>
                <w:lang w:val="en-US"/>
              </w:rPr>
              <w:pPrChange w:id="17802" w:author="phuong vu" w:date="2018-11-23T13:48:00Z">
                <w:pPr>
                  <w:spacing w:line="360" w:lineRule="auto"/>
                  <w:jc w:val="center"/>
                </w:pPr>
              </w:pPrChange>
            </w:pPr>
          </w:p>
        </w:tc>
        <w:tc>
          <w:tcPr>
            <w:tcW w:w="1406" w:type="dxa"/>
          </w:tcPr>
          <w:p w14:paraId="4AEA2AB3" w14:textId="2B0AC9EB" w:rsidR="00692A1B" w:rsidDel="00096943" w:rsidRDefault="00692A1B">
            <w:pPr>
              <w:spacing w:line="276" w:lineRule="auto"/>
              <w:jc w:val="center"/>
              <w:rPr>
                <w:ins w:id="17803" w:author="phuong vu" w:date="2018-11-21T20:09:00Z"/>
                <w:del w:id="17804" w:author="Tran Huan" w:date="2018-11-25T22:00:00Z"/>
                <w:lang w:val="en-US"/>
              </w:rPr>
              <w:pPrChange w:id="17805" w:author="phuong vu" w:date="2018-11-23T13:48:00Z">
                <w:pPr>
                  <w:jc w:val="center"/>
                </w:pPr>
              </w:pPrChange>
            </w:pPr>
            <w:ins w:id="17806" w:author="phuong vu" w:date="2018-11-21T20:09:00Z">
              <w:del w:id="17807" w:author="Tran Huan" w:date="2018-11-25T22:00:00Z">
                <w:r w:rsidDel="00096943">
                  <w:rPr>
                    <w:lang w:val="en-US"/>
                  </w:rPr>
                  <w:delText>X</w:delText>
                </w:r>
              </w:del>
            </w:ins>
          </w:p>
        </w:tc>
      </w:tr>
      <w:tr w:rsidR="00692A1B" w:rsidDel="00096943" w14:paraId="66DB3915" w14:textId="543803AB" w:rsidTr="00D41CA7">
        <w:trPr>
          <w:ins w:id="17808" w:author="phuong vu" w:date="2018-11-21T20:09:00Z"/>
          <w:del w:id="17809" w:author="Tran Huan" w:date="2018-11-25T22:00:00Z"/>
        </w:trPr>
        <w:tc>
          <w:tcPr>
            <w:tcW w:w="797" w:type="dxa"/>
          </w:tcPr>
          <w:p w14:paraId="65A624B0" w14:textId="5247DCD4" w:rsidR="00692A1B" w:rsidDel="00096943" w:rsidRDefault="00692A1B">
            <w:pPr>
              <w:spacing w:line="276" w:lineRule="auto"/>
              <w:jc w:val="center"/>
              <w:rPr>
                <w:ins w:id="17810" w:author="phuong vu" w:date="2018-11-21T20:09:00Z"/>
                <w:del w:id="17811" w:author="Tran Huan" w:date="2018-11-25T22:00:00Z"/>
                <w:lang w:val="en-US"/>
              </w:rPr>
              <w:pPrChange w:id="17812" w:author="phuong vu" w:date="2018-11-23T13:48:00Z">
                <w:pPr>
                  <w:spacing w:line="360" w:lineRule="auto"/>
                  <w:jc w:val="center"/>
                </w:pPr>
              </w:pPrChange>
            </w:pPr>
            <w:ins w:id="17813" w:author="phuong vu" w:date="2018-11-21T20:09:00Z">
              <w:del w:id="17814" w:author="Tran Huan" w:date="2018-11-25T22:00:00Z">
                <w:r w:rsidDel="00096943">
                  <w:rPr>
                    <w:lang w:val="en-US"/>
                  </w:rPr>
                  <w:delText>2</w:delText>
                </w:r>
              </w:del>
            </w:ins>
          </w:p>
        </w:tc>
        <w:tc>
          <w:tcPr>
            <w:tcW w:w="2368" w:type="dxa"/>
          </w:tcPr>
          <w:p w14:paraId="31DA66BB" w14:textId="29EF9C8A" w:rsidR="00692A1B" w:rsidDel="00096943" w:rsidRDefault="00692A1B">
            <w:pPr>
              <w:spacing w:line="276" w:lineRule="auto"/>
              <w:rPr>
                <w:ins w:id="17815" w:author="phuong vu" w:date="2018-11-21T20:09:00Z"/>
                <w:del w:id="17816" w:author="Tran Huan" w:date="2018-11-25T22:00:00Z"/>
                <w:lang w:val="en-US"/>
              </w:rPr>
              <w:pPrChange w:id="17817" w:author="phuong vu" w:date="2018-11-23T13:48:00Z">
                <w:pPr>
                  <w:spacing w:line="360" w:lineRule="auto"/>
                </w:pPr>
              </w:pPrChange>
            </w:pPr>
            <w:ins w:id="17818" w:author="phuong vu" w:date="2018-11-21T20:09:00Z">
              <w:del w:id="17819" w:author="Tran Huan" w:date="2018-11-25T22:00:00Z">
                <w:r w:rsidDel="00096943">
                  <w:rPr>
                    <w:lang w:val="en-US"/>
                  </w:rPr>
                  <w:delText>color</w:delText>
                </w:r>
              </w:del>
            </w:ins>
          </w:p>
        </w:tc>
        <w:tc>
          <w:tcPr>
            <w:tcW w:w="1414" w:type="dxa"/>
          </w:tcPr>
          <w:p w14:paraId="22A3D1E7" w14:textId="685526B5" w:rsidR="00692A1B" w:rsidDel="00096943" w:rsidRDefault="00692A1B">
            <w:pPr>
              <w:spacing w:line="276" w:lineRule="auto"/>
              <w:jc w:val="center"/>
              <w:rPr>
                <w:ins w:id="17820" w:author="phuong vu" w:date="2018-11-21T20:09:00Z"/>
                <w:del w:id="17821" w:author="Tran Huan" w:date="2018-11-25T22:00:00Z"/>
                <w:lang w:val="en-US"/>
              </w:rPr>
              <w:pPrChange w:id="17822" w:author="phuong vu" w:date="2018-11-23T13:48:00Z">
                <w:pPr>
                  <w:spacing w:line="360" w:lineRule="auto"/>
                  <w:jc w:val="center"/>
                </w:pPr>
              </w:pPrChange>
            </w:pPr>
          </w:p>
        </w:tc>
        <w:tc>
          <w:tcPr>
            <w:tcW w:w="1395" w:type="dxa"/>
          </w:tcPr>
          <w:p w14:paraId="01B846B7" w14:textId="25BAE005" w:rsidR="00692A1B" w:rsidDel="00096943" w:rsidRDefault="00692A1B">
            <w:pPr>
              <w:spacing w:line="276" w:lineRule="auto"/>
              <w:jc w:val="center"/>
              <w:rPr>
                <w:ins w:id="17823" w:author="phuong vu" w:date="2018-11-21T20:09:00Z"/>
                <w:del w:id="17824" w:author="Tran Huan" w:date="2018-11-25T22:00:00Z"/>
                <w:lang w:val="en-US"/>
              </w:rPr>
              <w:pPrChange w:id="17825" w:author="phuong vu" w:date="2018-11-23T13:48:00Z">
                <w:pPr>
                  <w:spacing w:line="360" w:lineRule="auto"/>
                  <w:jc w:val="center"/>
                </w:pPr>
              </w:pPrChange>
            </w:pPr>
          </w:p>
        </w:tc>
        <w:tc>
          <w:tcPr>
            <w:tcW w:w="1397" w:type="dxa"/>
          </w:tcPr>
          <w:p w14:paraId="157D8C03" w14:textId="0D30F9BC" w:rsidR="00692A1B" w:rsidDel="00096943" w:rsidRDefault="00692A1B">
            <w:pPr>
              <w:spacing w:line="276" w:lineRule="auto"/>
              <w:jc w:val="center"/>
              <w:rPr>
                <w:ins w:id="17826" w:author="phuong vu" w:date="2018-11-21T20:09:00Z"/>
                <w:del w:id="17827" w:author="Tran Huan" w:date="2018-11-25T22:00:00Z"/>
                <w:lang w:val="en-US"/>
              </w:rPr>
              <w:pPrChange w:id="17828" w:author="phuong vu" w:date="2018-11-23T13:48:00Z">
                <w:pPr>
                  <w:spacing w:line="360" w:lineRule="auto"/>
                  <w:jc w:val="center"/>
                </w:pPr>
              </w:pPrChange>
            </w:pPr>
          </w:p>
        </w:tc>
        <w:tc>
          <w:tcPr>
            <w:tcW w:w="1406" w:type="dxa"/>
          </w:tcPr>
          <w:p w14:paraId="0C71050B" w14:textId="2AE95393" w:rsidR="00692A1B" w:rsidDel="00096943" w:rsidRDefault="00692A1B">
            <w:pPr>
              <w:spacing w:line="276" w:lineRule="auto"/>
              <w:jc w:val="center"/>
              <w:rPr>
                <w:ins w:id="17829" w:author="phuong vu" w:date="2018-11-21T20:09:00Z"/>
                <w:del w:id="17830" w:author="Tran Huan" w:date="2018-11-25T22:00:00Z"/>
                <w:lang w:val="en-US"/>
              </w:rPr>
              <w:pPrChange w:id="17831" w:author="phuong vu" w:date="2018-11-23T13:48:00Z">
                <w:pPr>
                  <w:jc w:val="center"/>
                </w:pPr>
              </w:pPrChange>
            </w:pPr>
            <w:ins w:id="17832" w:author="phuong vu" w:date="2018-11-21T20:09:00Z">
              <w:del w:id="17833" w:author="Tran Huan" w:date="2018-11-25T22:00:00Z">
                <w:r w:rsidDel="00096943">
                  <w:rPr>
                    <w:lang w:val="en-US"/>
                  </w:rPr>
                  <w:delText>X</w:delText>
                </w:r>
              </w:del>
            </w:ins>
          </w:p>
        </w:tc>
      </w:tr>
      <w:tr w:rsidR="00692A1B" w:rsidDel="00096943" w14:paraId="2AFAE696" w14:textId="3757C82F" w:rsidTr="00D41CA7">
        <w:trPr>
          <w:ins w:id="17834" w:author="phuong vu" w:date="2018-11-21T20:09:00Z"/>
          <w:del w:id="17835" w:author="Tran Huan" w:date="2018-11-25T22:00:00Z"/>
        </w:trPr>
        <w:tc>
          <w:tcPr>
            <w:tcW w:w="797" w:type="dxa"/>
          </w:tcPr>
          <w:p w14:paraId="0329BC6A" w14:textId="03F1AC17" w:rsidR="00692A1B" w:rsidDel="00096943" w:rsidRDefault="00692A1B">
            <w:pPr>
              <w:spacing w:line="276" w:lineRule="auto"/>
              <w:jc w:val="center"/>
              <w:rPr>
                <w:ins w:id="17836" w:author="phuong vu" w:date="2018-11-21T20:09:00Z"/>
                <w:del w:id="17837" w:author="Tran Huan" w:date="2018-11-25T22:00:00Z"/>
                <w:lang w:val="en-US"/>
              </w:rPr>
              <w:pPrChange w:id="17838" w:author="phuong vu" w:date="2018-11-23T13:48:00Z">
                <w:pPr>
                  <w:spacing w:line="360" w:lineRule="auto"/>
                  <w:jc w:val="center"/>
                </w:pPr>
              </w:pPrChange>
            </w:pPr>
            <w:ins w:id="17839" w:author="phuong vu" w:date="2018-11-21T20:09:00Z">
              <w:del w:id="17840" w:author="Tran Huan" w:date="2018-11-25T22:00:00Z">
                <w:r w:rsidDel="00096943">
                  <w:rPr>
                    <w:lang w:val="en-US"/>
                  </w:rPr>
                  <w:delText>3</w:delText>
                </w:r>
              </w:del>
            </w:ins>
          </w:p>
        </w:tc>
        <w:tc>
          <w:tcPr>
            <w:tcW w:w="2368" w:type="dxa"/>
          </w:tcPr>
          <w:p w14:paraId="732DE38E" w14:textId="69639039" w:rsidR="00692A1B" w:rsidDel="00096943" w:rsidRDefault="00692A1B">
            <w:pPr>
              <w:spacing w:line="276" w:lineRule="auto"/>
              <w:rPr>
                <w:ins w:id="17841" w:author="phuong vu" w:date="2018-11-21T20:09:00Z"/>
                <w:del w:id="17842" w:author="Tran Huan" w:date="2018-11-25T22:00:00Z"/>
                <w:lang w:val="en-US"/>
              </w:rPr>
              <w:pPrChange w:id="17843" w:author="phuong vu" w:date="2018-11-23T13:48:00Z">
                <w:pPr>
                  <w:spacing w:line="360" w:lineRule="auto"/>
                </w:pPr>
              </w:pPrChange>
            </w:pPr>
            <w:ins w:id="17844" w:author="phuong vu" w:date="2018-11-21T20:09:00Z">
              <w:del w:id="17845" w:author="Tran Huan" w:date="2018-11-25T22:00:00Z">
                <w:r w:rsidDel="00096943">
                  <w:rPr>
                    <w:lang w:val="en-US"/>
                  </w:rPr>
                  <w:delText>material</w:delText>
                </w:r>
              </w:del>
            </w:ins>
          </w:p>
        </w:tc>
        <w:tc>
          <w:tcPr>
            <w:tcW w:w="1414" w:type="dxa"/>
          </w:tcPr>
          <w:p w14:paraId="427FAF81" w14:textId="2BA0B872" w:rsidR="00692A1B" w:rsidDel="00096943" w:rsidRDefault="00692A1B">
            <w:pPr>
              <w:spacing w:line="276" w:lineRule="auto"/>
              <w:jc w:val="center"/>
              <w:rPr>
                <w:ins w:id="17846" w:author="phuong vu" w:date="2018-11-21T20:09:00Z"/>
                <w:del w:id="17847" w:author="Tran Huan" w:date="2018-11-25T22:00:00Z"/>
                <w:lang w:val="en-US"/>
              </w:rPr>
              <w:pPrChange w:id="17848" w:author="phuong vu" w:date="2018-11-23T13:48:00Z">
                <w:pPr>
                  <w:spacing w:line="360" w:lineRule="auto"/>
                  <w:jc w:val="center"/>
                </w:pPr>
              </w:pPrChange>
            </w:pPr>
          </w:p>
        </w:tc>
        <w:tc>
          <w:tcPr>
            <w:tcW w:w="1395" w:type="dxa"/>
          </w:tcPr>
          <w:p w14:paraId="377CCE71" w14:textId="4FD0A9CE" w:rsidR="00692A1B" w:rsidDel="00096943" w:rsidRDefault="00692A1B">
            <w:pPr>
              <w:spacing w:line="276" w:lineRule="auto"/>
              <w:jc w:val="center"/>
              <w:rPr>
                <w:ins w:id="17849" w:author="phuong vu" w:date="2018-11-21T20:09:00Z"/>
                <w:del w:id="17850" w:author="Tran Huan" w:date="2018-11-25T22:00:00Z"/>
                <w:lang w:val="en-US"/>
              </w:rPr>
              <w:pPrChange w:id="17851" w:author="phuong vu" w:date="2018-11-23T13:48:00Z">
                <w:pPr>
                  <w:spacing w:line="360" w:lineRule="auto"/>
                  <w:jc w:val="center"/>
                </w:pPr>
              </w:pPrChange>
            </w:pPr>
          </w:p>
        </w:tc>
        <w:tc>
          <w:tcPr>
            <w:tcW w:w="1397" w:type="dxa"/>
          </w:tcPr>
          <w:p w14:paraId="4A089214" w14:textId="130F2D1D" w:rsidR="00692A1B" w:rsidDel="00096943" w:rsidRDefault="00692A1B">
            <w:pPr>
              <w:spacing w:line="276" w:lineRule="auto"/>
              <w:jc w:val="center"/>
              <w:rPr>
                <w:ins w:id="17852" w:author="phuong vu" w:date="2018-11-21T20:09:00Z"/>
                <w:del w:id="17853" w:author="Tran Huan" w:date="2018-11-25T22:00:00Z"/>
                <w:lang w:val="en-US"/>
              </w:rPr>
              <w:pPrChange w:id="17854" w:author="phuong vu" w:date="2018-11-23T13:48:00Z">
                <w:pPr>
                  <w:spacing w:line="360" w:lineRule="auto"/>
                  <w:jc w:val="center"/>
                </w:pPr>
              </w:pPrChange>
            </w:pPr>
          </w:p>
        </w:tc>
        <w:tc>
          <w:tcPr>
            <w:tcW w:w="1406" w:type="dxa"/>
          </w:tcPr>
          <w:p w14:paraId="45D8D89D" w14:textId="48426CE1" w:rsidR="00692A1B" w:rsidDel="00096943" w:rsidRDefault="00692A1B">
            <w:pPr>
              <w:spacing w:line="276" w:lineRule="auto"/>
              <w:jc w:val="center"/>
              <w:rPr>
                <w:ins w:id="17855" w:author="phuong vu" w:date="2018-11-21T20:09:00Z"/>
                <w:del w:id="17856" w:author="Tran Huan" w:date="2018-11-25T22:00:00Z"/>
                <w:lang w:val="en-US"/>
              </w:rPr>
              <w:pPrChange w:id="17857" w:author="phuong vu" w:date="2018-11-23T13:48:00Z">
                <w:pPr>
                  <w:jc w:val="center"/>
                </w:pPr>
              </w:pPrChange>
            </w:pPr>
            <w:ins w:id="17858" w:author="phuong vu" w:date="2018-11-21T20:09:00Z">
              <w:del w:id="17859" w:author="Tran Huan" w:date="2018-11-25T22:00:00Z">
                <w:r w:rsidDel="00096943">
                  <w:rPr>
                    <w:lang w:val="en-US"/>
                  </w:rPr>
                  <w:delText>X</w:delText>
                </w:r>
              </w:del>
            </w:ins>
          </w:p>
        </w:tc>
      </w:tr>
      <w:tr w:rsidR="00692A1B" w:rsidDel="00096943" w14:paraId="41A89494" w14:textId="4C727DF9" w:rsidTr="00D41CA7">
        <w:trPr>
          <w:ins w:id="17860" w:author="phuong vu" w:date="2018-11-21T20:09:00Z"/>
          <w:del w:id="17861" w:author="Tran Huan" w:date="2018-11-25T22:00:00Z"/>
        </w:trPr>
        <w:tc>
          <w:tcPr>
            <w:tcW w:w="797" w:type="dxa"/>
          </w:tcPr>
          <w:p w14:paraId="766CE361" w14:textId="3DA781C0" w:rsidR="00692A1B" w:rsidDel="00096943" w:rsidRDefault="00692A1B">
            <w:pPr>
              <w:spacing w:line="276" w:lineRule="auto"/>
              <w:jc w:val="center"/>
              <w:rPr>
                <w:ins w:id="17862" w:author="phuong vu" w:date="2018-11-21T20:09:00Z"/>
                <w:del w:id="17863" w:author="Tran Huan" w:date="2018-11-25T22:00:00Z"/>
                <w:lang w:val="en-US"/>
              </w:rPr>
              <w:pPrChange w:id="17864" w:author="phuong vu" w:date="2018-11-23T13:48:00Z">
                <w:pPr>
                  <w:spacing w:line="360" w:lineRule="auto"/>
                  <w:jc w:val="center"/>
                </w:pPr>
              </w:pPrChange>
            </w:pPr>
            <w:ins w:id="17865" w:author="phuong vu" w:date="2018-11-21T20:09:00Z">
              <w:del w:id="17866" w:author="Tran Huan" w:date="2018-11-25T22:00:00Z">
                <w:r w:rsidDel="00096943">
                  <w:rPr>
                    <w:lang w:val="en-US"/>
                  </w:rPr>
                  <w:delText>4</w:delText>
                </w:r>
              </w:del>
            </w:ins>
          </w:p>
        </w:tc>
        <w:tc>
          <w:tcPr>
            <w:tcW w:w="2368" w:type="dxa"/>
          </w:tcPr>
          <w:p w14:paraId="4A5BE6BD" w14:textId="5E2971F3" w:rsidR="00692A1B" w:rsidDel="00096943" w:rsidRDefault="00692A1B">
            <w:pPr>
              <w:spacing w:line="276" w:lineRule="auto"/>
              <w:rPr>
                <w:ins w:id="17867" w:author="phuong vu" w:date="2018-11-21T20:09:00Z"/>
                <w:del w:id="17868" w:author="Tran Huan" w:date="2018-11-25T22:00:00Z"/>
                <w:lang w:val="en-US"/>
              </w:rPr>
              <w:pPrChange w:id="17869" w:author="phuong vu" w:date="2018-11-23T13:48:00Z">
                <w:pPr>
                  <w:spacing w:line="360" w:lineRule="auto"/>
                </w:pPr>
              </w:pPrChange>
            </w:pPr>
            <w:ins w:id="17870" w:author="phuong vu" w:date="2018-11-21T20:09:00Z">
              <w:del w:id="17871" w:author="Tran Huan" w:date="2018-11-25T22:00:00Z">
                <w:r w:rsidDel="00096943">
                  <w:rPr>
                    <w:lang w:val="en-US"/>
                  </w:rPr>
                  <w:delText>label</w:delText>
                </w:r>
              </w:del>
            </w:ins>
          </w:p>
        </w:tc>
        <w:tc>
          <w:tcPr>
            <w:tcW w:w="1414" w:type="dxa"/>
          </w:tcPr>
          <w:p w14:paraId="42AFCD15" w14:textId="770550E3" w:rsidR="00692A1B" w:rsidDel="00096943" w:rsidRDefault="00692A1B">
            <w:pPr>
              <w:spacing w:line="276" w:lineRule="auto"/>
              <w:jc w:val="center"/>
              <w:rPr>
                <w:ins w:id="17872" w:author="phuong vu" w:date="2018-11-21T20:09:00Z"/>
                <w:del w:id="17873" w:author="Tran Huan" w:date="2018-11-25T22:00:00Z"/>
                <w:lang w:val="en-US"/>
              </w:rPr>
              <w:pPrChange w:id="17874" w:author="phuong vu" w:date="2018-11-23T13:48:00Z">
                <w:pPr>
                  <w:spacing w:line="360" w:lineRule="auto"/>
                  <w:jc w:val="center"/>
                </w:pPr>
              </w:pPrChange>
            </w:pPr>
          </w:p>
        </w:tc>
        <w:tc>
          <w:tcPr>
            <w:tcW w:w="1395" w:type="dxa"/>
          </w:tcPr>
          <w:p w14:paraId="6D5B7219" w14:textId="21FD1DF6" w:rsidR="00692A1B" w:rsidDel="00096943" w:rsidRDefault="00692A1B">
            <w:pPr>
              <w:spacing w:line="276" w:lineRule="auto"/>
              <w:jc w:val="center"/>
              <w:rPr>
                <w:ins w:id="17875" w:author="phuong vu" w:date="2018-11-21T20:09:00Z"/>
                <w:del w:id="17876" w:author="Tran Huan" w:date="2018-11-25T22:00:00Z"/>
                <w:lang w:val="en-US"/>
              </w:rPr>
              <w:pPrChange w:id="17877" w:author="phuong vu" w:date="2018-11-23T13:48:00Z">
                <w:pPr>
                  <w:spacing w:line="360" w:lineRule="auto"/>
                  <w:jc w:val="center"/>
                </w:pPr>
              </w:pPrChange>
            </w:pPr>
          </w:p>
        </w:tc>
        <w:tc>
          <w:tcPr>
            <w:tcW w:w="1397" w:type="dxa"/>
          </w:tcPr>
          <w:p w14:paraId="68351042" w14:textId="067325D6" w:rsidR="00692A1B" w:rsidDel="00096943" w:rsidRDefault="00692A1B">
            <w:pPr>
              <w:spacing w:line="276" w:lineRule="auto"/>
              <w:jc w:val="center"/>
              <w:rPr>
                <w:ins w:id="17878" w:author="phuong vu" w:date="2018-11-21T20:09:00Z"/>
                <w:del w:id="17879" w:author="Tran Huan" w:date="2018-11-25T22:00:00Z"/>
                <w:lang w:val="en-US"/>
              </w:rPr>
              <w:pPrChange w:id="17880" w:author="phuong vu" w:date="2018-11-23T13:48:00Z">
                <w:pPr>
                  <w:spacing w:line="360" w:lineRule="auto"/>
                  <w:jc w:val="center"/>
                </w:pPr>
              </w:pPrChange>
            </w:pPr>
          </w:p>
        </w:tc>
        <w:tc>
          <w:tcPr>
            <w:tcW w:w="1406" w:type="dxa"/>
          </w:tcPr>
          <w:p w14:paraId="56BD9276" w14:textId="0A7F3074" w:rsidR="00692A1B" w:rsidDel="00096943" w:rsidRDefault="00692A1B">
            <w:pPr>
              <w:spacing w:line="276" w:lineRule="auto"/>
              <w:jc w:val="center"/>
              <w:rPr>
                <w:ins w:id="17881" w:author="phuong vu" w:date="2018-11-21T20:09:00Z"/>
                <w:del w:id="17882" w:author="Tran Huan" w:date="2018-11-25T22:00:00Z"/>
                <w:lang w:val="en-US"/>
              </w:rPr>
              <w:pPrChange w:id="17883" w:author="phuong vu" w:date="2018-11-23T13:48:00Z">
                <w:pPr>
                  <w:jc w:val="center"/>
                </w:pPr>
              </w:pPrChange>
            </w:pPr>
            <w:ins w:id="17884" w:author="phuong vu" w:date="2018-11-21T20:09:00Z">
              <w:del w:id="17885" w:author="Tran Huan" w:date="2018-11-25T22:00:00Z">
                <w:r w:rsidDel="00096943">
                  <w:rPr>
                    <w:lang w:val="en-US"/>
                  </w:rPr>
                  <w:delText>X</w:delText>
                </w:r>
              </w:del>
            </w:ins>
          </w:p>
        </w:tc>
      </w:tr>
      <w:tr w:rsidR="00692A1B" w:rsidDel="00096943" w14:paraId="7B53A311" w14:textId="2B51FF36" w:rsidTr="00D41CA7">
        <w:trPr>
          <w:ins w:id="17886" w:author="phuong vu" w:date="2018-11-21T20:09:00Z"/>
          <w:del w:id="17887" w:author="Tran Huan" w:date="2018-11-25T22:00:00Z"/>
        </w:trPr>
        <w:tc>
          <w:tcPr>
            <w:tcW w:w="797" w:type="dxa"/>
          </w:tcPr>
          <w:p w14:paraId="7B58D830" w14:textId="5F579D43" w:rsidR="00692A1B" w:rsidDel="00096943" w:rsidRDefault="00692A1B">
            <w:pPr>
              <w:spacing w:line="276" w:lineRule="auto"/>
              <w:jc w:val="center"/>
              <w:rPr>
                <w:ins w:id="17888" w:author="phuong vu" w:date="2018-11-21T20:09:00Z"/>
                <w:del w:id="17889" w:author="Tran Huan" w:date="2018-11-25T22:00:00Z"/>
                <w:lang w:val="en-US"/>
              </w:rPr>
              <w:pPrChange w:id="17890" w:author="phuong vu" w:date="2018-11-23T13:48:00Z">
                <w:pPr>
                  <w:spacing w:line="360" w:lineRule="auto"/>
                  <w:jc w:val="center"/>
                </w:pPr>
              </w:pPrChange>
            </w:pPr>
            <w:ins w:id="17891" w:author="phuong vu" w:date="2018-11-21T20:09:00Z">
              <w:del w:id="17892" w:author="Tran Huan" w:date="2018-11-25T22:00:00Z">
                <w:r w:rsidDel="00096943">
                  <w:rPr>
                    <w:lang w:val="en-US"/>
                  </w:rPr>
                  <w:delText>5</w:delText>
                </w:r>
              </w:del>
            </w:ins>
          </w:p>
        </w:tc>
        <w:tc>
          <w:tcPr>
            <w:tcW w:w="2368" w:type="dxa"/>
          </w:tcPr>
          <w:p w14:paraId="1A6AB542" w14:textId="3F38EB15" w:rsidR="00692A1B" w:rsidDel="00096943" w:rsidRDefault="00692A1B">
            <w:pPr>
              <w:spacing w:line="276" w:lineRule="auto"/>
              <w:rPr>
                <w:ins w:id="17893" w:author="phuong vu" w:date="2018-11-21T20:09:00Z"/>
                <w:del w:id="17894" w:author="Tran Huan" w:date="2018-11-25T22:00:00Z"/>
                <w:lang w:val="en-US"/>
              </w:rPr>
              <w:pPrChange w:id="17895" w:author="phuong vu" w:date="2018-11-23T13:48:00Z">
                <w:pPr>
                  <w:spacing w:line="360" w:lineRule="auto"/>
                </w:pPr>
              </w:pPrChange>
            </w:pPr>
            <w:ins w:id="17896" w:author="phuong vu" w:date="2018-11-21T20:09:00Z">
              <w:del w:id="17897" w:author="Tran Huan" w:date="2018-11-25T22:00:00Z">
                <w:r w:rsidDel="00096943">
                  <w:rPr>
                    <w:lang w:val="en-US"/>
                  </w:rPr>
                  <w:delText>unit</w:delText>
                </w:r>
              </w:del>
            </w:ins>
          </w:p>
        </w:tc>
        <w:tc>
          <w:tcPr>
            <w:tcW w:w="1414" w:type="dxa"/>
          </w:tcPr>
          <w:p w14:paraId="0AB8565C" w14:textId="059F5302" w:rsidR="00692A1B" w:rsidDel="00096943" w:rsidRDefault="00692A1B">
            <w:pPr>
              <w:spacing w:line="276" w:lineRule="auto"/>
              <w:jc w:val="center"/>
              <w:rPr>
                <w:ins w:id="17898" w:author="phuong vu" w:date="2018-11-21T20:09:00Z"/>
                <w:del w:id="17899" w:author="Tran Huan" w:date="2018-11-25T22:00:00Z"/>
                <w:lang w:val="en-US"/>
              </w:rPr>
              <w:pPrChange w:id="17900" w:author="phuong vu" w:date="2018-11-23T13:48:00Z">
                <w:pPr>
                  <w:spacing w:line="360" w:lineRule="auto"/>
                  <w:jc w:val="center"/>
                </w:pPr>
              </w:pPrChange>
            </w:pPr>
          </w:p>
        </w:tc>
        <w:tc>
          <w:tcPr>
            <w:tcW w:w="1395" w:type="dxa"/>
          </w:tcPr>
          <w:p w14:paraId="5CD5AF6F" w14:textId="4C40270D" w:rsidR="00692A1B" w:rsidDel="00096943" w:rsidRDefault="00692A1B">
            <w:pPr>
              <w:spacing w:line="276" w:lineRule="auto"/>
              <w:jc w:val="center"/>
              <w:rPr>
                <w:ins w:id="17901" w:author="phuong vu" w:date="2018-11-21T20:09:00Z"/>
                <w:del w:id="17902" w:author="Tran Huan" w:date="2018-11-25T22:00:00Z"/>
                <w:lang w:val="en-US"/>
              </w:rPr>
              <w:pPrChange w:id="17903" w:author="phuong vu" w:date="2018-11-23T13:48:00Z">
                <w:pPr>
                  <w:spacing w:line="360" w:lineRule="auto"/>
                  <w:jc w:val="center"/>
                </w:pPr>
              </w:pPrChange>
            </w:pPr>
          </w:p>
        </w:tc>
        <w:tc>
          <w:tcPr>
            <w:tcW w:w="1397" w:type="dxa"/>
          </w:tcPr>
          <w:p w14:paraId="0CB80F04" w14:textId="542707D2" w:rsidR="00692A1B" w:rsidDel="00096943" w:rsidRDefault="00692A1B">
            <w:pPr>
              <w:spacing w:line="276" w:lineRule="auto"/>
              <w:jc w:val="center"/>
              <w:rPr>
                <w:ins w:id="17904" w:author="phuong vu" w:date="2018-11-21T20:09:00Z"/>
                <w:del w:id="17905" w:author="Tran Huan" w:date="2018-11-25T22:00:00Z"/>
                <w:lang w:val="en-US"/>
              </w:rPr>
              <w:pPrChange w:id="17906" w:author="phuong vu" w:date="2018-11-23T13:48:00Z">
                <w:pPr>
                  <w:spacing w:line="360" w:lineRule="auto"/>
                  <w:jc w:val="center"/>
                </w:pPr>
              </w:pPrChange>
            </w:pPr>
          </w:p>
        </w:tc>
        <w:tc>
          <w:tcPr>
            <w:tcW w:w="1406" w:type="dxa"/>
          </w:tcPr>
          <w:p w14:paraId="0C24D031" w14:textId="7863E4EB" w:rsidR="00692A1B" w:rsidDel="00096943" w:rsidRDefault="00692A1B">
            <w:pPr>
              <w:spacing w:line="276" w:lineRule="auto"/>
              <w:jc w:val="center"/>
              <w:rPr>
                <w:ins w:id="17907" w:author="phuong vu" w:date="2018-11-21T20:09:00Z"/>
                <w:del w:id="17908" w:author="Tran Huan" w:date="2018-11-25T22:00:00Z"/>
                <w:lang w:val="en-US"/>
              </w:rPr>
              <w:pPrChange w:id="17909" w:author="phuong vu" w:date="2018-11-23T13:48:00Z">
                <w:pPr>
                  <w:jc w:val="center"/>
                </w:pPr>
              </w:pPrChange>
            </w:pPr>
            <w:ins w:id="17910" w:author="phuong vu" w:date="2018-11-21T20:09:00Z">
              <w:del w:id="17911" w:author="Tran Huan" w:date="2018-11-25T22:00:00Z">
                <w:r w:rsidDel="00096943">
                  <w:rPr>
                    <w:lang w:val="en-US"/>
                  </w:rPr>
                  <w:delText>X</w:delText>
                </w:r>
              </w:del>
            </w:ins>
          </w:p>
        </w:tc>
      </w:tr>
      <w:tr w:rsidR="00692A1B" w:rsidDel="00096943" w14:paraId="5CFA3986" w14:textId="22CC8977" w:rsidTr="00D41CA7">
        <w:trPr>
          <w:ins w:id="17912" w:author="phuong vu" w:date="2018-11-21T20:09:00Z"/>
          <w:del w:id="17913" w:author="Tran Huan" w:date="2018-11-25T22:00:00Z"/>
        </w:trPr>
        <w:tc>
          <w:tcPr>
            <w:tcW w:w="797" w:type="dxa"/>
          </w:tcPr>
          <w:p w14:paraId="52A3B704" w14:textId="03B88D91" w:rsidR="00692A1B" w:rsidDel="00096943" w:rsidRDefault="00692A1B">
            <w:pPr>
              <w:spacing w:line="276" w:lineRule="auto"/>
              <w:jc w:val="center"/>
              <w:rPr>
                <w:ins w:id="17914" w:author="phuong vu" w:date="2018-11-21T20:09:00Z"/>
                <w:del w:id="17915" w:author="Tran Huan" w:date="2018-11-25T22:00:00Z"/>
                <w:lang w:val="en-US"/>
              </w:rPr>
              <w:pPrChange w:id="17916" w:author="phuong vu" w:date="2018-11-23T13:48:00Z">
                <w:pPr>
                  <w:spacing w:line="360" w:lineRule="auto"/>
                  <w:jc w:val="center"/>
                </w:pPr>
              </w:pPrChange>
            </w:pPr>
            <w:ins w:id="17917" w:author="phuong vu" w:date="2018-11-21T20:09:00Z">
              <w:del w:id="17918" w:author="Tran Huan" w:date="2018-11-25T22:00:00Z">
                <w:r w:rsidDel="00096943">
                  <w:rPr>
                    <w:lang w:val="en-US"/>
                  </w:rPr>
                  <w:delText>6</w:delText>
                </w:r>
              </w:del>
            </w:ins>
          </w:p>
        </w:tc>
        <w:tc>
          <w:tcPr>
            <w:tcW w:w="2368" w:type="dxa"/>
          </w:tcPr>
          <w:p w14:paraId="6DB0E765" w14:textId="5A1BAA13" w:rsidR="00692A1B" w:rsidDel="00096943" w:rsidRDefault="00692A1B">
            <w:pPr>
              <w:spacing w:line="276" w:lineRule="auto"/>
              <w:rPr>
                <w:ins w:id="17919" w:author="phuong vu" w:date="2018-11-21T20:09:00Z"/>
                <w:del w:id="17920" w:author="Tran Huan" w:date="2018-11-25T22:00:00Z"/>
                <w:lang w:val="en-US"/>
              </w:rPr>
              <w:pPrChange w:id="17921" w:author="phuong vu" w:date="2018-11-23T13:48:00Z">
                <w:pPr>
                  <w:spacing w:line="360" w:lineRule="auto"/>
                </w:pPr>
              </w:pPrChange>
            </w:pPr>
            <w:ins w:id="17922" w:author="phuong vu" w:date="2018-11-21T20:09:00Z">
              <w:del w:id="17923" w:author="Tran Huan" w:date="2018-11-25T22:00:00Z">
                <w:r w:rsidDel="00096943">
                  <w:rPr>
                    <w:lang w:val="en-US"/>
                  </w:rPr>
                  <w:delText>product</w:delText>
                </w:r>
              </w:del>
            </w:ins>
          </w:p>
        </w:tc>
        <w:tc>
          <w:tcPr>
            <w:tcW w:w="1414" w:type="dxa"/>
          </w:tcPr>
          <w:p w14:paraId="36AA10D1" w14:textId="72586FCB" w:rsidR="00692A1B" w:rsidDel="00096943" w:rsidRDefault="00692A1B">
            <w:pPr>
              <w:spacing w:line="276" w:lineRule="auto"/>
              <w:jc w:val="center"/>
              <w:rPr>
                <w:ins w:id="17924" w:author="phuong vu" w:date="2018-11-21T20:09:00Z"/>
                <w:del w:id="17925" w:author="Tran Huan" w:date="2018-11-25T22:00:00Z"/>
                <w:lang w:val="en-US"/>
              </w:rPr>
              <w:pPrChange w:id="17926" w:author="phuong vu" w:date="2018-11-23T13:48:00Z">
                <w:pPr>
                  <w:spacing w:line="360" w:lineRule="auto"/>
                  <w:jc w:val="center"/>
                </w:pPr>
              </w:pPrChange>
            </w:pPr>
          </w:p>
        </w:tc>
        <w:tc>
          <w:tcPr>
            <w:tcW w:w="1395" w:type="dxa"/>
          </w:tcPr>
          <w:p w14:paraId="3553F6F8" w14:textId="45C5B73B" w:rsidR="00692A1B" w:rsidDel="00096943" w:rsidRDefault="00692A1B">
            <w:pPr>
              <w:spacing w:line="276" w:lineRule="auto"/>
              <w:jc w:val="center"/>
              <w:rPr>
                <w:ins w:id="17927" w:author="phuong vu" w:date="2018-11-21T20:09:00Z"/>
                <w:del w:id="17928" w:author="Tran Huan" w:date="2018-11-25T22:00:00Z"/>
                <w:lang w:val="en-US"/>
              </w:rPr>
              <w:pPrChange w:id="17929" w:author="phuong vu" w:date="2018-11-23T13:48:00Z">
                <w:pPr>
                  <w:spacing w:line="360" w:lineRule="auto"/>
                  <w:jc w:val="center"/>
                </w:pPr>
              </w:pPrChange>
            </w:pPr>
          </w:p>
        </w:tc>
        <w:tc>
          <w:tcPr>
            <w:tcW w:w="1397" w:type="dxa"/>
          </w:tcPr>
          <w:p w14:paraId="71366826" w14:textId="4D132F45" w:rsidR="00692A1B" w:rsidDel="00096943" w:rsidRDefault="00692A1B">
            <w:pPr>
              <w:spacing w:line="276" w:lineRule="auto"/>
              <w:jc w:val="center"/>
              <w:rPr>
                <w:ins w:id="17930" w:author="phuong vu" w:date="2018-11-21T20:09:00Z"/>
                <w:del w:id="17931" w:author="Tran Huan" w:date="2018-11-25T22:00:00Z"/>
                <w:lang w:val="en-US"/>
              </w:rPr>
              <w:pPrChange w:id="17932" w:author="phuong vu" w:date="2018-11-23T13:48:00Z">
                <w:pPr>
                  <w:spacing w:line="360" w:lineRule="auto"/>
                  <w:jc w:val="center"/>
                </w:pPr>
              </w:pPrChange>
            </w:pPr>
          </w:p>
        </w:tc>
        <w:tc>
          <w:tcPr>
            <w:tcW w:w="1406" w:type="dxa"/>
          </w:tcPr>
          <w:p w14:paraId="4F4674C3" w14:textId="740945ED" w:rsidR="00692A1B" w:rsidDel="00096943" w:rsidRDefault="00692A1B">
            <w:pPr>
              <w:spacing w:line="276" w:lineRule="auto"/>
              <w:jc w:val="center"/>
              <w:rPr>
                <w:ins w:id="17933" w:author="phuong vu" w:date="2018-11-21T20:09:00Z"/>
                <w:del w:id="17934" w:author="Tran Huan" w:date="2018-11-25T22:00:00Z"/>
                <w:lang w:val="en-US"/>
              </w:rPr>
              <w:pPrChange w:id="17935" w:author="phuong vu" w:date="2018-11-23T13:48:00Z">
                <w:pPr>
                  <w:jc w:val="center"/>
                </w:pPr>
              </w:pPrChange>
            </w:pPr>
            <w:ins w:id="17936" w:author="phuong vu" w:date="2018-11-21T20:09:00Z">
              <w:del w:id="17937" w:author="Tran Huan" w:date="2018-11-25T22:00:00Z">
                <w:r w:rsidDel="00096943">
                  <w:rPr>
                    <w:lang w:val="en-US"/>
                  </w:rPr>
                  <w:delText>X</w:delText>
                </w:r>
              </w:del>
            </w:ins>
          </w:p>
        </w:tc>
      </w:tr>
      <w:tr w:rsidR="00692A1B" w:rsidDel="00096943" w14:paraId="0AAA06C3" w14:textId="79B33606" w:rsidTr="00D41CA7">
        <w:trPr>
          <w:ins w:id="17938" w:author="phuong vu" w:date="2018-11-21T20:09:00Z"/>
          <w:del w:id="17939" w:author="Tran Huan" w:date="2018-11-25T22:00:00Z"/>
        </w:trPr>
        <w:tc>
          <w:tcPr>
            <w:tcW w:w="797" w:type="dxa"/>
          </w:tcPr>
          <w:p w14:paraId="067DBDF9" w14:textId="1BC25128" w:rsidR="00692A1B" w:rsidDel="00096943" w:rsidRDefault="00692A1B">
            <w:pPr>
              <w:spacing w:line="276" w:lineRule="auto"/>
              <w:jc w:val="center"/>
              <w:rPr>
                <w:ins w:id="17940" w:author="phuong vu" w:date="2018-11-21T20:09:00Z"/>
                <w:del w:id="17941" w:author="Tran Huan" w:date="2018-11-25T22:00:00Z"/>
                <w:lang w:val="en-US"/>
              </w:rPr>
              <w:pPrChange w:id="17942" w:author="phuong vu" w:date="2018-11-23T13:48:00Z">
                <w:pPr>
                  <w:spacing w:line="360" w:lineRule="auto"/>
                  <w:jc w:val="center"/>
                </w:pPr>
              </w:pPrChange>
            </w:pPr>
            <w:ins w:id="17943" w:author="phuong vu" w:date="2018-11-21T20:09:00Z">
              <w:del w:id="17944" w:author="Tran Huan" w:date="2018-11-25T22:00:00Z">
                <w:r w:rsidDel="00096943">
                  <w:rPr>
                    <w:lang w:val="en-US"/>
                  </w:rPr>
                  <w:delText>7</w:delText>
                </w:r>
              </w:del>
            </w:ins>
          </w:p>
        </w:tc>
        <w:tc>
          <w:tcPr>
            <w:tcW w:w="2368" w:type="dxa"/>
          </w:tcPr>
          <w:p w14:paraId="20EDA957" w14:textId="08B0247B" w:rsidR="00692A1B" w:rsidDel="00096943" w:rsidRDefault="00692A1B">
            <w:pPr>
              <w:spacing w:line="276" w:lineRule="auto"/>
              <w:rPr>
                <w:ins w:id="17945" w:author="phuong vu" w:date="2018-11-21T20:09:00Z"/>
                <w:del w:id="17946" w:author="Tran Huan" w:date="2018-11-25T22:00:00Z"/>
                <w:lang w:val="en-US"/>
              </w:rPr>
              <w:pPrChange w:id="17947" w:author="phuong vu" w:date="2018-11-23T13:48:00Z">
                <w:pPr>
                  <w:spacing w:line="360" w:lineRule="auto"/>
                </w:pPr>
              </w:pPrChange>
            </w:pPr>
            <w:ins w:id="17948" w:author="phuong vu" w:date="2018-11-21T20:09:00Z">
              <w:del w:id="17949" w:author="Tran Huan" w:date="2018-11-25T22:00:00Z">
                <w:r w:rsidDel="00096943">
                  <w:rPr>
                    <w:lang w:val="en-US"/>
                  </w:rPr>
                  <w:delText>product_type</w:delText>
                </w:r>
              </w:del>
            </w:ins>
          </w:p>
        </w:tc>
        <w:tc>
          <w:tcPr>
            <w:tcW w:w="1414" w:type="dxa"/>
          </w:tcPr>
          <w:p w14:paraId="588624B4" w14:textId="687437F5" w:rsidR="00692A1B" w:rsidDel="00096943" w:rsidRDefault="00692A1B">
            <w:pPr>
              <w:spacing w:line="276" w:lineRule="auto"/>
              <w:jc w:val="center"/>
              <w:rPr>
                <w:ins w:id="17950" w:author="phuong vu" w:date="2018-11-21T20:09:00Z"/>
                <w:del w:id="17951" w:author="Tran Huan" w:date="2018-11-25T22:00:00Z"/>
                <w:lang w:val="en-US"/>
              </w:rPr>
              <w:pPrChange w:id="17952" w:author="phuong vu" w:date="2018-11-23T13:48:00Z">
                <w:pPr>
                  <w:spacing w:line="360" w:lineRule="auto"/>
                  <w:jc w:val="center"/>
                </w:pPr>
              </w:pPrChange>
            </w:pPr>
          </w:p>
        </w:tc>
        <w:tc>
          <w:tcPr>
            <w:tcW w:w="1395" w:type="dxa"/>
          </w:tcPr>
          <w:p w14:paraId="2D3AECC7" w14:textId="4D939176" w:rsidR="00692A1B" w:rsidDel="00096943" w:rsidRDefault="00692A1B">
            <w:pPr>
              <w:spacing w:line="276" w:lineRule="auto"/>
              <w:jc w:val="center"/>
              <w:rPr>
                <w:ins w:id="17953" w:author="phuong vu" w:date="2018-11-21T20:09:00Z"/>
                <w:del w:id="17954" w:author="Tran Huan" w:date="2018-11-25T22:00:00Z"/>
                <w:lang w:val="en-US"/>
              </w:rPr>
              <w:pPrChange w:id="17955" w:author="phuong vu" w:date="2018-11-23T13:48:00Z">
                <w:pPr>
                  <w:spacing w:line="360" w:lineRule="auto"/>
                  <w:jc w:val="center"/>
                </w:pPr>
              </w:pPrChange>
            </w:pPr>
          </w:p>
        </w:tc>
        <w:tc>
          <w:tcPr>
            <w:tcW w:w="1397" w:type="dxa"/>
          </w:tcPr>
          <w:p w14:paraId="489A4A89" w14:textId="31404571" w:rsidR="00692A1B" w:rsidDel="00096943" w:rsidRDefault="00692A1B">
            <w:pPr>
              <w:spacing w:line="276" w:lineRule="auto"/>
              <w:jc w:val="center"/>
              <w:rPr>
                <w:ins w:id="17956" w:author="phuong vu" w:date="2018-11-21T20:09:00Z"/>
                <w:del w:id="17957" w:author="Tran Huan" w:date="2018-11-25T22:00:00Z"/>
                <w:lang w:val="en-US"/>
              </w:rPr>
              <w:pPrChange w:id="17958" w:author="phuong vu" w:date="2018-11-23T13:48:00Z">
                <w:pPr>
                  <w:spacing w:line="360" w:lineRule="auto"/>
                  <w:jc w:val="center"/>
                </w:pPr>
              </w:pPrChange>
            </w:pPr>
          </w:p>
        </w:tc>
        <w:tc>
          <w:tcPr>
            <w:tcW w:w="1406" w:type="dxa"/>
          </w:tcPr>
          <w:p w14:paraId="622A451B" w14:textId="09B4D745" w:rsidR="00692A1B" w:rsidDel="00096943" w:rsidRDefault="00692A1B">
            <w:pPr>
              <w:spacing w:line="276" w:lineRule="auto"/>
              <w:jc w:val="center"/>
              <w:rPr>
                <w:ins w:id="17959" w:author="phuong vu" w:date="2018-11-21T20:09:00Z"/>
                <w:del w:id="17960" w:author="Tran Huan" w:date="2018-11-25T22:00:00Z"/>
                <w:lang w:val="en-US"/>
              </w:rPr>
              <w:pPrChange w:id="17961" w:author="phuong vu" w:date="2018-11-23T13:48:00Z">
                <w:pPr>
                  <w:jc w:val="center"/>
                </w:pPr>
              </w:pPrChange>
            </w:pPr>
            <w:ins w:id="17962" w:author="phuong vu" w:date="2018-11-21T20:09:00Z">
              <w:del w:id="17963" w:author="Tran Huan" w:date="2018-11-25T22:00:00Z">
                <w:r w:rsidDel="00096943">
                  <w:rPr>
                    <w:lang w:val="en-US"/>
                  </w:rPr>
                  <w:delText>X</w:delText>
                </w:r>
              </w:del>
            </w:ins>
          </w:p>
        </w:tc>
      </w:tr>
      <w:tr w:rsidR="00692A1B" w:rsidDel="00096943" w14:paraId="2028EBE1" w14:textId="1C2AF2DB" w:rsidTr="00D41CA7">
        <w:trPr>
          <w:ins w:id="17964" w:author="phuong vu" w:date="2018-11-21T20:09:00Z"/>
          <w:del w:id="17965" w:author="Tran Huan" w:date="2018-11-25T22:00:00Z"/>
        </w:trPr>
        <w:tc>
          <w:tcPr>
            <w:tcW w:w="797" w:type="dxa"/>
          </w:tcPr>
          <w:p w14:paraId="37D2142C" w14:textId="6B2C7AB7" w:rsidR="00692A1B" w:rsidDel="00096943" w:rsidRDefault="00692A1B">
            <w:pPr>
              <w:spacing w:line="276" w:lineRule="auto"/>
              <w:jc w:val="center"/>
              <w:rPr>
                <w:ins w:id="17966" w:author="phuong vu" w:date="2018-11-21T20:09:00Z"/>
                <w:del w:id="17967" w:author="Tran Huan" w:date="2018-11-25T22:00:00Z"/>
                <w:lang w:val="en-US"/>
              </w:rPr>
              <w:pPrChange w:id="17968" w:author="phuong vu" w:date="2018-11-23T13:48:00Z">
                <w:pPr>
                  <w:spacing w:line="360" w:lineRule="auto"/>
                  <w:jc w:val="center"/>
                </w:pPr>
              </w:pPrChange>
            </w:pPr>
            <w:ins w:id="17969" w:author="phuong vu" w:date="2018-11-21T20:09:00Z">
              <w:del w:id="17970" w:author="Tran Huan" w:date="2018-11-25T22:00:00Z">
                <w:r w:rsidDel="00096943">
                  <w:rPr>
                    <w:lang w:val="en-US"/>
                  </w:rPr>
                  <w:delText>8</w:delText>
                </w:r>
              </w:del>
            </w:ins>
          </w:p>
        </w:tc>
        <w:tc>
          <w:tcPr>
            <w:tcW w:w="2368" w:type="dxa"/>
          </w:tcPr>
          <w:p w14:paraId="115CB1B5" w14:textId="246CA61C" w:rsidR="00692A1B" w:rsidDel="00096943" w:rsidRDefault="00692A1B">
            <w:pPr>
              <w:spacing w:line="276" w:lineRule="auto"/>
              <w:rPr>
                <w:ins w:id="17971" w:author="phuong vu" w:date="2018-11-21T20:09:00Z"/>
                <w:del w:id="17972" w:author="Tran Huan" w:date="2018-11-25T22:00:00Z"/>
                <w:lang w:val="en-US"/>
              </w:rPr>
              <w:pPrChange w:id="17973" w:author="phuong vu" w:date="2018-11-23T13:48:00Z">
                <w:pPr>
                  <w:spacing w:line="360" w:lineRule="auto"/>
                </w:pPr>
              </w:pPrChange>
            </w:pPr>
            <w:ins w:id="17974" w:author="phuong vu" w:date="2018-11-21T20:09:00Z">
              <w:del w:id="17975" w:author="Tran Huan" w:date="2018-11-25T22:00:00Z">
                <w:r w:rsidDel="00096943">
                  <w:rPr>
                    <w:lang w:val="en-US"/>
                  </w:rPr>
                  <w:delText>unit_price</w:delText>
                </w:r>
              </w:del>
            </w:ins>
          </w:p>
        </w:tc>
        <w:tc>
          <w:tcPr>
            <w:tcW w:w="1414" w:type="dxa"/>
          </w:tcPr>
          <w:p w14:paraId="2C1A1870" w14:textId="772D3BBD" w:rsidR="00692A1B" w:rsidDel="00096943" w:rsidRDefault="00692A1B">
            <w:pPr>
              <w:spacing w:line="276" w:lineRule="auto"/>
              <w:jc w:val="center"/>
              <w:rPr>
                <w:ins w:id="17976" w:author="phuong vu" w:date="2018-11-21T20:09:00Z"/>
                <w:del w:id="17977" w:author="Tran Huan" w:date="2018-11-25T22:00:00Z"/>
                <w:lang w:val="en-US"/>
              </w:rPr>
              <w:pPrChange w:id="17978" w:author="phuong vu" w:date="2018-11-23T13:48:00Z">
                <w:pPr>
                  <w:spacing w:line="360" w:lineRule="auto"/>
                  <w:jc w:val="center"/>
                </w:pPr>
              </w:pPrChange>
            </w:pPr>
          </w:p>
        </w:tc>
        <w:tc>
          <w:tcPr>
            <w:tcW w:w="1395" w:type="dxa"/>
          </w:tcPr>
          <w:p w14:paraId="0028568F" w14:textId="1D59AB03" w:rsidR="00692A1B" w:rsidDel="00096943" w:rsidRDefault="00692A1B">
            <w:pPr>
              <w:spacing w:line="276" w:lineRule="auto"/>
              <w:jc w:val="center"/>
              <w:rPr>
                <w:ins w:id="17979" w:author="phuong vu" w:date="2018-11-21T20:09:00Z"/>
                <w:del w:id="17980" w:author="Tran Huan" w:date="2018-11-25T22:00:00Z"/>
                <w:lang w:val="en-US"/>
              </w:rPr>
              <w:pPrChange w:id="17981" w:author="phuong vu" w:date="2018-11-23T13:48:00Z">
                <w:pPr>
                  <w:spacing w:line="360" w:lineRule="auto"/>
                  <w:jc w:val="center"/>
                </w:pPr>
              </w:pPrChange>
            </w:pPr>
          </w:p>
        </w:tc>
        <w:tc>
          <w:tcPr>
            <w:tcW w:w="1397" w:type="dxa"/>
          </w:tcPr>
          <w:p w14:paraId="268D6592" w14:textId="1402548E" w:rsidR="00692A1B" w:rsidDel="00096943" w:rsidRDefault="00692A1B">
            <w:pPr>
              <w:spacing w:line="276" w:lineRule="auto"/>
              <w:jc w:val="center"/>
              <w:rPr>
                <w:ins w:id="17982" w:author="phuong vu" w:date="2018-11-21T20:09:00Z"/>
                <w:del w:id="17983" w:author="Tran Huan" w:date="2018-11-25T22:00:00Z"/>
                <w:lang w:val="en-US"/>
              </w:rPr>
              <w:pPrChange w:id="17984" w:author="phuong vu" w:date="2018-11-23T13:48:00Z">
                <w:pPr>
                  <w:spacing w:line="360" w:lineRule="auto"/>
                  <w:jc w:val="center"/>
                </w:pPr>
              </w:pPrChange>
            </w:pPr>
          </w:p>
        </w:tc>
        <w:tc>
          <w:tcPr>
            <w:tcW w:w="1406" w:type="dxa"/>
          </w:tcPr>
          <w:p w14:paraId="197E5FAB" w14:textId="3872837C" w:rsidR="00692A1B" w:rsidDel="00096943" w:rsidRDefault="00692A1B">
            <w:pPr>
              <w:spacing w:line="276" w:lineRule="auto"/>
              <w:jc w:val="center"/>
              <w:rPr>
                <w:ins w:id="17985" w:author="phuong vu" w:date="2018-11-21T20:09:00Z"/>
                <w:del w:id="17986" w:author="Tran Huan" w:date="2018-11-25T22:00:00Z"/>
                <w:lang w:val="en-US"/>
              </w:rPr>
              <w:pPrChange w:id="17987" w:author="phuong vu" w:date="2018-11-23T13:48:00Z">
                <w:pPr>
                  <w:jc w:val="center"/>
                </w:pPr>
              </w:pPrChange>
            </w:pPr>
            <w:ins w:id="17988" w:author="phuong vu" w:date="2018-11-21T20:09:00Z">
              <w:del w:id="17989" w:author="Tran Huan" w:date="2018-11-25T22:00:00Z">
                <w:r w:rsidDel="00096943">
                  <w:rPr>
                    <w:lang w:val="en-US"/>
                  </w:rPr>
                  <w:delText>X</w:delText>
                </w:r>
              </w:del>
            </w:ins>
          </w:p>
        </w:tc>
      </w:tr>
      <w:tr w:rsidR="00692A1B" w:rsidDel="00096943" w14:paraId="2A66D51F" w14:textId="433B238F" w:rsidTr="00D41CA7">
        <w:trPr>
          <w:ins w:id="17990" w:author="phuong vu" w:date="2018-11-21T20:09:00Z"/>
          <w:del w:id="17991" w:author="Tran Huan" w:date="2018-11-25T22:00:00Z"/>
        </w:trPr>
        <w:tc>
          <w:tcPr>
            <w:tcW w:w="797" w:type="dxa"/>
          </w:tcPr>
          <w:p w14:paraId="5CEDD886" w14:textId="36B387FD" w:rsidR="00692A1B" w:rsidDel="00096943" w:rsidRDefault="00692A1B">
            <w:pPr>
              <w:spacing w:line="276" w:lineRule="auto"/>
              <w:jc w:val="center"/>
              <w:rPr>
                <w:ins w:id="17992" w:author="phuong vu" w:date="2018-11-21T20:09:00Z"/>
                <w:del w:id="17993" w:author="Tran Huan" w:date="2018-11-25T22:00:00Z"/>
                <w:lang w:val="en-US"/>
              </w:rPr>
              <w:pPrChange w:id="17994" w:author="phuong vu" w:date="2018-11-23T13:48:00Z">
                <w:pPr>
                  <w:spacing w:line="360" w:lineRule="auto"/>
                  <w:jc w:val="center"/>
                </w:pPr>
              </w:pPrChange>
            </w:pPr>
            <w:ins w:id="17995" w:author="phuong vu" w:date="2018-11-21T20:09:00Z">
              <w:del w:id="17996" w:author="Tran Huan" w:date="2018-11-25T22:00:00Z">
                <w:r w:rsidDel="00096943">
                  <w:rPr>
                    <w:lang w:val="en-US"/>
                  </w:rPr>
                  <w:delText>9</w:delText>
                </w:r>
              </w:del>
            </w:ins>
          </w:p>
        </w:tc>
        <w:tc>
          <w:tcPr>
            <w:tcW w:w="2368" w:type="dxa"/>
          </w:tcPr>
          <w:p w14:paraId="2B9878F4" w14:textId="2074B2E1" w:rsidR="00692A1B" w:rsidDel="00096943" w:rsidRDefault="00692A1B">
            <w:pPr>
              <w:spacing w:line="276" w:lineRule="auto"/>
              <w:rPr>
                <w:ins w:id="17997" w:author="phuong vu" w:date="2018-11-21T20:09:00Z"/>
                <w:del w:id="17998" w:author="Tran Huan" w:date="2018-11-25T22:00:00Z"/>
                <w:lang w:val="en-US"/>
              </w:rPr>
              <w:pPrChange w:id="17999" w:author="phuong vu" w:date="2018-11-23T13:48:00Z">
                <w:pPr>
                  <w:spacing w:line="360" w:lineRule="auto"/>
                </w:pPr>
              </w:pPrChange>
            </w:pPr>
            <w:ins w:id="18000" w:author="phuong vu" w:date="2018-11-21T20:09:00Z">
              <w:del w:id="18001" w:author="Tran Huan" w:date="2018-11-25T22:00:00Z">
                <w:r w:rsidDel="00096943">
                  <w:rPr>
                    <w:lang w:val="en-US"/>
                  </w:rPr>
                  <w:delText>time_schedule</w:delText>
                </w:r>
              </w:del>
            </w:ins>
          </w:p>
        </w:tc>
        <w:tc>
          <w:tcPr>
            <w:tcW w:w="1414" w:type="dxa"/>
          </w:tcPr>
          <w:p w14:paraId="1364EE2D" w14:textId="37FF1D88" w:rsidR="00692A1B" w:rsidDel="00096943" w:rsidRDefault="00692A1B">
            <w:pPr>
              <w:spacing w:line="276" w:lineRule="auto"/>
              <w:jc w:val="center"/>
              <w:rPr>
                <w:ins w:id="18002" w:author="phuong vu" w:date="2018-11-21T20:09:00Z"/>
                <w:del w:id="18003" w:author="Tran Huan" w:date="2018-11-25T22:00:00Z"/>
                <w:lang w:val="en-US"/>
              </w:rPr>
              <w:pPrChange w:id="18004" w:author="phuong vu" w:date="2018-11-23T13:48:00Z">
                <w:pPr>
                  <w:spacing w:line="360" w:lineRule="auto"/>
                  <w:jc w:val="center"/>
                </w:pPr>
              </w:pPrChange>
            </w:pPr>
          </w:p>
        </w:tc>
        <w:tc>
          <w:tcPr>
            <w:tcW w:w="1395" w:type="dxa"/>
          </w:tcPr>
          <w:p w14:paraId="2211FD68" w14:textId="511CC24C" w:rsidR="00692A1B" w:rsidDel="00096943" w:rsidRDefault="00692A1B">
            <w:pPr>
              <w:spacing w:line="276" w:lineRule="auto"/>
              <w:jc w:val="center"/>
              <w:rPr>
                <w:ins w:id="18005" w:author="phuong vu" w:date="2018-11-21T20:09:00Z"/>
                <w:del w:id="18006" w:author="Tran Huan" w:date="2018-11-25T22:00:00Z"/>
                <w:lang w:val="en-US"/>
              </w:rPr>
              <w:pPrChange w:id="18007" w:author="phuong vu" w:date="2018-11-23T13:48:00Z">
                <w:pPr>
                  <w:spacing w:line="360" w:lineRule="auto"/>
                  <w:jc w:val="center"/>
                </w:pPr>
              </w:pPrChange>
            </w:pPr>
          </w:p>
        </w:tc>
        <w:tc>
          <w:tcPr>
            <w:tcW w:w="1397" w:type="dxa"/>
          </w:tcPr>
          <w:p w14:paraId="27333615" w14:textId="5756B9EC" w:rsidR="00692A1B" w:rsidDel="00096943" w:rsidRDefault="00692A1B">
            <w:pPr>
              <w:spacing w:line="276" w:lineRule="auto"/>
              <w:jc w:val="center"/>
              <w:rPr>
                <w:ins w:id="18008" w:author="phuong vu" w:date="2018-11-21T20:09:00Z"/>
                <w:del w:id="18009" w:author="Tran Huan" w:date="2018-11-25T22:00:00Z"/>
                <w:lang w:val="en-US"/>
              </w:rPr>
              <w:pPrChange w:id="18010" w:author="phuong vu" w:date="2018-11-23T13:48:00Z">
                <w:pPr>
                  <w:spacing w:line="360" w:lineRule="auto"/>
                  <w:jc w:val="center"/>
                </w:pPr>
              </w:pPrChange>
            </w:pPr>
          </w:p>
        </w:tc>
        <w:tc>
          <w:tcPr>
            <w:tcW w:w="1406" w:type="dxa"/>
          </w:tcPr>
          <w:p w14:paraId="72AE790D" w14:textId="3527642F" w:rsidR="00692A1B" w:rsidDel="00096943" w:rsidRDefault="00692A1B">
            <w:pPr>
              <w:spacing w:line="276" w:lineRule="auto"/>
              <w:jc w:val="center"/>
              <w:rPr>
                <w:ins w:id="18011" w:author="phuong vu" w:date="2018-11-21T20:09:00Z"/>
                <w:del w:id="18012" w:author="Tran Huan" w:date="2018-11-25T22:00:00Z"/>
                <w:lang w:val="en-US"/>
              </w:rPr>
              <w:pPrChange w:id="18013" w:author="phuong vu" w:date="2018-11-23T13:48:00Z">
                <w:pPr>
                  <w:jc w:val="center"/>
                </w:pPr>
              </w:pPrChange>
            </w:pPr>
            <w:ins w:id="18014" w:author="phuong vu" w:date="2018-11-21T20:09:00Z">
              <w:del w:id="18015" w:author="Tran Huan" w:date="2018-11-25T22:00:00Z">
                <w:r w:rsidDel="00096943">
                  <w:rPr>
                    <w:lang w:val="en-US"/>
                  </w:rPr>
                  <w:delText>X</w:delText>
                </w:r>
              </w:del>
            </w:ins>
          </w:p>
        </w:tc>
      </w:tr>
      <w:tr w:rsidR="00692A1B" w:rsidDel="00096943" w14:paraId="6914CB25" w14:textId="02EB6B64" w:rsidTr="00D41CA7">
        <w:trPr>
          <w:ins w:id="18016" w:author="phuong vu" w:date="2018-11-21T20:09:00Z"/>
          <w:del w:id="18017" w:author="Tran Huan" w:date="2018-11-25T22:00:00Z"/>
        </w:trPr>
        <w:tc>
          <w:tcPr>
            <w:tcW w:w="797" w:type="dxa"/>
          </w:tcPr>
          <w:p w14:paraId="460AC13B" w14:textId="4ECFFF89" w:rsidR="00692A1B" w:rsidDel="00096943" w:rsidRDefault="00692A1B">
            <w:pPr>
              <w:spacing w:line="276" w:lineRule="auto"/>
              <w:jc w:val="center"/>
              <w:rPr>
                <w:ins w:id="18018" w:author="phuong vu" w:date="2018-11-21T20:09:00Z"/>
                <w:del w:id="18019" w:author="Tran Huan" w:date="2018-11-25T22:00:00Z"/>
                <w:lang w:val="en-US"/>
              </w:rPr>
              <w:pPrChange w:id="18020" w:author="phuong vu" w:date="2018-11-23T13:48:00Z">
                <w:pPr>
                  <w:spacing w:line="360" w:lineRule="auto"/>
                  <w:jc w:val="center"/>
                </w:pPr>
              </w:pPrChange>
            </w:pPr>
            <w:ins w:id="18021" w:author="phuong vu" w:date="2018-11-21T20:09:00Z">
              <w:del w:id="18022" w:author="Tran Huan" w:date="2018-11-25T22:00:00Z">
                <w:r w:rsidDel="00096943">
                  <w:rPr>
                    <w:lang w:val="en-US"/>
                  </w:rPr>
                  <w:delText>10</w:delText>
                </w:r>
              </w:del>
            </w:ins>
          </w:p>
        </w:tc>
        <w:tc>
          <w:tcPr>
            <w:tcW w:w="2368" w:type="dxa"/>
          </w:tcPr>
          <w:p w14:paraId="25A3CC67" w14:textId="1C8B1BC4" w:rsidR="00692A1B" w:rsidDel="00096943" w:rsidRDefault="00692A1B">
            <w:pPr>
              <w:spacing w:line="276" w:lineRule="auto"/>
              <w:rPr>
                <w:ins w:id="18023" w:author="phuong vu" w:date="2018-11-21T20:09:00Z"/>
                <w:del w:id="18024" w:author="Tran Huan" w:date="2018-11-25T22:00:00Z"/>
                <w:lang w:val="en-US"/>
              </w:rPr>
              <w:pPrChange w:id="18025" w:author="phuong vu" w:date="2018-11-23T13:48:00Z">
                <w:pPr>
                  <w:spacing w:line="360" w:lineRule="auto"/>
                </w:pPr>
              </w:pPrChange>
            </w:pPr>
            <w:ins w:id="18026" w:author="phuong vu" w:date="2018-11-21T20:09:00Z">
              <w:del w:id="18027" w:author="Tran Huan" w:date="2018-11-25T22:00:00Z">
                <w:r w:rsidDel="00096943">
                  <w:rPr>
                    <w:lang w:val="en-US"/>
                  </w:rPr>
                  <w:delText>branch</w:delText>
                </w:r>
              </w:del>
            </w:ins>
          </w:p>
        </w:tc>
        <w:tc>
          <w:tcPr>
            <w:tcW w:w="1414" w:type="dxa"/>
          </w:tcPr>
          <w:p w14:paraId="17E54856" w14:textId="1FB4DE62" w:rsidR="00692A1B" w:rsidDel="00096943" w:rsidRDefault="00692A1B">
            <w:pPr>
              <w:spacing w:line="276" w:lineRule="auto"/>
              <w:jc w:val="center"/>
              <w:rPr>
                <w:ins w:id="18028" w:author="phuong vu" w:date="2018-11-21T20:09:00Z"/>
                <w:del w:id="18029" w:author="Tran Huan" w:date="2018-11-25T22:00:00Z"/>
                <w:lang w:val="en-US"/>
              </w:rPr>
              <w:pPrChange w:id="18030" w:author="phuong vu" w:date="2018-11-23T13:48:00Z">
                <w:pPr>
                  <w:spacing w:line="360" w:lineRule="auto"/>
                  <w:jc w:val="center"/>
                </w:pPr>
              </w:pPrChange>
            </w:pPr>
          </w:p>
        </w:tc>
        <w:tc>
          <w:tcPr>
            <w:tcW w:w="1395" w:type="dxa"/>
          </w:tcPr>
          <w:p w14:paraId="5214D891" w14:textId="78C42792" w:rsidR="00692A1B" w:rsidDel="00096943" w:rsidRDefault="00692A1B">
            <w:pPr>
              <w:spacing w:line="276" w:lineRule="auto"/>
              <w:jc w:val="center"/>
              <w:rPr>
                <w:ins w:id="18031" w:author="phuong vu" w:date="2018-11-21T20:09:00Z"/>
                <w:del w:id="18032" w:author="Tran Huan" w:date="2018-11-25T22:00:00Z"/>
                <w:lang w:val="en-US"/>
              </w:rPr>
              <w:pPrChange w:id="18033" w:author="phuong vu" w:date="2018-11-23T13:48:00Z">
                <w:pPr>
                  <w:spacing w:line="360" w:lineRule="auto"/>
                  <w:jc w:val="center"/>
                </w:pPr>
              </w:pPrChange>
            </w:pPr>
          </w:p>
        </w:tc>
        <w:tc>
          <w:tcPr>
            <w:tcW w:w="1397" w:type="dxa"/>
          </w:tcPr>
          <w:p w14:paraId="04C51DE7" w14:textId="182F014E" w:rsidR="00692A1B" w:rsidDel="00096943" w:rsidRDefault="00692A1B">
            <w:pPr>
              <w:spacing w:line="276" w:lineRule="auto"/>
              <w:jc w:val="center"/>
              <w:rPr>
                <w:ins w:id="18034" w:author="phuong vu" w:date="2018-11-21T20:09:00Z"/>
                <w:del w:id="18035" w:author="Tran Huan" w:date="2018-11-25T22:00:00Z"/>
                <w:lang w:val="en-US"/>
              </w:rPr>
              <w:pPrChange w:id="18036" w:author="phuong vu" w:date="2018-11-23T13:48:00Z">
                <w:pPr>
                  <w:spacing w:line="360" w:lineRule="auto"/>
                  <w:jc w:val="center"/>
                </w:pPr>
              </w:pPrChange>
            </w:pPr>
          </w:p>
        </w:tc>
        <w:tc>
          <w:tcPr>
            <w:tcW w:w="1406" w:type="dxa"/>
          </w:tcPr>
          <w:p w14:paraId="1918D7A0" w14:textId="5E51CB26" w:rsidR="00692A1B" w:rsidDel="00096943" w:rsidRDefault="00692A1B">
            <w:pPr>
              <w:spacing w:line="276" w:lineRule="auto"/>
              <w:jc w:val="center"/>
              <w:rPr>
                <w:ins w:id="18037" w:author="phuong vu" w:date="2018-11-21T20:09:00Z"/>
                <w:del w:id="18038" w:author="Tran Huan" w:date="2018-11-25T22:00:00Z"/>
                <w:lang w:val="en-US"/>
              </w:rPr>
              <w:pPrChange w:id="18039" w:author="phuong vu" w:date="2018-11-23T13:48:00Z">
                <w:pPr>
                  <w:jc w:val="center"/>
                </w:pPr>
              </w:pPrChange>
            </w:pPr>
            <w:ins w:id="18040" w:author="phuong vu" w:date="2018-11-21T20:09:00Z">
              <w:del w:id="18041" w:author="Tran Huan" w:date="2018-11-25T22:00:00Z">
                <w:r w:rsidDel="00096943">
                  <w:rPr>
                    <w:lang w:val="en-US"/>
                  </w:rPr>
                  <w:delText>X</w:delText>
                </w:r>
              </w:del>
            </w:ins>
          </w:p>
        </w:tc>
      </w:tr>
      <w:tr w:rsidR="00692A1B" w:rsidDel="00096943" w14:paraId="70DB0DA6" w14:textId="076AAD9F" w:rsidTr="00D41CA7">
        <w:trPr>
          <w:ins w:id="18042" w:author="phuong vu" w:date="2018-11-21T20:09:00Z"/>
          <w:del w:id="18043" w:author="Tran Huan" w:date="2018-11-25T22:00:00Z"/>
        </w:trPr>
        <w:tc>
          <w:tcPr>
            <w:tcW w:w="797" w:type="dxa"/>
          </w:tcPr>
          <w:p w14:paraId="5DC24938" w14:textId="1C83951A" w:rsidR="00692A1B" w:rsidDel="00096943" w:rsidRDefault="00692A1B">
            <w:pPr>
              <w:spacing w:line="276" w:lineRule="auto"/>
              <w:jc w:val="center"/>
              <w:rPr>
                <w:ins w:id="18044" w:author="phuong vu" w:date="2018-11-21T20:09:00Z"/>
                <w:del w:id="18045" w:author="Tran Huan" w:date="2018-11-25T22:00:00Z"/>
                <w:lang w:val="en-US"/>
              </w:rPr>
              <w:pPrChange w:id="18046" w:author="phuong vu" w:date="2018-11-23T13:48:00Z">
                <w:pPr>
                  <w:spacing w:line="360" w:lineRule="auto"/>
                  <w:jc w:val="center"/>
                </w:pPr>
              </w:pPrChange>
            </w:pPr>
            <w:ins w:id="18047" w:author="phuong vu" w:date="2018-11-21T20:09:00Z">
              <w:del w:id="18048" w:author="Tran Huan" w:date="2018-11-25T22:00:00Z">
                <w:r w:rsidDel="00096943">
                  <w:rPr>
                    <w:lang w:val="en-US"/>
                  </w:rPr>
                  <w:delText>11</w:delText>
                </w:r>
              </w:del>
            </w:ins>
          </w:p>
        </w:tc>
        <w:tc>
          <w:tcPr>
            <w:tcW w:w="2368" w:type="dxa"/>
          </w:tcPr>
          <w:p w14:paraId="017FD013" w14:textId="7EFBBBA5" w:rsidR="00692A1B" w:rsidDel="00096943" w:rsidRDefault="00692A1B">
            <w:pPr>
              <w:spacing w:line="276" w:lineRule="auto"/>
              <w:rPr>
                <w:ins w:id="18049" w:author="phuong vu" w:date="2018-11-21T20:09:00Z"/>
                <w:del w:id="18050" w:author="Tran Huan" w:date="2018-11-25T22:00:00Z"/>
                <w:lang w:val="en-US"/>
              </w:rPr>
              <w:pPrChange w:id="18051" w:author="phuong vu" w:date="2018-11-23T13:48:00Z">
                <w:pPr>
                  <w:spacing w:line="360" w:lineRule="auto"/>
                </w:pPr>
              </w:pPrChange>
            </w:pPr>
            <w:ins w:id="18052" w:author="phuong vu" w:date="2018-11-21T20:09:00Z">
              <w:del w:id="18053" w:author="Tran Huan" w:date="2018-11-25T22:00:00Z">
                <w:r w:rsidDel="00096943">
                  <w:rPr>
                    <w:lang w:val="en-US"/>
                  </w:rPr>
                  <w:delText>service_type_branch</w:delText>
                </w:r>
              </w:del>
            </w:ins>
          </w:p>
        </w:tc>
        <w:tc>
          <w:tcPr>
            <w:tcW w:w="1414" w:type="dxa"/>
          </w:tcPr>
          <w:p w14:paraId="1F5E1D81" w14:textId="1A5A9870" w:rsidR="00692A1B" w:rsidDel="00096943" w:rsidRDefault="00692A1B">
            <w:pPr>
              <w:spacing w:line="276" w:lineRule="auto"/>
              <w:jc w:val="center"/>
              <w:rPr>
                <w:ins w:id="18054" w:author="phuong vu" w:date="2018-11-21T20:09:00Z"/>
                <w:del w:id="18055" w:author="Tran Huan" w:date="2018-11-25T22:00:00Z"/>
                <w:lang w:val="en-US"/>
              </w:rPr>
              <w:pPrChange w:id="18056" w:author="phuong vu" w:date="2018-11-23T13:48:00Z">
                <w:pPr>
                  <w:spacing w:line="360" w:lineRule="auto"/>
                  <w:jc w:val="center"/>
                </w:pPr>
              </w:pPrChange>
            </w:pPr>
          </w:p>
        </w:tc>
        <w:tc>
          <w:tcPr>
            <w:tcW w:w="1395" w:type="dxa"/>
          </w:tcPr>
          <w:p w14:paraId="789EA4F8" w14:textId="2096BEF5" w:rsidR="00692A1B" w:rsidDel="00096943" w:rsidRDefault="00692A1B">
            <w:pPr>
              <w:spacing w:line="276" w:lineRule="auto"/>
              <w:jc w:val="center"/>
              <w:rPr>
                <w:ins w:id="18057" w:author="phuong vu" w:date="2018-11-21T20:09:00Z"/>
                <w:del w:id="18058" w:author="Tran Huan" w:date="2018-11-25T22:00:00Z"/>
                <w:lang w:val="en-US"/>
              </w:rPr>
              <w:pPrChange w:id="18059" w:author="phuong vu" w:date="2018-11-23T13:48:00Z">
                <w:pPr>
                  <w:spacing w:line="360" w:lineRule="auto"/>
                  <w:jc w:val="center"/>
                </w:pPr>
              </w:pPrChange>
            </w:pPr>
          </w:p>
        </w:tc>
        <w:tc>
          <w:tcPr>
            <w:tcW w:w="1397" w:type="dxa"/>
          </w:tcPr>
          <w:p w14:paraId="792BB1E4" w14:textId="52286E4E" w:rsidR="00692A1B" w:rsidDel="00096943" w:rsidRDefault="00692A1B">
            <w:pPr>
              <w:spacing w:line="276" w:lineRule="auto"/>
              <w:jc w:val="center"/>
              <w:rPr>
                <w:ins w:id="18060" w:author="phuong vu" w:date="2018-11-21T20:09:00Z"/>
                <w:del w:id="18061" w:author="Tran Huan" w:date="2018-11-25T22:00:00Z"/>
                <w:lang w:val="en-US"/>
              </w:rPr>
              <w:pPrChange w:id="18062" w:author="phuong vu" w:date="2018-11-23T13:48:00Z">
                <w:pPr>
                  <w:spacing w:line="360" w:lineRule="auto"/>
                  <w:jc w:val="center"/>
                </w:pPr>
              </w:pPrChange>
            </w:pPr>
          </w:p>
        </w:tc>
        <w:tc>
          <w:tcPr>
            <w:tcW w:w="1406" w:type="dxa"/>
          </w:tcPr>
          <w:p w14:paraId="1C5480BA" w14:textId="741C941A" w:rsidR="00692A1B" w:rsidDel="00096943" w:rsidRDefault="00692A1B">
            <w:pPr>
              <w:spacing w:line="276" w:lineRule="auto"/>
              <w:jc w:val="center"/>
              <w:rPr>
                <w:ins w:id="18063" w:author="phuong vu" w:date="2018-11-21T20:09:00Z"/>
                <w:del w:id="18064" w:author="Tran Huan" w:date="2018-11-25T22:00:00Z"/>
                <w:lang w:val="en-US"/>
              </w:rPr>
              <w:pPrChange w:id="18065" w:author="phuong vu" w:date="2018-11-23T13:48:00Z">
                <w:pPr>
                  <w:jc w:val="center"/>
                </w:pPr>
              </w:pPrChange>
            </w:pPr>
            <w:ins w:id="18066" w:author="phuong vu" w:date="2018-11-21T20:09:00Z">
              <w:del w:id="18067" w:author="Tran Huan" w:date="2018-11-25T22:00:00Z">
                <w:r w:rsidDel="00096943">
                  <w:rPr>
                    <w:lang w:val="en-US"/>
                  </w:rPr>
                  <w:delText>X</w:delText>
                </w:r>
              </w:del>
            </w:ins>
          </w:p>
        </w:tc>
      </w:tr>
    </w:tbl>
    <w:p w14:paraId="71639FE1" w14:textId="22937020" w:rsidR="00692A1B" w:rsidRPr="00933422" w:rsidDel="00096943" w:rsidRDefault="00692A1B">
      <w:pPr>
        <w:spacing w:line="276" w:lineRule="auto"/>
        <w:rPr>
          <w:ins w:id="18068" w:author="phuong vu" w:date="2018-11-21T18:58:00Z"/>
          <w:del w:id="18069" w:author="Tran Huan" w:date="2018-11-25T22:00:00Z"/>
          <w:lang w:val="en-US"/>
        </w:rPr>
        <w:pPrChange w:id="18070" w:author="phuong vu" w:date="2018-11-23T13:48:00Z">
          <w:pPr>
            <w:pStyle w:val="Heading5"/>
          </w:pPr>
        </w:pPrChange>
      </w:pPr>
    </w:p>
    <w:p w14:paraId="54D926DB" w14:textId="01B0C5BB" w:rsidR="00D25C6A" w:rsidRPr="00D25C6A" w:rsidDel="00096943" w:rsidRDefault="00D25C6A">
      <w:pPr>
        <w:pStyle w:val="Heading5"/>
        <w:spacing w:line="276" w:lineRule="auto"/>
        <w:rPr>
          <w:del w:id="18071" w:author="Tran Huan" w:date="2018-11-25T22:00:00Z"/>
          <w:lang w:val="en-US"/>
        </w:rPr>
        <w:pPrChange w:id="18072" w:author="phuong vu" w:date="2018-11-23T13:48:00Z">
          <w:pPr>
            <w:pStyle w:val="Heading6"/>
          </w:pPr>
        </w:pPrChange>
      </w:pPr>
      <w:ins w:id="18073" w:author="phuong vu" w:date="2018-11-21T18:58:00Z">
        <w:del w:id="18074" w:author="Tran Huan" w:date="2018-11-25T22:00:00Z">
          <w:r w:rsidDel="00096943">
            <w:rPr>
              <w:lang w:val="en-US"/>
            </w:rPr>
            <w:delText>Cách xử lí</w:delText>
          </w:r>
        </w:del>
      </w:ins>
    </w:p>
    <w:p w14:paraId="3C658E63" w14:textId="102B80DD" w:rsidR="00A61DB2" w:rsidRDefault="00A61DB2">
      <w:pPr>
        <w:pStyle w:val="Heading4"/>
        <w:spacing w:line="276" w:lineRule="auto"/>
        <w:rPr>
          <w:lang w:val="en-US"/>
        </w:rPr>
        <w:pPrChange w:id="18075" w:author="phuong vu" w:date="2018-11-23T13:48:00Z">
          <w:pPr>
            <w:pStyle w:val="Heading4"/>
          </w:pPr>
        </w:pPrChange>
      </w:pPr>
      <w:bookmarkStart w:id="18076" w:name="_Toc530662899"/>
      <w:r>
        <w:rPr>
          <w:lang w:val="en-US"/>
        </w:rPr>
        <w:t>Tạo đơn hàng</w:t>
      </w:r>
      <w:bookmarkEnd w:id="18076"/>
    </w:p>
    <w:p w14:paraId="6FFB52A8" w14:textId="1B59BA4C" w:rsidR="008E15BC" w:rsidRDefault="008E15BC">
      <w:pPr>
        <w:pStyle w:val="Heading5"/>
        <w:spacing w:line="276" w:lineRule="auto"/>
        <w:rPr>
          <w:lang w:val="en-US"/>
        </w:rPr>
        <w:pPrChange w:id="18077" w:author="phuong vu" w:date="2018-11-23T13:48:00Z">
          <w:pPr>
            <w:pStyle w:val="Heading5"/>
          </w:pPr>
        </w:pPrChange>
      </w:pPr>
      <w:r>
        <w:rPr>
          <w:lang w:val="en-US"/>
        </w:rPr>
        <w:t>Mục đích</w:t>
      </w:r>
    </w:p>
    <w:p w14:paraId="5C4CAF4E" w14:textId="1F03DB9B" w:rsidR="003C68BE" w:rsidRPr="00C95C85" w:rsidRDefault="003C68BE">
      <w:pPr>
        <w:spacing w:line="276" w:lineRule="auto"/>
        <w:ind w:firstLine="720"/>
        <w:rPr>
          <w:lang w:val="en-US"/>
        </w:rPr>
        <w:pPrChange w:id="18078" w:author="phuong vu" w:date="2018-11-23T13:48:00Z">
          <w:pPr>
            <w:ind w:firstLine="720"/>
          </w:pPr>
        </w:pPrChange>
      </w:pPr>
      <w:r>
        <w:rPr>
          <w:lang w:val="en-US"/>
        </w:rPr>
        <w:t>Tạo đơn hàng là chức năng tiên quyết để cho hệ thống có dữ liệu để xử lí.</w:t>
      </w:r>
      <w:del w:id="18079" w:author="Tran Huan" w:date="2018-11-25T22:04:00Z">
        <w:r w:rsidDel="00096943">
          <w:rPr>
            <w:lang w:val="en-US"/>
          </w:rPr>
          <w:delText xml:space="preserve"> </w:delText>
        </w:r>
      </w:del>
      <w:ins w:id="18080" w:author="Tran Huan" w:date="2018-11-25T22:04:00Z">
        <w:r w:rsidR="00096943">
          <w:rPr>
            <w:lang w:val="en-US"/>
          </w:rPr>
          <w:t xml:space="preserve"> Giúp</w:t>
        </w:r>
      </w:ins>
      <w:ins w:id="18081" w:author="Tran Huan" w:date="2018-11-25T22:05:00Z">
        <w:r w:rsidR="00760245">
          <w:rPr>
            <w:lang w:val="en-US"/>
          </w:rPr>
          <w:t xml:space="preserve"> khách hà</w:t>
        </w:r>
      </w:ins>
      <w:ins w:id="18082" w:author="Tran Huan" w:date="2018-11-25T22:21:00Z">
        <w:r w:rsidR="00760245">
          <w:rPr>
            <w:lang w:val="en-US"/>
          </w:rPr>
          <w:t>ng dễ dàng tạo yêu cầu gi</w:t>
        </w:r>
      </w:ins>
      <w:ins w:id="18083" w:author="Tran Huan" w:date="2018-11-25T22:22:00Z">
        <w:r w:rsidR="00760245">
          <w:rPr>
            <w:lang w:val="en-US"/>
          </w:rPr>
          <w:t>ặt ủi của mình.</w:t>
        </w:r>
      </w:ins>
      <w:del w:id="18084" w:author="Tran Huan" w:date="2018-11-25T22:04:00Z">
        <w:r w:rsidDel="00096943">
          <w:rPr>
            <w:lang w:val="en-US"/>
          </w:rPr>
          <w:delText>Tạo đơn hàng hỗ trợ tạo ở điện thoại được áp dụng cho người dùng khách hàng</w:delText>
        </w:r>
      </w:del>
      <w:del w:id="18085" w:author="Tran Huan" w:date="2018-11-25T22:08:00Z">
        <w:r w:rsidDel="008870D9">
          <w:rPr>
            <w:lang w:val="en-US"/>
          </w:rPr>
          <w:delText>.</w:delText>
        </w:r>
      </w:del>
      <w:del w:id="18086" w:author="Tran Huan" w:date="2018-11-25T22:00:00Z">
        <w:r w:rsidDel="00096943">
          <w:rPr>
            <w:lang w:val="en-US"/>
          </w:rPr>
          <w:delText xml:space="preserve"> Ở web, chức năng tạo đơn hàng chỉ được người dùng nhân viên (nhân viên quản lí đơn hàng) sử dụng</w:delText>
        </w:r>
      </w:del>
      <w:del w:id="18087" w:author="Tran Huan" w:date="2018-11-25T22:08:00Z">
        <w:r w:rsidDel="008870D9">
          <w:rPr>
            <w:lang w:val="en-US"/>
          </w:rPr>
          <w:delText>.</w:delText>
        </w:r>
      </w:del>
    </w:p>
    <w:p w14:paraId="48D96FAA" w14:textId="63127500" w:rsidR="008E15BC" w:rsidRDefault="008E15BC">
      <w:pPr>
        <w:pStyle w:val="Heading5"/>
        <w:spacing w:line="276" w:lineRule="auto"/>
        <w:rPr>
          <w:ins w:id="18088" w:author="Tran Huan" w:date="2018-11-25T22:39:00Z"/>
          <w:lang w:val="en-US"/>
        </w:rPr>
        <w:pPrChange w:id="18089" w:author="phuong vu" w:date="2018-11-23T13:48:00Z">
          <w:pPr>
            <w:pStyle w:val="Heading5"/>
          </w:pPr>
        </w:pPrChange>
      </w:pPr>
      <w:r>
        <w:rPr>
          <w:lang w:val="en-US"/>
        </w:rPr>
        <w:t>Giao diện</w:t>
      </w:r>
    </w:p>
    <w:p w14:paraId="3B205415" w14:textId="504B3B17" w:rsidR="00224FAC" w:rsidRPr="00224FAC" w:rsidRDefault="00D651A1" w:rsidP="00224FAC">
      <w:pPr>
        <w:rPr>
          <w:lang w:val="en-US"/>
          <w:rPrChange w:id="18090" w:author="Tran Huan" w:date="2018-11-25T22:39:00Z">
            <w:rPr>
              <w:lang w:val="en-US"/>
            </w:rPr>
          </w:rPrChange>
        </w:rPr>
        <w:pPrChange w:id="18091" w:author="Tran Huan" w:date="2018-11-25T22:39:00Z">
          <w:pPr>
            <w:pStyle w:val="Heading5"/>
          </w:pPr>
        </w:pPrChange>
      </w:pPr>
      <w:ins w:id="18092" w:author="Tran Huan" w:date="2018-11-26T00:24:00Z">
        <w:r>
          <w:rPr>
            <w:noProof/>
          </w:rPr>
          <mc:AlternateContent>
            <mc:Choice Requires="wpg">
              <w:drawing>
                <wp:anchor distT="0" distB="0" distL="114300" distR="114300" simplePos="0" relativeHeight="251689984" behindDoc="1" locked="0" layoutInCell="1" allowOverlap="1" wp14:anchorId="68CDB44A" wp14:editId="321100BE">
                  <wp:simplePos x="0" y="0"/>
                  <wp:positionH relativeFrom="column">
                    <wp:posOffset>99695</wp:posOffset>
                  </wp:positionH>
                  <wp:positionV relativeFrom="paragraph">
                    <wp:posOffset>288925</wp:posOffset>
                  </wp:positionV>
                  <wp:extent cx="5400040" cy="3599815"/>
                  <wp:effectExtent l="0" t="0" r="0" b="635"/>
                  <wp:wrapTopAndBottom/>
                  <wp:docPr id="103" name="Group 103"/>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4" name="Picture 10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5" name="Picture 10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pic:pic xmlns:pic="http://schemas.openxmlformats.org/drawingml/2006/picture">
                          <pic:nvPicPr>
                            <pic:cNvPr id="106" name="Picture 10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3CAE7702" id="Group 103" o:spid="_x0000_s1026" style="position:absolute;margin-left:7.85pt;margin-top:22.75pt;width:425.2pt;height:283.45pt;z-index:-251626496"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">
                  <v:shape id="Picture 104"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">
                    <v:imagedata r:id="rId80" o:title=""/>
                    <v:path arrowok="t"/>
                  </v:shape>
                  <v:shape id="Picture 105"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">
                    <v:imagedata r:id="rId81" o:title=""/>
                    <v:path arrowok="t"/>
                  </v:shape>
                  <v:shape id="Picture 106"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">
                    <v:imagedata r:id="rId82" o:title=""/>
                    <v:path arrowok="t"/>
                  </v:shape>
                  <w10:wrap type="topAndBottom"/>
                </v:group>
              </w:pict>
            </mc:Fallback>
          </mc:AlternateContent>
        </w:r>
      </w:ins>
    </w:p>
    <w:p w14:paraId="589FA9BC" w14:textId="1193059E" w:rsidR="00CD67F8" w:rsidRDefault="00D3682B" w:rsidP="00CD67F8">
      <w:pPr>
        <w:keepNext/>
        <w:spacing w:line="276" w:lineRule="auto"/>
        <w:rPr>
          <w:ins w:id="18093" w:author="Tran Huan" w:date="2018-11-25T23:57:00Z"/>
        </w:rPr>
        <w:pPrChange w:id="18094" w:author="Tran Huan" w:date="2018-11-25T23:57:00Z">
          <w:pPr>
            <w:keepNext/>
            <w:spacing w:line="276" w:lineRule="auto"/>
          </w:pPr>
        </w:pPrChange>
      </w:pPr>
      <w:del w:id="18095" w:author="Tran Huan" w:date="2018-11-26T00:24:00Z">
        <w:r w:rsidDel="00D651A1">
          <w:rPr>
            <w:noProof/>
            <w:lang w:val="en-US"/>
          </w:rPr>
          <w:drawing>
            <wp:inline distT="0" distB="0" distL="0" distR="0" wp14:anchorId="3AC0F9DF" wp14:editId="6DC5311F">
              <wp:extent cx="1800000"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p w14:paraId="01B4925D" w14:textId="4B7551E1" w:rsidR="00CD67F8" w:rsidRPr="008F40CD" w:rsidRDefault="00CD67F8" w:rsidP="00CD67F8">
      <w:pPr>
        <w:pStyle w:val="Caption"/>
        <w:rPr>
          <w:ins w:id="18096" w:author="Tran Huan" w:date="2018-11-25T23:57:00Z"/>
          <w:b/>
          <w:i/>
        </w:rPr>
      </w:pPr>
      <w:ins w:id="18097" w:author="Tran Huan" w:date="2018-11-25T23:57:00Z">
        <w:r>
          <w:t xml:space="preserve">Hình </w:t>
        </w:r>
      </w:ins>
      <w:ins w:id="18098" w:author="Tran Huan" w:date="2018-11-26T01:41:00Z">
        <w:r w:rsidR="00BA6170">
          <w:fldChar w:fldCharType="begin"/>
        </w:r>
        <w:r w:rsidR="00BA6170">
          <w:instrText xml:space="preserve"> STYLEREF 1 \s </w:instrText>
        </w:r>
      </w:ins>
      <w:r w:rsidR="00BA6170">
        <w:fldChar w:fldCharType="separate"/>
      </w:r>
      <w:r w:rsidR="00BA6170">
        <w:rPr>
          <w:noProof/>
        </w:rPr>
        <w:t>3</w:t>
      </w:r>
      <w:ins w:id="18099"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8100" w:author="Tran Huan" w:date="2018-11-26T01:41:00Z">
        <w:r w:rsidR="00BA6170">
          <w:rPr>
            <w:noProof/>
          </w:rPr>
          <w:t>4</w:t>
        </w:r>
        <w:r w:rsidR="00BA6170">
          <w:fldChar w:fldCharType="end"/>
        </w:r>
      </w:ins>
      <w:ins w:id="18101" w:author="Tran Huan" w:date="2018-11-25T23:57:00Z">
        <w:r w:rsidRPr="00CD67F8">
          <w:rPr>
            <w:rPrChange w:id="18102" w:author="Tran Huan" w:date="2018-11-25T23:58:00Z">
              <w:rPr>
                <w:lang w:val="en-US"/>
              </w:rPr>
            </w:rPrChange>
          </w:rPr>
          <w:t xml:space="preserve"> </w:t>
        </w:r>
        <w:r w:rsidRPr="008F40CD">
          <w:rPr>
            <w:i/>
          </w:rPr>
          <w:t>Giao diện chọn dịch vụ, quần áo và giỏ đồ</w:t>
        </w:r>
      </w:ins>
    </w:p>
    <w:p w14:paraId="636CF6B1" w14:textId="21FE787A" w:rsidR="00266AC8" w:rsidRPr="00CD67F8" w:rsidRDefault="00266AC8" w:rsidP="00CD67F8">
      <w:pPr>
        <w:pStyle w:val="Caption"/>
        <w:jc w:val="both"/>
        <w:rPr>
          <w:ins w:id="18103" w:author="Tran Huan" w:date="2018-11-25T23:50:00Z"/>
          <w:rPrChange w:id="18104" w:author="Tran Huan" w:date="2018-11-25T23:58:00Z">
            <w:rPr>
              <w:ins w:id="18105" w:author="Tran Huan" w:date="2018-11-25T23:50:00Z"/>
            </w:rPr>
          </w:rPrChange>
        </w:rPr>
        <w:pPrChange w:id="18106" w:author="Tran Huan" w:date="2018-11-25T23:57:00Z">
          <w:pPr>
            <w:keepNext/>
            <w:spacing w:line="276" w:lineRule="auto"/>
          </w:pPr>
        </w:pPrChange>
      </w:pPr>
    </w:p>
    <w:p w14:paraId="74D7517B" w14:textId="0A9EB580" w:rsidR="00D3682B" w:rsidRPr="00CD67F8" w:rsidDel="00CD67F8" w:rsidRDefault="00865EDB" w:rsidP="00CD67F8">
      <w:pPr>
        <w:pStyle w:val="Caption"/>
        <w:rPr>
          <w:del w:id="18107" w:author="Tran Huan" w:date="2018-11-25T23:57:00Z"/>
          <w:b/>
          <w:i/>
          <w:rPrChange w:id="18108" w:author="Tran Huan" w:date="2018-11-25T23:52:00Z">
            <w:rPr>
              <w:del w:id="18109" w:author="Tran Huan" w:date="2018-11-25T23:57:00Z"/>
            </w:rPr>
          </w:rPrChange>
        </w:rPr>
        <w:pPrChange w:id="18110" w:author="Tran Huan" w:date="2018-11-25T23:52:00Z">
          <w:pPr>
            <w:keepNext/>
          </w:pPr>
        </w:pPrChange>
      </w:pPr>
      <w:ins w:id="18111" w:author="Tran Huan" w:date="2018-11-26T00:21:00Z">
        <w:r>
          <w:rPr>
            <w:noProof/>
          </w:rPr>
          <mc:AlternateContent>
            <mc:Choice Requires="wpg">
              <w:drawing>
                <wp:anchor distT="0" distB="0" distL="114300" distR="114300" simplePos="0" relativeHeight="251687936" behindDoc="1" locked="0" layoutInCell="1" allowOverlap="1" wp14:anchorId="035DBC4B" wp14:editId="43BD34CA">
                  <wp:simplePos x="0" y="0"/>
                  <wp:positionH relativeFrom="column">
                    <wp:posOffset>273050</wp:posOffset>
                  </wp:positionH>
                  <wp:positionV relativeFrom="paragraph">
                    <wp:posOffset>0</wp:posOffset>
                  </wp:positionV>
                  <wp:extent cx="5400040" cy="3599815"/>
                  <wp:effectExtent l="0" t="0" r="0" b="635"/>
                  <wp:wrapTopAndBottom/>
                  <wp:docPr id="99" name="Group 99"/>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0" name="Picture 1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1" name="Picture 10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bwMode="auto">
                            <a:xfrm>
                              <a:off x="1800225" y="0"/>
                              <a:ext cx="1799590" cy="3599815"/>
                            </a:xfrm>
                            <a:prstGeom prst="rect">
                              <a:avLst/>
                            </a:prstGeom>
                            <a:noFill/>
                            <a:ln>
                              <a:noFill/>
                            </a:ln>
                          </pic:spPr>
                        </pic:pic>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01F9809E" id="Group 99" o:spid="_x0000_s1026" style="position:absolute;margin-left:21.5pt;margin-top:0;width:425.2pt;height:283.45pt;z-index:-251628544"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DBAoAAAAA&#10;AAAAIQCBN8Rpp0oBAKdKAQAVAAAAZHJzL21lZGlhL2ltYWdlMy5qcGVn/9j/4AAQSkZJRgABAQEA&#10;3ADcAAD/2wBDAAIBAQEBAQIBAQECAgICAgQDAgICAgUEBAMEBgUGBgYFBgYGBwkIBgcJBwYGCAsI&#10;CQoKCgoKBggLDAsKDAkKCgr/2wBDAQICAgICAgUDAwUKBwYHCgoKCgoKCgoKCgoKCgoKCgoKCgoK&#10;CgoKCgoKCgoKCgoKCgoKCgoKCgoKCgoKCgoKCgr/wAARCANi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">
                  <v:shape id="Picture 100"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">
                    <v:imagedata r:id="rId80" o:title=""/>
                    <v:path arrowok="t"/>
                  </v:shape>
                  <v:shape id="Picture 101"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">
                    <v:imagedata r:id="rId86" o:title=""/>
                    <v:path arrowok="t"/>
                  </v:shape>
                  <v:shape id="Picture 102"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">
                    <v:imagedata r:id="rId87" o:title=""/>
                    <v:path arrowok="t"/>
                  </v:shape>
                  <w10:wrap type="topAndBottom"/>
                </v:group>
              </w:pict>
            </mc:Fallback>
          </mc:AlternateContent>
        </w:r>
      </w:ins>
    </w:p>
    <w:p w14:paraId="4037FB6D" w14:textId="2B7DE8C2" w:rsidR="00D3682B" w:rsidRPr="000245EB" w:rsidDel="00266AC8" w:rsidRDefault="00D3682B" w:rsidP="000D1FDC">
      <w:pPr>
        <w:pStyle w:val="Caption"/>
        <w:rPr>
          <w:del w:id="18112" w:author="Tran Huan" w:date="2018-11-25T23:48:00Z"/>
          <w:rPrChange w:id="18113" w:author="Tran Huan" w:date="2018-11-25T16:08:00Z">
            <w:rPr>
              <w:del w:id="18114" w:author="Tran Huan" w:date="2018-11-25T23:48:00Z"/>
              <w:lang w:val="en-US"/>
            </w:rPr>
          </w:rPrChange>
        </w:rPr>
        <w:pPrChange w:id="18115" w:author="Tran Huan" w:date="2018-11-25T23:36:00Z">
          <w:pPr>
            <w:pStyle w:val="Caption"/>
          </w:pPr>
        </w:pPrChange>
      </w:pPr>
      <w:bookmarkStart w:id="18116" w:name="_Toc530951460"/>
      <w:del w:id="18117" w:author="Tran Huan" w:date="2018-11-25T23:48:00Z">
        <w:r w:rsidRPr="009B63D4" w:rsidDel="00266AC8">
          <w:delText xml:space="preserve">Hình </w:delText>
        </w:r>
      </w:del>
      <w:ins w:id="18118" w:author="phuong vu" w:date="2018-11-22T18:14:00Z">
        <w:del w:id="18119" w:author="Tran Huan" w:date="2018-11-25T23:48:00Z">
          <w:r w:rsidR="00627671" w:rsidDel="00266AC8">
            <w:fldChar w:fldCharType="begin"/>
          </w:r>
          <w:r w:rsidR="00627671" w:rsidDel="00266AC8">
            <w:delInstrText xml:space="preserve"> STYLEREF 1 \s </w:delInstrText>
          </w:r>
        </w:del>
      </w:ins>
      <w:del w:id="18120" w:author="Tran Huan" w:date="2018-11-25T23:48:00Z">
        <w:r w:rsidR="00627671" w:rsidDel="00266AC8">
          <w:fldChar w:fldCharType="separate"/>
        </w:r>
        <w:r w:rsidR="00627671" w:rsidDel="00266AC8">
          <w:rPr>
            <w:noProof/>
          </w:rPr>
          <w:delText>3</w:delText>
        </w:r>
      </w:del>
      <w:ins w:id="18121" w:author="phuong vu" w:date="2018-11-22T18:14:00Z">
        <w:del w:id="18122" w:author="Tran Huan" w:date="2018-11-25T23:48:00Z">
          <w:r w:rsidR="00627671" w:rsidDel="00266AC8">
            <w:fldChar w:fldCharType="end"/>
          </w:r>
          <w:r w:rsidR="00627671" w:rsidDel="00266AC8">
            <w:delText>.</w:delText>
          </w:r>
          <w:r w:rsidR="00627671" w:rsidDel="00266AC8">
            <w:fldChar w:fldCharType="begin"/>
          </w:r>
          <w:r w:rsidR="00627671" w:rsidDel="00266AC8">
            <w:delInstrText xml:space="preserve"> SEQ Hình \* ARABIC \s 1 </w:delInstrText>
          </w:r>
        </w:del>
      </w:ins>
      <w:del w:id="18123" w:author="Tran Huan" w:date="2018-11-25T23:48:00Z">
        <w:r w:rsidR="00627671" w:rsidDel="00266AC8">
          <w:fldChar w:fldCharType="separate"/>
        </w:r>
      </w:del>
      <w:ins w:id="18124" w:author="phuong vu" w:date="2018-11-22T18:14:00Z">
        <w:del w:id="18125" w:author="Tran Huan" w:date="2018-11-25T23:48:00Z">
          <w:r w:rsidR="00627671" w:rsidDel="00266AC8">
            <w:rPr>
              <w:noProof/>
            </w:rPr>
            <w:delText>23</w:delText>
          </w:r>
          <w:r w:rsidR="00627671" w:rsidDel="00266AC8">
            <w:fldChar w:fldCharType="end"/>
          </w:r>
        </w:del>
      </w:ins>
      <w:del w:id="18126" w:author="Tran Huan" w:date="2018-11-25T23:48:00Z">
        <w:r w:rsidR="006C103E" w:rsidDel="00266AC8">
          <w:fldChar w:fldCharType="begin"/>
        </w:r>
        <w:r w:rsidR="006C103E" w:rsidDel="00266AC8">
          <w:delInstrText xml:space="preserve"> STYLEREF 1 \s </w:delInstrText>
        </w:r>
        <w:r w:rsidR="006C103E" w:rsidDel="00266AC8">
          <w:fldChar w:fldCharType="separate"/>
        </w:r>
        <w:r w:rsidR="006C103E" w:rsidDel="00266AC8">
          <w:rPr>
            <w:noProof/>
          </w:rPr>
          <w:delText>3</w:delText>
        </w:r>
        <w:r w:rsidR="006C103E" w:rsidDel="00266AC8">
          <w:fldChar w:fldCharType="end"/>
        </w:r>
        <w:r w:rsidR="006C103E" w:rsidDel="00266AC8">
          <w:delText>.</w:delText>
        </w:r>
        <w:r w:rsidR="006C103E" w:rsidDel="00266AC8">
          <w:fldChar w:fldCharType="begin"/>
        </w:r>
        <w:r w:rsidR="006C103E" w:rsidDel="00266AC8">
          <w:delInstrText xml:space="preserve"> SEQ Hình \* ARABIC \s 1 </w:delInstrText>
        </w:r>
        <w:r w:rsidR="006C103E" w:rsidDel="00266AC8">
          <w:fldChar w:fldCharType="separate"/>
        </w:r>
        <w:r w:rsidR="006C103E" w:rsidDel="00266AC8">
          <w:rPr>
            <w:noProof/>
          </w:rPr>
          <w:delText>15</w:delText>
        </w:r>
        <w:r w:rsidR="006C103E" w:rsidDel="00266AC8">
          <w:fldChar w:fldCharType="end"/>
        </w:r>
        <w:r w:rsidRPr="000245EB" w:rsidDel="00266AC8">
          <w:rPr>
            <w:rPrChange w:id="18127" w:author="Tran Huan" w:date="2018-11-25T16:08:00Z">
              <w:rPr>
                <w:lang w:val="en-US"/>
              </w:rPr>
            </w:rPrChange>
          </w:rPr>
          <w:delText xml:space="preserve"> Giao diện </w:delText>
        </w:r>
      </w:del>
      <w:del w:id="18128" w:author="Tran Huan" w:date="2018-11-25T22:40:00Z">
        <w:r w:rsidRPr="000245EB" w:rsidDel="00224FAC">
          <w:rPr>
            <w:rPrChange w:id="18129" w:author="Tran Huan" w:date="2018-11-25T16:08:00Z">
              <w:rPr>
                <w:lang w:val="en-US"/>
              </w:rPr>
            </w:rPrChange>
          </w:rPr>
          <w:delText>tạo đơn hàng mới</w:delText>
        </w:r>
      </w:del>
      <w:bookmarkEnd w:id="18116"/>
      <w:del w:id="18130" w:author="Tran Huan" w:date="2018-11-25T22:31:00Z">
        <w:r w:rsidRPr="000245EB" w:rsidDel="00760245">
          <w:rPr>
            <w:rPrChange w:id="18131" w:author="Tran Huan" w:date="2018-11-25T16:08:00Z">
              <w:rPr>
                <w:lang w:val="en-US"/>
              </w:rPr>
            </w:rPrChange>
          </w:rPr>
          <w:delText xml:space="preserve"> trên web</w:delText>
        </w:r>
      </w:del>
    </w:p>
    <w:p w14:paraId="26A34971" w14:textId="7B4E6C53" w:rsidR="00CD67F8" w:rsidRDefault="00442EB8" w:rsidP="00CD67F8">
      <w:pPr>
        <w:keepNext/>
        <w:spacing w:line="276" w:lineRule="auto"/>
        <w:rPr>
          <w:ins w:id="18132" w:author="Tran Huan" w:date="2018-11-25T23:58:00Z"/>
        </w:rPr>
        <w:pPrChange w:id="18133" w:author="Tran Huan" w:date="2018-11-25T23:58:00Z">
          <w:pPr>
            <w:keepNext/>
            <w:spacing w:line="276" w:lineRule="auto"/>
          </w:pPr>
        </w:pPrChange>
      </w:pPr>
      <w:del w:id="18134" w:author="Tran Huan" w:date="2018-11-25T22:47:00Z">
        <w:r w:rsidDel="00776966">
          <w:rPr>
            <w:noProof/>
            <w:lang w:val="en-US"/>
          </w:rPr>
          <w:drawing>
            <wp:inline distT="0" distB="0" distL="0" distR="0" wp14:anchorId="76652213" wp14:editId="077428AC">
              <wp:extent cx="1800000"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p w14:paraId="1AECE2F0" w14:textId="26D0A07D" w:rsidR="00442EB8" w:rsidRPr="00CD67F8" w:rsidRDefault="00865EDB" w:rsidP="00CD67F8">
      <w:pPr>
        <w:pStyle w:val="Caption"/>
        <w:rPr>
          <w:rPrChange w:id="18135" w:author="Tran Huan" w:date="2018-11-25T23:58:00Z">
            <w:rPr/>
          </w:rPrChange>
        </w:rPr>
        <w:pPrChange w:id="18136" w:author="Tran Huan" w:date="2018-11-25T23:58:00Z">
          <w:pPr>
            <w:keepNext/>
          </w:pPr>
        </w:pPrChange>
      </w:pPr>
      <w:r>
        <w:rPr>
          <w:noProof/>
          <w:lang w:val="en-US"/>
        </w:rPr>
        <mc:AlternateContent>
          <mc:Choice Requires="wpg">
            <w:drawing>
              <wp:anchor distT="0" distB="0" distL="114300" distR="114300" simplePos="0" relativeHeight="251685888" behindDoc="1" locked="0" layoutInCell="1" allowOverlap="1" wp14:anchorId="2EEEADDC" wp14:editId="0CCC9898">
                <wp:simplePos x="0" y="0"/>
                <wp:positionH relativeFrom="column">
                  <wp:posOffset>987425</wp:posOffset>
                </wp:positionH>
                <wp:positionV relativeFrom="paragraph">
                  <wp:posOffset>321310</wp:posOffset>
                </wp:positionV>
                <wp:extent cx="3599180" cy="3599815"/>
                <wp:effectExtent l="0" t="0" r="1270" b="635"/>
                <wp:wrapTopAndBottom/>
                <wp:docPr id="98" name="Group 98"/>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1" name="Picture 9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92" name="Picture 9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wpg:wgp>
                  </a:graphicData>
                </a:graphic>
                <wp14:sizeRelH relativeFrom="margin">
                  <wp14:pctWidth>0</wp14:pctWidth>
                </wp14:sizeRelH>
              </wp:anchor>
            </w:drawing>
          </mc:Choice>
          <mc:Fallback>
            <w:pict>
              <v:group w14:anchorId="228DF5FD" id="Group 98" o:spid="_x0000_s1026" style="position:absolute;margin-left:77.75pt;margin-top:25.3pt;width:283.4pt;height:283.45pt;z-index:-251630592;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X/AOFgeL/DvxJ8O+AZfixHrvi291gL4l8M29vClnZ2RhkleSM+Usie&#10;WhiK7pCz9wc8e0MNy7c49x2ryK4+Fnx28Z3HhPQ/idrvh64tfC3iKLVZfEmnSyre6o0BfylNr5Ij&#10;tt4YCTbK4IDBQA3ABS8aePviJ4b+HmvfHN/HM/laT4qntrXQIrWAWrWcGpCyZHLRmUyNsd94cYLA&#10;AADn2qvF/FXwK+LPiTRdY+EM+saHJ4P1rxW2qy6lJcTJqFtayXgvZbRIVi8tyZtyiVpRhH5QkCva&#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">
                <v:shape id="Picture 91"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">
                  <v:imagedata r:id="rId90" o:title=""/>
                  <v:path arrowok="t"/>
                </v:shape>
                <v:shape id="Picture 92" o:spid="_x0000_s1028"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">
                  <v:imagedata r:id="rId91" o:title=""/>
                  <v:path arrowok="t"/>
                </v:shape>
                <w10:wrap type="topAndBottom"/>
              </v:group>
            </w:pict>
          </mc:Fallback>
        </mc:AlternateContent>
      </w:r>
      <w:ins w:id="18137" w:author="Tran Huan" w:date="2018-11-25T23:58:00Z">
        <w:r w:rsidR="00CD67F8">
          <w:t xml:space="preserve">Hình </w:t>
        </w:r>
      </w:ins>
      <w:ins w:id="18138" w:author="Tran Huan" w:date="2018-11-26T01:41:00Z">
        <w:r w:rsidR="00BA6170">
          <w:fldChar w:fldCharType="begin"/>
        </w:r>
        <w:r w:rsidR="00BA6170">
          <w:instrText xml:space="preserve"> STYLEREF 1 \s </w:instrText>
        </w:r>
      </w:ins>
      <w:r w:rsidR="00BA6170">
        <w:fldChar w:fldCharType="separate"/>
      </w:r>
      <w:r w:rsidR="00BA6170">
        <w:rPr>
          <w:noProof/>
        </w:rPr>
        <w:t>3</w:t>
      </w:r>
      <w:ins w:id="18139"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8140" w:author="Tran Huan" w:date="2018-11-26T01:41:00Z">
        <w:r w:rsidR="00BA6170">
          <w:rPr>
            <w:noProof/>
          </w:rPr>
          <w:t>5</w:t>
        </w:r>
        <w:r w:rsidR="00BA6170">
          <w:fldChar w:fldCharType="end"/>
        </w:r>
      </w:ins>
      <w:ins w:id="18141" w:author="Tran Huan" w:date="2018-11-25T23:58:00Z">
        <w:r w:rsidR="00CD67F8" w:rsidRPr="00CD67F8">
          <w:rPr>
            <w:rPrChange w:id="18142" w:author="Tran Huan" w:date="2018-11-25T23:58:00Z">
              <w:rPr>
                <w:lang w:val="en-US"/>
              </w:rPr>
            </w:rPrChange>
          </w:rPr>
          <w:t xml:space="preserve"> </w:t>
        </w:r>
        <w:r w:rsidR="00CD67F8" w:rsidRPr="008F40CD">
          <w:rPr>
            <w:i/>
          </w:rPr>
          <w:t>Giao diện giỏ đồ, chọn chi nhánh và thông tin đơn hàng</w:t>
        </w:r>
      </w:ins>
    </w:p>
    <w:p w14:paraId="5DEE9A0C" w14:textId="6936F4DB" w:rsidR="00CD67F8" w:rsidRDefault="00442EB8" w:rsidP="00CD67F8">
      <w:pPr>
        <w:keepNext/>
        <w:jc w:val="center"/>
        <w:rPr>
          <w:ins w:id="18143" w:author="Tran Huan" w:date="2018-11-25T23:58:00Z"/>
        </w:rPr>
        <w:pPrChange w:id="18144" w:author="Tran Huan" w:date="2018-11-25T23:58:00Z">
          <w:pPr>
            <w:keepNext/>
            <w:jc w:val="center"/>
          </w:pPr>
        </w:pPrChange>
      </w:pPr>
      <w:bookmarkStart w:id="18145" w:name="_Toc530951461"/>
      <w:del w:id="18146" w:author="Tran Huan" w:date="2018-11-25T23:58:00Z">
        <w:r w:rsidRPr="009B63D4" w:rsidDel="00CD67F8">
          <w:delText xml:space="preserve">Hình </w:delText>
        </w:r>
      </w:del>
      <w:ins w:id="18147" w:author="phuong vu" w:date="2018-11-22T18:14:00Z">
        <w:del w:id="18148" w:author="Tran Huan" w:date="2018-11-25T23:58:00Z">
          <w:r w:rsidR="00627671" w:rsidDel="00CD67F8">
            <w:fldChar w:fldCharType="begin"/>
          </w:r>
          <w:r w:rsidR="00627671" w:rsidDel="00CD67F8">
            <w:delInstrText xml:space="preserve"> STYLEREF 1 \s </w:delInstrText>
          </w:r>
        </w:del>
      </w:ins>
      <w:del w:id="18149" w:author="Tran Huan" w:date="2018-11-25T23:58:00Z">
        <w:r w:rsidR="00627671" w:rsidDel="00CD67F8">
          <w:fldChar w:fldCharType="separate"/>
        </w:r>
        <w:r w:rsidR="00627671" w:rsidDel="00CD67F8">
          <w:rPr>
            <w:noProof/>
          </w:rPr>
          <w:delText>3</w:delText>
        </w:r>
      </w:del>
      <w:ins w:id="18150" w:author="phuong vu" w:date="2018-11-22T18:14:00Z">
        <w:del w:id="18151" w:author="Tran Huan" w:date="2018-11-25T23:58:00Z">
          <w:r w:rsidR="00627671" w:rsidDel="00CD67F8">
            <w:fldChar w:fldCharType="end"/>
          </w:r>
          <w:r w:rsidR="00627671" w:rsidDel="00CD67F8">
            <w:delText>.</w:delText>
          </w:r>
        </w:del>
        <w:del w:id="18152" w:author="Tran Huan" w:date="2018-11-25T23:52:00Z">
          <w:r w:rsidR="00627671" w:rsidDel="00CD67F8">
            <w:fldChar w:fldCharType="begin"/>
          </w:r>
          <w:r w:rsidR="00627671" w:rsidDel="00CD67F8">
            <w:delInstrText xml:space="preserve"> SEQ Hình \* ARABIC \s 1 </w:delInstrText>
          </w:r>
        </w:del>
      </w:ins>
      <w:del w:id="18153" w:author="Tran Huan" w:date="2018-11-25T23:52:00Z">
        <w:r w:rsidR="00627671" w:rsidDel="00CD67F8">
          <w:fldChar w:fldCharType="separate"/>
        </w:r>
      </w:del>
      <w:ins w:id="18154" w:author="phuong vu" w:date="2018-11-22T18:14:00Z">
        <w:del w:id="18155" w:author="Tran Huan" w:date="2018-11-25T23:52:00Z">
          <w:r w:rsidR="00627671" w:rsidDel="00CD67F8">
            <w:rPr>
              <w:noProof/>
            </w:rPr>
            <w:delText>24</w:delText>
          </w:r>
          <w:r w:rsidR="00627671" w:rsidDel="00CD67F8">
            <w:fldChar w:fldCharType="end"/>
          </w:r>
        </w:del>
      </w:ins>
      <w:del w:id="18156" w:author="Tran Huan" w:date="2018-11-25T23:58: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16</w:delText>
        </w:r>
        <w:r w:rsidR="006C103E" w:rsidDel="00CD67F8">
          <w:fldChar w:fldCharType="end"/>
        </w:r>
        <w:r w:rsidRPr="000245EB" w:rsidDel="00CD67F8">
          <w:rPr>
            <w:szCs w:val="18"/>
            <w:rPrChange w:id="18157" w:author="Tran Huan" w:date="2018-11-25T16:08:00Z">
              <w:rPr>
                <w:lang w:val="en-US"/>
              </w:rPr>
            </w:rPrChange>
          </w:rPr>
          <w:delText xml:space="preserve"> </w:delText>
        </w:r>
        <w:r w:rsidRPr="00CD67F8" w:rsidDel="00CD67F8">
          <w:rPr>
            <w:i/>
            <w:szCs w:val="18"/>
            <w:rPrChange w:id="18158" w:author="Tran Huan" w:date="2018-11-25T23:52:00Z">
              <w:rPr>
                <w:lang w:val="en-US"/>
              </w:rPr>
            </w:rPrChange>
          </w:rPr>
          <w:delText xml:space="preserve">Giao diện </w:delText>
        </w:r>
      </w:del>
      <w:del w:id="18159" w:author="Tran Huan" w:date="2018-11-25T22:47:00Z">
        <w:r w:rsidRPr="00CD67F8" w:rsidDel="00776966">
          <w:rPr>
            <w:i/>
            <w:szCs w:val="18"/>
            <w:rPrChange w:id="18160" w:author="Tran Huan" w:date="2018-11-25T23:52:00Z">
              <w:rPr>
                <w:lang w:val="en-US"/>
              </w:rPr>
            </w:rPrChange>
          </w:rPr>
          <w:delText>xác nhận đơn hàng sau khi tạo mới</w:delText>
        </w:r>
      </w:del>
      <w:bookmarkEnd w:id="18145"/>
    </w:p>
    <w:p w14:paraId="0719F85D" w14:textId="69E2B0E6" w:rsidR="00CD67F8" w:rsidRPr="00CD67F8" w:rsidRDefault="00CD67F8" w:rsidP="00CD67F8">
      <w:pPr>
        <w:pStyle w:val="Caption"/>
        <w:rPr>
          <w:ins w:id="18161" w:author="Tran Huan" w:date="2018-11-25T23:52:00Z"/>
          <w:rPrChange w:id="18162" w:author="Tran Huan" w:date="2018-11-25T23:58:00Z">
            <w:rPr>
              <w:ins w:id="18163" w:author="Tran Huan" w:date="2018-11-25T23:52:00Z"/>
            </w:rPr>
          </w:rPrChange>
        </w:rPr>
        <w:pPrChange w:id="18164" w:author="Tran Huan" w:date="2018-11-25T23:58:00Z">
          <w:pPr>
            <w:jc w:val="center"/>
          </w:pPr>
        </w:pPrChange>
      </w:pPr>
      <w:ins w:id="18165" w:author="Tran Huan" w:date="2018-11-25T23:58:00Z">
        <w:r>
          <w:t xml:space="preserve">Hình </w:t>
        </w:r>
      </w:ins>
      <w:ins w:id="18166" w:author="Tran Huan" w:date="2018-11-26T01:41:00Z">
        <w:r w:rsidR="00BA6170">
          <w:fldChar w:fldCharType="begin"/>
        </w:r>
        <w:r w:rsidR="00BA6170">
          <w:instrText xml:space="preserve"> STYLEREF 1 \s </w:instrText>
        </w:r>
      </w:ins>
      <w:r w:rsidR="00BA6170">
        <w:fldChar w:fldCharType="separate"/>
      </w:r>
      <w:r w:rsidR="00BA6170">
        <w:rPr>
          <w:noProof/>
        </w:rPr>
        <w:t>3</w:t>
      </w:r>
      <w:ins w:id="18167"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8168" w:author="Tran Huan" w:date="2018-11-26T01:41:00Z">
        <w:r w:rsidR="00BA6170">
          <w:rPr>
            <w:noProof/>
          </w:rPr>
          <w:t>6</w:t>
        </w:r>
        <w:r w:rsidR="00BA6170">
          <w:fldChar w:fldCharType="end"/>
        </w:r>
      </w:ins>
      <w:ins w:id="18169" w:author="Tran Huan" w:date="2018-11-25T23:58:00Z">
        <w:r w:rsidRPr="00CD67F8">
          <w:rPr>
            <w:rPrChange w:id="18170" w:author="Tran Huan" w:date="2018-11-25T23:58:00Z">
              <w:rPr>
                <w:lang w:val="en-US"/>
              </w:rPr>
            </w:rPrChange>
          </w:rPr>
          <w:t xml:space="preserve"> </w:t>
        </w:r>
        <w:r w:rsidRPr="008F40CD">
          <w:rPr>
            <w:i/>
          </w:rPr>
          <w:t>Giao diện chọn ngày giờ nhận và giao đồ và khuyến mãi</w:t>
        </w:r>
      </w:ins>
    </w:p>
    <w:p w14:paraId="20EC6D08" w14:textId="2B002C44" w:rsidR="00B607D9" w:rsidRPr="00CD67F8" w:rsidRDefault="00B607D9" w:rsidP="00B607D9">
      <w:pPr>
        <w:tabs>
          <w:tab w:val="left" w:pos="2070"/>
        </w:tabs>
        <w:rPr>
          <w:rPrChange w:id="18171" w:author="Tran Huan" w:date="2018-11-25T23:53:00Z">
            <w:rPr>
              <w:lang w:val="en-US"/>
            </w:rPr>
          </w:rPrChange>
        </w:rPr>
        <w:pPrChange w:id="18172" w:author="Tran Huan" w:date="2018-11-25T23:01:00Z">
          <w:pPr>
            <w:tabs>
              <w:tab w:val="left" w:pos="2070"/>
            </w:tabs>
          </w:pPr>
        </w:pPrChange>
      </w:pPr>
      <w:ins w:id="18173" w:author="Tran Huan" w:date="2018-11-25T23:01:00Z">
        <w:r>
          <w:tab/>
        </w:r>
      </w:ins>
    </w:p>
    <w:p w14:paraId="0BC24A2A" w14:textId="5A2DDB0C" w:rsidR="008E15BC" w:rsidRDefault="008E15BC">
      <w:pPr>
        <w:pStyle w:val="Heading5"/>
        <w:spacing w:line="276" w:lineRule="auto"/>
        <w:rPr>
          <w:lang w:val="en-US"/>
        </w:rPr>
        <w:pPrChange w:id="18174"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769"/>
        <w:gridCol w:w="3220"/>
        <w:gridCol w:w="2351"/>
        <w:gridCol w:w="1065"/>
        <w:gridCol w:w="1372"/>
      </w:tblGrid>
      <w:tr w:rsidR="00263449" w14:paraId="44F1660E" w14:textId="77777777" w:rsidTr="007F0695">
        <w:tc>
          <w:tcPr>
            <w:tcW w:w="769" w:type="dxa"/>
            <w:vAlign w:val="center"/>
          </w:tcPr>
          <w:p w14:paraId="296D1AB1" w14:textId="77777777" w:rsidR="00263449" w:rsidRPr="007F1EF1" w:rsidRDefault="00263449">
            <w:pPr>
              <w:spacing w:line="276" w:lineRule="auto"/>
              <w:jc w:val="center"/>
              <w:rPr>
                <w:b/>
                <w:lang w:val="en-US"/>
              </w:rPr>
              <w:pPrChange w:id="18175" w:author="phuong vu" w:date="2018-11-23T13:48:00Z">
                <w:pPr>
                  <w:spacing w:line="360" w:lineRule="auto"/>
                  <w:jc w:val="center"/>
                </w:pPr>
              </w:pPrChange>
            </w:pPr>
            <w:r w:rsidRPr="007F1EF1">
              <w:rPr>
                <w:b/>
                <w:lang w:val="en-US"/>
              </w:rPr>
              <w:t>STT</w:t>
            </w:r>
          </w:p>
        </w:tc>
        <w:tc>
          <w:tcPr>
            <w:tcW w:w="3220" w:type="dxa"/>
            <w:vAlign w:val="center"/>
          </w:tcPr>
          <w:p w14:paraId="59A5CDDE" w14:textId="77777777" w:rsidR="00263449" w:rsidRPr="007F1EF1" w:rsidRDefault="00263449">
            <w:pPr>
              <w:spacing w:line="276" w:lineRule="auto"/>
              <w:jc w:val="center"/>
              <w:rPr>
                <w:b/>
                <w:lang w:val="en-US"/>
              </w:rPr>
              <w:pPrChange w:id="18176" w:author="phuong vu" w:date="2018-11-23T13:48:00Z">
                <w:pPr>
                  <w:spacing w:line="360" w:lineRule="auto"/>
                  <w:jc w:val="center"/>
                </w:pPr>
              </w:pPrChange>
            </w:pPr>
            <w:r w:rsidRPr="007F1EF1">
              <w:rPr>
                <w:b/>
                <w:lang w:val="en-US"/>
              </w:rPr>
              <w:t>Loại điều khiển</w:t>
            </w:r>
          </w:p>
        </w:tc>
        <w:tc>
          <w:tcPr>
            <w:tcW w:w="2351" w:type="dxa"/>
            <w:vAlign w:val="center"/>
          </w:tcPr>
          <w:p w14:paraId="48D7A81F" w14:textId="77777777" w:rsidR="00263449" w:rsidRPr="007F1EF1" w:rsidRDefault="00263449">
            <w:pPr>
              <w:spacing w:line="276" w:lineRule="auto"/>
              <w:jc w:val="center"/>
              <w:rPr>
                <w:b/>
                <w:lang w:val="en-US"/>
              </w:rPr>
              <w:pPrChange w:id="18177" w:author="phuong vu" w:date="2018-11-23T13:48:00Z">
                <w:pPr>
                  <w:spacing w:line="360" w:lineRule="auto"/>
                  <w:jc w:val="center"/>
                </w:pPr>
              </w:pPrChange>
            </w:pPr>
            <w:r w:rsidRPr="007F1EF1">
              <w:rPr>
                <w:b/>
                <w:lang w:val="en-US"/>
              </w:rPr>
              <w:t>Nội dung thực hiện</w:t>
            </w:r>
          </w:p>
        </w:tc>
        <w:tc>
          <w:tcPr>
            <w:tcW w:w="1065" w:type="dxa"/>
            <w:vAlign w:val="center"/>
          </w:tcPr>
          <w:p w14:paraId="14598B60" w14:textId="77777777" w:rsidR="00263449" w:rsidRPr="007F1EF1" w:rsidRDefault="00263449">
            <w:pPr>
              <w:spacing w:line="276" w:lineRule="auto"/>
              <w:jc w:val="center"/>
              <w:rPr>
                <w:b/>
                <w:lang w:val="en-US"/>
              </w:rPr>
              <w:pPrChange w:id="18178" w:author="phuong vu" w:date="2018-11-23T13:48:00Z">
                <w:pPr>
                  <w:spacing w:line="360" w:lineRule="auto"/>
                  <w:jc w:val="center"/>
                </w:pPr>
              </w:pPrChange>
            </w:pPr>
            <w:r w:rsidRPr="007F1EF1">
              <w:rPr>
                <w:b/>
                <w:lang w:val="en-US"/>
              </w:rPr>
              <w:t>Giá trị mặc định</w:t>
            </w:r>
          </w:p>
        </w:tc>
        <w:tc>
          <w:tcPr>
            <w:tcW w:w="1372" w:type="dxa"/>
            <w:vAlign w:val="center"/>
          </w:tcPr>
          <w:p w14:paraId="4A449ABF" w14:textId="77777777" w:rsidR="00263449" w:rsidRPr="007F1EF1" w:rsidRDefault="00263449">
            <w:pPr>
              <w:spacing w:line="276" w:lineRule="auto"/>
              <w:jc w:val="center"/>
              <w:rPr>
                <w:b/>
                <w:lang w:val="en-US"/>
              </w:rPr>
              <w:pPrChange w:id="18179" w:author="phuong vu" w:date="2018-11-23T13:48:00Z">
                <w:pPr>
                  <w:spacing w:line="360" w:lineRule="auto"/>
                  <w:jc w:val="center"/>
                </w:pPr>
              </w:pPrChange>
            </w:pPr>
            <w:r w:rsidRPr="007F1EF1">
              <w:rPr>
                <w:b/>
                <w:lang w:val="en-US"/>
              </w:rPr>
              <w:t>Lưu ý</w:t>
            </w:r>
          </w:p>
        </w:tc>
      </w:tr>
      <w:tr w:rsidR="00263449" w14:paraId="4F1595FE" w14:textId="77777777" w:rsidTr="007F0695">
        <w:tc>
          <w:tcPr>
            <w:tcW w:w="769" w:type="dxa"/>
          </w:tcPr>
          <w:p w14:paraId="7BE50AAA" w14:textId="77777777" w:rsidR="00263449" w:rsidRDefault="00263449">
            <w:pPr>
              <w:spacing w:line="276" w:lineRule="auto"/>
              <w:jc w:val="center"/>
              <w:rPr>
                <w:lang w:val="en-US"/>
              </w:rPr>
              <w:pPrChange w:id="18180" w:author="phuong vu" w:date="2018-11-23T13:48:00Z">
                <w:pPr>
                  <w:spacing w:line="360" w:lineRule="auto"/>
                  <w:jc w:val="center"/>
                </w:pPr>
              </w:pPrChange>
            </w:pPr>
            <w:r>
              <w:rPr>
                <w:lang w:val="en-US"/>
              </w:rPr>
              <w:t>1</w:t>
            </w:r>
          </w:p>
        </w:tc>
        <w:tc>
          <w:tcPr>
            <w:tcW w:w="3220" w:type="dxa"/>
          </w:tcPr>
          <w:p w14:paraId="1CD704F6" w14:textId="50BF0D77" w:rsidR="00263449" w:rsidRDefault="00263449">
            <w:pPr>
              <w:spacing w:line="276" w:lineRule="auto"/>
              <w:rPr>
                <w:lang w:val="en-US"/>
              </w:rPr>
              <w:pPrChange w:id="18181" w:author="phuong vu" w:date="2018-11-23T13:48:00Z">
                <w:pPr>
                  <w:spacing w:line="360" w:lineRule="auto"/>
                </w:pPr>
              </w:pPrChange>
            </w:pPr>
            <w:del w:id="18182" w:author="Tran Huan" w:date="2018-11-25T23:59:00Z">
              <w:r w:rsidDel="00CD67F8">
                <w:rPr>
                  <w:lang w:val="en-US"/>
                </w:rPr>
                <w:delText>inputText</w:delText>
              </w:r>
            </w:del>
            <w:ins w:id="18183" w:author="Tran Huan" w:date="2018-11-25T23:59:00Z">
              <w:r w:rsidR="00CD67F8">
                <w:rPr>
                  <w:lang w:val="en-US"/>
                </w:rPr>
                <w:t>RecycleView</w:t>
              </w:r>
            </w:ins>
          </w:p>
        </w:tc>
        <w:tc>
          <w:tcPr>
            <w:tcW w:w="2351" w:type="dxa"/>
          </w:tcPr>
          <w:p w14:paraId="7FE605BD" w14:textId="59F0538C" w:rsidR="00263449" w:rsidRDefault="00CD67F8">
            <w:pPr>
              <w:spacing w:line="276" w:lineRule="auto"/>
              <w:rPr>
                <w:lang w:val="en-US"/>
              </w:rPr>
              <w:pPrChange w:id="18184" w:author="phuong vu" w:date="2018-11-23T13:48:00Z">
                <w:pPr>
                  <w:spacing w:line="360" w:lineRule="auto"/>
                </w:pPr>
              </w:pPrChange>
            </w:pPr>
            <w:ins w:id="18185" w:author="Tran Huan" w:date="2018-11-25T23:59:00Z">
              <w:r>
                <w:rPr>
                  <w:lang w:val="en-US"/>
                </w:rPr>
                <w:t>Danh sách các dịch vụ</w:t>
              </w:r>
            </w:ins>
            <w:ins w:id="18186" w:author="phuong vu" w:date="2018-11-15T18:00:00Z">
              <w:del w:id="18187" w:author="Tran Huan" w:date="2018-11-25T23:59:00Z">
                <w:r w:rsidR="006D04E7" w:rsidDel="00CD67F8">
                  <w:rPr>
                    <w:lang w:val="en-US"/>
                  </w:rPr>
                  <w:delText>Họ tên khách hàng</w:delText>
                </w:r>
              </w:del>
            </w:ins>
          </w:p>
        </w:tc>
        <w:tc>
          <w:tcPr>
            <w:tcW w:w="1065" w:type="dxa"/>
          </w:tcPr>
          <w:p w14:paraId="36772297" w14:textId="77777777" w:rsidR="00263449" w:rsidRDefault="00263449">
            <w:pPr>
              <w:spacing w:line="276" w:lineRule="auto"/>
              <w:rPr>
                <w:lang w:val="en-US"/>
              </w:rPr>
              <w:pPrChange w:id="18188" w:author="phuong vu" w:date="2018-11-23T13:48:00Z">
                <w:pPr>
                  <w:spacing w:line="360" w:lineRule="auto"/>
                </w:pPr>
              </w:pPrChange>
            </w:pPr>
          </w:p>
        </w:tc>
        <w:tc>
          <w:tcPr>
            <w:tcW w:w="1372" w:type="dxa"/>
          </w:tcPr>
          <w:p w14:paraId="1376C94F" w14:textId="77777777" w:rsidR="00263449" w:rsidRDefault="00263449">
            <w:pPr>
              <w:spacing w:line="276" w:lineRule="auto"/>
              <w:rPr>
                <w:lang w:val="en-US"/>
              </w:rPr>
              <w:pPrChange w:id="18189" w:author="phuong vu" w:date="2018-11-23T13:48:00Z">
                <w:pPr>
                  <w:spacing w:line="360" w:lineRule="auto"/>
                </w:pPr>
              </w:pPrChange>
            </w:pPr>
          </w:p>
        </w:tc>
      </w:tr>
      <w:tr w:rsidR="00263449" w14:paraId="6803E1C5" w14:textId="77777777" w:rsidTr="007F0695">
        <w:tc>
          <w:tcPr>
            <w:tcW w:w="769" w:type="dxa"/>
          </w:tcPr>
          <w:p w14:paraId="0A281741" w14:textId="77777777" w:rsidR="00263449" w:rsidRDefault="00263449">
            <w:pPr>
              <w:spacing w:line="276" w:lineRule="auto"/>
              <w:jc w:val="center"/>
              <w:rPr>
                <w:lang w:val="en-US"/>
              </w:rPr>
              <w:pPrChange w:id="18190" w:author="phuong vu" w:date="2018-11-23T13:48:00Z">
                <w:pPr>
                  <w:spacing w:line="360" w:lineRule="auto"/>
                  <w:jc w:val="center"/>
                </w:pPr>
              </w:pPrChange>
            </w:pPr>
            <w:r>
              <w:rPr>
                <w:lang w:val="en-US"/>
              </w:rPr>
              <w:t>2</w:t>
            </w:r>
          </w:p>
        </w:tc>
        <w:tc>
          <w:tcPr>
            <w:tcW w:w="3220" w:type="dxa"/>
          </w:tcPr>
          <w:p w14:paraId="3F10D442" w14:textId="259E024B" w:rsidR="00263449" w:rsidRDefault="00CD67F8" w:rsidP="00CD67F8">
            <w:pPr>
              <w:spacing w:line="276" w:lineRule="auto"/>
              <w:rPr>
                <w:lang w:val="en-US"/>
              </w:rPr>
              <w:pPrChange w:id="18191" w:author="Tran Huan" w:date="2018-11-26T00:00:00Z">
                <w:pPr>
                  <w:spacing w:line="360" w:lineRule="auto"/>
                </w:pPr>
              </w:pPrChange>
            </w:pPr>
            <w:ins w:id="18192" w:author="Tran Huan" w:date="2018-11-26T00:00:00Z">
              <w:r>
                <w:rPr>
                  <w:lang w:val="en-US"/>
                </w:rPr>
                <w:t>TextView</w:t>
              </w:r>
            </w:ins>
            <w:del w:id="18193" w:author="Tran Huan" w:date="2018-11-26T00:00:00Z">
              <w:r w:rsidR="00263449" w:rsidDel="00CD67F8">
                <w:rPr>
                  <w:lang w:val="en-US"/>
                </w:rPr>
                <w:delText>inputText</w:delText>
              </w:r>
            </w:del>
          </w:p>
        </w:tc>
        <w:tc>
          <w:tcPr>
            <w:tcW w:w="2351" w:type="dxa"/>
          </w:tcPr>
          <w:p w14:paraId="03ABB1EF" w14:textId="0398ADAE" w:rsidR="00263449" w:rsidRDefault="006D04E7">
            <w:pPr>
              <w:spacing w:line="276" w:lineRule="auto"/>
              <w:rPr>
                <w:lang w:val="en-US"/>
              </w:rPr>
              <w:pPrChange w:id="18194" w:author="phuong vu" w:date="2018-11-23T13:48:00Z">
                <w:pPr>
                  <w:spacing w:line="360" w:lineRule="auto"/>
                </w:pPr>
              </w:pPrChange>
            </w:pPr>
            <w:ins w:id="18195" w:author="phuong vu" w:date="2018-11-15T18:00:00Z">
              <w:del w:id="18196" w:author="Tran Huan" w:date="2018-11-26T00:00:00Z">
                <w:r w:rsidDel="00CD67F8">
                  <w:rPr>
                    <w:lang w:val="en-US"/>
                  </w:rPr>
                  <w:delText>Địa chỉ email</w:delText>
                </w:r>
              </w:del>
            </w:ins>
            <w:ins w:id="18197" w:author="Tran Huan" w:date="2018-11-26T00:00:00Z">
              <w:r w:rsidR="00CD67F8">
                <w:rPr>
                  <w:lang w:val="en-US"/>
                </w:rPr>
                <w:t>Tên dịch vụ</w:t>
              </w:r>
            </w:ins>
          </w:p>
        </w:tc>
        <w:tc>
          <w:tcPr>
            <w:tcW w:w="1065" w:type="dxa"/>
          </w:tcPr>
          <w:p w14:paraId="6CD5DC03" w14:textId="77777777" w:rsidR="00263449" w:rsidRDefault="00263449">
            <w:pPr>
              <w:spacing w:line="276" w:lineRule="auto"/>
              <w:rPr>
                <w:lang w:val="en-US"/>
              </w:rPr>
              <w:pPrChange w:id="18198" w:author="phuong vu" w:date="2018-11-23T13:48:00Z">
                <w:pPr>
                  <w:spacing w:line="360" w:lineRule="auto"/>
                </w:pPr>
              </w:pPrChange>
            </w:pPr>
          </w:p>
        </w:tc>
        <w:tc>
          <w:tcPr>
            <w:tcW w:w="1372" w:type="dxa"/>
          </w:tcPr>
          <w:p w14:paraId="63665626" w14:textId="77777777" w:rsidR="00263449" w:rsidRDefault="00263449">
            <w:pPr>
              <w:spacing w:line="276" w:lineRule="auto"/>
              <w:rPr>
                <w:lang w:val="en-US"/>
              </w:rPr>
              <w:pPrChange w:id="18199" w:author="phuong vu" w:date="2018-11-23T13:48:00Z">
                <w:pPr>
                  <w:spacing w:line="360" w:lineRule="auto"/>
                </w:pPr>
              </w:pPrChange>
            </w:pPr>
          </w:p>
        </w:tc>
      </w:tr>
      <w:tr w:rsidR="00263449" w14:paraId="7A26CB4B" w14:textId="77777777" w:rsidTr="007F0695">
        <w:tc>
          <w:tcPr>
            <w:tcW w:w="769" w:type="dxa"/>
          </w:tcPr>
          <w:p w14:paraId="77F926F8" w14:textId="77777777" w:rsidR="00263449" w:rsidRDefault="00263449">
            <w:pPr>
              <w:spacing w:line="276" w:lineRule="auto"/>
              <w:jc w:val="center"/>
              <w:rPr>
                <w:lang w:val="en-US"/>
              </w:rPr>
              <w:pPrChange w:id="18200" w:author="phuong vu" w:date="2018-11-23T13:48:00Z">
                <w:pPr>
                  <w:spacing w:line="360" w:lineRule="auto"/>
                  <w:jc w:val="center"/>
                </w:pPr>
              </w:pPrChange>
            </w:pPr>
            <w:r>
              <w:rPr>
                <w:lang w:val="en-US"/>
              </w:rPr>
              <w:t>3</w:t>
            </w:r>
          </w:p>
        </w:tc>
        <w:tc>
          <w:tcPr>
            <w:tcW w:w="3220" w:type="dxa"/>
          </w:tcPr>
          <w:p w14:paraId="2C58E138" w14:textId="45411214" w:rsidR="00263449" w:rsidRDefault="00CD67F8">
            <w:pPr>
              <w:spacing w:line="276" w:lineRule="auto"/>
              <w:rPr>
                <w:lang w:val="en-US"/>
              </w:rPr>
              <w:pPrChange w:id="18201" w:author="phuong vu" w:date="2018-11-23T13:48:00Z">
                <w:pPr>
                  <w:spacing w:line="360" w:lineRule="auto"/>
                </w:pPr>
              </w:pPrChange>
            </w:pPr>
            <w:ins w:id="18202" w:author="Tran Huan" w:date="2018-11-26T00:00:00Z">
              <w:r>
                <w:rPr>
                  <w:lang w:val="en-US"/>
                </w:rPr>
                <w:t>Popup</w:t>
              </w:r>
            </w:ins>
            <w:del w:id="18203" w:author="Tran Huan" w:date="2018-11-26T00:00:00Z">
              <w:r w:rsidR="00263449" w:rsidDel="00CD67F8">
                <w:rPr>
                  <w:lang w:val="en-US"/>
                </w:rPr>
                <w:delText>inputText</w:delText>
              </w:r>
            </w:del>
          </w:p>
        </w:tc>
        <w:tc>
          <w:tcPr>
            <w:tcW w:w="2351" w:type="dxa"/>
          </w:tcPr>
          <w:p w14:paraId="68C4F530" w14:textId="14169955" w:rsidR="00263449" w:rsidRDefault="006D04E7">
            <w:pPr>
              <w:spacing w:line="276" w:lineRule="auto"/>
              <w:rPr>
                <w:lang w:val="en-US"/>
              </w:rPr>
              <w:pPrChange w:id="18204" w:author="phuong vu" w:date="2018-11-23T13:48:00Z">
                <w:pPr>
                  <w:spacing w:line="360" w:lineRule="auto"/>
                </w:pPr>
              </w:pPrChange>
            </w:pPr>
            <w:ins w:id="18205" w:author="phuong vu" w:date="2018-11-15T18:00:00Z">
              <w:del w:id="18206" w:author="Tran Huan" w:date="2018-11-26T00:00:00Z">
                <w:r w:rsidDel="00CD67F8">
                  <w:rPr>
                    <w:lang w:val="en-US"/>
                  </w:rPr>
                  <w:delText>Số điện thoại</w:delText>
                </w:r>
              </w:del>
            </w:ins>
            <w:ins w:id="18207" w:author="Tran Huan" w:date="2018-11-26T00:00:00Z">
              <w:r w:rsidR="00CD67F8">
                <w:rPr>
                  <w:lang w:val="en-US"/>
                </w:rPr>
                <w:t>Hiển thị mô tả dịch vụ</w:t>
              </w:r>
            </w:ins>
          </w:p>
        </w:tc>
        <w:tc>
          <w:tcPr>
            <w:tcW w:w="1065" w:type="dxa"/>
          </w:tcPr>
          <w:p w14:paraId="66FF1617" w14:textId="77777777" w:rsidR="00263449" w:rsidRDefault="00263449">
            <w:pPr>
              <w:spacing w:line="276" w:lineRule="auto"/>
              <w:rPr>
                <w:lang w:val="en-US"/>
              </w:rPr>
              <w:pPrChange w:id="18208" w:author="phuong vu" w:date="2018-11-23T13:48:00Z">
                <w:pPr>
                  <w:spacing w:line="360" w:lineRule="auto"/>
                </w:pPr>
              </w:pPrChange>
            </w:pPr>
          </w:p>
        </w:tc>
        <w:tc>
          <w:tcPr>
            <w:tcW w:w="1372" w:type="dxa"/>
          </w:tcPr>
          <w:p w14:paraId="62FF6085" w14:textId="77777777" w:rsidR="00263449" w:rsidRDefault="00263449">
            <w:pPr>
              <w:spacing w:line="276" w:lineRule="auto"/>
              <w:rPr>
                <w:lang w:val="en-US"/>
              </w:rPr>
              <w:pPrChange w:id="18209" w:author="phuong vu" w:date="2018-11-23T13:48:00Z">
                <w:pPr>
                  <w:spacing w:line="360" w:lineRule="auto"/>
                </w:pPr>
              </w:pPrChange>
            </w:pPr>
          </w:p>
        </w:tc>
      </w:tr>
      <w:tr w:rsidR="00263449" w14:paraId="42A9B3D5" w14:textId="77777777" w:rsidTr="007F0695">
        <w:tc>
          <w:tcPr>
            <w:tcW w:w="769" w:type="dxa"/>
          </w:tcPr>
          <w:p w14:paraId="3D51FB8D" w14:textId="77777777" w:rsidR="00263449" w:rsidRDefault="00263449">
            <w:pPr>
              <w:spacing w:line="276" w:lineRule="auto"/>
              <w:jc w:val="center"/>
              <w:rPr>
                <w:lang w:val="en-US"/>
              </w:rPr>
              <w:pPrChange w:id="18210" w:author="phuong vu" w:date="2018-11-23T13:48:00Z">
                <w:pPr>
                  <w:spacing w:line="360" w:lineRule="auto"/>
                  <w:jc w:val="center"/>
                </w:pPr>
              </w:pPrChange>
            </w:pPr>
            <w:r>
              <w:rPr>
                <w:lang w:val="en-US"/>
              </w:rPr>
              <w:t>4</w:t>
            </w:r>
          </w:p>
        </w:tc>
        <w:tc>
          <w:tcPr>
            <w:tcW w:w="3220" w:type="dxa"/>
          </w:tcPr>
          <w:p w14:paraId="0D2C1B14" w14:textId="1FAD0529" w:rsidR="00263449" w:rsidRDefault="00263449">
            <w:pPr>
              <w:spacing w:line="276" w:lineRule="auto"/>
              <w:rPr>
                <w:lang w:val="en-US"/>
              </w:rPr>
              <w:pPrChange w:id="18211" w:author="phuong vu" w:date="2018-11-23T13:48:00Z">
                <w:pPr>
                  <w:spacing w:line="360" w:lineRule="auto"/>
                </w:pPr>
              </w:pPrChange>
            </w:pPr>
            <w:del w:id="18212" w:author="Tran Huan" w:date="2018-11-26T00:02:00Z">
              <w:r w:rsidDel="007F0695">
                <w:rPr>
                  <w:lang w:val="en-US"/>
                </w:rPr>
                <w:delText>inputText</w:delText>
              </w:r>
            </w:del>
            <w:ins w:id="18213" w:author="Tran Huan" w:date="2018-11-26T00:02:00Z">
              <w:r w:rsidR="007F0695">
                <w:rPr>
                  <w:lang w:val="en-US"/>
                </w:rPr>
                <w:t>RecycleView</w:t>
              </w:r>
            </w:ins>
          </w:p>
        </w:tc>
        <w:tc>
          <w:tcPr>
            <w:tcW w:w="2351" w:type="dxa"/>
          </w:tcPr>
          <w:p w14:paraId="70179359" w14:textId="77EFA978" w:rsidR="00263449" w:rsidRDefault="006D04E7">
            <w:pPr>
              <w:spacing w:line="276" w:lineRule="auto"/>
              <w:rPr>
                <w:lang w:val="en-US"/>
              </w:rPr>
              <w:pPrChange w:id="18214" w:author="phuong vu" w:date="2018-11-23T13:48:00Z">
                <w:pPr>
                  <w:spacing w:line="360" w:lineRule="auto"/>
                </w:pPr>
              </w:pPrChange>
            </w:pPr>
            <w:ins w:id="18215" w:author="phuong vu" w:date="2018-11-15T18:00:00Z">
              <w:del w:id="18216" w:author="Tran Huan" w:date="2018-11-26T00:02:00Z">
                <w:r w:rsidDel="007F0695">
                  <w:rPr>
                    <w:lang w:val="en-US"/>
                  </w:rPr>
                  <w:delText>Địa chỉ</w:delText>
                </w:r>
              </w:del>
            </w:ins>
            <w:ins w:id="18217" w:author="Tran Huan" w:date="2018-11-26T00:02:00Z">
              <w:r w:rsidR="007F0695">
                <w:rPr>
                  <w:lang w:val="en-US"/>
                </w:rPr>
                <w:t>Danh sách đồ</w:t>
              </w:r>
            </w:ins>
          </w:p>
        </w:tc>
        <w:tc>
          <w:tcPr>
            <w:tcW w:w="1065" w:type="dxa"/>
          </w:tcPr>
          <w:p w14:paraId="537CA94E" w14:textId="77777777" w:rsidR="00263449" w:rsidRDefault="00263449">
            <w:pPr>
              <w:spacing w:line="276" w:lineRule="auto"/>
              <w:rPr>
                <w:lang w:val="en-US"/>
              </w:rPr>
              <w:pPrChange w:id="18218" w:author="phuong vu" w:date="2018-11-23T13:48:00Z">
                <w:pPr>
                  <w:spacing w:line="360" w:lineRule="auto"/>
                </w:pPr>
              </w:pPrChange>
            </w:pPr>
          </w:p>
        </w:tc>
        <w:tc>
          <w:tcPr>
            <w:tcW w:w="1372" w:type="dxa"/>
          </w:tcPr>
          <w:p w14:paraId="7077E56F" w14:textId="4BFD2AAC" w:rsidR="00263449" w:rsidRDefault="006D04E7">
            <w:pPr>
              <w:spacing w:line="276" w:lineRule="auto"/>
              <w:rPr>
                <w:lang w:val="en-US"/>
              </w:rPr>
              <w:pPrChange w:id="18219" w:author="phuong vu" w:date="2018-11-23T13:48:00Z">
                <w:pPr>
                  <w:spacing w:line="360" w:lineRule="auto"/>
                </w:pPr>
              </w:pPrChange>
            </w:pPr>
            <w:ins w:id="18220" w:author="phuong vu" w:date="2018-11-15T18:00:00Z">
              <w:del w:id="18221" w:author="Tran Huan" w:date="2018-11-26T00:02:00Z">
                <w:r w:rsidDel="007F0695">
                  <w:rPr>
                    <w:lang w:val="en-US"/>
                  </w:rPr>
                  <w:delText>Hiển thị nếu có</w:delText>
                </w:r>
              </w:del>
            </w:ins>
          </w:p>
        </w:tc>
      </w:tr>
      <w:tr w:rsidR="00263449" w14:paraId="441FDF18" w14:textId="77777777" w:rsidTr="007F0695">
        <w:tc>
          <w:tcPr>
            <w:tcW w:w="769" w:type="dxa"/>
          </w:tcPr>
          <w:p w14:paraId="0364CA6C" w14:textId="77777777" w:rsidR="00263449" w:rsidRDefault="00263449">
            <w:pPr>
              <w:spacing w:line="276" w:lineRule="auto"/>
              <w:jc w:val="center"/>
              <w:rPr>
                <w:lang w:val="en-US"/>
              </w:rPr>
              <w:pPrChange w:id="18222" w:author="phuong vu" w:date="2018-11-23T13:48:00Z">
                <w:pPr>
                  <w:spacing w:line="360" w:lineRule="auto"/>
                  <w:jc w:val="center"/>
                </w:pPr>
              </w:pPrChange>
            </w:pPr>
            <w:r>
              <w:rPr>
                <w:lang w:val="en-US"/>
              </w:rPr>
              <w:t>5</w:t>
            </w:r>
          </w:p>
        </w:tc>
        <w:tc>
          <w:tcPr>
            <w:tcW w:w="3220" w:type="dxa"/>
          </w:tcPr>
          <w:p w14:paraId="4CB6551E" w14:textId="6F41CAA7" w:rsidR="00263449" w:rsidRDefault="00263449">
            <w:pPr>
              <w:spacing w:line="276" w:lineRule="auto"/>
              <w:rPr>
                <w:lang w:val="en-US"/>
              </w:rPr>
              <w:pPrChange w:id="18223" w:author="phuong vu" w:date="2018-11-23T13:48:00Z">
                <w:pPr>
                  <w:spacing w:line="360" w:lineRule="auto"/>
                </w:pPr>
              </w:pPrChange>
            </w:pPr>
            <w:del w:id="18224" w:author="phuong vu" w:date="2018-11-15T18:00:00Z">
              <w:r w:rsidDel="006D04E7">
                <w:rPr>
                  <w:lang w:val="en-US"/>
                </w:rPr>
                <w:delText>inputText</w:delText>
              </w:r>
            </w:del>
            <w:ins w:id="18225" w:author="phuong vu" w:date="2018-11-15T18:00:00Z">
              <w:del w:id="18226" w:author="Tran Huan" w:date="2018-11-26T00:02:00Z">
                <w:r w:rsidR="006D04E7" w:rsidDel="007F0695">
                  <w:rPr>
                    <w:lang w:val="en-US"/>
                  </w:rPr>
                  <w:delText>span</w:delText>
                </w:r>
              </w:del>
            </w:ins>
            <w:ins w:id="18227" w:author="Tran Huan" w:date="2018-11-26T00:02:00Z">
              <w:r w:rsidR="007F0695">
                <w:rPr>
                  <w:lang w:val="en-US"/>
                </w:rPr>
                <w:t>ImageView</w:t>
              </w:r>
            </w:ins>
          </w:p>
        </w:tc>
        <w:tc>
          <w:tcPr>
            <w:tcW w:w="2351" w:type="dxa"/>
          </w:tcPr>
          <w:p w14:paraId="09EC4F78" w14:textId="4CC17614" w:rsidR="00263449" w:rsidRDefault="006D04E7">
            <w:pPr>
              <w:spacing w:line="276" w:lineRule="auto"/>
              <w:rPr>
                <w:lang w:val="en-US"/>
              </w:rPr>
              <w:pPrChange w:id="18228" w:author="phuong vu" w:date="2018-11-23T13:48:00Z">
                <w:pPr>
                  <w:spacing w:line="360" w:lineRule="auto"/>
                </w:pPr>
              </w:pPrChange>
            </w:pPr>
            <w:ins w:id="18229" w:author="phuong vu" w:date="2018-11-15T18:00:00Z">
              <w:del w:id="18230" w:author="Tran Huan" w:date="2018-11-26T00:02:00Z">
                <w:r w:rsidDel="007F0695">
                  <w:rPr>
                    <w:lang w:val="en-US"/>
                  </w:rPr>
                  <w:delText>Tên chi nhánh</w:delText>
                </w:r>
              </w:del>
            </w:ins>
            <w:ins w:id="18231" w:author="Tran Huan" w:date="2018-11-26T00:02:00Z">
              <w:r w:rsidR="007F0695">
                <w:rPr>
                  <w:lang w:val="en-US"/>
                </w:rPr>
                <w:t>Ảnh dịch vụ</w:t>
              </w:r>
            </w:ins>
          </w:p>
        </w:tc>
        <w:tc>
          <w:tcPr>
            <w:tcW w:w="1065" w:type="dxa"/>
          </w:tcPr>
          <w:p w14:paraId="49B173D4" w14:textId="77777777" w:rsidR="00263449" w:rsidRDefault="00263449">
            <w:pPr>
              <w:spacing w:line="276" w:lineRule="auto"/>
              <w:rPr>
                <w:lang w:val="en-US"/>
              </w:rPr>
              <w:pPrChange w:id="18232" w:author="phuong vu" w:date="2018-11-23T13:48:00Z">
                <w:pPr>
                  <w:spacing w:line="360" w:lineRule="auto"/>
                </w:pPr>
              </w:pPrChange>
            </w:pPr>
          </w:p>
        </w:tc>
        <w:tc>
          <w:tcPr>
            <w:tcW w:w="1372" w:type="dxa"/>
          </w:tcPr>
          <w:p w14:paraId="37B55F90" w14:textId="77777777" w:rsidR="00263449" w:rsidRDefault="00263449">
            <w:pPr>
              <w:spacing w:line="276" w:lineRule="auto"/>
              <w:rPr>
                <w:lang w:val="en-US"/>
              </w:rPr>
              <w:pPrChange w:id="18233" w:author="phuong vu" w:date="2018-11-23T13:48:00Z">
                <w:pPr>
                  <w:spacing w:line="360" w:lineRule="auto"/>
                </w:pPr>
              </w:pPrChange>
            </w:pPr>
          </w:p>
        </w:tc>
      </w:tr>
      <w:tr w:rsidR="007F0695" w14:paraId="459B5FD4" w14:textId="77777777" w:rsidTr="007F0695">
        <w:tc>
          <w:tcPr>
            <w:tcW w:w="769" w:type="dxa"/>
          </w:tcPr>
          <w:p w14:paraId="15BE7603" w14:textId="77777777" w:rsidR="007F0695" w:rsidRDefault="007F0695" w:rsidP="007F0695">
            <w:pPr>
              <w:spacing w:line="276" w:lineRule="auto"/>
              <w:jc w:val="center"/>
              <w:rPr>
                <w:lang w:val="en-US"/>
              </w:rPr>
              <w:pPrChange w:id="18234" w:author="phuong vu" w:date="2018-11-23T13:48:00Z">
                <w:pPr>
                  <w:spacing w:line="360" w:lineRule="auto"/>
                  <w:jc w:val="center"/>
                </w:pPr>
              </w:pPrChange>
            </w:pPr>
            <w:r>
              <w:rPr>
                <w:lang w:val="en-US"/>
              </w:rPr>
              <w:t>6</w:t>
            </w:r>
          </w:p>
        </w:tc>
        <w:tc>
          <w:tcPr>
            <w:tcW w:w="3220" w:type="dxa"/>
          </w:tcPr>
          <w:p w14:paraId="46C1FFD8" w14:textId="311D7A05" w:rsidR="007F0695" w:rsidRDefault="007F0695" w:rsidP="007F0695">
            <w:pPr>
              <w:spacing w:line="276" w:lineRule="auto"/>
              <w:rPr>
                <w:lang w:val="en-US"/>
              </w:rPr>
              <w:pPrChange w:id="18235" w:author="phuong vu" w:date="2018-11-23T13:48:00Z">
                <w:pPr>
                  <w:spacing w:line="360" w:lineRule="auto"/>
                </w:pPr>
              </w:pPrChange>
            </w:pPr>
            <w:ins w:id="18236" w:author="Tran Huan" w:date="2018-11-26T00:03:00Z">
              <w:r>
                <w:rPr>
                  <w:lang w:val="en-US"/>
                </w:rPr>
                <w:t>TextView</w:t>
              </w:r>
            </w:ins>
            <w:del w:id="18237" w:author="Tran Huan" w:date="2018-11-26T00:03:00Z">
              <w:r w:rsidDel="007814AD">
                <w:rPr>
                  <w:lang w:val="en-US"/>
                </w:rPr>
                <w:delText>inputText</w:delText>
              </w:r>
            </w:del>
            <w:ins w:id="18238" w:author="phuong vu" w:date="2018-11-15T18:00:00Z">
              <w:del w:id="18239" w:author="Tran Huan" w:date="2018-11-26T00:03:00Z">
                <w:r w:rsidDel="007F0695">
                  <w:rPr>
                    <w:lang w:val="en-US"/>
                  </w:rPr>
                  <w:delText>span</w:delText>
                </w:r>
              </w:del>
            </w:ins>
          </w:p>
        </w:tc>
        <w:tc>
          <w:tcPr>
            <w:tcW w:w="2351" w:type="dxa"/>
          </w:tcPr>
          <w:p w14:paraId="1B80E87F" w14:textId="256AD2B8" w:rsidR="007F0695" w:rsidRDefault="007F0695" w:rsidP="007F0695">
            <w:pPr>
              <w:spacing w:line="276" w:lineRule="auto"/>
              <w:rPr>
                <w:lang w:val="en-US"/>
              </w:rPr>
              <w:pPrChange w:id="18240" w:author="phuong vu" w:date="2018-11-23T13:48:00Z">
                <w:pPr>
                  <w:spacing w:line="360" w:lineRule="auto"/>
                </w:pPr>
              </w:pPrChange>
            </w:pPr>
            <w:ins w:id="18241" w:author="phuong vu" w:date="2018-11-15T18:00:00Z">
              <w:del w:id="18242" w:author="Tran Huan" w:date="2018-11-26T00:03:00Z">
                <w:r w:rsidDel="007F0695">
                  <w:rPr>
                    <w:lang w:val="en-US"/>
                  </w:rPr>
                  <w:delText>Địa chỉ chi nhánh</w:delText>
                </w:r>
              </w:del>
            </w:ins>
            <w:ins w:id="18243" w:author="Tran Huan" w:date="2018-11-26T00:03:00Z">
              <w:r>
                <w:rPr>
                  <w:lang w:val="en-US"/>
                </w:rPr>
                <w:t>Tên loại đồ</w:t>
              </w:r>
            </w:ins>
          </w:p>
        </w:tc>
        <w:tc>
          <w:tcPr>
            <w:tcW w:w="1065" w:type="dxa"/>
          </w:tcPr>
          <w:p w14:paraId="3B64209C" w14:textId="77777777" w:rsidR="007F0695" w:rsidRDefault="007F0695" w:rsidP="007F0695">
            <w:pPr>
              <w:spacing w:line="276" w:lineRule="auto"/>
              <w:rPr>
                <w:lang w:val="en-US"/>
              </w:rPr>
              <w:pPrChange w:id="18244" w:author="phuong vu" w:date="2018-11-23T13:48:00Z">
                <w:pPr>
                  <w:spacing w:line="360" w:lineRule="auto"/>
                </w:pPr>
              </w:pPrChange>
            </w:pPr>
          </w:p>
        </w:tc>
        <w:tc>
          <w:tcPr>
            <w:tcW w:w="1372" w:type="dxa"/>
          </w:tcPr>
          <w:p w14:paraId="0B43DDA9" w14:textId="77777777" w:rsidR="007F0695" w:rsidRDefault="007F0695" w:rsidP="007F0695">
            <w:pPr>
              <w:spacing w:line="276" w:lineRule="auto"/>
              <w:rPr>
                <w:lang w:val="en-US"/>
              </w:rPr>
              <w:pPrChange w:id="18245" w:author="phuong vu" w:date="2018-11-23T13:48:00Z">
                <w:pPr>
                  <w:spacing w:line="360" w:lineRule="auto"/>
                </w:pPr>
              </w:pPrChange>
            </w:pPr>
          </w:p>
        </w:tc>
      </w:tr>
      <w:tr w:rsidR="007F0695" w14:paraId="4A9A8654" w14:textId="77777777" w:rsidTr="007F0695">
        <w:tc>
          <w:tcPr>
            <w:tcW w:w="769" w:type="dxa"/>
          </w:tcPr>
          <w:p w14:paraId="74B83422" w14:textId="77777777" w:rsidR="007F0695" w:rsidRDefault="007F0695" w:rsidP="007F0695">
            <w:pPr>
              <w:spacing w:line="276" w:lineRule="auto"/>
              <w:jc w:val="center"/>
              <w:rPr>
                <w:lang w:val="en-US"/>
              </w:rPr>
              <w:pPrChange w:id="18246" w:author="phuong vu" w:date="2018-11-23T13:48:00Z">
                <w:pPr>
                  <w:spacing w:line="360" w:lineRule="auto"/>
                  <w:jc w:val="center"/>
                </w:pPr>
              </w:pPrChange>
            </w:pPr>
            <w:r>
              <w:rPr>
                <w:lang w:val="en-US"/>
              </w:rPr>
              <w:t>7</w:t>
            </w:r>
          </w:p>
        </w:tc>
        <w:tc>
          <w:tcPr>
            <w:tcW w:w="3220" w:type="dxa"/>
          </w:tcPr>
          <w:p w14:paraId="59B500AC" w14:textId="46AE4489" w:rsidR="007F0695" w:rsidRDefault="007F0695" w:rsidP="007F0695">
            <w:pPr>
              <w:spacing w:line="276" w:lineRule="auto"/>
              <w:rPr>
                <w:lang w:val="en-US"/>
              </w:rPr>
              <w:pPrChange w:id="18247" w:author="phuong vu" w:date="2018-11-23T13:48:00Z">
                <w:pPr>
                  <w:spacing w:line="360" w:lineRule="auto"/>
                </w:pPr>
              </w:pPrChange>
            </w:pPr>
            <w:ins w:id="18248" w:author="Tran Huan" w:date="2018-11-26T00:03:00Z">
              <w:r>
                <w:rPr>
                  <w:lang w:val="en-US"/>
                </w:rPr>
                <w:t>TextView</w:t>
              </w:r>
            </w:ins>
            <w:del w:id="18249" w:author="Tran Huan" w:date="2018-11-26T00:03:00Z">
              <w:r w:rsidDel="007F0695">
                <w:rPr>
                  <w:lang w:val="en-US"/>
                </w:rPr>
                <w:delText>inputText</w:delText>
              </w:r>
            </w:del>
          </w:p>
        </w:tc>
        <w:tc>
          <w:tcPr>
            <w:tcW w:w="2351" w:type="dxa"/>
          </w:tcPr>
          <w:p w14:paraId="0FE7BE4C" w14:textId="7DB8DC25" w:rsidR="007F0695" w:rsidRDefault="007F0695" w:rsidP="007F0695">
            <w:pPr>
              <w:spacing w:line="276" w:lineRule="auto"/>
              <w:rPr>
                <w:lang w:val="en-US"/>
              </w:rPr>
              <w:pPrChange w:id="18250" w:author="phuong vu" w:date="2018-11-23T13:48:00Z">
                <w:pPr>
                  <w:spacing w:line="360" w:lineRule="auto"/>
                </w:pPr>
              </w:pPrChange>
            </w:pPr>
            <w:ins w:id="18251" w:author="phuong vu" w:date="2018-11-15T18:01:00Z">
              <w:del w:id="18252" w:author="Tran Huan" w:date="2018-11-26T00:03:00Z">
                <w:r w:rsidDel="007F0695">
                  <w:rPr>
                    <w:lang w:val="en-US"/>
                  </w:rPr>
                  <w:delText>Ngày lấy đồ</w:delText>
                </w:r>
              </w:del>
            </w:ins>
            <w:ins w:id="18253" w:author="Tran Huan" w:date="2018-11-26T00:03:00Z">
              <w:r>
                <w:rPr>
                  <w:lang w:val="en-US"/>
                </w:rPr>
                <w:t>Tên dịch vụ</w:t>
              </w:r>
            </w:ins>
          </w:p>
        </w:tc>
        <w:tc>
          <w:tcPr>
            <w:tcW w:w="1065" w:type="dxa"/>
          </w:tcPr>
          <w:p w14:paraId="487C2E18" w14:textId="77777777" w:rsidR="007F0695" w:rsidRDefault="007F0695" w:rsidP="007F0695">
            <w:pPr>
              <w:spacing w:line="276" w:lineRule="auto"/>
              <w:rPr>
                <w:lang w:val="en-US"/>
              </w:rPr>
              <w:pPrChange w:id="18254" w:author="phuong vu" w:date="2018-11-23T13:48:00Z">
                <w:pPr>
                  <w:spacing w:line="360" w:lineRule="auto"/>
                </w:pPr>
              </w:pPrChange>
            </w:pPr>
          </w:p>
        </w:tc>
        <w:tc>
          <w:tcPr>
            <w:tcW w:w="1372" w:type="dxa"/>
          </w:tcPr>
          <w:p w14:paraId="5F01294E" w14:textId="77777777" w:rsidR="007F0695" w:rsidRDefault="007F0695" w:rsidP="007F0695">
            <w:pPr>
              <w:spacing w:line="276" w:lineRule="auto"/>
              <w:rPr>
                <w:lang w:val="en-US"/>
              </w:rPr>
              <w:pPrChange w:id="18255" w:author="phuong vu" w:date="2018-11-23T13:48:00Z">
                <w:pPr>
                  <w:spacing w:line="360" w:lineRule="auto"/>
                </w:pPr>
              </w:pPrChange>
            </w:pPr>
          </w:p>
        </w:tc>
      </w:tr>
      <w:tr w:rsidR="007F0695" w14:paraId="1DA9635F" w14:textId="77777777" w:rsidTr="007F0695">
        <w:tc>
          <w:tcPr>
            <w:tcW w:w="769" w:type="dxa"/>
          </w:tcPr>
          <w:p w14:paraId="25201B0F" w14:textId="77777777" w:rsidR="007F0695" w:rsidRDefault="007F0695" w:rsidP="007F0695">
            <w:pPr>
              <w:spacing w:line="276" w:lineRule="auto"/>
              <w:jc w:val="center"/>
              <w:rPr>
                <w:lang w:val="en-US"/>
              </w:rPr>
              <w:pPrChange w:id="18256" w:author="phuong vu" w:date="2018-11-23T13:48:00Z">
                <w:pPr>
                  <w:spacing w:line="360" w:lineRule="auto"/>
                  <w:jc w:val="center"/>
                </w:pPr>
              </w:pPrChange>
            </w:pPr>
            <w:r>
              <w:rPr>
                <w:lang w:val="en-US"/>
              </w:rPr>
              <w:t>8</w:t>
            </w:r>
          </w:p>
        </w:tc>
        <w:tc>
          <w:tcPr>
            <w:tcW w:w="3220" w:type="dxa"/>
          </w:tcPr>
          <w:p w14:paraId="5BBAE06B" w14:textId="60B7D83A" w:rsidR="007F0695" w:rsidRDefault="007F0695" w:rsidP="007F0695">
            <w:pPr>
              <w:spacing w:line="276" w:lineRule="auto"/>
              <w:rPr>
                <w:lang w:val="en-US"/>
              </w:rPr>
              <w:pPrChange w:id="18257" w:author="phuong vu" w:date="2018-11-23T13:48:00Z">
                <w:pPr>
                  <w:spacing w:line="360" w:lineRule="auto"/>
                </w:pPr>
              </w:pPrChange>
            </w:pPr>
            <w:ins w:id="18258" w:author="Tran Huan" w:date="2018-11-26T00:03:00Z">
              <w:r>
                <w:rPr>
                  <w:lang w:val="en-US"/>
                </w:rPr>
                <w:t>SearchView</w:t>
              </w:r>
            </w:ins>
            <w:del w:id="18259" w:author="Tran Huan" w:date="2018-11-26T00:03:00Z">
              <w:r w:rsidDel="007F0695">
                <w:rPr>
                  <w:lang w:val="en-US"/>
                </w:rPr>
                <w:delText>inputText</w:delText>
              </w:r>
            </w:del>
          </w:p>
        </w:tc>
        <w:tc>
          <w:tcPr>
            <w:tcW w:w="2351" w:type="dxa"/>
          </w:tcPr>
          <w:p w14:paraId="2B405E23" w14:textId="06D9B129" w:rsidR="007F0695" w:rsidRDefault="007F0695" w:rsidP="007F0695">
            <w:pPr>
              <w:spacing w:line="276" w:lineRule="auto"/>
              <w:rPr>
                <w:lang w:val="en-US"/>
              </w:rPr>
              <w:pPrChange w:id="18260" w:author="phuong vu" w:date="2018-11-23T13:48:00Z">
                <w:pPr>
                  <w:spacing w:line="360" w:lineRule="auto"/>
                </w:pPr>
              </w:pPrChange>
            </w:pPr>
            <w:ins w:id="18261" w:author="phuong vu" w:date="2018-11-15T18:01:00Z">
              <w:del w:id="18262" w:author="Tran Huan" w:date="2018-11-26T00:04:00Z">
                <w:r w:rsidDel="007F0695">
                  <w:rPr>
                    <w:lang w:val="en-US"/>
                  </w:rPr>
                  <w:delText>Ngày trả đồ</w:delText>
                </w:r>
              </w:del>
            </w:ins>
            <w:ins w:id="18263" w:author="Tran Huan" w:date="2018-11-26T00:04:00Z">
              <w:r>
                <w:rPr>
                  <w:lang w:val="en-US"/>
                </w:rPr>
                <w:t>Thanh tìm kiếm</w:t>
              </w:r>
            </w:ins>
          </w:p>
        </w:tc>
        <w:tc>
          <w:tcPr>
            <w:tcW w:w="1065" w:type="dxa"/>
          </w:tcPr>
          <w:p w14:paraId="5F682274" w14:textId="77777777" w:rsidR="007F0695" w:rsidRDefault="007F0695" w:rsidP="007F0695">
            <w:pPr>
              <w:spacing w:line="276" w:lineRule="auto"/>
              <w:rPr>
                <w:lang w:val="en-US"/>
              </w:rPr>
              <w:pPrChange w:id="18264" w:author="phuong vu" w:date="2018-11-23T13:48:00Z">
                <w:pPr>
                  <w:spacing w:line="360" w:lineRule="auto"/>
                </w:pPr>
              </w:pPrChange>
            </w:pPr>
          </w:p>
        </w:tc>
        <w:tc>
          <w:tcPr>
            <w:tcW w:w="1372" w:type="dxa"/>
          </w:tcPr>
          <w:p w14:paraId="38FEAFC1" w14:textId="77777777" w:rsidR="007F0695" w:rsidRDefault="007F0695" w:rsidP="007F0695">
            <w:pPr>
              <w:spacing w:line="276" w:lineRule="auto"/>
              <w:rPr>
                <w:lang w:val="en-US"/>
              </w:rPr>
              <w:pPrChange w:id="18265" w:author="phuong vu" w:date="2018-11-23T13:48:00Z">
                <w:pPr>
                  <w:spacing w:line="360" w:lineRule="auto"/>
                </w:pPr>
              </w:pPrChange>
            </w:pPr>
          </w:p>
        </w:tc>
      </w:tr>
      <w:tr w:rsidR="007F0695" w14:paraId="24AB4D8C" w14:textId="77777777" w:rsidTr="007F0695">
        <w:tc>
          <w:tcPr>
            <w:tcW w:w="769" w:type="dxa"/>
          </w:tcPr>
          <w:p w14:paraId="0655E857" w14:textId="77777777" w:rsidR="007F0695" w:rsidRDefault="007F0695" w:rsidP="007F0695">
            <w:pPr>
              <w:spacing w:line="276" w:lineRule="auto"/>
              <w:jc w:val="center"/>
              <w:rPr>
                <w:lang w:val="en-US"/>
              </w:rPr>
              <w:pPrChange w:id="18266" w:author="phuong vu" w:date="2018-11-23T13:48:00Z">
                <w:pPr>
                  <w:spacing w:line="360" w:lineRule="auto"/>
                  <w:jc w:val="center"/>
                </w:pPr>
              </w:pPrChange>
            </w:pPr>
            <w:r>
              <w:rPr>
                <w:lang w:val="en-US"/>
              </w:rPr>
              <w:t>9</w:t>
            </w:r>
          </w:p>
        </w:tc>
        <w:tc>
          <w:tcPr>
            <w:tcW w:w="3220" w:type="dxa"/>
          </w:tcPr>
          <w:p w14:paraId="28BF0742" w14:textId="52A870D2" w:rsidR="007F0695" w:rsidRDefault="007F0695" w:rsidP="007F0695">
            <w:pPr>
              <w:spacing w:line="276" w:lineRule="auto"/>
              <w:rPr>
                <w:lang w:val="en-US"/>
              </w:rPr>
              <w:pPrChange w:id="18267" w:author="phuong vu" w:date="2018-11-23T13:48:00Z">
                <w:pPr>
                  <w:spacing w:line="360" w:lineRule="auto"/>
                </w:pPr>
              </w:pPrChange>
            </w:pPr>
            <w:del w:id="18268" w:author="phuong vu" w:date="2018-11-15T18:02:00Z">
              <w:r w:rsidDel="006D04E7">
                <w:rPr>
                  <w:lang w:val="en-US"/>
                </w:rPr>
                <w:delText>inputText</w:delText>
              </w:r>
            </w:del>
            <w:ins w:id="18269" w:author="phuong vu" w:date="2018-11-15T18:02:00Z">
              <w:del w:id="18270" w:author="Tran Huan" w:date="2018-11-26T00:04:00Z">
                <w:r w:rsidDel="007F0695">
                  <w:rPr>
                    <w:lang w:val="en-US"/>
                  </w:rPr>
                  <w:delText>select</w:delText>
                </w:r>
              </w:del>
            </w:ins>
            <w:ins w:id="18271" w:author="Tran Huan" w:date="2018-11-26T00:04:00Z">
              <w:r>
                <w:rPr>
                  <w:lang w:val="en-US"/>
                </w:rPr>
                <w:t>RecycleView</w:t>
              </w:r>
            </w:ins>
          </w:p>
        </w:tc>
        <w:tc>
          <w:tcPr>
            <w:tcW w:w="2351" w:type="dxa"/>
          </w:tcPr>
          <w:p w14:paraId="4386248D" w14:textId="70748E72" w:rsidR="007F0695" w:rsidRDefault="007F0695" w:rsidP="007F0695">
            <w:pPr>
              <w:spacing w:line="276" w:lineRule="auto"/>
              <w:rPr>
                <w:lang w:val="en-US"/>
              </w:rPr>
              <w:pPrChange w:id="18272" w:author="phuong vu" w:date="2018-11-23T13:48:00Z">
                <w:pPr>
                  <w:spacing w:line="360" w:lineRule="auto"/>
                </w:pPr>
              </w:pPrChange>
            </w:pPr>
            <w:ins w:id="18273" w:author="Tran Huan" w:date="2018-11-26T00:05:00Z">
              <w:r>
                <w:rPr>
                  <w:lang w:val="en-US"/>
                </w:rPr>
                <w:t>Danh sách loại đồ</w:t>
              </w:r>
            </w:ins>
            <w:ins w:id="18274" w:author="phuong vu" w:date="2018-11-15T18:01:00Z">
              <w:del w:id="18275" w:author="Tran Huan" w:date="2018-11-26T00:05:00Z">
                <w:r w:rsidDel="007F0695">
                  <w:rPr>
                    <w:lang w:val="en-US"/>
                  </w:rPr>
                  <w:delText xml:space="preserve">Thời gian </w:delText>
                </w:r>
              </w:del>
            </w:ins>
            <w:ins w:id="18276" w:author="phuong vu" w:date="2018-11-15T18:02:00Z">
              <w:del w:id="18277" w:author="Tran Huan" w:date="2018-11-26T00:05:00Z">
                <w:r w:rsidDel="007F0695">
                  <w:rPr>
                    <w:lang w:val="en-US"/>
                  </w:rPr>
                  <w:delText>lấy</w:delText>
                </w:r>
              </w:del>
            </w:ins>
            <w:ins w:id="18278" w:author="phuong vu" w:date="2018-11-15T18:01:00Z">
              <w:del w:id="18279" w:author="Tran Huan" w:date="2018-11-26T00:05:00Z">
                <w:r w:rsidDel="007F0695">
                  <w:rPr>
                    <w:lang w:val="en-US"/>
                  </w:rPr>
                  <w:delText xml:space="preserve"> đồ</w:delText>
                </w:r>
              </w:del>
            </w:ins>
          </w:p>
        </w:tc>
        <w:tc>
          <w:tcPr>
            <w:tcW w:w="1065" w:type="dxa"/>
          </w:tcPr>
          <w:p w14:paraId="0C350A32" w14:textId="59C3B2E4" w:rsidR="007F0695" w:rsidRDefault="007F0695" w:rsidP="007F0695">
            <w:pPr>
              <w:spacing w:line="276" w:lineRule="auto"/>
              <w:jc w:val="center"/>
              <w:rPr>
                <w:lang w:val="en-US"/>
              </w:rPr>
              <w:pPrChange w:id="18280" w:author="phuong vu" w:date="2018-11-23T13:48:00Z">
                <w:pPr>
                  <w:spacing w:line="360" w:lineRule="auto"/>
                  <w:jc w:val="center"/>
                </w:pPr>
              </w:pPrChange>
            </w:pPr>
          </w:p>
        </w:tc>
        <w:tc>
          <w:tcPr>
            <w:tcW w:w="1372" w:type="dxa"/>
          </w:tcPr>
          <w:p w14:paraId="69D4D2E3" w14:textId="77777777" w:rsidR="007F0695" w:rsidRDefault="007F0695" w:rsidP="007F0695">
            <w:pPr>
              <w:spacing w:line="276" w:lineRule="auto"/>
              <w:rPr>
                <w:lang w:val="en-US"/>
              </w:rPr>
              <w:pPrChange w:id="18281" w:author="phuong vu" w:date="2018-11-23T13:48:00Z">
                <w:pPr>
                  <w:spacing w:line="360" w:lineRule="auto"/>
                </w:pPr>
              </w:pPrChange>
            </w:pPr>
          </w:p>
        </w:tc>
      </w:tr>
      <w:tr w:rsidR="007F0695" w14:paraId="290F7445" w14:textId="77777777" w:rsidTr="007F0695">
        <w:tc>
          <w:tcPr>
            <w:tcW w:w="769" w:type="dxa"/>
          </w:tcPr>
          <w:p w14:paraId="3642CCA4" w14:textId="1C2953C0" w:rsidR="007F0695" w:rsidRDefault="007F0695" w:rsidP="007F0695">
            <w:pPr>
              <w:spacing w:line="276" w:lineRule="auto"/>
              <w:jc w:val="center"/>
              <w:rPr>
                <w:lang w:val="en-US"/>
              </w:rPr>
              <w:pPrChange w:id="18282" w:author="phuong vu" w:date="2018-11-23T13:48:00Z">
                <w:pPr>
                  <w:spacing w:line="360" w:lineRule="auto"/>
                  <w:jc w:val="center"/>
                </w:pPr>
              </w:pPrChange>
            </w:pPr>
            <w:r>
              <w:rPr>
                <w:lang w:val="en-US"/>
              </w:rPr>
              <w:t>10</w:t>
            </w:r>
          </w:p>
        </w:tc>
        <w:tc>
          <w:tcPr>
            <w:tcW w:w="3220" w:type="dxa"/>
          </w:tcPr>
          <w:p w14:paraId="3BB191F6" w14:textId="36C41A0D" w:rsidR="007F0695" w:rsidRDefault="007F0695" w:rsidP="007F0695">
            <w:pPr>
              <w:spacing w:line="276" w:lineRule="auto"/>
              <w:rPr>
                <w:lang w:val="en-US"/>
              </w:rPr>
              <w:pPrChange w:id="18283" w:author="phuong vu" w:date="2018-11-23T13:48:00Z">
                <w:pPr>
                  <w:spacing w:line="360" w:lineRule="auto"/>
                </w:pPr>
              </w:pPrChange>
            </w:pPr>
            <w:del w:id="18284" w:author="phuong vu" w:date="2018-11-15T18:02:00Z">
              <w:r w:rsidDel="006D04E7">
                <w:rPr>
                  <w:lang w:val="en-US"/>
                </w:rPr>
                <w:delText>inputText</w:delText>
              </w:r>
            </w:del>
            <w:ins w:id="18285" w:author="phuong vu" w:date="2018-11-15T18:02:00Z">
              <w:del w:id="18286" w:author="Tran Huan" w:date="2018-11-26T00:04:00Z">
                <w:r w:rsidDel="007F0695">
                  <w:rPr>
                    <w:lang w:val="en-US"/>
                  </w:rPr>
                  <w:delText>select</w:delText>
                </w:r>
              </w:del>
            </w:ins>
            <w:ins w:id="18287" w:author="Tran Huan" w:date="2018-11-26T00:04:00Z">
              <w:r>
                <w:rPr>
                  <w:lang w:val="en-US"/>
                </w:rPr>
                <w:t>Button</w:t>
              </w:r>
            </w:ins>
          </w:p>
        </w:tc>
        <w:tc>
          <w:tcPr>
            <w:tcW w:w="2351" w:type="dxa"/>
          </w:tcPr>
          <w:p w14:paraId="263950CD" w14:textId="4A314D45" w:rsidR="007F0695" w:rsidRDefault="007F0695" w:rsidP="007F0695">
            <w:pPr>
              <w:spacing w:line="276" w:lineRule="auto"/>
              <w:rPr>
                <w:lang w:val="en-US"/>
              </w:rPr>
              <w:pPrChange w:id="18288" w:author="phuong vu" w:date="2018-11-23T13:48:00Z">
                <w:pPr>
                  <w:spacing w:line="360" w:lineRule="auto"/>
                </w:pPr>
              </w:pPrChange>
            </w:pPr>
            <w:ins w:id="18289" w:author="Tran Huan" w:date="2018-11-26T00:05:00Z">
              <w:r>
                <w:rPr>
                  <w:lang w:val="en-US"/>
                </w:rPr>
                <w:t>Xem giỏ đồ</w:t>
              </w:r>
            </w:ins>
            <w:ins w:id="18290" w:author="phuong vu" w:date="2018-11-15T18:02:00Z">
              <w:del w:id="18291" w:author="Tran Huan" w:date="2018-11-26T00:04:00Z">
                <w:r w:rsidDel="007F0695">
                  <w:rPr>
                    <w:lang w:val="en-US"/>
                  </w:rPr>
                  <w:delText>Thời gian trả đồ</w:delText>
                </w:r>
              </w:del>
            </w:ins>
          </w:p>
        </w:tc>
        <w:tc>
          <w:tcPr>
            <w:tcW w:w="1065" w:type="dxa"/>
          </w:tcPr>
          <w:p w14:paraId="7FDD986B" w14:textId="77777777" w:rsidR="007F0695" w:rsidRDefault="007F0695" w:rsidP="007F0695">
            <w:pPr>
              <w:spacing w:line="276" w:lineRule="auto"/>
              <w:jc w:val="center"/>
              <w:rPr>
                <w:lang w:val="en-US"/>
              </w:rPr>
              <w:pPrChange w:id="18292" w:author="phuong vu" w:date="2018-11-23T13:48:00Z">
                <w:pPr>
                  <w:spacing w:line="360" w:lineRule="auto"/>
                  <w:jc w:val="center"/>
                </w:pPr>
              </w:pPrChange>
            </w:pPr>
          </w:p>
        </w:tc>
        <w:tc>
          <w:tcPr>
            <w:tcW w:w="1372" w:type="dxa"/>
          </w:tcPr>
          <w:p w14:paraId="732D39CD" w14:textId="77777777" w:rsidR="007F0695" w:rsidRDefault="007F0695" w:rsidP="007F0695">
            <w:pPr>
              <w:spacing w:line="276" w:lineRule="auto"/>
              <w:rPr>
                <w:lang w:val="en-US"/>
              </w:rPr>
              <w:pPrChange w:id="18293" w:author="phuong vu" w:date="2018-11-23T13:48:00Z">
                <w:pPr>
                  <w:spacing w:line="360" w:lineRule="auto"/>
                </w:pPr>
              </w:pPrChange>
            </w:pPr>
          </w:p>
        </w:tc>
      </w:tr>
      <w:tr w:rsidR="007F0695" w14:paraId="59A9A622" w14:textId="77777777" w:rsidTr="007F0695">
        <w:tc>
          <w:tcPr>
            <w:tcW w:w="769" w:type="dxa"/>
          </w:tcPr>
          <w:p w14:paraId="2D64BBA6" w14:textId="2C7F66A0" w:rsidR="007F0695" w:rsidRDefault="007F0695" w:rsidP="007F0695">
            <w:pPr>
              <w:spacing w:line="276" w:lineRule="auto"/>
              <w:jc w:val="center"/>
              <w:rPr>
                <w:lang w:val="en-US"/>
              </w:rPr>
              <w:pPrChange w:id="18294" w:author="phuong vu" w:date="2018-11-23T13:48:00Z">
                <w:pPr>
                  <w:spacing w:line="360" w:lineRule="auto"/>
                  <w:jc w:val="center"/>
                </w:pPr>
              </w:pPrChange>
            </w:pPr>
            <w:r>
              <w:rPr>
                <w:lang w:val="en-US"/>
              </w:rPr>
              <w:t>11</w:t>
            </w:r>
          </w:p>
        </w:tc>
        <w:tc>
          <w:tcPr>
            <w:tcW w:w="3220" w:type="dxa"/>
          </w:tcPr>
          <w:p w14:paraId="0C7FA4BA" w14:textId="705D726F" w:rsidR="007F0695" w:rsidRDefault="007F0695" w:rsidP="007F0695">
            <w:pPr>
              <w:spacing w:line="276" w:lineRule="auto"/>
              <w:rPr>
                <w:lang w:val="en-US"/>
              </w:rPr>
              <w:pPrChange w:id="18295" w:author="phuong vu" w:date="2018-11-23T13:48:00Z">
                <w:pPr>
                  <w:spacing w:line="360" w:lineRule="auto"/>
                </w:pPr>
              </w:pPrChange>
            </w:pPr>
            <w:ins w:id="18296" w:author="Tran Huan" w:date="2018-11-26T00:05:00Z">
              <w:r>
                <w:rPr>
                  <w:lang w:val="en-US"/>
                </w:rPr>
                <w:t>TextView</w:t>
              </w:r>
            </w:ins>
            <w:del w:id="18297" w:author="Tran Huan" w:date="2018-11-26T00:04:00Z">
              <w:r w:rsidDel="007F0695">
                <w:rPr>
                  <w:lang w:val="en-US"/>
                </w:rPr>
                <w:delText>inputText</w:delText>
              </w:r>
            </w:del>
          </w:p>
        </w:tc>
        <w:tc>
          <w:tcPr>
            <w:tcW w:w="2351" w:type="dxa"/>
          </w:tcPr>
          <w:p w14:paraId="17DF29BF" w14:textId="71665F69" w:rsidR="007F0695" w:rsidRDefault="007F0695" w:rsidP="007F0695">
            <w:pPr>
              <w:spacing w:line="276" w:lineRule="auto"/>
              <w:rPr>
                <w:lang w:val="en-US"/>
              </w:rPr>
              <w:pPrChange w:id="18298" w:author="phuong vu" w:date="2018-11-23T13:48:00Z">
                <w:pPr>
                  <w:spacing w:line="360" w:lineRule="auto"/>
                </w:pPr>
              </w:pPrChange>
            </w:pPr>
            <w:ins w:id="18299" w:author="Tran Huan" w:date="2018-11-26T00:06:00Z">
              <w:r>
                <w:rPr>
                  <w:lang w:val="en-US"/>
                </w:rPr>
                <w:t>Tổng tiền</w:t>
              </w:r>
            </w:ins>
            <w:ins w:id="18300" w:author="phuong vu" w:date="2018-11-15T18:02:00Z">
              <w:del w:id="18301" w:author="Tran Huan" w:date="2018-11-26T00:05:00Z">
                <w:r w:rsidDel="007F0695">
                  <w:rPr>
                    <w:lang w:val="en-US"/>
                  </w:rPr>
                  <w:delText>Nơi lấy đồ</w:delText>
                </w:r>
              </w:del>
            </w:ins>
          </w:p>
        </w:tc>
        <w:tc>
          <w:tcPr>
            <w:tcW w:w="1065" w:type="dxa"/>
          </w:tcPr>
          <w:p w14:paraId="67514460" w14:textId="77777777" w:rsidR="007F0695" w:rsidRDefault="007F0695" w:rsidP="007F0695">
            <w:pPr>
              <w:spacing w:line="276" w:lineRule="auto"/>
              <w:jc w:val="center"/>
              <w:rPr>
                <w:lang w:val="en-US"/>
              </w:rPr>
              <w:pPrChange w:id="18302" w:author="phuong vu" w:date="2018-11-23T13:48:00Z">
                <w:pPr>
                  <w:spacing w:line="360" w:lineRule="auto"/>
                  <w:jc w:val="center"/>
                </w:pPr>
              </w:pPrChange>
            </w:pPr>
          </w:p>
        </w:tc>
        <w:tc>
          <w:tcPr>
            <w:tcW w:w="1372" w:type="dxa"/>
          </w:tcPr>
          <w:p w14:paraId="33B8F55C" w14:textId="77777777" w:rsidR="007F0695" w:rsidRDefault="007F0695" w:rsidP="007F0695">
            <w:pPr>
              <w:spacing w:line="276" w:lineRule="auto"/>
              <w:rPr>
                <w:lang w:val="en-US"/>
              </w:rPr>
              <w:pPrChange w:id="18303" w:author="phuong vu" w:date="2018-11-23T13:48:00Z">
                <w:pPr>
                  <w:spacing w:line="360" w:lineRule="auto"/>
                </w:pPr>
              </w:pPrChange>
            </w:pPr>
          </w:p>
        </w:tc>
      </w:tr>
      <w:tr w:rsidR="007F0695" w14:paraId="12EA6AC9" w14:textId="77777777" w:rsidTr="007F0695">
        <w:tc>
          <w:tcPr>
            <w:tcW w:w="769" w:type="dxa"/>
          </w:tcPr>
          <w:p w14:paraId="2F27551F" w14:textId="02B046A7" w:rsidR="007F0695" w:rsidRDefault="007F0695" w:rsidP="007F0695">
            <w:pPr>
              <w:spacing w:line="276" w:lineRule="auto"/>
              <w:jc w:val="center"/>
              <w:rPr>
                <w:lang w:val="en-US"/>
              </w:rPr>
              <w:pPrChange w:id="18304" w:author="phuong vu" w:date="2018-11-23T13:48:00Z">
                <w:pPr>
                  <w:spacing w:line="360" w:lineRule="auto"/>
                  <w:jc w:val="center"/>
                </w:pPr>
              </w:pPrChange>
            </w:pPr>
            <w:r>
              <w:rPr>
                <w:lang w:val="en-US"/>
              </w:rPr>
              <w:t>12</w:t>
            </w:r>
          </w:p>
        </w:tc>
        <w:tc>
          <w:tcPr>
            <w:tcW w:w="3220" w:type="dxa"/>
          </w:tcPr>
          <w:p w14:paraId="12F961E7" w14:textId="158E9E8A" w:rsidR="007F0695" w:rsidRDefault="007F0695" w:rsidP="007F0695">
            <w:pPr>
              <w:spacing w:line="276" w:lineRule="auto"/>
              <w:rPr>
                <w:lang w:val="en-US"/>
              </w:rPr>
              <w:pPrChange w:id="18305" w:author="phuong vu" w:date="2018-11-23T13:48:00Z">
                <w:pPr>
                  <w:spacing w:line="360" w:lineRule="auto"/>
                </w:pPr>
              </w:pPrChange>
            </w:pPr>
            <w:del w:id="18306" w:author="Tran Huan" w:date="2018-11-26T00:06:00Z">
              <w:r w:rsidDel="007F0695">
                <w:rPr>
                  <w:lang w:val="en-US"/>
                </w:rPr>
                <w:delText>inputText</w:delText>
              </w:r>
            </w:del>
            <w:ins w:id="18307" w:author="Tran Huan" w:date="2018-11-26T00:06:00Z">
              <w:r>
                <w:rPr>
                  <w:lang w:val="en-US"/>
                </w:rPr>
                <w:t>TextView</w:t>
              </w:r>
            </w:ins>
          </w:p>
        </w:tc>
        <w:tc>
          <w:tcPr>
            <w:tcW w:w="2351" w:type="dxa"/>
          </w:tcPr>
          <w:p w14:paraId="042D9404" w14:textId="15345804" w:rsidR="007F0695" w:rsidRDefault="007F0695" w:rsidP="007F0695">
            <w:pPr>
              <w:spacing w:line="276" w:lineRule="auto"/>
              <w:rPr>
                <w:lang w:val="en-US"/>
              </w:rPr>
              <w:pPrChange w:id="18308" w:author="phuong vu" w:date="2018-11-23T13:48:00Z">
                <w:pPr>
                  <w:spacing w:line="360" w:lineRule="auto"/>
                </w:pPr>
              </w:pPrChange>
            </w:pPr>
            <w:ins w:id="18309" w:author="phuong vu" w:date="2018-11-15T18:02:00Z">
              <w:del w:id="18310" w:author="Tran Huan" w:date="2018-11-26T00:06:00Z">
                <w:r w:rsidDel="007F0695">
                  <w:rPr>
                    <w:lang w:val="en-US"/>
                  </w:rPr>
                  <w:delText>Nơi trả đồ</w:delText>
                </w:r>
              </w:del>
            </w:ins>
            <w:ins w:id="18311" w:author="Tran Huan" w:date="2018-11-26T00:06:00Z">
              <w:r>
                <w:rPr>
                  <w:lang w:val="en-US"/>
                </w:rPr>
                <w:t>Tổng số lượng</w:t>
              </w:r>
            </w:ins>
          </w:p>
        </w:tc>
        <w:tc>
          <w:tcPr>
            <w:tcW w:w="1065" w:type="dxa"/>
          </w:tcPr>
          <w:p w14:paraId="639420A9" w14:textId="77777777" w:rsidR="007F0695" w:rsidRDefault="007F0695" w:rsidP="007F0695">
            <w:pPr>
              <w:spacing w:line="276" w:lineRule="auto"/>
              <w:jc w:val="center"/>
              <w:rPr>
                <w:lang w:val="en-US"/>
              </w:rPr>
              <w:pPrChange w:id="18312" w:author="phuong vu" w:date="2018-11-23T13:48:00Z">
                <w:pPr>
                  <w:spacing w:line="360" w:lineRule="auto"/>
                  <w:jc w:val="center"/>
                </w:pPr>
              </w:pPrChange>
            </w:pPr>
          </w:p>
        </w:tc>
        <w:tc>
          <w:tcPr>
            <w:tcW w:w="1372" w:type="dxa"/>
          </w:tcPr>
          <w:p w14:paraId="44B5F0F9" w14:textId="77777777" w:rsidR="007F0695" w:rsidRDefault="007F0695" w:rsidP="007F0695">
            <w:pPr>
              <w:spacing w:line="276" w:lineRule="auto"/>
              <w:rPr>
                <w:lang w:val="en-US"/>
              </w:rPr>
              <w:pPrChange w:id="18313" w:author="phuong vu" w:date="2018-11-23T13:48:00Z">
                <w:pPr>
                  <w:spacing w:line="360" w:lineRule="auto"/>
                </w:pPr>
              </w:pPrChange>
            </w:pPr>
          </w:p>
        </w:tc>
      </w:tr>
    </w:tbl>
    <w:p w14:paraId="7B008798" w14:textId="3907D9AA" w:rsidR="008833F0" w:rsidRPr="00CD67F8" w:rsidRDefault="00CD67F8" w:rsidP="00CD67F8">
      <w:pPr>
        <w:pStyle w:val="Caption"/>
        <w:rPr>
          <w:rPrChange w:id="18314" w:author="Tran Huan" w:date="2018-11-25T23:54:00Z">
            <w:rPr>
              <w:lang w:val="en-US"/>
            </w:rPr>
          </w:rPrChange>
        </w:rPr>
        <w:pPrChange w:id="18315" w:author="Tran Huan" w:date="2018-11-25T23:54:00Z">
          <w:pPr>
            <w:pStyle w:val="Caption"/>
          </w:pPr>
        </w:pPrChange>
      </w:pPr>
      <w:bookmarkStart w:id="18316" w:name="_Toc530525204"/>
      <w:ins w:id="18317" w:author="Tran Huan" w:date="2018-11-25T23:54:00Z">
        <w:r>
          <w:t xml:space="preserve">Bảng </w:t>
        </w:r>
      </w:ins>
      <w:ins w:id="18318" w:author="Tran Huan" w:date="2018-11-26T01:45:00Z">
        <w:r w:rsidR="00BA6170">
          <w:fldChar w:fldCharType="begin"/>
        </w:r>
        <w:r w:rsidR="00BA6170">
          <w:instrText xml:space="preserve"> STYLEREF 1 \s </w:instrText>
        </w:r>
      </w:ins>
      <w:r w:rsidR="00BA6170">
        <w:fldChar w:fldCharType="separate"/>
      </w:r>
      <w:r w:rsidR="00BA6170">
        <w:rPr>
          <w:noProof/>
        </w:rPr>
        <w:t>3</w:t>
      </w:r>
      <w:ins w:id="18319"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8320" w:author="Tran Huan" w:date="2018-11-26T01:45:00Z">
        <w:r w:rsidR="00BA6170">
          <w:rPr>
            <w:noProof/>
          </w:rPr>
          <w:t>32</w:t>
        </w:r>
        <w:r w:rsidR="00BA6170">
          <w:fldChar w:fldCharType="end"/>
        </w:r>
      </w:ins>
      <w:ins w:id="18321" w:author="Tran Huan" w:date="2018-11-25T23:54:00Z">
        <w:r w:rsidRPr="00CD67F8">
          <w:rPr>
            <w:rPrChange w:id="18322" w:author="Tran Huan" w:date="2018-11-25T23:54:00Z">
              <w:rPr>
                <w:lang w:val="en-US"/>
              </w:rPr>
            </w:rPrChange>
          </w:rPr>
          <w:t xml:space="preserve"> </w:t>
        </w:r>
        <w:r w:rsidRPr="008F40CD">
          <w:rPr>
            <w:i/>
          </w:rPr>
          <w:t>Bảng các thành phần giao diện tạo đơn hàng</w:t>
        </w:r>
      </w:ins>
      <w:del w:id="18323" w:author="Tran Huan" w:date="2018-11-25T23:53:00Z">
        <w:r w:rsidR="008833F0" w:rsidRPr="00C95C85" w:rsidDel="00CD67F8">
          <w:delText xml:space="preserve">Bảng </w:delText>
        </w:r>
      </w:del>
      <w:ins w:id="18324" w:author="phuong vu" w:date="2018-11-23T15:14:00Z">
        <w:del w:id="18325" w:author="Tran Huan" w:date="2018-11-25T23:53:00Z">
          <w:r w:rsidR="00E95F1B" w:rsidDel="00CD67F8">
            <w:fldChar w:fldCharType="begin"/>
          </w:r>
          <w:r w:rsidR="00E95F1B" w:rsidDel="00CD67F8">
            <w:delInstrText xml:space="preserve"> STYLEREF 1 \s </w:delInstrText>
          </w:r>
        </w:del>
      </w:ins>
      <w:del w:id="18326" w:author="Tran Huan" w:date="2018-11-25T23:53:00Z">
        <w:r w:rsidR="00E95F1B" w:rsidDel="00CD67F8">
          <w:fldChar w:fldCharType="separate"/>
        </w:r>
        <w:r w:rsidR="00E95F1B" w:rsidDel="00CD67F8">
          <w:rPr>
            <w:noProof/>
          </w:rPr>
          <w:delText>3</w:delText>
        </w:r>
      </w:del>
      <w:ins w:id="18327" w:author="phuong vu" w:date="2018-11-23T15:14:00Z">
        <w:del w:id="18328" w:author="Tran Huan" w:date="2018-11-25T23:53:00Z">
          <w:r w:rsidR="00E95F1B" w:rsidDel="00CD67F8">
            <w:fldChar w:fldCharType="end"/>
          </w:r>
          <w:r w:rsidR="00E95F1B" w:rsidDel="00CD67F8">
            <w:delText>.</w:delText>
          </w:r>
        </w:del>
      </w:ins>
      <w:ins w:id="18329" w:author="Tran Huan" w:date="2018-11-25T23:53:00Z">
        <w:r w:rsidDel="00CD67F8">
          <w:t xml:space="preserve"> </w:t>
        </w:r>
      </w:ins>
      <w:ins w:id="18330" w:author="phuong vu" w:date="2018-11-23T15:14:00Z">
        <w:del w:id="18331" w:author="Tran Huan" w:date="2018-11-25T23:53:00Z">
          <w:r w:rsidR="00E95F1B" w:rsidDel="00CD67F8">
            <w:fldChar w:fldCharType="begin"/>
          </w:r>
          <w:r w:rsidR="00E95F1B" w:rsidDel="00CD67F8">
            <w:delInstrText xml:space="preserve"> SEQ Bảng \* ARABIC \s 1 </w:delInstrText>
          </w:r>
        </w:del>
      </w:ins>
      <w:del w:id="18332" w:author="Tran Huan" w:date="2018-11-25T23:53:00Z">
        <w:r w:rsidR="00E95F1B" w:rsidDel="00CD67F8">
          <w:fldChar w:fldCharType="separate"/>
        </w:r>
      </w:del>
      <w:ins w:id="18333" w:author="phuong vu" w:date="2018-11-23T15:14:00Z">
        <w:del w:id="18334" w:author="Tran Huan" w:date="2018-11-25T23:53:00Z">
          <w:r w:rsidR="00E95F1B" w:rsidDel="00CD67F8">
            <w:rPr>
              <w:noProof/>
            </w:rPr>
            <w:delText>30</w:delText>
          </w:r>
          <w:r w:rsidR="00E95F1B" w:rsidDel="00CD67F8">
            <w:fldChar w:fldCharType="end"/>
          </w:r>
        </w:del>
      </w:ins>
      <w:del w:id="18335" w:author="phuong vu" w:date="2018-11-15T18:11:00Z">
        <w:r w:rsidR="002A641F" w:rsidDel="00575627">
          <w:fldChar w:fldCharType="begin"/>
        </w:r>
        <w:r w:rsidR="002A641F" w:rsidDel="00575627">
          <w:delInstrText xml:space="preserve"> STYLEREF 1 \s </w:delInstrText>
        </w:r>
        <w:r w:rsidR="002A641F" w:rsidDel="00575627">
          <w:fldChar w:fldCharType="separate"/>
        </w:r>
        <w:r w:rsidR="002A641F" w:rsidDel="00575627">
          <w:rPr>
            <w:noProof/>
          </w:rPr>
          <w:delText>3</w:delText>
        </w:r>
        <w:r w:rsidR="002A641F" w:rsidDel="00575627">
          <w:fldChar w:fldCharType="end"/>
        </w:r>
        <w:r w:rsidR="002A641F" w:rsidDel="00575627">
          <w:delText>.</w:delText>
        </w:r>
        <w:r w:rsidR="002A641F" w:rsidDel="00575627">
          <w:fldChar w:fldCharType="begin"/>
        </w:r>
        <w:r w:rsidR="002A641F" w:rsidDel="00575627">
          <w:delInstrText xml:space="preserve"> SEQ Bảng \* ARABIC \s 1 </w:delInstrText>
        </w:r>
        <w:r w:rsidR="002A641F" w:rsidDel="00575627">
          <w:fldChar w:fldCharType="separate"/>
        </w:r>
        <w:r w:rsidR="002A641F" w:rsidDel="00575627">
          <w:rPr>
            <w:noProof/>
          </w:rPr>
          <w:delText>3</w:delText>
        </w:r>
        <w:r w:rsidR="002A641F" w:rsidDel="00575627">
          <w:fldChar w:fldCharType="end"/>
        </w:r>
      </w:del>
      <w:r w:rsidR="008833F0" w:rsidRPr="000245EB">
        <w:rPr>
          <w:rPrChange w:id="18336" w:author="Tran Huan" w:date="2018-11-25T16:08:00Z">
            <w:rPr>
              <w:lang w:val="en-US"/>
            </w:rPr>
          </w:rPrChange>
        </w:rPr>
        <w:t xml:space="preserve"> </w:t>
      </w:r>
      <w:del w:id="18337" w:author="Tran Huan" w:date="2018-11-25T23:53:00Z">
        <w:r w:rsidR="008833F0" w:rsidRPr="00CD67F8" w:rsidDel="00CD67F8">
          <w:rPr>
            <w:i/>
            <w:rPrChange w:id="18338" w:author="Tran Huan" w:date="2018-11-25T23:53:00Z">
              <w:rPr>
                <w:lang w:val="en-US"/>
              </w:rPr>
            </w:rPrChange>
          </w:rPr>
          <w:delText>Bảng các thành phần giao diện tạo đơn hàng</w:delText>
        </w:r>
        <w:r w:rsidR="008833F0" w:rsidRPr="00CD67F8" w:rsidDel="00CD67F8">
          <w:rPr>
            <w:rFonts w:eastAsiaTheme="majorEastAsia" w:cstheme="majorBidi"/>
            <w:b/>
            <w:iCs w:val="0"/>
            <w:szCs w:val="26"/>
            <w:rPrChange w:id="18339" w:author="Tran Huan" w:date="2018-11-25T23:53:00Z">
              <w:rPr>
                <w:lang w:val="en-US"/>
              </w:rPr>
            </w:rPrChange>
          </w:rPr>
          <w:delText xml:space="preserve"> trên web</w:delText>
        </w:r>
      </w:del>
      <w:bookmarkEnd w:id="18316"/>
    </w:p>
    <w:tbl>
      <w:tblPr>
        <w:tblStyle w:val="TableGrid"/>
        <w:tblW w:w="0" w:type="auto"/>
        <w:tblLook w:val="04A0" w:firstRow="1" w:lastRow="0" w:firstColumn="1" w:lastColumn="0" w:noHBand="0" w:noVBand="1"/>
      </w:tblPr>
      <w:tblGrid>
        <w:gridCol w:w="805"/>
        <w:gridCol w:w="1980"/>
        <w:gridCol w:w="2970"/>
        <w:gridCol w:w="1266"/>
        <w:gridCol w:w="1756"/>
      </w:tblGrid>
      <w:tr w:rsidR="008833F0" w:rsidDel="00B607D9" w14:paraId="48FCB774" w14:textId="4F28A183" w:rsidTr="00A72A60">
        <w:trPr>
          <w:del w:id="18340" w:author="Tran Huan" w:date="2018-11-25T22:53:00Z"/>
        </w:trPr>
        <w:tc>
          <w:tcPr>
            <w:tcW w:w="805" w:type="dxa"/>
            <w:vAlign w:val="center"/>
          </w:tcPr>
          <w:p w14:paraId="6CBBDD95" w14:textId="63181BE4" w:rsidR="008833F0" w:rsidRPr="004A3D10" w:rsidDel="00B607D9" w:rsidRDefault="008833F0">
            <w:pPr>
              <w:spacing w:line="276" w:lineRule="auto"/>
              <w:jc w:val="center"/>
              <w:rPr>
                <w:del w:id="18341" w:author="Tran Huan" w:date="2018-11-25T22:53:00Z"/>
                <w:b/>
                <w:rPrChange w:id="18342" w:author="Tran Huan" w:date="2018-11-25T23:22:00Z">
                  <w:rPr>
                    <w:del w:id="18343" w:author="Tran Huan" w:date="2018-11-25T22:53:00Z"/>
                    <w:b/>
                    <w:lang w:val="en-US"/>
                  </w:rPr>
                </w:rPrChange>
              </w:rPr>
              <w:pPrChange w:id="18344" w:author="phuong vu" w:date="2018-11-23T13:48:00Z">
                <w:pPr>
                  <w:spacing w:line="360" w:lineRule="auto"/>
                  <w:jc w:val="center"/>
                </w:pPr>
              </w:pPrChange>
            </w:pPr>
            <w:del w:id="18345" w:author="Tran Huan" w:date="2018-11-25T22:52:00Z">
              <w:r w:rsidRPr="004A3D10" w:rsidDel="00B607D9">
                <w:rPr>
                  <w:b/>
                  <w:rPrChange w:id="18346" w:author="Tran Huan" w:date="2018-11-25T23:22:00Z">
                    <w:rPr>
                      <w:b/>
                      <w:lang w:val="en-US"/>
                    </w:rPr>
                  </w:rPrChange>
                </w:rPr>
                <w:delText>STT</w:delText>
              </w:r>
            </w:del>
          </w:p>
        </w:tc>
        <w:tc>
          <w:tcPr>
            <w:tcW w:w="1980" w:type="dxa"/>
            <w:vAlign w:val="center"/>
          </w:tcPr>
          <w:p w14:paraId="7E308217" w14:textId="2EF2DA69" w:rsidR="008833F0" w:rsidRPr="004A3D10" w:rsidDel="00B607D9" w:rsidRDefault="008833F0">
            <w:pPr>
              <w:spacing w:line="276" w:lineRule="auto"/>
              <w:jc w:val="center"/>
              <w:rPr>
                <w:del w:id="18347" w:author="Tran Huan" w:date="2018-11-25T22:53:00Z"/>
                <w:b/>
                <w:rPrChange w:id="18348" w:author="Tran Huan" w:date="2018-11-25T23:22:00Z">
                  <w:rPr>
                    <w:del w:id="18349" w:author="Tran Huan" w:date="2018-11-25T22:53:00Z"/>
                    <w:b/>
                    <w:lang w:val="en-US"/>
                  </w:rPr>
                </w:rPrChange>
              </w:rPr>
              <w:pPrChange w:id="18350" w:author="phuong vu" w:date="2018-11-23T13:48:00Z">
                <w:pPr>
                  <w:spacing w:line="360" w:lineRule="auto"/>
                  <w:jc w:val="center"/>
                </w:pPr>
              </w:pPrChange>
            </w:pPr>
            <w:del w:id="18351" w:author="Tran Huan" w:date="2018-11-25T22:52:00Z">
              <w:r w:rsidRPr="004A3D10" w:rsidDel="00B607D9">
                <w:rPr>
                  <w:b/>
                  <w:rPrChange w:id="18352" w:author="Tran Huan" w:date="2018-11-25T23:22:00Z">
                    <w:rPr>
                      <w:b/>
                      <w:lang w:val="en-US"/>
                    </w:rPr>
                  </w:rPrChange>
                </w:rPr>
                <w:delText>Loại điều khiển</w:delText>
              </w:r>
            </w:del>
          </w:p>
        </w:tc>
        <w:tc>
          <w:tcPr>
            <w:tcW w:w="2970" w:type="dxa"/>
            <w:vAlign w:val="center"/>
          </w:tcPr>
          <w:p w14:paraId="25FBB69A" w14:textId="35B1CD28" w:rsidR="008833F0" w:rsidRPr="004A3D10" w:rsidDel="00B607D9" w:rsidRDefault="008833F0">
            <w:pPr>
              <w:spacing w:line="276" w:lineRule="auto"/>
              <w:jc w:val="center"/>
              <w:rPr>
                <w:del w:id="18353" w:author="Tran Huan" w:date="2018-11-25T22:53:00Z"/>
                <w:b/>
                <w:rPrChange w:id="18354" w:author="Tran Huan" w:date="2018-11-25T23:22:00Z">
                  <w:rPr>
                    <w:del w:id="18355" w:author="Tran Huan" w:date="2018-11-25T22:53:00Z"/>
                    <w:b/>
                    <w:lang w:val="en-US"/>
                  </w:rPr>
                </w:rPrChange>
              </w:rPr>
              <w:pPrChange w:id="18356" w:author="phuong vu" w:date="2018-11-23T13:48:00Z">
                <w:pPr>
                  <w:spacing w:line="360" w:lineRule="auto"/>
                  <w:jc w:val="center"/>
                </w:pPr>
              </w:pPrChange>
            </w:pPr>
            <w:del w:id="18357" w:author="Tran Huan" w:date="2018-11-25T22:52:00Z">
              <w:r w:rsidRPr="004A3D10" w:rsidDel="00B607D9">
                <w:rPr>
                  <w:b/>
                  <w:rPrChange w:id="18358" w:author="Tran Huan" w:date="2018-11-25T23:22:00Z">
                    <w:rPr>
                      <w:b/>
                      <w:lang w:val="en-US"/>
                    </w:rPr>
                  </w:rPrChange>
                </w:rPr>
                <w:delText>Nội dung thực hiện</w:delText>
              </w:r>
            </w:del>
          </w:p>
        </w:tc>
        <w:tc>
          <w:tcPr>
            <w:tcW w:w="1266" w:type="dxa"/>
            <w:vAlign w:val="center"/>
          </w:tcPr>
          <w:p w14:paraId="4498EA5E" w14:textId="0118374D" w:rsidR="008833F0" w:rsidRPr="004A3D10" w:rsidDel="00B607D9" w:rsidRDefault="008833F0">
            <w:pPr>
              <w:spacing w:line="276" w:lineRule="auto"/>
              <w:jc w:val="center"/>
              <w:rPr>
                <w:del w:id="18359" w:author="Tran Huan" w:date="2018-11-25T22:53:00Z"/>
                <w:b/>
                <w:rPrChange w:id="18360" w:author="Tran Huan" w:date="2018-11-25T23:22:00Z">
                  <w:rPr>
                    <w:del w:id="18361" w:author="Tran Huan" w:date="2018-11-25T22:53:00Z"/>
                    <w:b/>
                    <w:lang w:val="en-US"/>
                  </w:rPr>
                </w:rPrChange>
              </w:rPr>
              <w:pPrChange w:id="18362" w:author="phuong vu" w:date="2018-11-23T13:48:00Z">
                <w:pPr>
                  <w:spacing w:line="360" w:lineRule="auto"/>
                  <w:jc w:val="center"/>
                </w:pPr>
              </w:pPrChange>
            </w:pPr>
            <w:del w:id="18363" w:author="Tran Huan" w:date="2018-11-25T22:52:00Z">
              <w:r w:rsidRPr="004A3D10" w:rsidDel="00B607D9">
                <w:rPr>
                  <w:b/>
                  <w:rPrChange w:id="18364" w:author="Tran Huan" w:date="2018-11-25T23:22:00Z">
                    <w:rPr>
                      <w:b/>
                      <w:lang w:val="en-US"/>
                    </w:rPr>
                  </w:rPrChange>
                </w:rPr>
                <w:delText>Giá trị mặc định</w:delText>
              </w:r>
            </w:del>
          </w:p>
        </w:tc>
        <w:tc>
          <w:tcPr>
            <w:tcW w:w="1756" w:type="dxa"/>
            <w:vAlign w:val="center"/>
          </w:tcPr>
          <w:p w14:paraId="3963E95F" w14:textId="190E2831" w:rsidR="008833F0" w:rsidRPr="004A3D10" w:rsidDel="00B607D9" w:rsidRDefault="008833F0">
            <w:pPr>
              <w:spacing w:line="276" w:lineRule="auto"/>
              <w:jc w:val="center"/>
              <w:rPr>
                <w:del w:id="18365" w:author="Tran Huan" w:date="2018-11-25T22:53:00Z"/>
                <w:b/>
                <w:rPrChange w:id="18366" w:author="Tran Huan" w:date="2018-11-25T23:22:00Z">
                  <w:rPr>
                    <w:del w:id="18367" w:author="Tran Huan" w:date="2018-11-25T22:53:00Z"/>
                    <w:b/>
                    <w:lang w:val="en-US"/>
                  </w:rPr>
                </w:rPrChange>
              </w:rPr>
              <w:pPrChange w:id="18368" w:author="phuong vu" w:date="2018-11-23T13:48:00Z">
                <w:pPr>
                  <w:spacing w:line="360" w:lineRule="auto"/>
                  <w:jc w:val="center"/>
                </w:pPr>
              </w:pPrChange>
            </w:pPr>
            <w:del w:id="18369" w:author="Tran Huan" w:date="2018-11-25T22:52:00Z">
              <w:r w:rsidRPr="004A3D10" w:rsidDel="00B607D9">
                <w:rPr>
                  <w:b/>
                  <w:rPrChange w:id="18370" w:author="Tran Huan" w:date="2018-11-25T23:22:00Z">
                    <w:rPr>
                      <w:b/>
                      <w:lang w:val="en-US"/>
                    </w:rPr>
                  </w:rPrChange>
                </w:rPr>
                <w:delText>Lưu ý</w:delText>
              </w:r>
            </w:del>
          </w:p>
        </w:tc>
      </w:tr>
      <w:tr w:rsidR="008833F0" w:rsidDel="00B607D9" w14:paraId="32456C01" w14:textId="35BD69FB" w:rsidTr="00A72A60">
        <w:trPr>
          <w:del w:id="18371" w:author="Tran Huan" w:date="2018-11-25T22:53:00Z"/>
        </w:trPr>
        <w:tc>
          <w:tcPr>
            <w:tcW w:w="805" w:type="dxa"/>
          </w:tcPr>
          <w:p w14:paraId="2216C418" w14:textId="64C90F64" w:rsidR="008833F0" w:rsidRPr="004A3D10" w:rsidDel="00B607D9" w:rsidRDefault="008833F0">
            <w:pPr>
              <w:spacing w:line="276" w:lineRule="auto"/>
              <w:jc w:val="center"/>
              <w:rPr>
                <w:del w:id="18372" w:author="Tran Huan" w:date="2018-11-25T22:53:00Z"/>
                <w:rPrChange w:id="18373" w:author="Tran Huan" w:date="2018-11-25T23:22:00Z">
                  <w:rPr>
                    <w:del w:id="18374" w:author="Tran Huan" w:date="2018-11-25T22:53:00Z"/>
                    <w:lang w:val="en-US"/>
                  </w:rPr>
                </w:rPrChange>
              </w:rPr>
              <w:pPrChange w:id="18375" w:author="phuong vu" w:date="2018-11-23T13:48:00Z">
                <w:pPr>
                  <w:spacing w:line="360" w:lineRule="auto"/>
                  <w:jc w:val="center"/>
                </w:pPr>
              </w:pPrChange>
            </w:pPr>
            <w:del w:id="18376" w:author="Tran Huan" w:date="2018-11-25T22:52:00Z">
              <w:r w:rsidRPr="004A3D10" w:rsidDel="00B607D9">
                <w:rPr>
                  <w:rPrChange w:id="18377" w:author="Tran Huan" w:date="2018-11-25T23:22:00Z">
                    <w:rPr>
                      <w:lang w:val="en-US"/>
                    </w:rPr>
                  </w:rPrChange>
                </w:rPr>
                <w:delText>1</w:delText>
              </w:r>
            </w:del>
          </w:p>
        </w:tc>
        <w:tc>
          <w:tcPr>
            <w:tcW w:w="1980" w:type="dxa"/>
          </w:tcPr>
          <w:p w14:paraId="5E6D9639" w14:textId="10606DF6" w:rsidR="008833F0" w:rsidRPr="004A3D10" w:rsidDel="00B607D9" w:rsidRDefault="008833F0">
            <w:pPr>
              <w:spacing w:line="276" w:lineRule="auto"/>
              <w:rPr>
                <w:del w:id="18378" w:author="Tran Huan" w:date="2018-11-25T22:53:00Z"/>
                <w:rPrChange w:id="18379" w:author="Tran Huan" w:date="2018-11-25T23:22:00Z">
                  <w:rPr>
                    <w:del w:id="18380" w:author="Tran Huan" w:date="2018-11-25T22:53:00Z"/>
                    <w:lang w:val="en-US"/>
                  </w:rPr>
                </w:rPrChange>
              </w:rPr>
              <w:pPrChange w:id="18381" w:author="phuong vu" w:date="2018-11-23T13:48:00Z">
                <w:pPr>
                  <w:spacing w:line="360" w:lineRule="auto"/>
                </w:pPr>
              </w:pPrChange>
            </w:pPr>
          </w:p>
        </w:tc>
        <w:tc>
          <w:tcPr>
            <w:tcW w:w="2970" w:type="dxa"/>
          </w:tcPr>
          <w:p w14:paraId="2D28E9D1" w14:textId="5E6728CB" w:rsidR="008833F0" w:rsidRPr="004A3D10" w:rsidDel="00B607D9" w:rsidRDefault="008833F0">
            <w:pPr>
              <w:spacing w:line="276" w:lineRule="auto"/>
              <w:rPr>
                <w:del w:id="18382" w:author="Tran Huan" w:date="2018-11-25T22:53:00Z"/>
                <w:rPrChange w:id="18383" w:author="Tran Huan" w:date="2018-11-25T23:22:00Z">
                  <w:rPr>
                    <w:del w:id="18384" w:author="Tran Huan" w:date="2018-11-25T22:53:00Z"/>
                    <w:lang w:val="en-US"/>
                  </w:rPr>
                </w:rPrChange>
              </w:rPr>
              <w:pPrChange w:id="18385" w:author="phuong vu" w:date="2018-11-23T13:48:00Z">
                <w:pPr>
                  <w:spacing w:line="360" w:lineRule="auto"/>
                </w:pPr>
              </w:pPrChange>
            </w:pPr>
          </w:p>
        </w:tc>
        <w:tc>
          <w:tcPr>
            <w:tcW w:w="1266" w:type="dxa"/>
          </w:tcPr>
          <w:p w14:paraId="159EB9FD" w14:textId="3694D6F4" w:rsidR="008833F0" w:rsidRPr="004A3D10" w:rsidDel="00B607D9" w:rsidRDefault="008833F0">
            <w:pPr>
              <w:spacing w:line="276" w:lineRule="auto"/>
              <w:rPr>
                <w:del w:id="18386" w:author="Tran Huan" w:date="2018-11-25T22:53:00Z"/>
                <w:rPrChange w:id="18387" w:author="Tran Huan" w:date="2018-11-25T23:22:00Z">
                  <w:rPr>
                    <w:del w:id="18388" w:author="Tran Huan" w:date="2018-11-25T22:53:00Z"/>
                    <w:lang w:val="en-US"/>
                  </w:rPr>
                </w:rPrChange>
              </w:rPr>
              <w:pPrChange w:id="18389" w:author="phuong vu" w:date="2018-11-23T13:48:00Z">
                <w:pPr>
                  <w:spacing w:line="360" w:lineRule="auto"/>
                </w:pPr>
              </w:pPrChange>
            </w:pPr>
          </w:p>
        </w:tc>
        <w:tc>
          <w:tcPr>
            <w:tcW w:w="1756" w:type="dxa"/>
          </w:tcPr>
          <w:p w14:paraId="0551E832" w14:textId="07071501" w:rsidR="008833F0" w:rsidRPr="004A3D10" w:rsidDel="00B607D9" w:rsidRDefault="008833F0">
            <w:pPr>
              <w:spacing w:line="276" w:lineRule="auto"/>
              <w:rPr>
                <w:del w:id="18390" w:author="Tran Huan" w:date="2018-11-25T22:53:00Z"/>
                <w:rPrChange w:id="18391" w:author="Tran Huan" w:date="2018-11-25T23:22:00Z">
                  <w:rPr>
                    <w:del w:id="18392" w:author="Tran Huan" w:date="2018-11-25T22:53:00Z"/>
                    <w:lang w:val="en-US"/>
                  </w:rPr>
                </w:rPrChange>
              </w:rPr>
              <w:pPrChange w:id="18393" w:author="phuong vu" w:date="2018-11-23T13:48:00Z">
                <w:pPr>
                  <w:spacing w:line="360" w:lineRule="auto"/>
                </w:pPr>
              </w:pPrChange>
            </w:pPr>
          </w:p>
        </w:tc>
      </w:tr>
      <w:tr w:rsidR="008833F0" w:rsidDel="00B607D9" w14:paraId="68E48D26" w14:textId="5798D47D" w:rsidTr="00A72A60">
        <w:trPr>
          <w:del w:id="18394" w:author="Tran Huan" w:date="2018-11-25T22:53:00Z"/>
        </w:trPr>
        <w:tc>
          <w:tcPr>
            <w:tcW w:w="805" w:type="dxa"/>
          </w:tcPr>
          <w:p w14:paraId="2C4D31CA" w14:textId="3E9798E0" w:rsidR="008833F0" w:rsidRPr="004A3D10" w:rsidDel="00B607D9" w:rsidRDefault="008833F0">
            <w:pPr>
              <w:spacing w:line="276" w:lineRule="auto"/>
              <w:jc w:val="center"/>
              <w:rPr>
                <w:del w:id="18395" w:author="Tran Huan" w:date="2018-11-25T22:53:00Z"/>
                <w:rPrChange w:id="18396" w:author="Tran Huan" w:date="2018-11-25T23:22:00Z">
                  <w:rPr>
                    <w:del w:id="18397" w:author="Tran Huan" w:date="2018-11-25T22:53:00Z"/>
                    <w:lang w:val="en-US"/>
                  </w:rPr>
                </w:rPrChange>
              </w:rPr>
              <w:pPrChange w:id="18398" w:author="phuong vu" w:date="2018-11-23T13:48:00Z">
                <w:pPr>
                  <w:spacing w:line="360" w:lineRule="auto"/>
                  <w:jc w:val="center"/>
                </w:pPr>
              </w:pPrChange>
            </w:pPr>
            <w:del w:id="18399" w:author="Tran Huan" w:date="2018-11-25T22:52:00Z">
              <w:r w:rsidRPr="004A3D10" w:rsidDel="00B607D9">
                <w:rPr>
                  <w:rPrChange w:id="18400" w:author="Tran Huan" w:date="2018-11-25T23:22:00Z">
                    <w:rPr>
                      <w:lang w:val="en-US"/>
                    </w:rPr>
                  </w:rPrChange>
                </w:rPr>
                <w:delText>2</w:delText>
              </w:r>
            </w:del>
          </w:p>
        </w:tc>
        <w:tc>
          <w:tcPr>
            <w:tcW w:w="1980" w:type="dxa"/>
          </w:tcPr>
          <w:p w14:paraId="287BDA8A" w14:textId="58D0A948" w:rsidR="008833F0" w:rsidRPr="004A3D10" w:rsidDel="00B607D9" w:rsidRDefault="008833F0">
            <w:pPr>
              <w:spacing w:line="276" w:lineRule="auto"/>
              <w:rPr>
                <w:del w:id="18401" w:author="Tran Huan" w:date="2018-11-25T22:53:00Z"/>
                <w:rPrChange w:id="18402" w:author="Tran Huan" w:date="2018-11-25T23:22:00Z">
                  <w:rPr>
                    <w:del w:id="18403" w:author="Tran Huan" w:date="2018-11-25T22:53:00Z"/>
                    <w:lang w:val="en-US"/>
                  </w:rPr>
                </w:rPrChange>
              </w:rPr>
              <w:pPrChange w:id="18404" w:author="phuong vu" w:date="2018-11-23T13:48:00Z">
                <w:pPr>
                  <w:spacing w:line="360" w:lineRule="auto"/>
                </w:pPr>
              </w:pPrChange>
            </w:pPr>
          </w:p>
        </w:tc>
        <w:tc>
          <w:tcPr>
            <w:tcW w:w="2970" w:type="dxa"/>
          </w:tcPr>
          <w:p w14:paraId="327BB6E7" w14:textId="57FB1C2D" w:rsidR="008833F0" w:rsidRPr="004A3D10" w:rsidDel="00B607D9" w:rsidRDefault="008833F0">
            <w:pPr>
              <w:spacing w:line="276" w:lineRule="auto"/>
              <w:rPr>
                <w:del w:id="18405" w:author="Tran Huan" w:date="2018-11-25T22:53:00Z"/>
                <w:rPrChange w:id="18406" w:author="Tran Huan" w:date="2018-11-25T23:22:00Z">
                  <w:rPr>
                    <w:del w:id="18407" w:author="Tran Huan" w:date="2018-11-25T22:53:00Z"/>
                    <w:lang w:val="en-US"/>
                  </w:rPr>
                </w:rPrChange>
              </w:rPr>
              <w:pPrChange w:id="18408" w:author="phuong vu" w:date="2018-11-23T13:48:00Z">
                <w:pPr>
                  <w:spacing w:line="360" w:lineRule="auto"/>
                </w:pPr>
              </w:pPrChange>
            </w:pPr>
          </w:p>
        </w:tc>
        <w:tc>
          <w:tcPr>
            <w:tcW w:w="1266" w:type="dxa"/>
          </w:tcPr>
          <w:p w14:paraId="4F247C6E" w14:textId="5774CF33" w:rsidR="008833F0" w:rsidRPr="004A3D10" w:rsidDel="00B607D9" w:rsidRDefault="008833F0">
            <w:pPr>
              <w:spacing w:line="276" w:lineRule="auto"/>
              <w:rPr>
                <w:del w:id="18409" w:author="Tran Huan" w:date="2018-11-25T22:53:00Z"/>
                <w:rPrChange w:id="18410" w:author="Tran Huan" w:date="2018-11-25T23:22:00Z">
                  <w:rPr>
                    <w:del w:id="18411" w:author="Tran Huan" w:date="2018-11-25T22:53:00Z"/>
                    <w:lang w:val="en-US"/>
                  </w:rPr>
                </w:rPrChange>
              </w:rPr>
              <w:pPrChange w:id="18412" w:author="phuong vu" w:date="2018-11-23T13:48:00Z">
                <w:pPr>
                  <w:spacing w:line="360" w:lineRule="auto"/>
                </w:pPr>
              </w:pPrChange>
            </w:pPr>
          </w:p>
        </w:tc>
        <w:tc>
          <w:tcPr>
            <w:tcW w:w="1756" w:type="dxa"/>
          </w:tcPr>
          <w:p w14:paraId="45C670DC" w14:textId="373DC419" w:rsidR="008833F0" w:rsidRPr="004A3D10" w:rsidDel="00B607D9" w:rsidRDefault="008833F0">
            <w:pPr>
              <w:spacing w:line="276" w:lineRule="auto"/>
              <w:rPr>
                <w:del w:id="18413" w:author="Tran Huan" w:date="2018-11-25T22:53:00Z"/>
                <w:rPrChange w:id="18414" w:author="Tran Huan" w:date="2018-11-25T23:22:00Z">
                  <w:rPr>
                    <w:del w:id="18415" w:author="Tran Huan" w:date="2018-11-25T22:53:00Z"/>
                    <w:lang w:val="en-US"/>
                  </w:rPr>
                </w:rPrChange>
              </w:rPr>
              <w:pPrChange w:id="18416" w:author="phuong vu" w:date="2018-11-23T13:48:00Z">
                <w:pPr>
                  <w:spacing w:line="360" w:lineRule="auto"/>
                </w:pPr>
              </w:pPrChange>
            </w:pPr>
          </w:p>
        </w:tc>
      </w:tr>
      <w:tr w:rsidR="008833F0" w:rsidDel="00B607D9" w14:paraId="76361BA2" w14:textId="645104C8" w:rsidTr="00A72A60">
        <w:trPr>
          <w:del w:id="18417" w:author="Tran Huan" w:date="2018-11-25T22:53:00Z"/>
        </w:trPr>
        <w:tc>
          <w:tcPr>
            <w:tcW w:w="805" w:type="dxa"/>
          </w:tcPr>
          <w:p w14:paraId="2307D3DB" w14:textId="1D1C9E59" w:rsidR="008833F0" w:rsidRPr="004A3D10" w:rsidDel="00B607D9" w:rsidRDefault="008833F0">
            <w:pPr>
              <w:spacing w:line="276" w:lineRule="auto"/>
              <w:jc w:val="center"/>
              <w:rPr>
                <w:del w:id="18418" w:author="Tran Huan" w:date="2018-11-25T22:53:00Z"/>
                <w:rPrChange w:id="18419" w:author="Tran Huan" w:date="2018-11-25T23:22:00Z">
                  <w:rPr>
                    <w:del w:id="18420" w:author="Tran Huan" w:date="2018-11-25T22:53:00Z"/>
                    <w:lang w:val="en-US"/>
                  </w:rPr>
                </w:rPrChange>
              </w:rPr>
              <w:pPrChange w:id="18421" w:author="phuong vu" w:date="2018-11-23T13:48:00Z">
                <w:pPr>
                  <w:spacing w:line="360" w:lineRule="auto"/>
                  <w:jc w:val="center"/>
                </w:pPr>
              </w:pPrChange>
            </w:pPr>
            <w:del w:id="18422" w:author="Tran Huan" w:date="2018-11-25T22:52:00Z">
              <w:r w:rsidRPr="004A3D10" w:rsidDel="00B607D9">
                <w:rPr>
                  <w:rPrChange w:id="18423" w:author="Tran Huan" w:date="2018-11-25T23:22:00Z">
                    <w:rPr>
                      <w:lang w:val="en-US"/>
                    </w:rPr>
                  </w:rPrChange>
                </w:rPr>
                <w:delText>3</w:delText>
              </w:r>
            </w:del>
          </w:p>
        </w:tc>
        <w:tc>
          <w:tcPr>
            <w:tcW w:w="1980" w:type="dxa"/>
          </w:tcPr>
          <w:p w14:paraId="7E57455B" w14:textId="6DF37520" w:rsidR="008833F0" w:rsidRPr="004A3D10" w:rsidDel="00B607D9" w:rsidRDefault="008833F0">
            <w:pPr>
              <w:spacing w:line="276" w:lineRule="auto"/>
              <w:rPr>
                <w:del w:id="18424" w:author="Tran Huan" w:date="2018-11-25T22:53:00Z"/>
                <w:rPrChange w:id="18425" w:author="Tran Huan" w:date="2018-11-25T23:22:00Z">
                  <w:rPr>
                    <w:del w:id="18426" w:author="Tran Huan" w:date="2018-11-25T22:53:00Z"/>
                    <w:lang w:val="en-US"/>
                  </w:rPr>
                </w:rPrChange>
              </w:rPr>
              <w:pPrChange w:id="18427" w:author="phuong vu" w:date="2018-11-23T13:48:00Z">
                <w:pPr>
                  <w:spacing w:line="360" w:lineRule="auto"/>
                </w:pPr>
              </w:pPrChange>
            </w:pPr>
          </w:p>
        </w:tc>
        <w:tc>
          <w:tcPr>
            <w:tcW w:w="2970" w:type="dxa"/>
          </w:tcPr>
          <w:p w14:paraId="750CBB3A" w14:textId="2FE140B1" w:rsidR="008833F0" w:rsidRPr="004A3D10" w:rsidDel="00B607D9" w:rsidRDefault="008833F0">
            <w:pPr>
              <w:spacing w:line="276" w:lineRule="auto"/>
              <w:rPr>
                <w:del w:id="18428" w:author="Tran Huan" w:date="2018-11-25T22:53:00Z"/>
                <w:rPrChange w:id="18429" w:author="Tran Huan" w:date="2018-11-25T23:22:00Z">
                  <w:rPr>
                    <w:del w:id="18430" w:author="Tran Huan" w:date="2018-11-25T22:53:00Z"/>
                    <w:lang w:val="en-US"/>
                  </w:rPr>
                </w:rPrChange>
              </w:rPr>
              <w:pPrChange w:id="18431" w:author="phuong vu" w:date="2018-11-23T13:48:00Z">
                <w:pPr>
                  <w:spacing w:line="360" w:lineRule="auto"/>
                </w:pPr>
              </w:pPrChange>
            </w:pPr>
          </w:p>
        </w:tc>
        <w:tc>
          <w:tcPr>
            <w:tcW w:w="1266" w:type="dxa"/>
          </w:tcPr>
          <w:p w14:paraId="047793FD" w14:textId="6F7B87B6" w:rsidR="008833F0" w:rsidRPr="004A3D10" w:rsidDel="00B607D9" w:rsidRDefault="008833F0">
            <w:pPr>
              <w:spacing w:line="276" w:lineRule="auto"/>
              <w:rPr>
                <w:del w:id="18432" w:author="Tran Huan" w:date="2018-11-25T22:53:00Z"/>
                <w:rPrChange w:id="18433" w:author="Tran Huan" w:date="2018-11-25T23:22:00Z">
                  <w:rPr>
                    <w:del w:id="18434" w:author="Tran Huan" w:date="2018-11-25T22:53:00Z"/>
                    <w:lang w:val="en-US"/>
                  </w:rPr>
                </w:rPrChange>
              </w:rPr>
              <w:pPrChange w:id="18435" w:author="phuong vu" w:date="2018-11-23T13:48:00Z">
                <w:pPr>
                  <w:spacing w:line="360" w:lineRule="auto"/>
                </w:pPr>
              </w:pPrChange>
            </w:pPr>
          </w:p>
        </w:tc>
        <w:tc>
          <w:tcPr>
            <w:tcW w:w="1756" w:type="dxa"/>
          </w:tcPr>
          <w:p w14:paraId="7A750462" w14:textId="711240E8" w:rsidR="008833F0" w:rsidRPr="004A3D10" w:rsidDel="00B607D9" w:rsidRDefault="008833F0">
            <w:pPr>
              <w:spacing w:line="276" w:lineRule="auto"/>
              <w:rPr>
                <w:del w:id="18436" w:author="Tran Huan" w:date="2018-11-25T22:53:00Z"/>
                <w:rPrChange w:id="18437" w:author="Tran Huan" w:date="2018-11-25T23:22:00Z">
                  <w:rPr>
                    <w:del w:id="18438" w:author="Tran Huan" w:date="2018-11-25T22:53:00Z"/>
                    <w:lang w:val="en-US"/>
                  </w:rPr>
                </w:rPrChange>
              </w:rPr>
              <w:pPrChange w:id="18439" w:author="phuong vu" w:date="2018-11-23T13:48:00Z">
                <w:pPr>
                  <w:spacing w:line="360" w:lineRule="auto"/>
                </w:pPr>
              </w:pPrChange>
            </w:pPr>
          </w:p>
        </w:tc>
      </w:tr>
      <w:tr w:rsidR="008833F0" w:rsidDel="00B607D9" w14:paraId="25D173B6" w14:textId="24867BE2" w:rsidTr="00A72A60">
        <w:trPr>
          <w:del w:id="18440" w:author="Tran Huan" w:date="2018-11-25T22:53:00Z"/>
        </w:trPr>
        <w:tc>
          <w:tcPr>
            <w:tcW w:w="805" w:type="dxa"/>
          </w:tcPr>
          <w:p w14:paraId="14CF15C2" w14:textId="13315A48" w:rsidR="008833F0" w:rsidRPr="004A3D10" w:rsidDel="00B607D9" w:rsidRDefault="008833F0">
            <w:pPr>
              <w:spacing w:line="276" w:lineRule="auto"/>
              <w:jc w:val="center"/>
              <w:rPr>
                <w:del w:id="18441" w:author="Tran Huan" w:date="2018-11-25T22:53:00Z"/>
                <w:rPrChange w:id="18442" w:author="Tran Huan" w:date="2018-11-25T23:22:00Z">
                  <w:rPr>
                    <w:del w:id="18443" w:author="Tran Huan" w:date="2018-11-25T22:53:00Z"/>
                    <w:lang w:val="en-US"/>
                  </w:rPr>
                </w:rPrChange>
              </w:rPr>
              <w:pPrChange w:id="18444" w:author="phuong vu" w:date="2018-11-23T13:48:00Z">
                <w:pPr>
                  <w:spacing w:line="360" w:lineRule="auto"/>
                  <w:jc w:val="center"/>
                </w:pPr>
              </w:pPrChange>
            </w:pPr>
            <w:del w:id="18445" w:author="Tran Huan" w:date="2018-11-25T22:52:00Z">
              <w:r w:rsidRPr="004A3D10" w:rsidDel="00B607D9">
                <w:rPr>
                  <w:rPrChange w:id="18446" w:author="Tran Huan" w:date="2018-11-25T23:22:00Z">
                    <w:rPr>
                      <w:lang w:val="en-US"/>
                    </w:rPr>
                  </w:rPrChange>
                </w:rPr>
                <w:delText>4</w:delText>
              </w:r>
            </w:del>
          </w:p>
        </w:tc>
        <w:tc>
          <w:tcPr>
            <w:tcW w:w="1980" w:type="dxa"/>
          </w:tcPr>
          <w:p w14:paraId="67826959" w14:textId="676125AA" w:rsidR="008833F0" w:rsidRPr="004A3D10" w:rsidDel="00B607D9" w:rsidRDefault="008833F0">
            <w:pPr>
              <w:spacing w:line="276" w:lineRule="auto"/>
              <w:rPr>
                <w:del w:id="18447" w:author="Tran Huan" w:date="2018-11-25T22:53:00Z"/>
                <w:rPrChange w:id="18448" w:author="Tran Huan" w:date="2018-11-25T23:22:00Z">
                  <w:rPr>
                    <w:del w:id="18449" w:author="Tran Huan" w:date="2018-11-25T22:53:00Z"/>
                    <w:lang w:val="en-US"/>
                  </w:rPr>
                </w:rPrChange>
              </w:rPr>
              <w:pPrChange w:id="18450" w:author="phuong vu" w:date="2018-11-23T13:48:00Z">
                <w:pPr>
                  <w:spacing w:line="360" w:lineRule="auto"/>
                </w:pPr>
              </w:pPrChange>
            </w:pPr>
          </w:p>
        </w:tc>
        <w:tc>
          <w:tcPr>
            <w:tcW w:w="2970" w:type="dxa"/>
          </w:tcPr>
          <w:p w14:paraId="11106C2D" w14:textId="14EEDCBA" w:rsidR="008833F0" w:rsidRPr="004A3D10" w:rsidDel="00B607D9" w:rsidRDefault="008833F0">
            <w:pPr>
              <w:spacing w:line="276" w:lineRule="auto"/>
              <w:rPr>
                <w:del w:id="18451" w:author="Tran Huan" w:date="2018-11-25T22:53:00Z"/>
                <w:rPrChange w:id="18452" w:author="Tran Huan" w:date="2018-11-25T23:22:00Z">
                  <w:rPr>
                    <w:del w:id="18453" w:author="Tran Huan" w:date="2018-11-25T22:53:00Z"/>
                    <w:lang w:val="en-US"/>
                  </w:rPr>
                </w:rPrChange>
              </w:rPr>
              <w:pPrChange w:id="18454" w:author="phuong vu" w:date="2018-11-23T13:48:00Z">
                <w:pPr>
                  <w:spacing w:line="360" w:lineRule="auto"/>
                </w:pPr>
              </w:pPrChange>
            </w:pPr>
          </w:p>
        </w:tc>
        <w:tc>
          <w:tcPr>
            <w:tcW w:w="1266" w:type="dxa"/>
          </w:tcPr>
          <w:p w14:paraId="3E12C2F4" w14:textId="2A96899D" w:rsidR="008833F0" w:rsidRPr="004A3D10" w:rsidDel="00B607D9" w:rsidRDefault="008833F0">
            <w:pPr>
              <w:spacing w:line="276" w:lineRule="auto"/>
              <w:rPr>
                <w:del w:id="18455" w:author="Tran Huan" w:date="2018-11-25T22:53:00Z"/>
                <w:rPrChange w:id="18456" w:author="Tran Huan" w:date="2018-11-25T23:22:00Z">
                  <w:rPr>
                    <w:del w:id="18457" w:author="Tran Huan" w:date="2018-11-25T22:53:00Z"/>
                    <w:lang w:val="en-US"/>
                  </w:rPr>
                </w:rPrChange>
              </w:rPr>
              <w:pPrChange w:id="18458" w:author="phuong vu" w:date="2018-11-23T13:48:00Z">
                <w:pPr>
                  <w:spacing w:line="360" w:lineRule="auto"/>
                </w:pPr>
              </w:pPrChange>
            </w:pPr>
          </w:p>
        </w:tc>
        <w:tc>
          <w:tcPr>
            <w:tcW w:w="1756" w:type="dxa"/>
          </w:tcPr>
          <w:p w14:paraId="70CDE4DA" w14:textId="6C2A0ECB" w:rsidR="008833F0" w:rsidRPr="004A3D10" w:rsidDel="00B607D9" w:rsidRDefault="008833F0">
            <w:pPr>
              <w:spacing w:line="276" w:lineRule="auto"/>
              <w:rPr>
                <w:del w:id="18459" w:author="Tran Huan" w:date="2018-11-25T22:53:00Z"/>
                <w:rPrChange w:id="18460" w:author="Tran Huan" w:date="2018-11-25T23:22:00Z">
                  <w:rPr>
                    <w:del w:id="18461" w:author="Tran Huan" w:date="2018-11-25T22:53:00Z"/>
                    <w:lang w:val="en-US"/>
                  </w:rPr>
                </w:rPrChange>
              </w:rPr>
              <w:pPrChange w:id="18462" w:author="phuong vu" w:date="2018-11-23T13:48:00Z">
                <w:pPr>
                  <w:spacing w:line="360" w:lineRule="auto"/>
                </w:pPr>
              </w:pPrChange>
            </w:pPr>
          </w:p>
        </w:tc>
      </w:tr>
      <w:tr w:rsidR="008833F0" w:rsidDel="00B607D9" w14:paraId="5B28E43D" w14:textId="4D05E25A" w:rsidTr="00A72A60">
        <w:trPr>
          <w:del w:id="18463" w:author="Tran Huan" w:date="2018-11-25T22:53:00Z"/>
        </w:trPr>
        <w:tc>
          <w:tcPr>
            <w:tcW w:w="805" w:type="dxa"/>
          </w:tcPr>
          <w:p w14:paraId="6F50D1F9" w14:textId="564B4393" w:rsidR="008833F0" w:rsidRPr="004A3D10" w:rsidDel="00B607D9" w:rsidRDefault="008833F0">
            <w:pPr>
              <w:spacing w:line="276" w:lineRule="auto"/>
              <w:jc w:val="center"/>
              <w:rPr>
                <w:del w:id="18464" w:author="Tran Huan" w:date="2018-11-25T22:53:00Z"/>
                <w:rPrChange w:id="18465" w:author="Tran Huan" w:date="2018-11-25T23:22:00Z">
                  <w:rPr>
                    <w:del w:id="18466" w:author="Tran Huan" w:date="2018-11-25T22:53:00Z"/>
                    <w:lang w:val="en-US"/>
                  </w:rPr>
                </w:rPrChange>
              </w:rPr>
              <w:pPrChange w:id="18467" w:author="phuong vu" w:date="2018-11-23T13:48:00Z">
                <w:pPr>
                  <w:spacing w:line="360" w:lineRule="auto"/>
                  <w:jc w:val="center"/>
                </w:pPr>
              </w:pPrChange>
            </w:pPr>
            <w:del w:id="18468" w:author="Tran Huan" w:date="2018-11-25T22:52:00Z">
              <w:r w:rsidRPr="004A3D10" w:rsidDel="00B607D9">
                <w:rPr>
                  <w:rPrChange w:id="18469" w:author="Tran Huan" w:date="2018-11-25T23:22:00Z">
                    <w:rPr>
                      <w:lang w:val="en-US"/>
                    </w:rPr>
                  </w:rPrChange>
                </w:rPr>
                <w:delText>5</w:delText>
              </w:r>
            </w:del>
          </w:p>
        </w:tc>
        <w:tc>
          <w:tcPr>
            <w:tcW w:w="1980" w:type="dxa"/>
          </w:tcPr>
          <w:p w14:paraId="0A943AE4" w14:textId="206C3A44" w:rsidR="008833F0" w:rsidRPr="004A3D10" w:rsidDel="00B607D9" w:rsidRDefault="008833F0">
            <w:pPr>
              <w:spacing w:line="276" w:lineRule="auto"/>
              <w:rPr>
                <w:del w:id="18470" w:author="Tran Huan" w:date="2018-11-25T22:53:00Z"/>
                <w:rPrChange w:id="18471" w:author="Tran Huan" w:date="2018-11-25T23:22:00Z">
                  <w:rPr>
                    <w:del w:id="18472" w:author="Tran Huan" w:date="2018-11-25T22:53:00Z"/>
                    <w:lang w:val="en-US"/>
                  </w:rPr>
                </w:rPrChange>
              </w:rPr>
              <w:pPrChange w:id="18473" w:author="phuong vu" w:date="2018-11-23T13:48:00Z">
                <w:pPr>
                  <w:spacing w:line="360" w:lineRule="auto"/>
                </w:pPr>
              </w:pPrChange>
            </w:pPr>
          </w:p>
        </w:tc>
        <w:tc>
          <w:tcPr>
            <w:tcW w:w="2970" w:type="dxa"/>
          </w:tcPr>
          <w:p w14:paraId="73A3F300" w14:textId="730410B3" w:rsidR="008833F0" w:rsidRPr="004A3D10" w:rsidDel="00B607D9" w:rsidRDefault="008833F0">
            <w:pPr>
              <w:spacing w:line="276" w:lineRule="auto"/>
              <w:rPr>
                <w:del w:id="18474" w:author="Tran Huan" w:date="2018-11-25T22:53:00Z"/>
                <w:rPrChange w:id="18475" w:author="Tran Huan" w:date="2018-11-25T23:22:00Z">
                  <w:rPr>
                    <w:del w:id="18476" w:author="Tran Huan" w:date="2018-11-25T22:53:00Z"/>
                    <w:lang w:val="en-US"/>
                  </w:rPr>
                </w:rPrChange>
              </w:rPr>
              <w:pPrChange w:id="18477" w:author="phuong vu" w:date="2018-11-23T13:48:00Z">
                <w:pPr>
                  <w:spacing w:line="360" w:lineRule="auto"/>
                </w:pPr>
              </w:pPrChange>
            </w:pPr>
          </w:p>
        </w:tc>
        <w:tc>
          <w:tcPr>
            <w:tcW w:w="1266" w:type="dxa"/>
          </w:tcPr>
          <w:p w14:paraId="73AE2D59" w14:textId="7E01A699" w:rsidR="008833F0" w:rsidRPr="004A3D10" w:rsidDel="00B607D9" w:rsidRDefault="008833F0">
            <w:pPr>
              <w:spacing w:line="276" w:lineRule="auto"/>
              <w:rPr>
                <w:del w:id="18478" w:author="Tran Huan" w:date="2018-11-25T22:53:00Z"/>
                <w:rPrChange w:id="18479" w:author="Tran Huan" w:date="2018-11-25T23:22:00Z">
                  <w:rPr>
                    <w:del w:id="18480" w:author="Tran Huan" w:date="2018-11-25T22:53:00Z"/>
                    <w:lang w:val="en-US"/>
                  </w:rPr>
                </w:rPrChange>
              </w:rPr>
              <w:pPrChange w:id="18481" w:author="phuong vu" w:date="2018-11-23T13:48:00Z">
                <w:pPr>
                  <w:spacing w:line="360" w:lineRule="auto"/>
                </w:pPr>
              </w:pPrChange>
            </w:pPr>
          </w:p>
        </w:tc>
        <w:tc>
          <w:tcPr>
            <w:tcW w:w="1756" w:type="dxa"/>
          </w:tcPr>
          <w:p w14:paraId="7C0EB454" w14:textId="20613A4A" w:rsidR="008833F0" w:rsidRPr="004A3D10" w:rsidDel="00B607D9" w:rsidRDefault="008833F0">
            <w:pPr>
              <w:spacing w:line="276" w:lineRule="auto"/>
              <w:rPr>
                <w:del w:id="18482" w:author="Tran Huan" w:date="2018-11-25T22:53:00Z"/>
                <w:rPrChange w:id="18483" w:author="Tran Huan" w:date="2018-11-25T23:22:00Z">
                  <w:rPr>
                    <w:del w:id="18484" w:author="Tran Huan" w:date="2018-11-25T22:53:00Z"/>
                    <w:lang w:val="en-US"/>
                  </w:rPr>
                </w:rPrChange>
              </w:rPr>
              <w:pPrChange w:id="18485" w:author="phuong vu" w:date="2018-11-23T13:48:00Z">
                <w:pPr>
                  <w:spacing w:line="360" w:lineRule="auto"/>
                </w:pPr>
              </w:pPrChange>
            </w:pPr>
          </w:p>
        </w:tc>
      </w:tr>
      <w:tr w:rsidR="008833F0" w:rsidDel="00B607D9" w14:paraId="4C3618C9" w14:textId="3A04A9CA" w:rsidTr="00A72A60">
        <w:trPr>
          <w:del w:id="18486" w:author="Tran Huan" w:date="2018-11-25T22:53:00Z"/>
        </w:trPr>
        <w:tc>
          <w:tcPr>
            <w:tcW w:w="805" w:type="dxa"/>
          </w:tcPr>
          <w:p w14:paraId="4AC8DD63" w14:textId="75C97CBF" w:rsidR="008833F0" w:rsidRPr="004A3D10" w:rsidDel="00B607D9" w:rsidRDefault="008833F0">
            <w:pPr>
              <w:spacing w:line="276" w:lineRule="auto"/>
              <w:jc w:val="center"/>
              <w:rPr>
                <w:del w:id="18487" w:author="Tran Huan" w:date="2018-11-25T22:53:00Z"/>
                <w:rPrChange w:id="18488" w:author="Tran Huan" w:date="2018-11-25T23:22:00Z">
                  <w:rPr>
                    <w:del w:id="18489" w:author="Tran Huan" w:date="2018-11-25T22:53:00Z"/>
                    <w:lang w:val="en-US"/>
                  </w:rPr>
                </w:rPrChange>
              </w:rPr>
              <w:pPrChange w:id="18490" w:author="phuong vu" w:date="2018-11-23T13:48:00Z">
                <w:pPr>
                  <w:spacing w:line="360" w:lineRule="auto"/>
                  <w:jc w:val="center"/>
                </w:pPr>
              </w:pPrChange>
            </w:pPr>
            <w:del w:id="18491" w:author="Tran Huan" w:date="2018-11-25T22:52:00Z">
              <w:r w:rsidRPr="004A3D10" w:rsidDel="00B607D9">
                <w:rPr>
                  <w:rPrChange w:id="18492" w:author="Tran Huan" w:date="2018-11-25T23:22:00Z">
                    <w:rPr>
                      <w:lang w:val="en-US"/>
                    </w:rPr>
                  </w:rPrChange>
                </w:rPr>
                <w:delText>6</w:delText>
              </w:r>
            </w:del>
          </w:p>
        </w:tc>
        <w:tc>
          <w:tcPr>
            <w:tcW w:w="1980" w:type="dxa"/>
          </w:tcPr>
          <w:p w14:paraId="16E20804" w14:textId="4DC3945C" w:rsidR="008833F0" w:rsidRPr="004A3D10" w:rsidDel="00B607D9" w:rsidRDefault="008833F0">
            <w:pPr>
              <w:spacing w:line="276" w:lineRule="auto"/>
              <w:rPr>
                <w:del w:id="18493" w:author="Tran Huan" w:date="2018-11-25T22:53:00Z"/>
                <w:rPrChange w:id="18494" w:author="Tran Huan" w:date="2018-11-25T23:22:00Z">
                  <w:rPr>
                    <w:del w:id="18495" w:author="Tran Huan" w:date="2018-11-25T22:53:00Z"/>
                    <w:lang w:val="en-US"/>
                  </w:rPr>
                </w:rPrChange>
              </w:rPr>
              <w:pPrChange w:id="18496" w:author="phuong vu" w:date="2018-11-23T13:48:00Z">
                <w:pPr>
                  <w:spacing w:line="360" w:lineRule="auto"/>
                </w:pPr>
              </w:pPrChange>
            </w:pPr>
          </w:p>
        </w:tc>
        <w:tc>
          <w:tcPr>
            <w:tcW w:w="2970" w:type="dxa"/>
          </w:tcPr>
          <w:p w14:paraId="785A4E40" w14:textId="631F79B1" w:rsidR="008833F0" w:rsidRPr="004A3D10" w:rsidDel="00B607D9" w:rsidRDefault="008833F0">
            <w:pPr>
              <w:spacing w:line="276" w:lineRule="auto"/>
              <w:rPr>
                <w:del w:id="18497" w:author="Tran Huan" w:date="2018-11-25T22:53:00Z"/>
                <w:rPrChange w:id="18498" w:author="Tran Huan" w:date="2018-11-25T23:22:00Z">
                  <w:rPr>
                    <w:del w:id="18499" w:author="Tran Huan" w:date="2018-11-25T22:53:00Z"/>
                    <w:lang w:val="en-US"/>
                  </w:rPr>
                </w:rPrChange>
              </w:rPr>
              <w:pPrChange w:id="18500" w:author="phuong vu" w:date="2018-11-23T13:48:00Z">
                <w:pPr>
                  <w:spacing w:line="360" w:lineRule="auto"/>
                </w:pPr>
              </w:pPrChange>
            </w:pPr>
          </w:p>
        </w:tc>
        <w:tc>
          <w:tcPr>
            <w:tcW w:w="1266" w:type="dxa"/>
          </w:tcPr>
          <w:p w14:paraId="3B78F46C" w14:textId="498C6732" w:rsidR="008833F0" w:rsidRPr="004A3D10" w:rsidDel="00B607D9" w:rsidRDefault="008833F0">
            <w:pPr>
              <w:spacing w:line="276" w:lineRule="auto"/>
              <w:rPr>
                <w:del w:id="18501" w:author="Tran Huan" w:date="2018-11-25T22:53:00Z"/>
                <w:rPrChange w:id="18502" w:author="Tran Huan" w:date="2018-11-25T23:22:00Z">
                  <w:rPr>
                    <w:del w:id="18503" w:author="Tran Huan" w:date="2018-11-25T22:53:00Z"/>
                    <w:lang w:val="en-US"/>
                  </w:rPr>
                </w:rPrChange>
              </w:rPr>
              <w:pPrChange w:id="18504" w:author="phuong vu" w:date="2018-11-23T13:48:00Z">
                <w:pPr>
                  <w:spacing w:line="360" w:lineRule="auto"/>
                </w:pPr>
              </w:pPrChange>
            </w:pPr>
          </w:p>
        </w:tc>
        <w:tc>
          <w:tcPr>
            <w:tcW w:w="1756" w:type="dxa"/>
          </w:tcPr>
          <w:p w14:paraId="2A45A0C9" w14:textId="2A5FD896" w:rsidR="008833F0" w:rsidRPr="004A3D10" w:rsidDel="00B607D9" w:rsidRDefault="008833F0">
            <w:pPr>
              <w:spacing w:line="276" w:lineRule="auto"/>
              <w:rPr>
                <w:del w:id="18505" w:author="Tran Huan" w:date="2018-11-25T22:53:00Z"/>
                <w:rPrChange w:id="18506" w:author="Tran Huan" w:date="2018-11-25T23:22:00Z">
                  <w:rPr>
                    <w:del w:id="18507" w:author="Tran Huan" w:date="2018-11-25T22:53:00Z"/>
                    <w:lang w:val="en-US"/>
                  </w:rPr>
                </w:rPrChange>
              </w:rPr>
              <w:pPrChange w:id="18508" w:author="phuong vu" w:date="2018-11-23T13:48:00Z">
                <w:pPr>
                  <w:spacing w:line="360" w:lineRule="auto"/>
                </w:pPr>
              </w:pPrChange>
            </w:pPr>
          </w:p>
        </w:tc>
      </w:tr>
      <w:tr w:rsidR="008833F0" w:rsidDel="00B607D9" w14:paraId="50857593" w14:textId="6A616F3B" w:rsidTr="00A72A60">
        <w:trPr>
          <w:del w:id="18509" w:author="Tran Huan" w:date="2018-11-25T22:53:00Z"/>
        </w:trPr>
        <w:tc>
          <w:tcPr>
            <w:tcW w:w="805" w:type="dxa"/>
          </w:tcPr>
          <w:p w14:paraId="5261A1B9" w14:textId="5FF2862B" w:rsidR="008833F0" w:rsidRPr="004A3D10" w:rsidDel="00B607D9" w:rsidRDefault="008833F0">
            <w:pPr>
              <w:spacing w:line="276" w:lineRule="auto"/>
              <w:jc w:val="center"/>
              <w:rPr>
                <w:del w:id="18510" w:author="Tran Huan" w:date="2018-11-25T22:53:00Z"/>
                <w:rPrChange w:id="18511" w:author="Tran Huan" w:date="2018-11-25T23:22:00Z">
                  <w:rPr>
                    <w:del w:id="18512" w:author="Tran Huan" w:date="2018-11-25T22:53:00Z"/>
                    <w:lang w:val="en-US"/>
                  </w:rPr>
                </w:rPrChange>
              </w:rPr>
              <w:pPrChange w:id="18513" w:author="phuong vu" w:date="2018-11-23T13:48:00Z">
                <w:pPr>
                  <w:spacing w:line="360" w:lineRule="auto"/>
                  <w:jc w:val="center"/>
                </w:pPr>
              </w:pPrChange>
            </w:pPr>
            <w:del w:id="18514" w:author="Tran Huan" w:date="2018-11-25T22:52:00Z">
              <w:r w:rsidRPr="004A3D10" w:rsidDel="00B607D9">
                <w:rPr>
                  <w:rPrChange w:id="18515" w:author="Tran Huan" w:date="2018-11-25T23:22:00Z">
                    <w:rPr>
                      <w:lang w:val="en-US"/>
                    </w:rPr>
                  </w:rPrChange>
                </w:rPr>
                <w:delText>7</w:delText>
              </w:r>
            </w:del>
          </w:p>
        </w:tc>
        <w:tc>
          <w:tcPr>
            <w:tcW w:w="1980" w:type="dxa"/>
          </w:tcPr>
          <w:p w14:paraId="068613B9" w14:textId="76120D03" w:rsidR="008833F0" w:rsidRPr="004A3D10" w:rsidDel="00B607D9" w:rsidRDefault="008833F0">
            <w:pPr>
              <w:spacing w:line="276" w:lineRule="auto"/>
              <w:rPr>
                <w:del w:id="18516" w:author="Tran Huan" w:date="2018-11-25T22:53:00Z"/>
                <w:rPrChange w:id="18517" w:author="Tran Huan" w:date="2018-11-25T23:22:00Z">
                  <w:rPr>
                    <w:del w:id="18518" w:author="Tran Huan" w:date="2018-11-25T22:53:00Z"/>
                    <w:lang w:val="en-US"/>
                  </w:rPr>
                </w:rPrChange>
              </w:rPr>
              <w:pPrChange w:id="18519" w:author="phuong vu" w:date="2018-11-23T13:48:00Z">
                <w:pPr>
                  <w:spacing w:line="360" w:lineRule="auto"/>
                </w:pPr>
              </w:pPrChange>
            </w:pPr>
          </w:p>
        </w:tc>
        <w:tc>
          <w:tcPr>
            <w:tcW w:w="2970" w:type="dxa"/>
          </w:tcPr>
          <w:p w14:paraId="60AF47B1" w14:textId="2D8A33C9" w:rsidR="008833F0" w:rsidRPr="004A3D10" w:rsidDel="00B607D9" w:rsidRDefault="008833F0">
            <w:pPr>
              <w:spacing w:line="276" w:lineRule="auto"/>
              <w:rPr>
                <w:del w:id="18520" w:author="Tran Huan" w:date="2018-11-25T22:53:00Z"/>
                <w:rPrChange w:id="18521" w:author="Tran Huan" w:date="2018-11-25T23:22:00Z">
                  <w:rPr>
                    <w:del w:id="18522" w:author="Tran Huan" w:date="2018-11-25T22:53:00Z"/>
                    <w:lang w:val="en-US"/>
                  </w:rPr>
                </w:rPrChange>
              </w:rPr>
              <w:pPrChange w:id="18523" w:author="phuong vu" w:date="2018-11-23T13:48:00Z">
                <w:pPr>
                  <w:spacing w:line="360" w:lineRule="auto"/>
                </w:pPr>
              </w:pPrChange>
            </w:pPr>
          </w:p>
        </w:tc>
        <w:tc>
          <w:tcPr>
            <w:tcW w:w="1266" w:type="dxa"/>
          </w:tcPr>
          <w:p w14:paraId="3F5E46F0" w14:textId="29F17E10" w:rsidR="008833F0" w:rsidRPr="004A3D10" w:rsidDel="00B607D9" w:rsidRDefault="008833F0">
            <w:pPr>
              <w:spacing w:line="276" w:lineRule="auto"/>
              <w:rPr>
                <w:del w:id="18524" w:author="Tran Huan" w:date="2018-11-25T22:53:00Z"/>
                <w:rPrChange w:id="18525" w:author="Tran Huan" w:date="2018-11-25T23:22:00Z">
                  <w:rPr>
                    <w:del w:id="18526" w:author="Tran Huan" w:date="2018-11-25T22:53:00Z"/>
                    <w:lang w:val="en-US"/>
                  </w:rPr>
                </w:rPrChange>
              </w:rPr>
              <w:pPrChange w:id="18527" w:author="phuong vu" w:date="2018-11-23T13:48:00Z">
                <w:pPr>
                  <w:spacing w:line="360" w:lineRule="auto"/>
                </w:pPr>
              </w:pPrChange>
            </w:pPr>
          </w:p>
        </w:tc>
        <w:tc>
          <w:tcPr>
            <w:tcW w:w="1756" w:type="dxa"/>
          </w:tcPr>
          <w:p w14:paraId="1ED445C6" w14:textId="307DEFB3" w:rsidR="008833F0" w:rsidRPr="004A3D10" w:rsidDel="00B607D9" w:rsidRDefault="008833F0">
            <w:pPr>
              <w:spacing w:line="276" w:lineRule="auto"/>
              <w:rPr>
                <w:del w:id="18528" w:author="Tran Huan" w:date="2018-11-25T22:53:00Z"/>
                <w:rPrChange w:id="18529" w:author="Tran Huan" w:date="2018-11-25T23:22:00Z">
                  <w:rPr>
                    <w:del w:id="18530" w:author="Tran Huan" w:date="2018-11-25T22:53:00Z"/>
                    <w:lang w:val="en-US"/>
                  </w:rPr>
                </w:rPrChange>
              </w:rPr>
              <w:pPrChange w:id="18531" w:author="phuong vu" w:date="2018-11-23T13:48:00Z">
                <w:pPr>
                  <w:spacing w:line="360" w:lineRule="auto"/>
                </w:pPr>
              </w:pPrChange>
            </w:pPr>
          </w:p>
        </w:tc>
      </w:tr>
      <w:tr w:rsidR="008833F0" w:rsidDel="00B607D9" w14:paraId="66CF4D0F" w14:textId="3E21166B" w:rsidTr="00A72A60">
        <w:trPr>
          <w:del w:id="18532" w:author="Tran Huan" w:date="2018-11-25T22:53:00Z"/>
        </w:trPr>
        <w:tc>
          <w:tcPr>
            <w:tcW w:w="805" w:type="dxa"/>
          </w:tcPr>
          <w:p w14:paraId="2AFC6E88" w14:textId="36F51608" w:rsidR="008833F0" w:rsidRPr="004A3D10" w:rsidDel="00B607D9" w:rsidRDefault="008833F0">
            <w:pPr>
              <w:spacing w:line="276" w:lineRule="auto"/>
              <w:jc w:val="center"/>
              <w:rPr>
                <w:del w:id="18533" w:author="Tran Huan" w:date="2018-11-25T22:53:00Z"/>
                <w:rPrChange w:id="18534" w:author="Tran Huan" w:date="2018-11-25T23:22:00Z">
                  <w:rPr>
                    <w:del w:id="18535" w:author="Tran Huan" w:date="2018-11-25T22:53:00Z"/>
                    <w:lang w:val="en-US"/>
                  </w:rPr>
                </w:rPrChange>
              </w:rPr>
              <w:pPrChange w:id="18536" w:author="phuong vu" w:date="2018-11-23T13:48:00Z">
                <w:pPr>
                  <w:spacing w:line="360" w:lineRule="auto"/>
                  <w:jc w:val="center"/>
                </w:pPr>
              </w:pPrChange>
            </w:pPr>
            <w:del w:id="18537" w:author="Tran Huan" w:date="2018-11-25T22:52:00Z">
              <w:r w:rsidRPr="004A3D10" w:rsidDel="00B607D9">
                <w:rPr>
                  <w:rPrChange w:id="18538" w:author="Tran Huan" w:date="2018-11-25T23:22:00Z">
                    <w:rPr>
                      <w:lang w:val="en-US"/>
                    </w:rPr>
                  </w:rPrChange>
                </w:rPr>
                <w:delText>8</w:delText>
              </w:r>
            </w:del>
          </w:p>
        </w:tc>
        <w:tc>
          <w:tcPr>
            <w:tcW w:w="1980" w:type="dxa"/>
          </w:tcPr>
          <w:p w14:paraId="312920FD" w14:textId="735B0473" w:rsidR="008833F0" w:rsidRPr="004A3D10" w:rsidDel="00B607D9" w:rsidRDefault="008833F0">
            <w:pPr>
              <w:spacing w:line="276" w:lineRule="auto"/>
              <w:rPr>
                <w:del w:id="18539" w:author="Tran Huan" w:date="2018-11-25T22:53:00Z"/>
                <w:rPrChange w:id="18540" w:author="Tran Huan" w:date="2018-11-25T23:22:00Z">
                  <w:rPr>
                    <w:del w:id="18541" w:author="Tran Huan" w:date="2018-11-25T22:53:00Z"/>
                    <w:lang w:val="en-US"/>
                  </w:rPr>
                </w:rPrChange>
              </w:rPr>
              <w:pPrChange w:id="18542" w:author="phuong vu" w:date="2018-11-23T13:48:00Z">
                <w:pPr>
                  <w:spacing w:line="360" w:lineRule="auto"/>
                </w:pPr>
              </w:pPrChange>
            </w:pPr>
          </w:p>
        </w:tc>
        <w:tc>
          <w:tcPr>
            <w:tcW w:w="2970" w:type="dxa"/>
          </w:tcPr>
          <w:p w14:paraId="11E34BA0" w14:textId="05C69DED" w:rsidR="008833F0" w:rsidRPr="004A3D10" w:rsidDel="00B607D9" w:rsidRDefault="008833F0">
            <w:pPr>
              <w:spacing w:line="276" w:lineRule="auto"/>
              <w:rPr>
                <w:del w:id="18543" w:author="Tran Huan" w:date="2018-11-25T22:53:00Z"/>
                <w:rPrChange w:id="18544" w:author="Tran Huan" w:date="2018-11-25T23:22:00Z">
                  <w:rPr>
                    <w:del w:id="18545" w:author="Tran Huan" w:date="2018-11-25T22:53:00Z"/>
                    <w:lang w:val="en-US"/>
                  </w:rPr>
                </w:rPrChange>
              </w:rPr>
              <w:pPrChange w:id="18546" w:author="phuong vu" w:date="2018-11-23T13:48:00Z">
                <w:pPr>
                  <w:spacing w:line="360" w:lineRule="auto"/>
                </w:pPr>
              </w:pPrChange>
            </w:pPr>
          </w:p>
        </w:tc>
        <w:tc>
          <w:tcPr>
            <w:tcW w:w="1266" w:type="dxa"/>
          </w:tcPr>
          <w:p w14:paraId="57D8F810" w14:textId="2FA5412D" w:rsidR="008833F0" w:rsidRPr="004A3D10" w:rsidDel="00B607D9" w:rsidRDefault="008833F0">
            <w:pPr>
              <w:spacing w:line="276" w:lineRule="auto"/>
              <w:rPr>
                <w:del w:id="18547" w:author="Tran Huan" w:date="2018-11-25T22:53:00Z"/>
                <w:rPrChange w:id="18548" w:author="Tran Huan" w:date="2018-11-25T23:22:00Z">
                  <w:rPr>
                    <w:del w:id="18549" w:author="Tran Huan" w:date="2018-11-25T22:53:00Z"/>
                    <w:lang w:val="en-US"/>
                  </w:rPr>
                </w:rPrChange>
              </w:rPr>
              <w:pPrChange w:id="18550" w:author="phuong vu" w:date="2018-11-23T13:48:00Z">
                <w:pPr>
                  <w:spacing w:line="360" w:lineRule="auto"/>
                </w:pPr>
              </w:pPrChange>
            </w:pPr>
          </w:p>
        </w:tc>
        <w:tc>
          <w:tcPr>
            <w:tcW w:w="1756" w:type="dxa"/>
          </w:tcPr>
          <w:p w14:paraId="39B16DD5" w14:textId="71C21809" w:rsidR="008833F0" w:rsidRPr="004A3D10" w:rsidDel="00B607D9" w:rsidRDefault="008833F0">
            <w:pPr>
              <w:spacing w:line="276" w:lineRule="auto"/>
              <w:rPr>
                <w:del w:id="18551" w:author="Tran Huan" w:date="2018-11-25T22:53:00Z"/>
                <w:rPrChange w:id="18552" w:author="Tran Huan" w:date="2018-11-25T23:22:00Z">
                  <w:rPr>
                    <w:del w:id="18553" w:author="Tran Huan" w:date="2018-11-25T22:53:00Z"/>
                    <w:lang w:val="en-US"/>
                  </w:rPr>
                </w:rPrChange>
              </w:rPr>
              <w:pPrChange w:id="18554" w:author="phuong vu" w:date="2018-11-23T13:48:00Z">
                <w:pPr>
                  <w:spacing w:line="360" w:lineRule="auto"/>
                </w:pPr>
              </w:pPrChange>
            </w:pPr>
          </w:p>
        </w:tc>
      </w:tr>
      <w:tr w:rsidR="008833F0" w:rsidDel="00B607D9" w14:paraId="2C28D858" w14:textId="1EDCDA2A" w:rsidTr="00A72A60">
        <w:trPr>
          <w:del w:id="18555" w:author="Tran Huan" w:date="2018-11-25T22:53:00Z"/>
        </w:trPr>
        <w:tc>
          <w:tcPr>
            <w:tcW w:w="805" w:type="dxa"/>
          </w:tcPr>
          <w:p w14:paraId="39CC19A2" w14:textId="1665D82C" w:rsidR="008833F0" w:rsidRPr="004A3D10" w:rsidDel="00B607D9" w:rsidRDefault="008833F0">
            <w:pPr>
              <w:spacing w:line="276" w:lineRule="auto"/>
              <w:jc w:val="center"/>
              <w:rPr>
                <w:del w:id="18556" w:author="Tran Huan" w:date="2018-11-25T22:53:00Z"/>
                <w:rPrChange w:id="18557" w:author="Tran Huan" w:date="2018-11-25T23:22:00Z">
                  <w:rPr>
                    <w:del w:id="18558" w:author="Tran Huan" w:date="2018-11-25T22:53:00Z"/>
                    <w:lang w:val="en-US"/>
                  </w:rPr>
                </w:rPrChange>
              </w:rPr>
              <w:pPrChange w:id="18559" w:author="phuong vu" w:date="2018-11-23T13:48:00Z">
                <w:pPr>
                  <w:spacing w:line="360" w:lineRule="auto"/>
                  <w:jc w:val="center"/>
                </w:pPr>
              </w:pPrChange>
            </w:pPr>
            <w:del w:id="18560" w:author="Tran Huan" w:date="2018-11-25T22:52:00Z">
              <w:r w:rsidRPr="004A3D10" w:rsidDel="00B607D9">
                <w:rPr>
                  <w:rPrChange w:id="18561" w:author="Tran Huan" w:date="2018-11-25T23:22:00Z">
                    <w:rPr>
                      <w:lang w:val="en-US"/>
                    </w:rPr>
                  </w:rPrChange>
                </w:rPr>
                <w:delText>9</w:delText>
              </w:r>
            </w:del>
          </w:p>
        </w:tc>
        <w:tc>
          <w:tcPr>
            <w:tcW w:w="1980" w:type="dxa"/>
          </w:tcPr>
          <w:p w14:paraId="660025E1" w14:textId="5C22C688" w:rsidR="008833F0" w:rsidRPr="004A3D10" w:rsidDel="00B607D9" w:rsidRDefault="008833F0">
            <w:pPr>
              <w:spacing w:line="276" w:lineRule="auto"/>
              <w:rPr>
                <w:del w:id="18562" w:author="Tran Huan" w:date="2018-11-25T22:53:00Z"/>
                <w:rPrChange w:id="18563" w:author="Tran Huan" w:date="2018-11-25T23:22:00Z">
                  <w:rPr>
                    <w:del w:id="18564" w:author="Tran Huan" w:date="2018-11-25T22:53:00Z"/>
                    <w:lang w:val="en-US"/>
                  </w:rPr>
                </w:rPrChange>
              </w:rPr>
              <w:pPrChange w:id="18565" w:author="phuong vu" w:date="2018-11-23T13:48:00Z">
                <w:pPr>
                  <w:spacing w:line="360" w:lineRule="auto"/>
                </w:pPr>
              </w:pPrChange>
            </w:pPr>
          </w:p>
        </w:tc>
        <w:tc>
          <w:tcPr>
            <w:tcW w:w="2970" w:type="dxa"/>
          </w:tcPr>
          <w:p w14:paraId="2EBA1443" w14:textId="3D27323D" w:rsidR="008833F0" w:rsidRPr="004A3D10" w:rsidDel="00B607D9" w:rsidRDefault="008833F0">
            <w:pPr>
              <w:spacing w:line="276" w:lineRule="auto"/>
              <w:rPr>
                <w:del w:id="18566" w:author="Tran Huan" w:date="2018-11-25T22:53:00Z"/>
                <w:rPrChange w:id="18567" w:author="Tran Huan" w:date="2018-11-25T23:22:00Z">
                  <w:rPr>
                    <w:del w:id="18568" w:author="Tran Huan" w:date="2018-11-25T22:53:00Z"/>
                    <w:lang w:val="en-US"/>
                  </w:rPr>
                </w:rPrChange>
              </w:rPr>
              <w:pPrChange w:id="18569" w:author="phuong vu" w:date="2018-11-23T13:48:00Z">
                <w:pPr>
                  <w:spacing w:line="360" w:lineRule="auto"/>
                </w:pPr>
              </w:pPrChange>
            </w:pPr>
          </w:p>
        </w:tc>
        <w:tc>
          <w:tcPr>
            <w:tcW w:w="1266" w:type="dxa"/>
          </w:tcPr>
          <w:p w14:paraId="33A81AEB" w14:textId="23BF180B" w:rsidR="008833F0" w:rsidRPr="004A3D10" w:rsidDel="00B607D9" w:rsidRDefault="008833F0">
            <w:pPr>
              <w:spacing w:line="276" w:lineRule="auto"/>
              <w:jc w:val="center"/>
              <w:rPr>
                <w:del w:id="18570" w:author="Tran Huan" w:date="2018-11-25T22:53:00Z"/>
                <w:rPrChange w:id="18571" w:author="Tran Huan" w:date="2018-11-25T23:22:00Z">
                  <w:rPr>
                    <w:del w:id="18572" w:author="Tran Huan" w:date="2018-11-25T22:53:00Z"/>
                    <w:lang w:val="en-US"/>
                  </w:rPr>
                </w:rPrChange>
              </w:rPr>
              <w:pPrChange w:id="18573" w:author="phuong vu" w:date="2018-11-23T13:48:00Z">
                <w:pPr>
                  <w:spacing w:line="360" w:lineRule="auto"/>
                  <w:jc w:val="center"/>
                </w:pPr>
              </w:pPrChange>
            </w:pPr>
          </w:p>
        </w:tc>
        <w:tc>
          <w:tcPr>
            <w:tcW w:w="1756" w:type="dxa"/>
          </w:tcPr>
          <w:p w14:paraId="531D7546" w14:textId="750A1537" w:rsidR="008833F0" w:rsidRPr="004A3D10" w:rsidDel="00B607D9" w:rsidRDefault="008833F0">
            <w:pPr>
              <w:spacing w:line="276" w:lineRule="auto"/>
              <w:rPr>
                <w:del w:id="18574" w:author="Tran Huan" w:date="2018-11-25T22:53:00Z"/>
                <w:rPrChange w:id="18575" w:author="Tran Huan" w:date="2018-11-25T23:22:00Z">
                  <w:rPr>
                    <w:del w:id="18576" w:author="Tran Huan" w:date="2018-11-25T22:53:00Z"/>
                    <w:lang w:val="en-US"/>
                  </w:rPr>
                </w:rPrChange>
              </w:rPr>
              <w:pPrChange w:id="18577" w:author="phuong vu" w:date="2018-11-23T13:48:00Z">
                <w:pPr>
                  <w:spacing w:line="360" w:lineRule="auto"/>
                </w:pPr>
              </w:pPrChange>
            </w:pPr>
          </w:p>
        </w:tc>
      </w:tr>
      <w:tr w:rsidR="008833F0" w:rsidDel="00B607D9" w14:paraId="7E75F723" w14:textId="55B7B97C" w:rsidTr="00A72A60">
        <w:trPr>
          <w:del w:id="18578" w:author="Tran Huan" w:date="2018-11-25T22:53:00Z"/>
        </w:trPr>
        <w:tc>
          <w:tcPr>
            <w:tcW w:w="805" w:type="dxa"/>
          </w:tcPr>
          <w:p w14:paraId="3600809C" w14:textId="19AA486A" w:rsidR="008833F0" w:rsidRPr="004A3D10" w:rsidDel="00B607D9" w:rsidRDefault="008833F0">
            <w:pPr>
              <w:spacing w:line="276" w:lineRule="auto"/>
              <w:jc w:val="center"/>
              <w:rPr>
                <w:del w:id="18579" w:author="Tran Huan" w:date="2018-11-25T22:53:00Z"/>
                <w:rPrChange w:id="18580" w:author="Tran Huan" w:date="2018-11-25T23:22:00Z">
                  <w:rPr>
                    <w:del w:id="18581" w:author="Tran Huan" w:date="2018-11-25T22:53:00Z"/>
                    <w:lang w:val="en-US"/>
                  </w:rPr>
                </w:rPrChange>
              </w:rPr>
              <w:pPrChange w:id="18582" w:author="phuong vu" w:date="2018-11-23T13:48:00Z">
                <w:pPr>
                  <w:spacing w:line="360" w:lineRule="auto"/>
                  <w:jc w:val="center"/>
                </w:pPr>
              </w:pPrChange>
            </w:pPr>
            <w:del w:id="18583" w:author="Tran Huan" w:date="2018-11-25T22:52:00Z">
              <w:r w:rsidRPr="004A3D10" w:rsidDel="00B607D9">
                <w:rPr>
                  <w:rPrChange w:id="18584" w:author="Tran Huan" w:date="2018-11-25T23:22:00Z">
                    <w:rPr>
                      <w:lang w:val="en-US"/>
                    </w:rPr>
                  </w:rPrChange>
                </w:rPr>
                <w:delText>10</w:delText>
              </w:r>
            </w:del>
          </w:p>
        </w:tc>
        <w:tc>
          <w:tcPr>
            <w:tcW w:w="1980" w:type="dxa"/>
          </w:tcPr>
          <w:p w14:paraId="4C52B5F1" w14:textId="34A8C51A" w:rsidR="008833F0" w:rsidRPr="004A3D10" w:rsidDel="00B607D9" w:rsidRDefault="008833F0">
            <w:pPr>
              <w:spacing w:line="276" w:lineRule="auto"/>
              <w:rPr>
                <w:del w:id="18585" w:author="Tran Huan" w:date="2018-11-25T22:53:00Z"/>
                <w:rPrChange w:id="18586" w:author="Tran Huan" w:date="2018-11-25T23:22:00Z">
                  <w:rPr>
                    <w:del w:id="18587" w:author="Tran Huan" w:date="2018-11-25T22:53:00Z"/>
                    <w:lang w:val="en-US"/>
                  </w:rPr>
                </w:rPrChange>
              </w:rPr>
              <w:pPrChange w:id="18588" w:author="phuong vu" w:date="2018-11-23T13:48:00Z">
                <w:pPr>
                  <w:spacing w:line="360" w:lineRule="auto"/>
                </w:pPr>
              </w:pPrChange>
            </w:pPr>
          </w:p>
        </w:tc>
        <w:tc>
          <w:tcPr>
            <w:tcW w:w="2970" w:type="dxa"/>
          </w:tcPr>
          <w:p w14:paraId="1C1AAD27" w14:textId="499E51EF" w:rsidR="008833F0" w:rsidRPr="004A3D10" w:rsidDel="00B607D9" w:rsidRDefault="008833F0">
            <w:pPr>
              <w:spacing w:line="276" w:lineRule="auto"/>
              <w:rPr>
                <w:del w:id="18589" w:author="Tran Huan" w:date="2018-11-25T22:53:00Z"/>
                <w:rPrChange w:id="18590" w:author="Tran Huan" w:date="2018-11-25T23:22:00Z">
                  <w:rPr>
                    <w:del w:id="18591" w:author="Tran Huan" w:date="2018-11-25T22:53:00Z"/>
                    <w:lang w:val="en-US"/>
                  </w:rPr>
                </w:rPrChange>
              </w:rPr>
              <w:pPrChange w:id="18592" w:author="phuong vu" w:date="2018-11-23T13:48:00Z">
                <w:pPr>
                  <w:spacing w:line="360" w:lineRule="auto"/>
                </w:pPr>
              </w:pPrChange>
            </w:pPr>
          </w:p>
        </w:tc>
        <w:tc>
          <w:tcPr>
            <w:tcW w:w="1266" w:type="dxa"/>
          </w:tcPr>
          <w:p w14:paraId="46717966" w14:textId="59BA0F58" w:rsidR="008833F0" w:rsidRPr="004A3D10" w:rsidDel="00B607D9" w:rsidRDefault="008833F0">
            <w:pPr>
              <w:spacing w:line="276" w:lineRule="auto"/>
              <w:jc w:val="center"/>
              <w:rPr>
                <w:del w:id="18593" w:author="Tran Huan" w:date="2018-11-25T22:53:00Z"/>
                <w:rPrChange w:id="18594" w:author="Tran Huan" w:date="2018-11-25T23:22:00Z">
                  <w:rPr>
                    <w:del w:id="18595" w:author="Tran Huan" w:date="2018-11-25T22:53:00Z"/>
                    <w:lang w:val="en-US"/>
                  </w:rPr>
                </w:rPrChange>
              </w:rPr>
              <w:pPrChange w:id="18596" w:author="phuong vu" w:date="2018-11-23T13:48:00Z">
                <w:pPr>
                  <w:spacing w:line="360" w:lineRule="auto"/>
                  <w:jc w:val="center"/>
                </w:pPr>
              </w:pPrChange>
            </w:pPr>
          </w:p>
        </w:tc>
        <w:tc>
          <w:tcPr>
            <w:tcW w:w="1756" w:type="dxa"/>
          </w:tcPr>
          <w:p w14:paraId="0A4B1BCB" w14:textId="51EB94C9" w:rsidR="008833F0" w:rsidRPr="004A3D10" w:rsidDel="00B607D9" w:rsidRDefault="008833F0">
            <w:pPr>
              <w:spacing w:line="276" w:lineRule="auto"/>
              <w:rPr>
                <w:del w:id="18597" w:author="Tran Huan" w:date="2018-11-25T22:53:00Z"/>
                <w:rPrChange w:id="18598" w:author="Tran Huan" w:date="2018-11-25T23:22:00Z">
                  <w:rPr>
                    <w:del w:id="18599" w:author="Tran Huan" w:date="2018-11-25T22:53:00Z"/>
                    <w:lang w:val="en-US"/>
                  </w:rPr>
                </w:rPrChange>
              </w:rPr>
              <w:pPrChange w:id="18600" w:author="phuong vu" w:date="2018-11-23T13:48:00Z">
                <w:pPr>
                  <w:spacing w:line="360" w:lineRule="auto"/>
                </w:pPr>
              </w:pPrChange>
            </w:pPr>
          </w:p>
        </w:tc>
      </w:tr>
      <w:tr w:rsidR="008833F0" w:rsidDel="00B607D9" w14:paraId="43CBA56F" w14:textId="1FE33286" w:rsidTr="00A72A60">
        <w:trPr>
          <w:del w:id="18601" w:author="Tran Huan" w:date="2018-11-25T22:53:00Z"/>
        </w:trPr>
        <w:tc>
          <w:tcPr>
            <w:tcW w:w="805" w:type="dxa"/>
          </w:tcPr>
          <w:p w14:paraId="0E96E2FE" w14:textId="0453BB6B" w:rsidR="008833F0" w:rsidRPr="004A3D10" w:rsidDel="00B607D9" w:rsidRDefault="008833F0">
            <w:pPr>
              <w:spacing w:line="276" w:lineRule="auto"/>
              <w:jc w:val="center"/>
              <w:rPr>
                <w:del w:id="18602" w:author="Tran Huan" w:date="2018-11-25T22:53:00Z"/>
                <w:rPrChange w:id="18603" w:author="Tran Huan" w:date="2018-11-25T23:22:00Z">
                  <w:rPr>
                    <w:del w:id="18604" w:author="Tran Huan" w:date="2018-11-25T22:53:00Z"/>
                    <w:lang w:val="en-US"/>
                  </w:rPr>
                </w:rPrChange>
              </w:rPr>
              <w:pPrChange w:id="18605" w:author="phuong vu" w:date="2018-11-23T13:48:00Z">
                <w:pPr>
                  <w:spacing w:line="360" w:lineRule="auto"/>
                  <w:jc w:val="center"/>
                </w:pPr>
              </w:pPrChange>
            </w:pPr>
            <w:del w:id="18606" w:author="Tran Huan" w:date="2018-11-25T22:52:00Z">
              <w:r w:rsidRPr="004A3D10" w:rsidDel="00B607D9">
                <w:rPr>
                  <w:rPrChange w:id="18607" w:author="Tran Huan" w:date="2018-11-25T23:22:00Z">
                    <w:rPr>
                      <w:lang w:val="en-US"/>
                    </w:rPr>
                  </w:rPrChange>
                </w:rPr>
                <w:delText>11</w:delText>
              </w:r>
            </w:del>
          </w:p>
        </w:tc>
        <w:tc>
          <w:tcPr>
            <w:tcW w:w="1980" w:type="dxa"/>
          </w:tcPr>
          <w:p w14:paraId="4D8EE5B1" w14:textId="1B49A488" w:rsidR="008833F0" w:rsidRPr="004A3D10" w:rsidDel="00B607D9" w:rsidRDefault="008833F0">
            <w:pPr>
              <w:spacing w:line="276" w:lineRule="auto"/>
              <w:rPr>
                <w:del w:id="18608" w:author="Tran Huan" w:date="2018-11-25T22:53:00Z"/>
                <w:rPrChange w:id="18609" w:author="Tran Huan" w:date="2018-11-25T23:22:00Z">
                  <w:rPr>
                    <w:del w:id="18610" w:author="Tran Huan" w:date="2018-11-25T22:53:00Z"/>
                    <w:lang w:val="en-US"/>
                  </w:rPr>
                </w:rPrChange>
              </w:rPr>
              <w:pPrChange w:id="18611" w:author="phuong vu" w:date="2018-11-23T13:48:00Z">
                <w:pPr>
                  <w:spacing w:line="360" w:lineRule="auto"/>
                </w:pPr>
              </w:pPrChange>
            </w:pPr>
          </w:p>
        </w:tc>
        <w:tc>
          <w:tcPr>
            <w:tcW w:w="2970" w:type="dxa"/>
          </w:tcPr>
          <w:p w14:paraId="7E0E92B6" w14:textId="7339B2C5" w:rsidR="008833F0" w:rsidRPr="004A3D10" w:rsidDel="00B607D9" w:rsidRDefault="008833F0">
            <w:pPr>
              <w:spacing w:line="276" w:lineRule="auto"/>
              <w:rPr>
                <w:del w:id="18612" w:author="Tran Huan" w:date="2018-11-25T22:53:00Z"/>
                <w:rPrChange w:id="18613" w:author="Tran Huan" w:date="2018-11-25T23:22:00Z">
                  <w:rPr>
                    <w:del w:id="18614" w:author="Tran Huan" w:date="2018-11-25T22:53:00Z"/>
                    <w:lang w:val="en-US"/>
                  </w:rPr>
                </w:rPrChange>
              </w:rPr>
              <w:pPrChange w:id="18615" w:author="phuong vu" w:date="2018-11-23T13:48:00Z">
                <w:pPr>
                  <w:spacing w:line="360" w:lineRule="auto"/>
                </w:pPr>
              </w:pPrChange>
            </w:pPr>
          </w:p>
        </w:tc>
        <w:tc>
          <w:tcPr>
            <w:tcW w:w="1266" w:type="dxa"/>
          </w:tcPr>
          <w:p w14:paraId="101F410A" w14:textId="078C26B5" w:rsidR="008833F0" w:rsidRPr="004A3D10" w:rsidDel="00B607D9" w:rsidRDefault="008833F0">
            <w:pPr>
              <w:spacing w:line="276" w:lineRule="auto"/>
              <w:jc w:val="center"/>
              <w:rPr>
                <w:del w:id="18616" w:author="Tran Huan" w:date="2018-11-25T22:53:00Z"/>
                <w:rPrChange w:id="18617" w:author="Tran Huan" w:date="2018-11-25T23:22:00Z">
                  <w:rPr>
                    <w:del w:id="18618" w:author="Tran Huan" w:date="2018-11-25T22:53:00Z"/>
                    <w:lang w:val="en-US"/>
                  </w:rPr>
                </w:rPrChange>
              </w:rPr>
              <w:pPrChange w:id="18619" w:author="phuong vu" w:date="2018-11-23T13:48:00Z">
                <w:pPr>
                  <w:spacing w:line="360" w:lineRule="auto"/>
                  <w:jc w:val="center"/>
                </w:pPr>
              </w:pPrChange>
            </w:pPr>
          </w:p>
        </w:tc>
        <w:tc>
          <w:tcPr>
            <w:tcW w:w="1756" w:type="dxa"/>
          </w:tcPr>
          <w:p w14:paraId="1A0EC5EC" w14:textId="26B59A0A" w:rsidR="008833F0" w:rsidRPr="004A3D10" w:rsidDel="00B607D9" w:rsidRDefault="008833F0">
            <w:pPr>
              <w:spacing w:line="276" w:lineRule="auto"/>
              <w:rPr>
                <w:del w:id="18620" w:author="Tran Huan" w:date="2018-11-25T22:53:00Z"/>
                <w:rPrChange w:id="18621" w:author="Tran Huan" w:date="2018-11-25T23:22:00Z">
                  <w:rPr>
                    <w:del w:id="18622" w:author="Tran Huan" w:date="2018-11-25T22:53:00Z"/>
                    <w:lang w:val="en-US"/>
                  </w:rPr>
                </w:rPrChange>
              </w:rPr>
              <w:pPrChange w:id="18623" w:author="phuong vu" w:date="2018-11-23T13:48:00Z">
                <w:pPr>
                  <w:spacing w:line="360" w:lineRule="auto"/>
                </w:pPr>
              </w:pPrChange>
            </w:pPr>
          </w:p>
        </w:tc>
      </w:tr>
      <w:tr w:rsidR="008833F0" w:rsidDel="00B607D9" w14:paraId="3AC5426C" w14:textId="7E36C3A0" w:rsidTr="00A72A60">
        <w:trPr>
          <w:del w:id="18624" w:author="Tran Huan" w:date="2018-11-25T22:53:00Z"/>
        </w:trPr>
        <w:tc>
          <w:tcPr>
            <w:tcW w:w="805" w:type="dxa"/>
          </w:tcPr>
          <w:p w14:paraId="76965DBA" w14:textId="6A15FDB1" w:rsidR="008833F0" w:rsidRPr="004A3D10" w:rsidDel="00B607D9" w:rsidRDefault="008833F0">
            <w:pPr>
              <w:spacing w:line="276" w:lineRule="auto"/>
              <w:jc w:val="center"/>
              <w:rPr>
                <w:del w:id="18625" w:author="Tran Huan" w:date="2018-11-25T22:53:00Z"/>
                <w:rPrChange w:id="18626" w:author="Tran Huan" w:date="2018-11-25T23:22:00Z">
                  <w:rPr>
                    <w:del w:id="18627" w:author="Tran Huan" w:date="2018-11-25T22:53:00Z"/>
                    <w:lang w:val="en-US"/>
                  </w:rPr>
                </w:rPrChange>
              </w:rPr>
              <w:pPrChange w:id="18628" w:author="phuong vu" w:date="2018-11-23T13:48:00Z">
                <w:pPr>
                  <w:spacing w:line="360" w:lineRule="auto"/>
                  <w:jc w:val="center"/>
                </w:pPr>
              </w:pPrChange>
            </w:pPr>
            <w:del w:id="18629" w:author="Tran Huan" w:date="2018-11-25T22:52:00Z">
              <w:r w:rsidRPr="004A3D10" w:rsidDel="00B607D9">
                <w:rPr>
                  <w:rPrChange w:id="18630" w:author="Tran Huan" w:date="2018-11-25T23:22:00Z">
                    <w:rPr>
                      <w:lang w:val="en-US"/>
                    </w:rPr>
                  </w:rPrChange>
                </w:rPr>
                <w:delText>12</w:delText>
              </w:r>
            </w:del>
          </w:p>
        </w:tc>
        <w:tc>
          <w:tcPr>
            <w:tcW w:w="1980" w:type="dxa"/>
          </w:tcPr>
          <w:p w14:paraId="01969093" w14:textId="68B26649" w:rsidR="008833F0" w:rsidRPr="004A3D10" w:rsidDel="00B607D9" w:rsidRDefault="008833F0">
            <w:pPr>
              <w:spacing w:line="276" w:lineRule="auto"/>
              <w:rPr>
                <w:del w:id="18631" w:author="Tran Huan" w:date="2018-11-25T22:53:00Z"/>
                <w:rPrChange w:id="18632" w:author="Tran Huan" w:date="2018-11-25T23:22:00Z">
                  <w:rPr>
                    <w:del w:id="18633" w:author="Tran Huan" w:date="2018-11-25T22:53:00Z"/>
                    <w:lang w:val="en-US"/>
                  </w:rPr>
                </w:rPrChange>
              </w:rPr>
              <w:pPrChange w:id="18634" w:author="phuong vu" w:date="2018-11-23T13:48:00Z">
                <w:pPr>
                  <w:spacing w:line="360" w:lineRule="auto"/>
                </w:pPr>
              </w:pPrChange>
            </w:pPr>
          </w:p>
        </w:tc>
        <w:tc>
          <w:tcPr>
            <w:tcW w:w="2970" w:type="dxa"/>
          </w:tcPr>
          <w:p w14:paraId="08350F61" w14:textId="1F0AE972" w:rsidR="008833F0" w:rsidRPr="004A3D10" w:rsidDel="00B607D9" w:rsidRDefault="008833F0">
            <w:pPr>
              <w:spacing w:line="276" w:lineRule="auto"/>
              <w:rPr>
                <w:del w:id="18635" w:author="Tran Huan" w:date="2018-11-25T22:53:00Z"/>
                <w:rPrChange w:id="18636" w:author="Tran Huan" w:date="2018-11-25T23:22:00Z">
                  <w:rPr>
                    <w:del w:id="18637" w:author="Tran Huan" w:date="2018-11-25T22:53:00Z"/>
                    <w:lang w:val="en-US"/>
                  </w:rPr>
                </w:rPrChange>
              </w:rPr>
              <w:pPrChange w:id="18638" w:author="phuong vu" w:date="2018-11-23T13:48:00Z">
                <w:pPr>
                  <w:spacing w:line="360" w:lineRule="auto"/>
                </w:pPr>
              </w:pPrChange>
            </w:pPr>
          </w:p>
        </w:tc>
        <w:tc>
          <w:tcPr>
            <w:tcW w:w="1266" w:type="dxa"/>
          </w:tcPr>
          <w:p w14:paraId="769BA3A6" w14:textId="00AA759D" w:rsidR="008833F0" w:rsidRPr="004A3D10" w:rsidDel="00B607D9" w:rsidRDefault="008833F0">
            <w:pPr>
              <w:spacing w:line="276" w:lineRule="auto"/>
              <w:jc w:val="center"/>
              <w:rPr>
                <w:del w:id="18639" w:author="Tran Huan" w:date="2018-11-25T22:53:00Z"/>
                <w:rPrChange w:id="18640" w:author="Tran Huan" w:date="2018-11-25T23:22:00Z">
                  <w:rPr>
                    <w:del w:id="18641" w:author="Tran Huan" w:date="2018-11-25T22:53:00Z"/>
                    <w:lang w:val="en-US"/>
                  </w:rPr>
                </w:rPrChange>
              </w:rPr>
              <w:pPrChange w:id="18642" w:author="phuong vu" w:date="2018-11-23T13:48:00Z">
                <w:pPr>
                  <w:spacing w:line="360" w:lineRule="auto"/>
                  <w:jc w:val="center"/>
                </w:pPr>
              </w:pPrChange>
            </w:pPr>
          </w:p>
        </w:tc>
        <w:tc>
          <w:tcPr>
            <w:tcW w:w="1756" w:type="dxa"/>
          </w:tcPr>
          <w:p w14:paraId="4BE2117A" w14:textId="266EA82E" w:rsidR="008833F0" w:rsidRPr="004A3D10" w:rsidDel="00B607D9" w:rsidRDefault="008833F0">
            <w:pPr>
              <w:spacing w:line="276" w:lineRule="auto"/>
              <w:rPr>
                <w:del w:id="18643" w:author="Tran Huan" w:date="2018-11-25T22:53:00Z"/>
                <w:rPrChange w:id="18644" w:author="Tran Huan" w:date="2018-11-25T23:22:00Z">
                  <w:rPr>
                    <w:del w:id="18645" w:author="Tran Huan" w:date="2018-11-25T22:53:00Z"/>
                    <w:lang w:val="en-US"/>
                  </w:rPr>
                </w:rPrChange>
              </w:rPr>
              <w:pPrChange w:id="18646" w:author="phuong vu" w:date="2018-11-23T13:48:00Z">
                <w:pPr>
                  <w:spacing w:line="360" w:lineRule="auto"/>
                </w:pPr>
              </w:pPrChange>
            </w:pPr>
          </w:p>
        </w:tc>
      </w:tr>
      <w:tr w:rsidR="008833F0" w:rsidDel="00B607D9" w14:paraId="49EE78FE" w14:textId="1368CAD7" w:rsidTr="00A72A60">
        <w:trPr>
          <w:del w:id="18647" w:author="Tran Huan" w:date="2018-11-25T22:53:00Z"/>
        </w:trPr>
        <w:tc>
          <w:tcPr>
            <w:tcW w:w="805" w:type="dxa"/>
          </w:tcPr>
          <w:p w14:paraId="3C91FF8D" w14:textId="15FBD171" w:rsidR="008833F0" w:rsidRPr="004A3D10" w:rsidDel="00B607D9" w:rsidRDefault="008833F0">
            <w:pPr>
              <w:spacing w:line="276" w:lineRule="auto"/>
              <w:jc w:val="center"/>
              <w:rPr>
                <w:del w:id="18648" w:author="Tran Huan" w:date="2018-11-25T22:53:00Z"/>
                <w:rPrChange w:id="18649" w:author="Tran Huan" w:date="2018-11-25T23:22:00Z">
                  <w:rPr>
                    <w:del w:id="18650" w:author="Tran Huan" w:date="2018-11-25T22:53:00Z"/>
                    <w:lang w:val="en-US"/>
                  </w:rPr>
                </w:rPrChange>
              </w:rPr>
              <w:pPrChange w:id="18651" w:author="phuong vu" w:date="2018-11-23T13:48:00Z">
                <w:pPr>
                  <w:spacing w:line="360" w:lineRule="auto"/>
                  <w:jc w:val="center"/>
                </w:pPr>
              </w:pPrChange>
            </w:pPr>
            <w:del w:id="18652" w:author="Tran Huan" w:date="2018-11-25T22:52:00Z">
              <w:r w:rsidRPr="004A3D10" w:rsidDel="00B607D9">
                <w:rPr>
                  <w:rPrChange w:id="18653" w:author="Tran Huan" w:date="2018-11-25T23:22:00Z">
                    <w:rPr>
                      <w:lang w:val="en-US"/>
                    </w:rPr>
                  </w:rPrChange>
                </w:rPr>
                <w:delText>13</w:delText>
              </w:r>
            </w:del>
          </w:p>
        </w:tc>
        <w:tc>
          <w:tcPr>
            <w:tcW w:w="1980" w:type="dxa"/>
          </w:tcPr>
          <w:p w14:paraId="4805A7A7" w14:textId="789EA51A" w:rsidR="008833F0" w:rsidRPr="004A3D10" w:rsidDel="00B607D9" w:rsidRDefault="008833F0">
            <w:pPr>
              <w:spacing w:line="276" w:lineRule="auto"/>
              <w:rPr>
                <w:del w:id="18654" w:author="Tran Huan" w:date="2018-11-25T22:53:00Z"/>
                <w:rPrChange w:id="18655" w:author="Tran Huan" w:date="2018-11-25T23:22:00Z">
                  <w:rPr>
                    <w:del w:id="18656" w:author="Tran Huan" w:date="2018-11-25T22:53:00Z"/>
                    <w:lang w:val="en-US"/>
                  </w:rPr>
                </w:rPrChange>
              </w:rPr>
              <w:pPrChange w:id="18657" w:author="phuong vu" w:date="2018-11-23T13:48:00Z">
                <w:pPr>
                  <w:spacing w:line="360" w:lineRule="auto"/>
                </w:pPr>
              </w:pPrChange>
            </w:pPr>
          </w:p>
        </w:tc>
        <w:tc>
          <w:tcPr>
            <w:tcW w:w="2970" w:type="dxa"/>
          </w:tcPr>
          <w:p w14:paraId="1BFD8CEF" w14:textId="7930DA77" w:rsidR="008833F0" w:rsidRPr="004A3D10" w:rsidDel="00B607D9" w:rsidRDefault="008833F0">
            <w:pPr>
              <w:spacing w:line="276" w:lineRule="auto"/>
              <w:rPr>
                <w:del w:id="18658" w:author="Tran Huan" w:date="2018-11-25T22:53:00Z"/>
                <w:rPrChange w:id="18659" w:author="Tran Huan" w:date="2018-11-25T23:22:00Z">
                  <w:rPr>
                    <w:del w:id="18660" w:author="Tran Huan" w:date="2018-11-25T22:53:00Z"/>
                    <w:lang w:val="en-US"/>
                  </w:rPr>
                </w:rPrChange>
              </w:rPr>
              <w:pPrChange w:id="18661" w:author="phuong vu" w:date="2018-11-23T13:48:00Z">
                <w:pPr>
                  <w:spacing w:line="360" w:lineRule="auto"/>
                </w:pPr>
              </w:pPrChange>
            </w:pPr>
          </w:p>
        </w:tc>
        <w:tc>
          <w:tcPr>
            <w:tcW w:w="1266" w:type="dxa"/>
          </w:tcPr>
          <w:p w14:paraId="69146970" w14:textId="623A0987" w:rsidR="008833F0" w:rsidRPr="004A3D10" w:rsidDel="00B607D9" w:rsidRDefault="008833F0">
            <w:pPr>
              <w:spacing w:line="276" w:lineRule="auto"/>
              <w:jc w:val="center"/>
              <w:rPr>
                <w:del w:id="18662" w:author="Tran Huan" w:date="2018-11-25T22:53:00Z"/>
                <w:rPrChange w:id="18663" w:author="Tran Huan" w:date="2018-11-25T23:22:00Z">
                  <w:rPr>
                    <w:del w:id="18664" w:author="Tran Huan" w:date="2018-11-25T22:53:00Z"/>
                    <w:lang w:val="en-US"/>
                  </w:rPr>
                </w:rPrChange>
              </w:rPr>
              <w:pPrChange w:id="18665" w:author="phuong vu" w:date="2018-11-23T13:48:00Z">
                <w:pPr>
                  <w:spacing w:line="360" w:lineRule="auto"/>
                  <w:jc w:val="center"/>
                </w:pPr>
              </w:pPrChange>
            </w:pPr>
          </w:p>
        </w:tc>
        <w:tc>
          <w:tcPr>
            <w:tcW w:w="1756" w:type="dxa"/>
          </w:tcPr>
          <w:p w14:paraId="4F1DEBDE" w14:textId="678C7B73" w:rsidR="008833F0" w:rsidRPr="004A3D10" w:rsidDel="00B607D9" w:rsidRDefault="008833F0">
            <w:pPr>
              <w:spacing w:line="276" w:lineRule="auto"/>
              <w:rPr>
                <w:del w:id="18666" w:author="Tran Huan" w:date="2018-11-25T22:53:00Z"/>
                <w:rPrChange w:id="18667" w:author="Tran Huan" w:date="2018-11-25T23:22:00Z">
                  <w:rPr>
                    <w:del w:id="18668" w:author="Tran Huan" w:date="2018-11-25T22:53:00Z"/>
                    <w:lang w:val="en-US"/>
                  </w:rPr>
                </w:rPrChange>
              </w:rPr>
              <w:pPrChange w:id="18669" w:author="phuong vu" w:date="2018-11-23T13:48:00Z">
                <w:pPr>
                  <w:spacing w:line="360" w:lineRule="auto"/>
                </w:pPr>
              </w:pPrChange>
            </w:pPr>
          </w:p>
        </w:tc>
      </w:tr>
      <w:tr w:rsidR="008833F0" w:rsidDel="00B607D9" w14:paraId="1F26D030" w14:textId="14E5528A" w:rsidTr="00A72A60">
        <w:trPr>
          <w:del w:id="18670" w:author="Tran Huan" w:date="2018-11-25T22:53:00Z"/>
        </w:trPr>
        <w:tc>
          <w:tcPr>
            <w:tcW w:w="805" w:type="dxa"/>
          </w:tcPr>
          <w:p w14:paraId="5CA47DD7" w14:textId="363A4856" w:rsidR="008833F0" w:rsidRPr="004A3D10" w:rsidDel="00B607D9" w:rsidRDefault="008833F0">
            <w:pPr>
              <w:spacing w:line="276" w:lineRule="auto"/>
              <w:jc w:val="center"/>
              <w:rPr>
                <w:del w:id="18671" w:author="Tran Huan" w:date="2018-11-25T22:53:00Z"/>
                <w:rPrChange w:id="18672" w:author="Tran Huan" w:date="2018-11-25T23:22:00Z">
                  <w:rPr>
                    <w:del w:id="18673" w:author="Tran Huan" w:date="2018-11-25T22:53:00Z"/>
                    <w:lang w:val="en-US"/>
                  </w:rPr>
                </w:rPrChange>
              </w:rPr>
              <w:pPrChange w:id="18674" w:author="phuong vu" w:date="2018-11-23T13:48:00Z">
                <w:pPr>
                  <w:spacing w:line="360" w:lineRule="auto"/>
                  <w:jc w:val="center"/>
                </w:pPr>
              </w:pPrChange>
            </w:pPr>
            <w:del w:id="18675" w:author="Tran Huan" w:date="2018-11-25T22:52:00Z">
              <w:r w:rsidRPr="004A3D10" w:rsidDel="00B607D9">
                <w:rPr>
                  <w:rPrChange w:id="18676" w:author="Tran Huan" w:date="2018-11-25T23:22:00Z">
                    <w:rPr>
                      <w:lang w:val="en-US"/>
                    </w:rPr>
                  </w:rPrChange>
                </w:rPr>
                <w:delText>14</w:delText>
              </w:r>
            </w:del>
          </w:p>
        </w:tc>
        <w:tc>
          <w:tcPr>
            <w:tcW w:w="1980" w:type="dxa"/>
          </w:tcPr>
          <w:p w14:paraId="2D7C8B94" w14:textId="74F5E7DA" w:rsidR="008833F0" w:rsidRPr="004A3D10" w:rsidDel="00B607D9" w:rsidRDefault="008833F0">
            <w:pPr>
              <w:spacing w:line="276" w:lineRule="auto"/>
              <w:rPr>
                <w:del w:id="18677" w:author="Tran Huan" w:date="2018-11-25T22:53:00Z"/>
                <w:rPrChange w:id="18678" w:author="Tran Huan" w:date="2018-11-25T23:22:00Z">
                  <w:rPr>
                    <w:del w:id="18679" w:author="Tran Huan" w:date="2018-11-25T22:53:00Z"/>
                    <w:lang w:val="en-US"/>
                  </w:rPr>
                </w:rPrChange>
              </w:rPr>
              <w:pPrChange w:id="18680" w:author="phuong vu" w:date="2018-11-23T13:48:00Z">
                <w:pPr>
                  <w:spacing w:line="360" w:lineRule="auto"/>
                </w:pPr>
              </w:pPrChange>
            </w:pPr>
          </w:p>
        </w:tc>
        <w:tc>
          <w:tcPr>
            <w:tcW w:w="2970" w:type="dxa"/>
          </w:tcPr>
          <w:p w14:paraId="1E038AE1" w14:textId="18CC8385" w:rsidR="008833F0" w:rsidRPr="004A3D10" w:rsidDel="00B607D9" w:rsidRDefault="008833F0">
            <w:pPr>
              <w:spacing w:line="276" w:lineRule="auto"/>
              <w:rPr>
                <w:del w:id="18681" w:author="Tran Huan" w:date="2018-11-25T22:53:00Z"/>
                <w:rPrChange w:id="18682" w:author="Tran Huan" w:date="2018-11-25T23:22:00Z">
                  <w:rPr>
                    <w:del w:id="18683" w:author="Tran Huan" w:date="2018-11-25T22:53:00Z"/>
                    <w:lang w:val="en-US"/>
                  </w:rPr>
                </w:rPrChange>
              </w:rPr>
              <w:pPrChange w:id="18684" w:author="phuong vu" w:date="2018-11-23T13:48:00Z">
                <w:pPr>
                  <w:spacing w:line="360" w:lineRule="auto"/>
                </w:pPr>
              </w:pPrChange>
            </w:pPr>
          </w:p>
        </w:tc>
        <w:tc>
          <w:tcPr>
            <w:tcW w:w="1266" w:type="dxa"/>
          </w:tcPr>
          <w:p w14:paraId="08F3929D" w14:textId="78DE3963" w:rsidR="008833F0" w:rsidRPr="004A3D10" w:rsidDel="00B607D9" w:rsidRDefault="008833F0">
            <w:pPr>
              <w:spacing w:line="276" w:lineRule="auto"/>
              <w:jc w:val="center"/>
              <w:rPr>
                <w:del w:id="18685" w:author="Tran Huan" w:date="2018-11-25T22:53:00Z"/>
                <w:rPrChange w:id="18686" w:author="Tran Huan" w:date="2018-11-25T23:22:00Z">
                  <w:rPr>
                    <w:del w:id="18687" w:author="Tran Huan" w:date="2018-11-25T22:53:00Z"/>
                    <w:lang w:val="en-US"/>
                  </w:rPr>
                </w:rPrChange>
              </w:rPr>
              <w:pPrChange w:id="18688" w:author="phuong vu" w:date="2018-11-23T13:48:00Z">
                <w:pPr>
                  <w:spacing w:line="360" w:lineRule="auto"/>
                  <w:jc w:val="center"/>
                </w:pPr>
              </w:pPrChange>
            </w:pPr>
          </w:p>
        </w:tc>
        <w:tc>
          <w:tcPr>
            <w:tcW w:w="1756" w:type="dxa"/>
          </w:tcPr>
          <w:p w14:paraId="034C3F58" w14:textId="004C9463" w:rsidR="008833F0" w:rsidRPr="004A3D10" w:rsidDel="00B607D9" w:rsidRDefault="008833F0">
            <w:pPr>
              <w:spacing w:line="276" w:lineRule="auto"/>
              <w:rPr>
                <w:del w:id="18689" w:author="Tran Huan" w:date="2018-11-25T22:53:00Z"/>
                <w:rPrChange w:id="18690" w:author="Tran Huan" w:date="2018-11-25T23:22:00Z">
                  <w:rPr>
                    <w:del w:id="18691" w:author="Tran Huan" w:date="2018-11-25T22:53:00Z"/>
                    <w:lang w:val="en-US"/>
                  </w:rPr>
                </w:rPrChange>
              </w:rPr>
              <w:pPrChange w:id="18692" w:author="phuong vu" w:date="2018-11-23T13:48:00Z">
                <w:pPr>
                  <w:spacing w:line="360" w:lineRule="auto"/>
                </w:pPr>
              </w:pPrChange>
            </w:pPr>
          </w:p>
        </w:tc>
      </w:tr>
      <w:tr w:rsidR="008833F0" w:rsidDel="00B607D9" w14:paraId="1C7EE3D1" w14:textId="5627D7D7" w:rsidTr="00A72A60">
        <w:trPr>
          <w:del w:id="18693" w:author="Tran Huan" w:date="2018-11-25T22:53:00Z"/>
        </w:trPr>
        <w:tc>
          <w:tcPr>
            <w:tcW w:w="805" w:type="dxa"/>
          </w:tcPr>
          <w:p w14:paraId="2F0D8447" w14:textId="3C9C30EE" w:rsidR="008833F0" w:rsidRPr="004A3D10" w:rsidDel="00B607D9" w:rsidRDefault="008833F0">
            <w:pPr>
              <w:spacing w:line="276" w:lineRule="auto"/>
              <w:jc w:val="center"/>
              <w:rPr>
                <w:del w:id="18694" w:author="Tran Huan" w:date="2018-11-25T22:53:00Z"/>
                <w:rPrChange w:id="18695" w:author="Tran Huan" w:date="2018-11-25T23:22:00Z">
                  <w:rPr>
                    <w:del w:id="18696" w:author="Tran Huan" w:date="2018-11-25T22:53:00Z"/>
                    <w:lang w:val="en-US"/>
                  </w:rPr>
                </w:rPrChange>
              </w:rPr>
              <w:pPrChange w:id="18697" w:author="phuong vu" w:date="2018-11-23T13:48:00Z">
                <w:pPr>
                  <w:spacing w:line="360" w:lineRule="auto"/>
                  <w:jc w:val="center"/>
                </w:pPr>
              </w:pPrChange>
            </w:pPr>
            <w:del w:id="18698" w:author="Tran Huan" w:date="2018-11-25T22:52:00Z">
              <w:r w:rsidRPr="004A3D10" w:rsidDel="00B607D9">
                <w:rPr>
                  <w:rPrChange w:id="18699" w:author="Tran Huan" w:date="2018-11-25T23:22:00Z">
                    <w:rPr>
                      <w:lang w:val="en-US"/>
                    </w:rPr>
                  </w:rPrChange>
                </w:rPr>
                <w:delText>15</w:delText>
              </w:r>
            </w:del>
          </w:p>
        </w:tc>
        <w:tc>
          <w:tcPr>
            <w:tcW w:w="1980" w:type="dxa"/>
          </w:tcPr>
          <w:p w14:paraId="3498632C" w14:textId="4F0DF687" w:rsidR="008833F0" w:rsidRPr="004A3D10" w:rsidDel="00B607D9" w:rsidRDefault="008833F0">
            <w:pPr>
              <w:spacing w:line="276" w:lineRule="auto"/>
              <w:rPr>
                <w:del w:id="18700" w:author="Tran Huan" w:date="2018-11-25T22:53:00Z"/>
                <w:rPrChange w:id="18701" w:author="Tran Huan" w:date="2018-11-25T23:22:00Z">
                  <w:rPr>
                    <w:del w:id="18702" w:author="Tran Huan" w:date="2018-11-25T22:53:00Z"/>
                    <w:lang w:val="en-US"/>
                  </w:rPr>
                </w:rPrChange>
              </w:rPr>
              <w:pPrChange w:id="18703" w:author="phuong vu" w:date="2018-11-23T13:48:00Z">
                <w:pPr>
                  <w:spacing w:line="360" w:lineRule="auto"/>
                </w:pPr>
              </w:pPrChange>
            </w:pPr>
          </w:p>
        </w:tc>
        <w:tc>
          <w:tcPr>
            <w:tcW w:w="2970" w:type="dxa"/>
          </w:tcPr>
          <w:p w14:paraId="55215E7B" w14:textId="65B783D0" w:rsidR="008833F0" w:rsidRPr="004A3D10" w:rsidDel="00B607D9" w:rsidRDefault="008833F0">
            <w:pPr>
              <w:spacing w:line="276" w:lineRule="auto"/>
              <w:rPr>
                <w:del w:id="18704" w:author="Tran Huan" w:date="2018-11-25T22:53:00Z"/>
                <w:rPrChange w:id="18705" w:author="Tran Huan" w:date="2018-11-25T23:22:00Z">
                  <w:rPr>
                    <w:del w:id="18706" w:author="Tran Huan" w:date="2018-11-25T22:53:00Z"/>
                    <w:lang w:val="en-US"/>
                  </w:rPr>
                </w:rPrChange>
              </w:rPr>
              <w:pPrChange w:id="18707" w:author="phuong vu" w:date="2018-11-23T13:48:00Z">
                <w:pPr>
                  <w:spacing w:line="360" w:lineRule="auto"/>
                </w:pPr>
              </w:pPrChange>
            </w:pPr>
          </w:p>
        </w:tc>
        <w:tc>
          <w:tcPr>
            <w:tcW w:w="1266" w:type="dxa"/>
          </w:tcPr>
          <w:p w14:paraId="7C328A2B" w14:textId="4C48BC8C" w:rsidR="008833F0" w:rsidRPr="004A3D10" w:rsidDel="00B607D9" w:rsidRDefault="008833F0">
            <w:pPr>
              <w:spacing w:line="276" w:lineRule="auto"/>
              <w:jc w:val="center"/>
              <w:rPr>
                <w:del w:id="18708" w:author="Tran Huan" w:date="2018-11-25T22:53:00Z"/>
                <w:rPrChange w:id="18709" w:author="Tran Huan" w:date="2018-11-25T23:22:00Z">
                  <w:rPr>
                    <w:del w:id="18710" w:author="Tran Huan" w:date="2018-11-25T22:53:00Z"/>
                    <w:lang w:val="en-US"/>
                  </w:rPr>
                </w:rPrChange>
              </w:rPr>
              <w:pPrChange w:id="18711" w:author="phuong vu" w:date="2018-11-23T13:48:00Z">
                <w:pPr>
                  <w:spacing w:line="360" w:lineRule="auto"/>
                  <w:jc w:val="center"/>
                </w:pPr>
              </w:pPrChange>
            </w:pPr>
          </w:p>
        </w:tc>
        <w:tc>
          <w:tcPr>
            <w:tcW w:w="1756" w:type="dxa"/>
          </w:tcPr>
          <w:p w14:paraId="39EB8CA2" w14:textId="1D76159D" w:rsidR="008833F0" w:rsidRPr="004A3D10" w:rsidDel="00B607D9" w:rsidRDefault="008833F0">
            <w:pPr>
              <w:spacing w:line="276" w:lineRule="auto"/>
              <w:rPr>
                <w:del w:id="18712" w:author="Tran Huan" w:date="2018-11-25T22:53:00Z"/>
                <w:rPrChange w:id="18713" w:author="Tran Huan" w:date="2018-11-25T23:22:00Z">
                  <w:rPr>
                    <w:del w:id="18714" w:author="Tran Huan" w:date="2018-11-25T22:53:00Z"/>
                    <w:lang w:val="en-US"/>
                  </w:rPr>
                </w:rPrChange>
              </w:rPr>
              <w:pPrChange w:id="18715" w:author="phuong vu" w:date="2018-11-23T13:48:00Z">
                <w:pPr>
                  <w:spacing w:line="360" w:lineRule="auto"/>
                </w:pPr>
              </w:pPrChange>
            </w:pPr>
          </w:p>
        </w:tc>
      </w:tr>
      <w:tr w:rsidR="008833F0" w:rsidDel="00B607D9" w14:paraId="56955240" w14:textId="58282078" w:rsidTr="00A72A60">
        <w:trPr>
          <w:del w:id="18716" w:author="Tran Huan" w:date="2018-11-25T22:53:00Z"/>
        </w:trPr>
        <w:tc>
          <w:tcPr>
            <w:tcW w:w="805" w:type="dxa"/>
          </w:tcPr>
          <w:p w14:paraId="4AF68EE9" w14:textId="51902899" w:rsidR="008833F0" w:rsidRPr="004A3D10" w:rsidDel="00B607D9" w:rsidRDefault="008833F0">
            <w:pPr>
              <w:spacing w:line="276" w:lineRule="auto"/>
              <w:jc w:val="center"/>
              <w:rPr>
                <w:del w:id="18717" w:author="Tran Huan" w:date="2018-11-25T22:53:00Z"/>
                <w:rPrChange w:id="18718" w:author="Tran Huan" w:date="2018-11-25T23:22:00Z">
                  <w:rPr>
                    <w:del w:id="18719" w:author="Tran Huan" w:date="2018-11-25T22:53:00Z"/>
                    <w:lang w:val="en-US"/>
                  </w:rPr>
                </w:rPrChange>
              </w:rPr>
              <w:pPrChange w:id="18720" w:author="phuong vu" w:date="2018-11-23T13:48:00Z">
                <w:pPr>
                  <w:spacing w:line="360" w:lineRule="auto"/>
                  <w:jc w:val="center"/>
                </w:pPr>
              </w:pPrChange>
            </w:pPr>
            <w:del w:id="18721" w:author="Tran Huan" w:date="2018-11-25T22:52:00Z">
              <w:r w:rsidRPr="004A3D10" w:rsidDel="00B607D9">
                <w:rPr>
                  <w:rPrChange w:id="18722" w:author="Tran Huan" w:date="2018-11-25T23:22:00Z">
                    <w:rPr>
                      <w:lang w:val="en-US"/>
                    </w:rPr>
                  </w:rPrChange>
                </w:rPr>
                <w:delText>16</w:delText>
              </w:r>
            </w:del>
          </w:p>
        </w:tc>
        <w:tc>
          <w:tcPr>
            <w:tcW w:w="1980" w:type="dxa"/>
          </w:tcPr>
          <w:p w14:paraId="6FD54D25" w14:textId="22725917" w:rsidR="008833F0" w:rsidRPr="004A3D10" w:rsidDel="00B607D9" w:rsidRDefault="008833F0">
            <w:pPr>
              <w:spacing w:line="276" w:lineRule="auto"/>
              <w:rPr>
                <w:del w:id="18723" w:author="Tran Huan" w:date="2018-11-25T22:53:00Z"/>
                <w:rPrChange w:id="18724" w:author="Tran Huan" w:date="2018-11-25T23:22:00Z">
                  <w:rPr>
                    <w:del w:id="18725" w:author="Tran Huan" w:date="2018-11-25T22:53:00Z"/>
                    <w:lang w:val="en-US"/>
                  </w:rPr>
                </w:rPrChange>
              </w:rPr>
              <w:pPrChange w:id="18726" w:author="phuong vu" w:date="2018-11-23T13:48:00Z">
                <w:pPr>
                  <w:spacing w:line="360" w:lineRule="auto"/>
                </w:pPr>
              </w:pPrChange>
            </w:pPr>
          </w:p>
        </w:tc>
        <w:tc>
          <w:tcPr>
            <w:tcW w:w="2970" w:type="dxa"/>
          </w:tcPr>
          <w:p w14:paraId="64FD6FBD" w14:textId="17D0833A" w:rsidR="008833F0" w:rsidRPr="004A3D10" w:rsidDel="00B607D9" w:rsidRDefault="008833F0">
            <w:pPr>
              <w:spacing w:line="276" w:lineRule="auto"/>
              <w:rPr>
                <w:del w:id="18727" w:author="Tran Huan" w:date="2018-11-25T22:53:00Z"/>
                <w:rPrChange w:id="18728" w:author="Tran Huan" w:date="2018-11-25T23:22:00Z">
                  <w:rPr>
                    <w:del w:id="18729" w:author="Tran Huan" w:date="2018-11-25T22:53:00Z"/>
                    <w:lang w:val="en-US"/>
                  </w:rPr>
                </w:rPrChange>
              </w:rPr>
              <w:pPrChange w:id="18730" w:author="phuong vu" w:date="2018-11-23T13:48:00Z">
                <w:pPr>
                  <w:spacing w:line="360" w:lineRule="auto"/>
                </w:pPr>
              </w:pPrChange>
            </w:pPr>
          </w:p>
        </w:tc>
        <w:tc>
          <w:tcPr>
            <w:tcW w:w="1266" w:type="dxa"/>
          </w:tcPr>
          <w:p w14:paraId="69B483B1" w14:textId="35470091" w:rsidR="008833F0" w:rsidRPr="004A3D10" w:rsidDel="00B607D9" w:rsidRDefault="008833F0">
            <w:pPr>
              <w:spacing w:line="276" w:lineRule="auto"/>
              <w:jc w:val="center"/>
              <w:rPr>
                <w:del w:id="18731" w:author="Tran Huan" w:date="2018-11-25T22:53:00Z"/>
                <w:rPrChange w:id="18732" w:author="Tran Huan" w:date="2018-11-25T23:22:00Z">
                  <w:rPr>
                    <w:del w:id="18733" w:author="Tran Huan" w:date="2018-11-25T22:53:00Z"/>
                    <w:lang w:val="en-US"/>
                  </w:rPr>
                </w:rPrChange>
              </w:rPr>
              <w:pPrChange w:id="18734" w:author="phuong vu" w:date="2018-11-23T13:48:00Z">
                <w:pPr>
                  <w:spacing w:line="360" w:lineRule="auto"/>
                  <w:jc w:val="center"/>
                </w:pPr>
              </w:pPrChange>
            </w:pPr>
          </w:p>
        </w:tc>
        <w:tc>
          <w:tcPr>
            <w:tcW w:w="1756" w:type="dxa"/>
          </w:tcPr>
          <w:p w14:paraId="4D2D1BEE" w14:textId="7FED92DD" w:rsidR="008833F0" w:rsidRPr="004A3D10" w:rsidDel="00B607D9" w:rsidRDefault="008833F0">
            <w:pPr>
              <w:spacing w:line="276" w:lineRule="auto"/>
              <w:rPr>
                <w:del w:id="18735" w:author="Tran Huan" w:date="2018-11-25T22:53:00Z"/>
                <w:rPrChange w:id="18736" w:author="Tran Huan" w:date="2018-11-25T23:22:00Z">
                  <w:rPr>
                    <w:del w:id="18737" w:author="Tran Huan" w:date="2018-11-25T22:53:00Z"/>
                    <w:lang w:val="en-US"/>
                  </w:rPr>
                </w:rPrChange>
              </w:rPr>
              <w:pPrChange w:id="18738" w:author="phuong vu" w:date="2018-11-23T13:48:00Z">
                <w:pPr>
                  <w:spacing w:line="360" w:lineRule="auto"/>
                </w:pPr>
              </w:pPrChange>
            </w:pPr>
          </w:p>
        </w:tc>
      </w:tr>
      <w:tr w:rsidR="008833F0" w:rsidDel="00B607D9" w14:paraId="5BF5389A" w14:textId="1BE93BEE" w:rsidTr="00A72A60">
        <w:trPr>
          <w:del w:id="18739" w:author="Tran Huan" w:date="2018-11-25T22:53:00Z"/>
        </w:trPr>
        <w:tc>
          <w:tcPr>
            <w:tcW w:w="805" w:type="dxa"/>
          </w:tcPr>
          <w:p w14:paraId="39814475" w14:textId="167282EC" w:rsidR="008833F0" w:rsidRPr="004A3D10" w:rsidDel="00B607D9" w:rsidRDefault="008833F0">
            <w:pPr>
              <w:spacing w:line="276" w:lineRule="auto"/>
              <w:jc w:val="center"/>
              <w:rPr>
                <w:del w:id="18740" w:author="Tran Huan" w:date="2018-11-25T22:53:00Z"/>
                <w:rPrChange w:id="18741" w:author="Tran Huan" w:date="2018-11-25T23:22:00Z">
                  <w:rPr>
                    <w:del w:id="18742" w:author="Tran Huan" w:date="2018-11-25T22:53:00Z"/>
                    <w:lang w:val="en-US"/>
                  </w:rPr>
                </w:rPrChange>
              </w:rPr>
              <w:pPrChange w:id="18743" w:author="phuong vu" w:date="2018-11-23T13:48:00Z">
                <w:pPr>
                  <w:spacing w:line="360" w:lineRule="auto"/>
                  <w:jc w:val="center"/>
                </w:pPr>
              </w:pPrChange>
            </w:pPr>
            <w:del w:id="18744" w:author="Tran Huan" w:date="2018-11-25T22:52:00Z">
              <w:r w:rsidRPr="004A3D10" w:rsidDel="00B607D9">
                <w:rPr>
                  <w:rPrChange w:id="18745" w:author="Tran Huan" w:date="2018-11-25T23:22:00Z">
                    <w:rPr>
                      <w:lang w:val="en-US"/>
                    </w:rPr>
                  </w:rPrChange>
                </w:rPr>
                <w:delText>17</w:delText>
              </w:r>
            </w:del>
          </w:p>
        </w:tc>
        <w:tc>
          <w:tcPr>
            <w:tcW w:w="1980" w:type="dxa"/>
          </w:tcPr>
          <w:p w14:paraId="2F2C02DD" w14:textId="42155DB8" w:rsidR="008833F0" w:rsidRPr="004A3D10" w:rsidDel="00B607D9" w:rsidRDefault="008833F0">
            <w:pPr>
              <w:spacing w:line="276" w:lineRule="auto"/>
              <w:rPr>
                <w:del w:id="18746" w:author="Tran Huan" w:date="2018-11-25T22:53:00Z"/>
                <w:rPrChange w:id="18747" w:author="Tran Huan" w:date="2018-11-25T23:22:00Z">
                  <w:rPr>
                    <w:del w:id="18748" w:author="Tran Huan" w:date="2018-11-25T22:53:00Z"/>
                    <w:lang w:val="en-US"/>
                  </w:rPr>
                </w:rPrChange>
              </w:rPr>
              <w:pPrChange w:id="18749" w:author="phuong vu" w:date="2018-11-23T13:48:00Z">
                <w:pPr>
                  <w:spacing w:line="360" w:lineRule="auto"/>
                </w:pPr>
              </w:pPrChange>
            </w:pPr>
          </w:p>
        </w:tc>
        <w:tc>
          <w:tcPr>
            <w:tcW w:w="2970" w:type="dxa"/>
          </w:tcPr>
          <w:p w14:paraId="4676A144" w14:textId="48B92858" w:rsidR="008833F0" w:rsidRPr="004A3D10" w:rsidDel="00B607D9" w:rsidRDefault="008833F0">
            <w:pPr>
              <w:spacing w:line="276" w:lineRule="auto"/>
              <w:rPr>
                <w:del w:id="18750" w:author="Tran Huan" w:date="2018-11-25T22:53:00Z"/>
                <w:rPrChange w:id="18751" w:author="Tran Huan" w:date="2018-11-25T23:22:00Z">
                  <w:rPr>
                    <w:del w:id="18752" w:author="Tran Huan" w:date="2018-11-25T22:53:00Z"/>
                    <w:lang w:val="en-US"/>
                  </w:rPr>
                </w:rPrChange>
              </w:rPr>
              <w:pPrChange w:id="18753" w:author="phuong vu" w:date="2018-11-23T13:48:00Z">
                <w:pPr>
                  <w:spacing w:line="360" w:lineRule="auto"/>
                </w:pPr>
              </w:pPrChange>
            </w:pPr>
          </w:p>
        </w:tc>
        <w:tc>
          <w:tcPr>
            <w:tcW w:w="1266" w:type="dxa"/>
          </w:tcPr>
          <w:p w14:paraId="50158465" w14:textId="024DA345" w:rsidR="008833F0" w:rsidRPr="004A3D10" w:rsidDel="00B607D9" w:rsidRDefault="008833F0">
            <w:pPr>
              <w:spacing w:line="276" w:lineRule="auto"/>
              <w:jc w:val="center"/>
              <w:rPr>
                <w:del w:id="18754" w:author="Tran Huan" w:date="2018-11-25T22:53:00Z"/>
                <w:rPrChange w:id="18755" w:author="Tran Huan" w:date="2018-11-25T23:22:00Z">
                  <w:rPr>
                    <w:del w:id="18756" w:author="Tran Huan" w:date="2018-11-25T22:53:00Z"/>
                    <w:lang w:val="en-US"/>
                  </w:rPr>
                </w:rPrChange>
              </w:rPr>
              <w:pPrChange w:id="18757" w:author="phuong vu" w:date="2018-11-23T13:48:00Z">
                <w:pPr>
                  <w:spacing w:line="360" w:lineRule="auto"/>
                  <w:jc w:val="center"/>
                </w:pPr>
              </w:pPrChange>
            </w:pPr>
          </w:p>
        </w:tc>
        <w:tc>
          <w:tcPr>
            <w:tcW w:w="1756" w:type="dxa"/>
          </w:tcPr>
          <w:p w14:paraId="6484F699" w14:textId="777D45BC" w:rsidR="008833F0" w:rsidRPr="004A3D10" w:rsidDel="00B607D9" w:rsidRDefault="008833F0">
            <w:pPr>
              <w:spacing w:line="276" w:lineRule="auto"/>
              <w:rPr>
                <w:del w:id="18758" w:author="Tran Huan" w:date="2018-11-25T22:53:00Z"/>
                <w:rPrChange w:id="18759" w:author="Tran Huan" w:date="2018-11-25T23:22:00Z">
                  <w:rPr>
                    <w:del w:id="18760" w:author="Tran Huan" w:date="2018-11-25T22:53:00Z"/>
                    <w:lang w:val="en-US"/>
                  </w:rPr>
                </w:rPrChange>
              </w:rPr>
              <w:pPrChange w:id="18761" w:author="phuong vu" w:date="2018-11-23T13:48:00Z">
                <w:pPr>
                  <w:spacing w:line="360" w:lineRule="auto"/>
                </w:pPr>
              </w:pPrChange>
            </w:pPr>
          </w:p>
        </w:tc>
      </w:tr>
      <w:tr w:rsidR="008833F0" w:rsidDel="00B607D9" w14:paraId="6B07977B" w14:textId="5D66C5AF" w:rsidTr="00A72A60">
        <w:trPr>
          <w:del w:id="18762" w:author="Tran Huan" w:date="2018-11-25T22:53:00Z"/>
        </w:trPr>
        <w:tc>
          <w:tcPr>
            <w:tcW w:w="805" w:type="dxa"/>
          </w:tcPr>
          <w:p w14:paraId="698950CC" w14:textId="5DACE2F7" w:rsidR="008833F0" w:rsidRPr="004A3D10" w:rsidDel="00B607D9" w:rsidRDefault="008833F0">
            <w:pPr>
              <w:spacing w:line="276" w:lineRule="auto"/>
              <w:jc w:val="center"/>
              <w:rPr>
                <w:del w:id="18763" w:author="Tran Huan" w:date="2018-11-25T22:53:00Z"/>
                <w:rPrChange w:id="18764" w:author="Tran Huan" w:date="2018-11-25T23:22:00Z">
                  <w:rPr>
                    <w:del w:id="18765" w:author="Tran Huan" w:date="2018-11-25T22:53:00Z"/>
                    <w:lang w:val="en-US"/>
                  </w:rPr>
                </w:rPrChange>
              </w:rPr>
              <w:pPrChange w:id="18766" w:author="phuong vu" w:date="2018-11-23T13:48:00Z">
                <w:pPr>
                  <w:spacing w:line="360" w:lineRule="auto"/>
                  <w:jc w:val="center"/>
                </w:pPr>
              </w:pPrChange>
            </w:pPr>
            <w:del w:id="18767" w:author="Tran Huan" w:date="2018-11-25T22:52:00Z">
              <w:r w:rsidRPr="004A3D10" w:rsidDel="00B607D9">
                <w:rPr>
                  <w:rPrChange w:id="18768" w:author="Tran Huan" w:date="2018-11-25T23:22:00Z">
                    <w:rPr>
                      <w:lang w:val="en-US"/>
                    </w:rPr>
                  </w:rPrChange>
                </w:rPr>
                <w:delText>18</w:delText>
              </w:r>
            </w:del>
          </w:p>
        </w:tc>
        <w:tc>
          <w:tcPr>
            <w:tcW w:w="1980" w:type="dxa"/>
          </w:tcPr>
          <w:p w14:paraId="53ED8EAE" w14:textId="4C8BFED6" w:rsidR="008833F0" w:rsidRPr="004A3D10" w:rsidDel="00B607D9" w:rsidRDefault="008833F0">
            <w:pPr>
              <w:spacing w:line="276" w:lineRule="auto"/>
              <w:rPr>
                <w:del w:id="18769" w:author="Tran Huan" w:date="2018-11-25T22:53:00Z"/>
                <w:rPrChange w:id="18770" w:author="Tran Huan" w:date="2018-11-25T23:22:00Z">
                  <w:rPr>
                    <w:del w:id="18771" w:author="Tran Huan" w:date="2018-11-25T22:53:00Z"/>
                    <w:lang w:val="en-US"/>
                  </w:rPr>
                </w:rPrChange>
              </w:rPr>
              <w:pPrChange w:id="18772" w:author="phuong vu" w:date="2018-11-23T13:48:00Z">
                <w:pPr>
                  <w:spacing w:line="360" w:lineRule="auto"/>
                </w:pPr>
              </w:pPrChange>
            </w:pPr>
          </w:p>
        </w:tc>
        <w:tc>
          <w:tcPr>
            <w:tcW w:w="2970" w:type="dxa"/>
          </w:tcPr>
          <w:p w14:paraId="5B878A9E" w14:textId="31BC412B" w:rsidR="008833F0" w:rsidRPr="004A3D10" w:rsidDel="00B607D9" w:rsidRDefault="008833F0">
            <w:pPr>
              <w:spacing w:line="276" w:lineRule="auto"/>
              <w:rPr>
                <w:del w:id="18773" w:author="Tran Huan" w:date="2018-11-25T22:53:00Z"/>
                <w:rPrChange w:id="18774" w:author="Tran Huan" w:date="2018-11-25T23:22:00Z">
                  <w:rPr>
                    <w:del w:id="18775" w:author="Tran Huan" w:date="2018-11-25T22:53:00Z"/>
                    <w:lang w:val="en-US"/>
                  </w:rPr>
                </w:rPrChange>
              </w:rPr>
              <w:pPrChange w:id="18776" w:author="phuong vu" w:date="2018-11-23T13:48:00Z">
                <w:pPr>
                  <w:spacing w:line="360" w:lineRule="auto"/>
                </w:pPr>
              </w:pPrChange>
            </w:pPr>
          </w:p>
        </w:tc>
        <w:tc>
          <w:tcPr>
            <w:tcW w:w="1266" w:type="dxa"/>
          </w:tcPr>
          <w:p w14:paraId="79DDAE54" w14:textId="1E1CD7E7" w:rsidR="008833F0" w:rsidRPr="004A3D10" w:rsidDel="00B607D9" w:rsidRDefault="008833F0">
            <w:pPr>
              <w:spacing w:line="276" w:lineRule="auto"/>
              <w:jc w:val="center"/>
              <w:rPr>
                <w:del w:id="18777" w:author="Tran Huan" w:date="2018-11-25T22:53:00Z"/>
                <w:rPrChange w:id="18778" w:author="Tran Huan" w:date="2018-11-25T23:22:00Z">
                  <w:rPr>
                    <w:del w:id="18779" w:author="Tran Huan" w:date="2018-11-25T22:53:00Z"/>
                    <w:lang w:val="en-US"/>
                  </w:rPr>
                </w:rPrChange>
              </w:rPr>
              <w:pPrChange w:id="18780" w:author="phuong vu" w:date="2018-11-23T13:48:00Z">
                <w:pPr>
                  <w:spacing w:line="360" w:lineRule="auto"/>
                  <w:jc w:val="center"/>
                </w:pPr>
              </w:pPrChange>
            </w:pPr>
          </w:p>
        </w:tc>
        <w:tc>
          <w:tcPr>
            <w:tcW w:w="1756" w:type="dxa"/>
          </w:tcPr>
          <w:p w14:paraId="4875D20A" w14:textId="5393851F" w:rsidR="008833F0" w:rsidRPr="004A3D10" w:rsidDel="00B607D9" w:rsidRDefault="008833F0">
            <w:pPr>
              <w:spacing w:line="276" w:lineRule="auto"/>
              <w:rPr>
                <w:del w:id="18781" w:author="Tran Huan" w:date="2018-11-25T22:53:00Z"/>
                <w:rPrChange w:id="18782" w:author="Tran Huan" w:date="2018-11-25T23:22:00Z">
                  <w:rPr>
                    <w:del w:id="18783" w:author="Tran Huan" w:date="2018-11-25T22:53:00Z"/>
                    <w:lang w:val="en-US"/>
                  </w:rPr>
                </w:rPrChange>
              </w:rPr>
              <w:pPrChange w:id="18784" w:author="phuong vu" w:date="2018-11-23T13:48:00Z">
                <w:pPr>
                  <w:spacing w:line="360" w:lineRule="auto"/>
                </w:pPr>
              </w:pPrChange>
            </w:pPr>
          </w:p>
        </w:tc>
      </w:tr>
      <w:tr w:rsidR="008833F0" w:rsidDel="00B607D9" w14:paraId="2B17B8DF" w14:textId="43796F14" w:rsidTr="00A72A60">
        <w:trPr>
          <w:del w:id="18785" w:author="Tran Huan" w:date="2018-11-25T22:53:00Z"/>
        </w:trPr>
        <w:tc>
          <w:tcPr>
            <w:tcW w:w="805" w:type="dxa"/>
          </w:tcPr>
          <w:p w14:paraId="1D4B3F53" w14:textId="4ABAB918" w:rsidR="008833F0" w:rsidRPr="004A3D10" w:rsidDel="00B607D9" w:rsidRDefault="008833F0">
            <w:pPr>
              <w:spacing w:line="276" w:lineRule="auto"/>
              <w:jc w:val="center"/>
              <w:rPr>
                <w:del w:id="18786" w:author="Tran Huan" w:date="2018-11-25T22:53:00Z"/>
                <w:rPrChange w:id="18787" w:author="Tran Huan" w:date="2018-11-25T23:22:00Z">
                  <w:rPr>
                    <w:del w:id="18788" w:author="Tran Huan" w:date="2018-11-25T22:53:00Z"/>
                    <w:lang w:val="en-US"/>
                  </w:rPr>
                </w:rPrChange>
              </w:rPr>
              <w:pPrChange w:id="18789" w:author="phuong vu" w:date="2018-11-23T13:48:00Z">
                <w:pPr>
                  <w:spacing w:line="360" w:lineRule="auto"/>
                  <w:jc w:val="center"/>
                </w:pPr>
              </w:pPrChange>
            </w:pPr>
            <w:del w:id="18790" w:author="Tran Huan" w:date="2018-11-25T22:52:00Z">
              <w:r w:rsidRPr="004A3D10" w:rsidDel="00B607D9">
                <w:rPr>
                  <w:rPrChange w:id="18791" w:author="Tran Huan" w:date="2018-11-25T23:22:00Z">
                    <w:rPr>
                      <w:lang w:val="en-US"/>
                    </w:rPr>
                  </w:rPrChange>
                </w:rPr>
                <w:delText>19</w:delText>
              </w:r>
            </w:del>
          </w:p>
        </w:tc>
        <w:tc>
          <w:tcPr>
            <w:tcW w:w="1980" w:type="dxa"/>
          </w:tcPr>
          <w:p w14:paraId="6AC90D85" w14:textId="785BA47C" w:rsidR="008833F0" w:rsidRPr="004A3D10" w:rsidDel="00B607D9" w:rsidRDefault="008833F0">
            <w:pPr>
              <w:spacing w:line="276" w:lineRule="auto"/>
              <w:rPr>
                <w:del w:id="18792" w:author="Tran Huan" w:date="2018-11-25T22:53:00Z"/>
                <w:rPrChange w:id="18793" w:author="Tran Huan" w:date="2018-11-25T23:22:00Z">
                  <w:rPr>
                    <w:del w:id="18794" w:author="Tran Huan" w:date="2018-11-25T22:53:00Z"/>
                    <w:lang w:val="en-US"/>
                  </w:rPr>
                </w:rPrChange>
              </w:rPr>
              <w:pPrChange w:id="18795" w:author="phuong vu" w:date="2018-11-23T13:48:00Z">
                <w:pPr>
                  <w:spacing w:line="360" w:lineRule="auto"/>
                </w:pPr>
              </w:pPrChange>
            </w:pPr>
          </w:p>
        </w:tc>
        <w:tc>
          <w:tcPr>
            <w:tcW w:w="2970" w:type="dxa"/>
          </w:tcPr>
          <w:p w14:paraId="3E189443" w14:textId="6EC20FEC" w:rsidR="008833F0" w:rsidRPr="004A3D10" w:rsidDel="00B607D9" w:rsidRDefault="008833F0">
            <w:pPr>
              <w:spacing w:line="276" w:lineRule="auto"/>
              <w:rPr>
                <w:del w:id="18796" w:author="Tran Huan" w:date="2018-11-25T22:53:00Z"/>
                <w:rPrChange w:id="18797" w:author="Tran Huan" w:date="2018-11-25T23:22:00Z">
                  <w:rPr>
                    <w:del w:id="18798" w:author="Tran Huan" w:date="2018-11-25T22:53:00Z"/>
                    <w:lang w:val="en-US"/>
                  </w:rPr>
                </w:rPrChange>
              </w:rPr>
              <w:pPrChange w:id="18799" w:author="phuong vu" w:date="2018-11-23T13:48:00Z">
                <w:pPr>
                  <w:spacing w:line="360" w:lineRule="auto"/>
                </w:pPr>
              </w:pPrChange>
            </w:pPr>
          </w:p>
        </w:tc>
        <w:tc>
          <w:tcPr>
            <w:tcW w:w="1266" w:type="dxa"/>
          </w:tcPr>
          <w:p w14:paraId="4FFCAC60" w14:textId="25E9B9B6" w:rsidR="008833F0" w:rsidRPr="004A3D10" w:rsidDel="00B607D9" w:rsidRDefault="008833F0">
            <w:pPr>
              <w:spacing w:line="276" w:lineRule="auto"/>
              <w:jc w:val="center"/>
              <w:rPr>
                <w:del w:id="18800" w:author="Tran Huan" w:date="2018-11-25T22:53:00Z"/>
                <w:rPrChange w:id="18801" w:author="Tran Huan" w:date="2018-11-25T23:22:00Z">
                  <w:rPr>
                    <w:del w:id="18802" w:author="Tran Huan" w:date="2018-11-25T22:53:00Z"/>
                    <w:lang w:val="en-US"/>
                  </w:rPr>
                </w:rPrChange>
              </w:rPr>
              <w:pPrChange w:id="18803" w:author="phuong vu" w:date="2018-11-23T13:48:00Z">
                <w:pPr>
                  <w:spacing w:line="360" w:lineRule="auto"/>
                  <w:jc w:val="center"/>
                </w:pPr>
              </w:pPrChange>
            </w:pPr>
          </w:p>
        </w:tc>
        <w:tc>
          <w:tcPr>
            <w:tcW w:w="1756" w:type="dxa"/>
          </w:tcPr>
          <w:p w14:paraId="2B6DB724" w14:textId="12864107" w:rsidR="008833F0" w:rsidRPr="004A3D10" w:rsidDel="00B607D9" w:rsidRDefault="008833F0">
            <w:pPr>
              <w:keepNext/>
              <w:spacing w:line="276" w:lineRule="auto"/>
              <w:rPr>
                <w:del w:id="18804" w:author="Tran Huan" w:date="2018-11-25T22:53:00Z"/>
                <w:rPrChange w:id="18805" w:author="Tran Huan" w:date="2018-11-25T23:22:00Z">
                  <w:rPr>
                    <w:del w:id="18806" w:author="Tran Huan" w:date="2018-11-25T22:53:00Z"/>
                    <w:lang w:val="en-US"/>
                  </w:rPr>
                </w:rPrChange>
              </w:rPr>
              <w:pPrChange w:id="18807" w:author="phuong vu" w:date="2018-11-23T13:48:00Z">
                <w:pPr>
                  <w:keepNext/>
                  <w:spacing w:line="360" w:lineRule="auto"/>
                </w:pPr>
              </w:pPrChange>
            </w:pPr>
          </w:p>
        </w:tc>
      </w:tr>
    </w:tbl>
    <w:p w14:paraId="05677338" w14:textId="1DF3A17F" w:rsidR="008833F0" w:rsidRPr="000245EB" w:rsidDel="00B607D9" w:rsidRDefault="0049151D">
      <w:pPr>
        <w:pStyle w:val="Caption"/>
        <w:spacing w:line="276" w:lineRule="auto"/>
        <w:rPr>
          <w:del w:id="18808" w:author="Tran Huan" w:date="2018-11-25T22:53:00Z"/>
          <w:szCs w:val="26"/>
          <w:rPrChange w:id="18809" w:author="Tran Huan" w:date="2018-11-25T16:08:00Z">
            <w:rPr>
              <w:del w:id="18810" w:author="Tran Huan" w:date="2018-11-25T22:53:00Z"/>
              <w:lang w:val="en-US"/>
            </w:rPr>
          </w:rPrChange>
        </w:rPr>
        <w:pPrChange w:id="18811" w:author="phuong vu" w:date="2018-11-23T13:48:00Z">
          <w:pPr>
            <w:pStyle w:val="Caption"/>
            <w:spacing w:line="276" w:lineRule="auto"/>
          </w:pPr>
        </w:pPrChange>
      </w:pPr>
      <w:bookmarkStart w:id="18812" w:name="_Toc530525205"/>
      <w:del w:id="18813" w:author="Tran Huan" w:date="2018-11-25T22:53:00Z">
        <w:r w:rsidRPr="00C95C85" w:rsidDel="00B607D9">
          <w:rPr>
            <w:szCs w:val="26"/>
          </w:rPr>
          <w:delText xml:space="preserve">Bảng </w:delText>
        </w:r>
      </w:del>
      <w:ins w:id="18814" w:author="phuong vu" w:date="2018-11-23T15:14:00Z">
        <w:del w:id="18815" w:author="Tran Huan" w:date="2018-11-25T22:53:00Z">
          <w:r w:rsidR="00E95F1B" w:rsidDel="00B607D9">
            <w:rPr>
              <w:szCs w:val="26"/>
            </w:rPr>
            <w:fldChar w:fldCharType="begin"/>
          </w:r>
          <w:r w:rsidR="00E95F1B" w:rsidDel="00B607D9">
            <w:rPr>
              <w:szCs w:val="26"/>
            </w:rPr>
            <w:delInstrText xml:space="preserve"> STYLEREF 1 \s </w:delInstrText>
          </w:r>
        </w:del>
      </w:ins>
      <w:del w:id="18816" w:author="Tran Huan" w:date="2018-11-25T22:53:00Z">
        <w:r w:rsidR="00E95F1B" w:rsidDel="00B607D9">
          <w:rPr>
            <w:szCs w:val="26"/>
          </w:rPr>
          <w:fldChar w:fldCharType="separate"/>
        </w:r>
        <w:r w:rsidR="00E95F1B" w:rsidDel="00B607D9">
          <w:rPr>
            <w:noProof/>
            <w:szCs w:val="26"/>
          </w:rPr>
          <w:delText>3</w:delText>
        </w:r>
      </w:del>
      <w:ins w:id="18817" w:author="phuong vu" w:date="2018-11-23T15:14:00Z">
        <w:del w:id="18818" w:author="Tran Huan" w:date="2018-11-25T22:53:00Z">
          <w:r w:rsidR="00E95F1B" w:rsidDel="00B607D9">
            <w:rPr>
              <w:szCs w:val="26"/>
            </w:rPr>
            <w:fldChar w:fldCharType="end"/>
          </w:r>
          <w:r w:rsidR="00E95F1B" w:rsidDel="00B607D9">
            <w:rPr>
              <w:szCs w:val="26"/>
            </w:rPr>
            <w:delText>.</w:delText>
          </w:r>
          <w:r w:rsidR="00E95F1B" w:rsidDel="00B607D9">
            <w:rPr>
              <w:szCs w:val="26"/>
            </w:rPr>
            <w:fldChar w:fldCharType="begin"/>
          </w:r>
          <w:r w:rsidR="00E95F1B" w:rsidDel="00B607D9">
            <w:rPr>
              <w:szCs w:val="26"/>
            </w:rPr>
            <w:delInstrText xml:space="preserve"> SEQ Bảng \* ARABIC \s 1 </w:delInstrText>
          </w:r>
        </w:del>
      </w:ins>
      <w:del w:id="18819" w:author="Tran Huan" w:date="2018-11-25T22:53:00Z">
        <w:r w:rsidR="00E95F1B" w:rsidDel="00B607D9">
          <w:rPr>
            <w:szCs w:val="26"/>
          </w:rPr>
          <w:fldChar w:fldCharType="separate"/>
        </w:r>
      </w:del>
      <w:ins w:id="18820" w:author="phuong vu" w:date="2018-11-23T15:14:00Z">
        <w:del w:id="18821" w:author="Tran Huan" w:date="2018-11-25T22:53:00Z">
          <w:r w:rsidR="00E95F1B" w:rsidDel="00B607D9">
            <w:rPr>
              <w:noProof/>
              <w:szCs w:val="26"/>
            </w:rPr>
            <w:delText>31</w:delText>
          </w:r>
          <w:r w:rsidR="00E95F1B" w:rsidDel="00B607D9">
            <w:rPr>
              <w:szCs w:val="26"/>
            </w:rPr>
            <w:fldChar w:fldCharType="end"/>
          </w:r>
        </w:del>
      </w:ins>
      <w:del w:id="18822" w:author="Tran Huan" w:date="2018-11-25T22:53:00Z">
        <w:r w:rsidR="002A641F" w:rsidDel="00B607D9">
          <w:rPr>
            <w:szCs w:val="26"/>
          </w:rPr>
          <w:fldChar w:fldCharType="begin"/>
        </w:r>
        <w:r w:rsidR="002A641F" w:rsidDel="00B607D9">
          <w:rPr>
            <w:szCs w:val="26"/>
          </w:rPr>
          <w:delInstrText xml:space="preserve"> STYLEREF 1 \s </w:delInstrText>
        </w:r>
        <w:r w:rsidR="002A641F" w:rsidDel="00B607D9">
          <w:rPr>
            <w:szCs w:val="26"/>
          </w:rPr>
          <w:fldChar w:fldCharType="separate"/>
        </w:r>
        <w:r w:rsidR="002A641F" w:rsidDel="00B607D9">
          <w:rPr>
            <w:noProof/>
            <w:szCs w:val="26"/>
          </w:rPr>
          <w:delText>3</w:delText>
        </w:r>
        <w:r w:rsidR="002A641F" w:rsidDel="00B607D9">
          <w:rPr>
            <w:szCs w:val="26"/>
          </w:rPr>
          <w:fldChar w:fldCharType="end"/>
        </w:r>
        <w:r w:rsidR="002A641F" w:rsidDel="00B607D9">
          <w:rPr>
            <w:szCs w:val="26"/>
          </w:rPr>
          <w:delText>.</w:delText>
        </w:r>
        <w:r w:rsidR="002A641F" w:rsidDel="00B607D9">
          <w:rPr>
            <w:szCs w:val="26"/>
          </w:rPr>
          <w:fldChar w:fldCharType="begin"/>
        </w:r>
        <w:r w:rsidR="002A641F" w:rsidDel="00B607D9">
          <w:rPr>
            <w:szCs w:val="26"/>
          </w:rPr>
          <w:delInstrText xml:space="preserve"> SEQ Bảng \* ARABIC \s 1 </w:delInstrText>
        </w:r>
        <w:r w:rsidR="002A641F" w:rsidDel="00B607D9">
          <w:rPr>
            <w:szCs w:val="26"/>
          </w:rPr>
          <w:fldChar w:fldCharType="separate"/>
        </w:r>
        <w:r w:rsidR="002A641F" w:rsidDel="00B607D9">
          <w:rPr>
            <w:noProof/>
            <w:szCs w:val="26"/>
          </w:rPr>
          <w:delText>4</w:delText>
        </w:r>
        <w:r w:rsidR="002A641F" w:rsidDel="00B607D9">
          <w:rPr>
            <w:szCs w:val="26"/>
          </w:rPr>
          <w:fldChar w:fldCharType="end"/>
        </w:r>
        <w:r w:rsidRPr="000245EB" w:rsidDel="00B607D9">
          <w:rPr>
            <w:szCs w:val="26"/>
            <w:rPrChange w:id="18823" w:author="Tran Huan" w:date="2018-11-25T16:08:00Z">
              <w:rPr>
                <w:lang w:val="en-US"/>
              </w:rPr>
            </w:rPrChange>
          </w:rPr>
          <w:delText xml:space="preserve"> Bảng các thành phần giao diện tạo đơn hàng trên ứng dụng điện thoại</w:delText>
        </w:r>
        <w:bookmarkEnd w:id="18812"/>
      </w:del>
    </w:p>
    <w:p w14:paraId="2C39332D" w14:textId="59723438" w:rsidR="00263449" w:rsidRDefault="00980771">
      <w:pPr>
        <w:pStyle w:val="Heading5"/>
        <w:spacing w:line="276" w:lineRule="auto"/>
        <w:rPr>
          <w:lang w:val="en-US"/>
        </w:rPr>
        <w:pPrChange w:id="18824"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pPr>
              <w:spacing w:line="276" w:lineRule="auto"/>
              <w:jc w:val="center"/>
              <w:rPr>
                <w:b/>
                <w:lang w:val="en-US"/>
              </w:rPr>
              <w:pPrChange w:id="18825" w:author="phuong vu" w:date="2018-11-23T13:48:00Z">
                <w:pPr>
                  <w:spacing w:line="360" w:lineRule="auto"/>
                  <w:jc w:val="center"/>
                </w:pPr>
              </w:pPrChange>
            </w:pPr>
            <w:r w:rsidRPr="007F1EF1">
              <w:rPr>
                <w:b/>
                <w:lang w:val="en-US"/>
              </w:rPr>
              <w:t>STT</w:t>
            </w:r>
          </w:p>
        </w:tc>
        <w:tc>
          <w:tcPr>
            <w:tcW w:w="2368" w:type="dxa"/>
            <w:vMerge w:val="restart"/>
            <w:vAlign w:val="center"/>
          </w:tcPr>
          <w:p w14:paraId="335F5537" w14:textId="77777777" w:rsidR="002175BE" w:rsidRPr="007F1EF1" w:rsidRDefault="002175BE">
            <w:pPr>
              <w:spacing w:line="276" w:lineRule="auto"/>
              <w:jc w:val="center"/>
              <w:rPr>
                <w:b/>
                <w:lang w:val="en-US"/>
              </w:rPr>
              <w:pPrChange w:id="18826" w:author="phuong vu" w:date="2018-11-23T13:48:00Z">
                <w:pPr>
                  <w:spacing w:line="360" w:lineRule="auto"/>
                  <w:jc w:val="center"/>
                </w:pPr>
              </w:pPrChange>
            </w:pPr>
            <w:r w:rsidRPr="007F1EF1">
              <w:rPr>
                <w:b/>
                <w:lang w:val="en-US"/>
              </w:rPr>
              <w:t>Tên bảng/</w:t>
            </w:r>
          </w:p>
          <w:p w14:paraId="6B54DEBE" w14:textId="77777777" w:rsidR="002175BE" w:rsidRPr="007F1EF1" w:rsidRDefault="002175BE">
            <w:pPr>
              <w:spacing w:line="276" w:lineRule="auto"/>
              <w:jc w:val="center"/>
              <w:rPr>
                <w:b/>
                <w:lang w:val="en-US"/>
              </w:rPr>
              <w:pPrChange w:id="18827"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pPr>
              <w:spacing w:line="276" w:lineRule="auto"/>
              <w:jc w:val="center"/>
              <w:rPr>
                <w:b/>
                <w:lang w:val="en-US"/>
              </w:rPr>
              <w:pPrChange w:id="18828" w:author="phuong vu" w:date="2018-11-23T13:48:00Z">
                <w:pPr>
                  <w:spacing w:line="360" w:lineRule="auto"/>
                  <w:jc w:val="center"/>
                </w:pPr>
              </w:pPrChange>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pPr>
              <w:spacing w:line="276" w:lineRule="auto"/>
              <w:jc w:val="center"/>
              <w:rPr>
                <w:b/>
                <w:lang w:val="en-US"/>
              </w:rPr>
              <w:pPrChange w:id="18829" w:author="phuong vu" w:date="2018-11-23T13:48:00Z">
                <w:pPr>
                  <w:spacing w:line="360" w:lineRule="auto"/>
                  <w:jc w:val="center"/>
                </w:pPr>
              </w:pPrChange>
            </w:pPr>
          </w:p>
        </w:tc>
        <w:tc>
          <w:tcPr>
            <w:tcW w:w="2368" w:type="dxa"/>
            <w:vMerge/>
            <w:vAlign w:val="center"/>
          </w:tcPr>
          <w:p w14:paraId="7DF7FF83" w14:textId="77777777" w:rsidR="002175BE" w:rsidRPr="007F1EF1" w:rsidRDefault="002175BE">
            <w:pPr>
              <w:spacing w:line="276" w:lineRule="auto"/>
              <w:jc w:val="center"/>
              <w:rPr>
                <w:b/>
                <w:lang w:val="en-US"/>
              </w:rPr>
              <w:pPrChange w:id="18830" w:author="phuong vu" w:date="2018-11-23T13:48:00Z">
                <w:pPr>
                  <w:spacing w:line="360" w:lineRule="auto"/>
                  <w:jc w:val="center"/>
                </w:pPr>
              </w:pPrChange>
            </w:pPr>
          </w:p>
        </w:tc>
        <w:tc>
          <w:tcPr>
            <w:tcW w:w="1414" w:type="dxa"/>
            <w:vAlign w:val="center"/>
          </w:tcPr>
          <w:p w14:paraId="2E123462" w14:textId="77777777" w:rsidR="002175BE" w:rsidRPr="007F1EF1" w:rsidRDefault="002175BE">
            <w:pPr>
              <w:spacing w:line="276" w:lineRule="auto"/>
              <w:jc w:val="center"/>
              <w:rPr>
                <w:b/>
                <w:lang w:val="en-US"/>
              </w:rPr>
              <w:pPrChange w:id="18831" w:author="phuong vu" w:date="2018-11-23T13:48:00Z">
                <w:pPr>
                  <w:spacing w:line="360" w:lineRule="auto"/>
                  <w:jc w:val="center"/>
                </w:pPr>
              </w:pPrChange>
            </w:pPr>
            <w:r w:rsidRPr="007F1EF1">
              <w:rPr>
                <w:b/>
                <w:lang w:val="en-US"/>
              </w:rPr>
              <w:t>Thêm</w:t>
            </w:r>
          </w:p>
        </w:tc>
        <w:tc>
          <w:tcPr>
            <w:tcW w:w="1395" w:type="dxa"/>
            <w:vAlign w:val="center"/>
          </w:tcPr>
          <w:p w14:paraId="0B706DBE" w14:textId="77777777" w:rsidR="002175BE" w:rsidRPr="007F1EF1" w:rsidRDefault="002175BE">
            <w:pPr>
              <w:spacing w:line="276" w:lineRule="auto"/>
              <w:jc w:val="center"/>
              <w:rPr>
                <w:b/>
                <w:lang w:val="en-US"/>
              </w:rPr>
              <w:pPrChange w:id="18832" w:author="phuong vu" w:date="2018-11-23T13:48:00Z">
                <w:pPr>
                  <w:spacing w:line="360" w:lineRule="auto"/>
                  <w:jc w:val="center"/>
                </w:pPr>
              </w:pPrChange>
            </w:pPr>
            <w:r w:rsidRPr="007F1EF1">
              <w:rPr>
                <w:b/>
                <w:lang w:val="en-US"/>
              </w:rPr>
              <w:t>Sửa</w:t>
            </w:r>
          </w:p>
        </w:tc>
        <w:tc>
          <w:tcPr>
            <w:tcW w:w="1397" w:type="dxa"/>
            <w:vAlign w:val="center"/>
          </w:tcPr>
          <w:p w14:paraId="732ED934" w14:textId="77777777" w:rsidR="002175BE" w:rsidRPr="007F1EF1" w:rsidRDefault="002175BE">
            <w:pPr>
              <w:spacing w:line="276" w:lineRule="auto"/>
              <w:jc w:val="center"/>
              <w:rPr>
                <w:b/>
                <w:lang w:val="en-US"/>
              </w:rPr>
              <w:pPrChange w:id="18833" w:author="phuong vu" w:date="2018-11-23T13:48:00Z">
                <w:pPr>
                  <w:spacing w:line="360" w:lineRule="auto"/>
                  <w:jc w:val="center"/>
                </w:pPr>
              </w:pPrChange>
            </w:pPr>
            <w:r w:rsidRPr="007F1EF1">
              <w:rPr>
                <w:b/>
                <w:lang w:val="en-US"/>
              </w:rPr>
              <w:t>Xóa</w:t>
            </w:r>
          </w:p>
        </w:tc>
        <w:tc>
          <w:tcPr>
            <w:tcW w:w="1406" w:type="dxa"/>
            <w:vAlign w:val="center"/>
          </w:tcPr>
          <w:p w14:paraId="674F8F28" w14:textId="77777777" w:rsidR="002175BE" w:rsidRPr="007F1EF1" w:rsidRDefault="002175BE">
            <w:pPr>
              <w:spacing w:line="276" w:lineRule="auto"/>
              <w:jc w:val="center"/>
              <w:rPr>
                <w:b/>
                <w:lang w:val="en-US"/>
              </w:rPr>
              <w:pPrChange w:id="18834" w:author="phuong vu" w:date="2018-11-23T13:48:00Z">
                <w:pPr>
                  <w:spacing w:line="360" w:lineRule="auto"/>
                  <w:jc w:val="center"/>
                </w:pPr>
              </w:pPrChange>
            </w:pPr>
            <w:r w:rsidRPr="007F1EF1">
              <w:rPr>
                <w:b/>
                <w:lang w:val="en-US"/>
              </w:rPr>
              <w:t>Truy vấn</w:t>
            </w:r>
          </w:p>
        </w:tc>
      </w:tr>
      <w:tr w:rsidR="002175BE" w14:paraId="5DDDFA68" w14:textId="77777777" w:rsidTr="002175BE">
        <w:tc>
          <w:tcPr>
            <w:tcW w:w="797" w:type="dxa"/>
          </w:tcPr>
          <w:p w14:paraId="4C4C5C4C" w14:textId="77777777" w:rsidR="002175BE" w:rsidRDefault="002175BE">
            <w:pPr>
              <w:spacing w:line="276" w:lineRule="auto"/>
              <w:jc w:val="center"/>
              <w:rPr>
                <w:lang w:val="en-US"/>
              </w:rPr>
              <w:pPrChange w:id="18835" w:author="phuong vu" w:date="2018-11-23T13:48:00Z">
                <w:pPr>
                  <w:spacing w:line="360" w:lineRule="auto"/>
                  <w:jc w:val="center"/>
                </w:pPr>
              </w:pPrChange>
            </w:pPr>
            <w:r>
              <w:rPr>
                <w:lang w:val="en-US"/>
              </w:rPr>
              <w:t>1</w:t>
            </w:r>
          </w:p>
        </w:tc>
        <w:tc>
          <w:tcPr>
            <w:tcW w:w="2368" w:type="dxa"/>
          </w:tcPr>
          <w:p w14:paraId="287DB823" w14:textId="30C34F6B" w:rsidR="002175BE" w:rsidRDefault="002175BE">
            <w:pPr>
              <w:spacing w:line="276" w:lineRule="auto"/>
              <w:rPr>
                <w:lang w:val="en-US"/>
              </w:rPr>
              <w:pPrChange w:id="18836" w:author="phuong vu" w:date="2018-11-23T13:48:00Z">
                <w:pPr>
                  <w:spacing w:line="360" w:lineRule="auto"/>
                </w:pPr>
              </w:pPrChange>
            </w:pPr>
            <w:r>
              <w:rPr>
                <w:lang w:val="en-US"/>
              </w:rPr>
              <w:t>service_type</w:t>
            </w:r>
          </w:p>
        </w:tc>
        <w:tc>
          <w:tcPr>
            <w:tcW w:w="1414" w:type="dxa"/>
          </w:tcPr>
          <w:p w14:paraId="7A0DD919" w14:textId="77777777" w:rsidR="002175BE" w:rsidRDefault="002175BE">
            <w:pPr>
              <w:spacing w:line="276" w:lineRule="auto"/>
              <w:jc w:val="center"/>
              <w:rPr>
                <w:lang w:val="en-US"/>
              </w:rPr>
              <w:pPrChange w:id="18837" w:author="phuong vu" w:date="2018-11-23T13:48:00Z">
                <w:pPr>
                  <w:spacing w:line="360" w:lineRule="auto"/>
                  <w:jc w:val="center"/>
                </w:pPr>
              </w:pPrChange>
            </w:pPr>
          </w:p>
        </w:tc>
        <w:tc>
          <w:tcPr>
            <w:tcW w:w="1395" w:type="dxa"/>
          </w:tcPr>
          <w:p w14:paraId="004E91BE" w14:textId="0FE8EDFD" w:rsidR="002175BE" w:rsidRDefault="002175BE">
            <w:pPr>
              <w:spacing w:line="276" w:lineRule="auto"/>
              <w:jc w:val="center"/>
              <w:rPr>
                <w:lang w:val="en-US"/>
              </w:rPr>
              <w:pPrChange w:id="18838" w:author="phuong vu" w:date="2018-11-23T13:48:00Z">
                <w:pPr>
                  <w:spacing w:line="360" w:lineRule="auto"/>
                  <w:jc w:val="center"/>
                </w:pPr>
              </w:pPrChange>
            </w:pPr>
          </w:p>
        </w:tc>
        <w:tc>
          <w:tcPr>
            <w:tcW w:w="1397" w:type="dxa"/>
          </w:tcPr>
          <w:p w14:paraId="6139CAA9" w14:textId="77777777" w:rsidR="002175BE" w:rsidRDefault="002175BE">
            <w:pPr>
              <w:spacing w:line="276" w:lineRule="auto"/>
              <w:jc w:val="center"/>
              <w:rPr>
                <w:lang w:val="en-US"/>
              </w:rPr>
              <w:pPrChange w:id="18839" w:author="phuong vu" w:date="2018-11-23T13:48:00Z">
                <w:pPr>
                  <w:spacing w:line="360" w:lineRule="auto"/>
                  <w:jc w:val="center"/>
                </w:pPr>
              </w:pPrChange>
            </w:pPr>
          </w:p>
        </w:tc>
        <w:tc>
          <w:tcPr>
            <w:tcW w:w="1406" w:type="dxa"/>
          </w:tcPr>
          <w:p w14:paraId="0120AEC9" w14:textId="23BC7635" w:rsidR="002175BE" w:rsidRDefault="002175BE">
            <w:pPr>
              <w:spacing w:line="276" w:lineRule="auto"/>
              <w:jc w:val="center"/>
              <w:rPr>
                <w:lang w:val="en-US"/>
              </w:rPr>
              <w:pPrChange w:id="18840" w:author="phuong vu" w:date="2018-11-23T13:48:00Z">
                <w:pPr>
                  <w:jc w:val="center"/>
                </w:pPr>
              </w:pPrChange>
            </w:pPr>
            <w:r>
              <w:rPr>
                <w:lang w:val="en-US"/>
              </w:rPr>
              <w:t>X</w:t>
            </w:r>
          </w:p>
        </w:tc>
      </w:tr>
      <w:tr w:rsidR="002175BE" w14:paraId="4DE10FF7" w14:textId="77777777" w:rsidTr="002175BE">
        <w:tc>
          <w:tcPr>
            <w:tcW w:w="797" w:type="dxa"/>
          </w:tcPr>
          <w:p w14:paraId="27DC5A20" w14:textId="77777777" w:rsidR="002175BE" w:rsidRDefault="002175BE">
            <w:pPr>
              <w:spacing w:line="276" w:lineRule="auto"/>
              <w:jc w:val="center"/>
              <w:rPr>
                <w:lang w:val="en-US"/>
              </w:rPr>
              <w:pPrChange w:id="18841" w:author="phuong vu" w:date="2018-11-23T13:48:00Z">
                <w:pPr>
                  <w:spacing w:line="360" w:lineRule="auto"/>
                  <w:jc w:val="center"/>
                </w:pPr>
              </w:pPrChange>
            </w:pPr>
            <w:r>
              <w:rPr>
                <w:lang w:val="en-US"/>
              </w:rPr>
              <w:t>2</w:t>
            </w:r>
          </w:p>
        </w:tc>
        <w:tc>
          <w:tcPr>
            <w:tcW w:w="2368" w:type="dxa"/>
          </w:tcPr>
          <w:p w14:paraId="4B7A439C" w14:textId="4E751416" w:rsidR="002175BE" w:rsidRDefault="002175BE">
            <w:pPr>
              <w:spacing w:line="276" w:lineRule="auto"/>
              <w:rPr>
                <w:lang w:val="en-US"/>
              </w:rPr>
              <w:pPrChange w:id="18842" w:author="phuong vu" w:date="2018-11-23T13:48:00Z">
                <w:pPr>
                  <w:spacing w:line="360" w:lineRule="auto"/>
                </w:pPr>
              </w:pPrChange>
            </w:pPr>
            <w:r>
              <w:rPr>
                <w:lang w:val="en-US"/>
              </w:rPr>
              <w:t>color</w:t>
            </w:r>
          </w:p>
        </w:tc>
        <w:tc>
          <w:tcPr>
            <w:tcW w:w="1414" w:type="dxa"/>
          </w:tcPr>
          <w:p w14:paraId="2C80842D" w14:textId="54D2367B" w:rsidR="002175BE" w:rsidRDefault="002175BE">
            <w:pPr>
              <w:spacing w:line="276" w:lineRule="auto"/>
              <w:jc w:val="center"/>
              <w:rPr>
                <w:lang w:val="en-US"/>
              </w:rPr>
              <w:pPrChange w:id="18843" w:author="phuong vu" w:date="2018-11-23T13:48:00Z">
                <w:pPr>
                  <w:spacing w:line="360" w:lineRule="auto"/>
                  <w:jc w:val="center"/>
                </w:pPr>
              </w:pPrChange>
            </w:pPr>
          </w:p>
        </w:tc>
        <w:tc>
          <w:tcPr>
            <w:tcW w:w="1395" w:type="dxa"/>
          </w:tcPr>
          <w:p w14:paraId="595B7748" w14:textId="75FEC358" w:rsidR="002175BE" w:rsidRDefault="002175BE">
            <w:pPr>
              <w:spacing w:line="276" w:lineRule="auto"/>
              <w:jc w:val="center"/>
              <w:rPr>
                <w:lang w:val="en-US"/>
              </w:rPr>
              <w:pPrChange w:id="18844" w:author="phuong vu" w:date="2018-11-23T13:48:00Z">
                <w:pPr>
                  <w:spacing w:line="360" w:lineRule="auto"/>
                  <w:jc w:val="center"/>
                </w:pPr>
              </w:pPrChange>
            </w:pPr>
          </w:p>
        </w:tc>
        <w:tc>
          <w:tcPr>
            <w:tcW w:w="1397" w:type="dxa"/>
          </w:tcPr>
          <w:p w14:paraId="24FBE331" w14:textId="77777777" w:rsidR="002175BE" w:rsidRDefault="002175BE">
            <w:pPr>
              <w:spacing w:line="276" w:lineRule="auto"/>
              <w:jc w:val="center"/>
              <w:rPr>
                <w:lang w:val="en-US"/>
              </w:rPr>
              <w:pPrChange w:id="18845" w:author="phuong vu" w:date="2018-11-23T13:48:00Z">
                <w:pPr>
                  <w:spacing w:line="360" w:lineRule="auto"/>
                  <w:jc w:val="center"/>
                </w:pPr>
              </w:pPrChange>
            </w:pPr>
          </w:p>
        </w:tc>
        <w:tc>
          <w:tcPr>
            <w:tcW w:w="1406" w:type="dxa"/>
          </w:tcPr>
          <w:p w14:paraId="6E47A710" w14:textId="100F9265" w:rsidR="002175BE" w:rsidRDefault="002175BE">
            <w:pPr>
              <w:spacing w:line="276" w:lineRule="auto"/>
              <w:jc w:val="center"/>
              <w:rPr>
                <w:lang w:val="en-US"/>
              </w:rPr>
              <w:pPrChange w:id="18846" w:author="phuong vu" w:date="2018-11-23T13:48:00Z">
                <w:pPr>
                  <w:jc w:val="center"/>
                </w:pPr>
              </w:pPrChange>
            </w:pPr>
            <w:r>
              <w:rPr>
                <w:lang w:val="en-US"/>
              </w:rPr>
              <w:t>X</w:t>
            </w:r>
          </w:p>
        </w:tc>
      </w:tr>
      <w:tr w:rsidR="002175BE" w14:paraId="37E2F9D6" w14:textId="77777777" w:rsidTr="002175BE">
        <w:tc>
          <w:tcPr>
            <w:tcW w:w="797" w:type="dxa"/>
          </w:tcPr>
          <w:p w14:paraId="4E2E5A03" w14:textId="77777777" w:rsidR="002175BE" w:rsidRDefault="002175BE">
            <w:pPr>
              <w:spacing w:line="276" w:lineRule="auto"/>
              <w:jc w:val="center"/>
              <w:rPr>
                <w:lang w:val="en-US"/>
              </w:rPr>
              <w:pPrChange w:id="18847" w:author="phuong vu" w:date="2018-11-23T13:48:00Z">
                <w:pPr>
                  <w:spacing w:line="360" w:lineRule="auto"/>
                  <w:jc w:val="center"/>
                </w:pPr>
              </w:pPrChange>
            </w:pPr>
            <w:r>
              <w:rPr>
                <w:lang w:val="en-US"/>
              </w:rPr>
              <w:t>3</w:t>
            </w:r>
          </w:p>
        </w:tc>
        <w:tc>
          <w:tcPr>
            <w:tcW w:w="2368" w:type="dxa"/>
          </w:tcPr>
          <w:p w14:paraId="633FF26A" w14:textId="4B3EA1CB" w:rsidR="002175BE" w:rsidRDefault="002175BE">
            <w:pPr>
              <w:spacing w:line="276" w:lineRule="auto"/>
              <w:rPr>
                <w:lang w:val="en-US"/>
              </w:rPr>
              <w:pPrChange w:id="18848" w:author="phuong vu" w:date="2018-11-23T13:48:00Z">
                <w:pPr>
                  <w:spacing w:line="360" w:lineRule="auto"/>
                </w:pPr>
              </w:pPrChange>
            </w:pPr>
            <w:r>
              <w:rPr>
                <w:lang w:val="en-US"/>
              </w:rPr>
              <w:t>material</w:t>
            </w:r>
          </w:p>
        </w:tc>
        <w:tc>
          <w:tcPr>
            <w:tcW w:w="1414" w:type="dxa"/>
          </w:tcPr>
          <w:p w14:paraId="2743B7BB" w14:textId="77777777" w:rsidR="002175BE" w:rsidRDefault="002175BE">
            <w:pPr>
              <w:spacing w:line="276" w:lineRule="auto"/>
              <w:jc w:val="center"/>
              <w:rPr>
                <w:lang w:val="en-US"/>
              </w:rPr>
              <w:pPrChange w:id="18849" w:author="phuong vu" w:date="2018-11-23T13:48:00Z">
                <w:pPr>
                  <w:spacing w:line="360" w:lineRule="auto"/>
                  <w:jc w:val="center"/>
                </w:pPr>
              </w:pPrChange>
            </w:pPr>
          </w:p>
        </w:tc>
        <w:tc>
          <w:tcPr>
            <w:tcW w:w="1395" w:type="dxa"/>
          </w:tcPr>
          <w:p w14:paraId="6BEC57FF" w14:textId="49990F43" w:rsidR="002175BE" w:rsidRDefault="002175BE">
            <w:pPr>
              <w:spacing w:line="276" w:lineRule="auto"/>
              <w:jc w:val="center"/>
              <w:rPr>
                <w:lang w:val="en-US"/>
              </w:rPr>
              <w:pPrChange w:id="18850" w:author="phuong vu" w:date="2018-11-23T13:48:00Z">
                <w:pPr>
                  <w:spacing w:line="360" w:lineRule="auto"/>
                  <w:jc w:val="center"/>
                </w:pPr>
              </w:pPrChange>
            </w:pPr>
          </w:p>
        </w:tc>
        <w:tc>
          <w:tcPr>
            <w:tcW w:w="1397" w:type="dxa"/>
          </w:tcPr>
          <w:p w14:paraId="64F8D462" w14:textId="77777777" w:rsidR="002175BE" w:rsidRDefault="002175BE">
            <w:pPr>
              <w:spacing w:line="276" w:lineRule="auto"/>
              <w:jc w:val="center"/>
              <w:rPr>
                <w:lang w:val="en-US"/>
              </w:rPr>
              <w:pPrChange w:id="18851" w:author="phuong vu" w:date="2018-11-23T13:48:00Z">
                <w:pPr>
                  <w:spacing w:line="360" w:lineRule="auto"/>
                  <w:jc w:val="center"/>
                </w:pPr>
              </w:pPrChange>
            </w:pPr>
          </w:p>
        </w:tc>
        <w:tc>
          <w:tcPr>
            <w:tcW w:w="1406" w:type="dxa"/>
          </w:tcPr>
          <w:p w14:paraId="38F8B275" w14:textId="406FD694" w:rsidR="002175BE" w:rsidRDefault="002175BE">
            <w:pPr>
              <w:spacing w:line="276" w:lineRule="auto"/>
              <w:jc w:val="center"/>
              <w:rPr>
                <w:lang w:val="en-US"/>
              </w:rPr>
              <w:pPrChange w:id="18852" w:author="phuong vu" w:date="2018-11-23T13:48:00Z">
                <w:pPr>
                  <w:jc w:val="center"/>
                </w:pPr>
              </w:pPrChange>
            </w:pPr>
            <w:r>
              <w:rPr>
                <w:lang w:val="en-US"/>
              </w:rPr>
              <w:t>X</w:t>
            </w:r>
          </w:p>
        </w:tc>
      </w:tr>
      <w:tr w:rsidR="002175BE" w14:paraId="583F809E" w14:textId="77777777" w:rsidTr="002175BE">
        <w:tc>
          <w:tcPr>
            <w:tcW w:w="797" w:type="dxa"/>
          </w:tcPr>
          <w:p w14:paraId="19975D96" w14:textId="77777777" w:rsidR="002175BE" w:rsidRDefault="002175BE">
            <w:pPr>
              <w:spacing w:line="276" w:lineRule="auto"/>
              <w:jc w:val="center"/>
              <w:rPr>
                <w:lang w:val="en-US"/>
              </w:rPr>
              <w:pPrChange w:id="18853" w:author="phuong vu" w:date="2018-11-23T13:48:00Z">
                <w:pPr>
                  <w:spacing w:line="360" w:lineRule="auto"/>
                  <w:jc w:val="center"/>
                </w:pPr>
              </w:pPrChange>
            </w:pPr>
            <w:r>
              <w:rPr>
                <w:lang w:val="en-US"/>
              </w:rPr>
              <w:t>4</w:t>
            </w:r>
          </w:p>
        </w:tc>
        <w:tc>
          <w:tcPr>
            <w:tcW w:w="2368" w:type="dxa"/>
          </w:tcPr>
          <w:p w14:paraId="5EEE0AF9" w14:textId="54D5552A" w:rsidR="002175BE" w:rsidRDefault="002175BE">
            <w:pPr>
              <w:spacing w:line="276" w:lineRule="auto"/>
              <w:rPr>
                <w:lang w:val="en-US"/>
              </w:rPr>
              <w:pPrChange w:id="18854" w:author="phuong vu" w:date="2018-11-23T13:48:00Z">
                <w:pPr>
                  <w:spacing w:line="360" w:lineRule="auto"/>
                </w:pPr>
              </w:pPrChange>
            </w:pPr>
            <w:r>
              <w:rPr>
                <w:lang w:val="en-US"/>
              </w:rPr>
              <w:t>label</w:t>
            </w:r>
          </w:p>
        </w:tc>
        <w:tc>
          <w:tcPr>
            <w:tcW w:w="1414" w:type="dxa"/>
          </w:tcPr>
          <w:p w14:paraId="6D27D73C" w14:textId="77777777" w:rsidR="002175BE" w:rsidRDefault="002175BE">
            <w:pPr>
              <w:spacing w:line="276" w:lineRule="auto"/>
              <w:jc w:val="center"/>
              <w:rPr>
                <w:lang w:val="en-US"/>
              </w:rPr>
              <w:pPrChange w:id="18855" w:author="phuong vu" w:date="2018-11-23T13:48:00Z">
                <w:pPr>
                  <w:spacing w:line="360" w:lineRule="auto"/>
                  <w:jc w:val="center"/>
                </w:pPr>
              </w:pPrChange>
            </w:pPr>
          </w:p>
        </w:tc>
        <w:tc>
          <w:tcPr>
            <w:tcW w:w="1395" w:type="dxa"/>
          </w:tcPr>
          <w:p w14:paraId="2C78FE67" w14:textId="0FEB66C4" w:rsidR="002175BE" w:rsidRDefault="002175BE">
            <w:pPr>
              <w:spacing w:line="276" w:lineRule="auto"/>
              <w:jc w:val="center"/>
              <w:rPr>
                <w:lang w:val="en-US"/>
              </w:rPr>
              <w:pPrChange w:id="18856" w:author="phuong vu" w:date="2018-11-23T13:48:00Z">
                <w:pPr>
                  <w:spacing w:line="360" w:lineRule="auto"/>
                  <w:jc w:val="center"/>
                </w:pPr>
              </w:pPrChange>
            </w:pPr>
          </w:p>
        </w:tc>
        <w:tc>
          <w:tcPr>
            <w:tcW w:w="1397" w:type="dxa"/>
          </w:tcPr>
          <w:p w14:paraId="38C47495" w14:textId="77777777" w:rsidR="002175BE" w:rsidRDefault="002175BE">
            <w:pPr>
              <w:spacing w:line="276" w:lineRule="auto"/>
              <w:jc w:val="center"/>
              <w:rPr>
                <w:lang w:val="en-US"/>
              </w:rPr>
              <w:pPrChange w:id="18857" w:author="phuong vu" w:date="2018-11-23T13:48:00Z">
                <w:pPr>
                  <w:spacing w:line="360" w:lineRule="auto"/>
                  <w:jc w:val="center"/>
                </w:pPr>
              </w:pPrChange>
            </w:pPr>
          </w:p>
        </w:tc>
        <w:tc>
          <w:tcPr>
            <w:tcW w:w="1406" w:type="dxa"/>
          </w:tcPr>
          <w:p w14:paraId="63B956B0" w14:textId="1D87B3D9" w:rsidR="002175BE" w:rsidRDefault="002175BE">
            <w:pPr>
              <w:spacing w:line="276" w:lineRule="auto"/>
              <w:jc w:val="center"/>
              <w:rPr>
                <w:lang w:val="en-US"/>
              </w:rPr>
              <w:pPrChange w:id="18858" w:author="phuong vu" w:date="2018-11-23T13:48:00Z">
                <w:pPr>
                  <w:jc w:val="center"/>
                </w:pPr>
              </w:pPrChange>
            </w:pPr>
            <w:r>
              <w:rPr>
                <w:lang w:val="en-US"/>
              </w:rPr>
              <w:t>X</w:t>
            </w:r>
          </w:p>
        </w:tc>
      </w:tr>
      <w:tr w:rsidR="002175BE" w14:paraId="7D24B1E5" w14:textId="77777777" w:rsidTr="002175BE">
        <w:tc>
          <w:tcPr>
            <w:tcW w:w="797" w:type="dxa"/>
          </w:tcPr>
          <w:p w14:paraId="1AD16CFC" w14:textId="03C99DA6" w:rsidR="002175BE" w:rsidRDefault="002175BE">
            <w:pPr>
              <w:spacing w:line="276" w:lineRule="auto"/>
              <w:jc w:val="center"/>
              <w:rPr>
                <w:lang w:val="en-US"/>
              </w:rPr>
              <w:pPrChange w:id="18859" w:author="phuong vu" w:date="2018-11-23T13:48:00Z">
                <w:pPr>
                  <w:spacing w:line="360" w:lineRule="auto"/>
                  <w:jc w:val="center"/>
                </w:pPr>
              </w:pPrChange>
            </w:pPr>
            <w:r>
              <w:rPr>
                <w:lang w:val="en-US"/>
              </w:rPr>
              <w:t>5</w:t>
            </w:r>
          </w:p>
        </w:tc>
        <w:tc>
          <w:tcPr>
            <w:tcW w:w="2368" w:type="dxa"/>
          </w:tcPr>
          <w:p w14:paraId="6F4EC3BB" w14:textId="5158E102" w:rsidR="002175BE" w:rsidRDefault="002175BE">
            <w:pPr>
              <w:spacing w:line="276" w:lineRule="auto"/>
              <w:rPr>
                <w:lang w:val="en-US"/>
              </w:rPr>
              <w:pPrChange w:id="18860" w:author="phuong vu" w:date="2018-11-23T13:48:00Z">
                <w:pPr>
                  <w:spacing w:line="360" w:lineRule="auto"/>
                </w:pPr>
              </w:pPrChange>
            </w:pPr>
            <w:r>
              <w:rPr>
                <w:lang w:val="en-US"/>
              </w:rPr>
              <w:t>unit</w:t>
            </w:r>
          </w:p>
        </w:tc>
        <w:tc>
          <w:tcPr>
            <w:tcW w:w="1414" w:type="dxa"/>
          </w:tcPr>
          <w:p w14:paraId="3BB7C203" w14:textId="77777777" w:rsidR="002175BE" w:rsidRDefault="002175BE">
            <w:pPr>
              <w:spacing w:line="276" w:lineRule="auto"/>
              <w:jc w:val="center"/>
              <w:rPr>
                <w:lang w:val="en-US"/>
              </w:rPr>
              <w:pPrChange w:id="18861" w:author="phuong vu" w:date="2018-11-23T13:48:00Z">
                <w:pPr>
                  <w:spacing w:line="360" w:lineRule="auto"/>
                  <w:jc w:val="center"/>
                </w:pPr>
              </w:pPrChange>
            </w:pPr>
          </w:p>
        </w:tc>
        <w:tc>
          <w:tcPr>
            <w:tcW w:w="1395" w:type="dxa"/>
          </w:tcPr>
          <w:p w14:paraId="139AC848" w14:textId="77777777" w:rsidR="002175BE" w:rsidRDefault="002175BE">
            <w:pPr>
              <w:spacing w:line="276" w:lineRule="auto"/>
              <w:jc w:val="center"/>
              <w:rPr>
                <w:lang w:val="en-US"/>
              </w:rPr>
              <w:pPrChange w:id="18862" w:author="phuong vu" w:date="2018-11-23T13:48:00Z">
                <w:pPr>
                  <w:spacing w:line="360" w:lineRule="auto"/>
                  <w:jc w:val="center"/>
                </w:pPr>
              </w:pPrChange>
            </w:pPr>
          </w:p>
        </w:tc>
        <w:tc>
          <w:tcPr>
            <w:tcW w:w="1397" w:type="dxa"/>
          </w:tcPr>
          <w:p w14:paraId="340227CE" w14:textId="77777777" w:rsidR="002175BE" w:rsidRDefault="002175BE">
            <w:pPr>
              <w:spacing w:line="276" w:lineRule="auto"/>
              <w:jc w:val="center"/>
              <w:rPr>
                <w:lang w:val="en-US"/>
              </w:rPr>
              <w:pPrChange w:id="18863" w:author="phuong vu" w:date="2018-11-23T13:48:00Z">
                <w:pPr>
                  <w:spacing w:line="360" w:lineRule="auto"/>
                  <w:jc w:val="center"/>
                </w:pPr>
              </w:pPrChange>
            </w:pPr>
          </w:p>
        </w:tc>
        <w:tc>
          <w:tcPr>
            <w:tcW w:w="1406" w:type="dxa"/>
          </w:tcPr>
          <w:p w14:paraId="51BDE5C6" w14:textId="7A0B5BA1" w:rsidR="002175BE" w:rsidRDefault="002175BE">
            <w:pPr>
              <w:spacing w:line="276" w:lineRule="auto"/>
              <w:jc w:val="center"/>
              <w:rPr>
                <w:lang w:val="en-US"/>
              </w:rPr>
              <w:pPrChange w:id="18864" w:author="phuong vu" w:date="2018-11-23T13:48:00Z">
                <w:pPr>
                  <w:jc w:val="center"/>
                </w:pPr>
              </w:pPrChange>
            </w:pPr>
            <w:r>
              <w:rPr>
                <w:lang w:val="en-US"/>
              </w:rPr>
              <w:t>X</w:t>
            </w:r>
          </w:p>
        </w:tc>
      </w:tr>
      <w:tr w:rsidR="002175BE" w14:paraId="406780E5" w14:textId="77777777" w:rsidTr="002175BE">
        <w:tc>
          <w:tcPr>
            <w:tcW w:w="797" w:type="dxa"/>
          </w:tcPr>
          <w:p w14:paraId="114EEFE1" w14:textId="5DC8BB23" w:rsidR="002175BE" w:rsidRDefault="002175BE">
            <w:pPr>
              <w:spacing w:line="276" w:lineRule="auto"/>
              <w:jc w:val="center"/>
              <w:rPr>
                <w:lang w:val="en-US"/>
              </w:rPr>
              <w:pPrChange w:id="18865" w:author="phuong vu" w:date="2018-11-23T13:48:00Z">
                <w:pPr>
                  <w:spacing w:line="360" w:lineRule="auto"/>
                  <w:jc w:val="center"/>
                </w:pPr>
              </w:pPrChange>
            </w:pPr>
            <w:r>
              <w:rPr>
                <w:lang w:val="en-US"/>
              </w:rPr>
              <w:t>6</w:t>
            </w:r>
          </w:p>
        </w:tc>
        <w:tc>
          <w:tcPr>
            <w:tcW w:w="2368" w:type="dxa"/>
          </w:tcPr>
          <w:p w14:paraId="1C553659" w14:textId="4010F0BA" w:rsidR="002175BE" w:rsidRDefault="002175BE">
            <w:pPr>
              <w:spacing w:line="276" w:lineRule="auto"/>
              <w:rPr>
                <w:lang w:val="en-US"/>
              </w:rPr>
              <w:pPrChange w:id="18866" w:author="phuong vu" w:date="2018-11-23T13:48:00Z">
                <w:pPr>
                  <w:spacing w:line="360" w:lineRule="auto"/>
                </w:pPr>
              </w:pPrChange>
            </w:pPr>
            <w:r>
              <w:rPr>
                <w:lang w:val="en-US"/>
              </w:rPr>
              <w:t>product</w:t>
            </w:r>
          </w:p>
        </w:tc>
        <w:tc>
          <w:tcPr>
            <w:tcW w:w="1414" w:type="dxa"/>
          </w:tcPr>
          <w:p w14:paraId="0C12C33C" w14:textId="77777777" w:rsidR="002175BE" w:rsidRDefault="002175BE">
            <w:pPr>
              <w:spacing w:line="276" w:lineRule="auto"/>
              <w:jc w:val="center"/>
              <w:rPr>
                <w:lang w:val="en-US"/>
              </w:rPr>
              <w:pPrChange w:id="18867" w:author="phuong vu" w:date="2018-11-23T13:48:00Z">
                <w:pPr>
                  <w:spacing w:line="360" w:lineRule="auto"/>
                  <w:jc w:val="center"/>
                </w:pPr>
              </w:pPrChange>
            </w:pPr>
          </w:p>
        </w:tc>
        <w:tc>
          <w:tcPr>
            <w:tcW w:w="1395" w:type="dxa"/>
          </w:tcPr>
          <w:p w14:paraId="46D8928A" w14:textId="77777777" w:rsidR="002175BE" w:rsidRDefault="002175BE">
            <w:pPr>
              <w:spacing w:line="276" w:lineRule="auto"/>
              <w:jc w:val="center"/>
              <w:rPr>
                <w:lang w:val="en-US"/>
              </w:rPr>
              <w:pPrChange w:id="18868" w:author="phuong vu" w:date="2018-11-23T13:48:00Z">
                <w:pPr>
                  <w:spacing w:line="360" w:lineRule="auto"/>
                  <w:jc w:val="center"/>
                </w:pPr>
              </w:pPrChange>
            </w:pPr>
          </w:p>
        </w:tc>
        <w:tc>
          <w:tcPr>
            <w:tcW w:w="1397" w:type="dxa"/>
          </w:tcPr>
          <w:p w14:paraId="7D7A8561" w14:textId="77777777" w:rsidR="002175BE" w:rsidRDefault="002175BE">
            <w:pPr>
              <w:spacing w:line="276" w:lineRule="auto"/>
              <w:jc w:val="center"/>
              <w:rPr>
                <w:lang w:val="en-US"/>
              </w:rPr>
              <w:pPrChange w:id="18869" w:author="phuong vu" w:date="2018-11-23T13:48:00Z">
                <w:pPr>
                  <w:spacing w:line="360" w:lineRule="auto"/>
                  <w:jc w:val="center"/>
                </w:pPr>
              </w:pPrChange>
            </w:pPr>
          </w:p>
        </w:tc>
        <w:tc>
          <w:tcPr>
            <w:tcW w:w="1406" w:type="dxa"/>
          </w:tcPr>
          <w:p w14:paraId="605BE4DB" w14:textId="20C71A7D" w:rsidR="002175BE" w:rsidRDefault="002175BE">
            <w:pPr>
              <w:spacing w:line="276" w:lineRule="auto"/>
              <w:jc w:val="center"/>
              <w:rPr>
                <w:lang w:val="en-US"/>
              </w:rPr>
              <w:pPrChange w:id="18870" w:author="phuong vu" w:date="2018-11-23T13:48:00Z">
                <w:pPr>
                  <w:jc w:val="center"/>
                </w:pPr>
              </w:pPrChange>
            </w:pPr>
            <w:r>
              <w:rPr>
                <w:lang w:val="en-US"/>
              </w:rPr>
              <w:t>X</w:t>
            </w:r>
          </w:p>
        </w:tc>
      </w:tr>
      <w:tr w:rsidR="002175BE" w14:paraId="3F9BBE31" w14:textId="77777777" w:rsidTr="002175BE">
        <w:tc>
          <w:tcPr>
            <w:tcW w:w="797" w:type="dxa"/>
          </w:tcPr>
          <w:p w14:paraId="64601FCD" w14:textId="54DC35B1" w:rsidR="002175BE" w:rsidRDefault="002175BE">
            <w:pPr>
              <w:spacing w:line="276" w:lineRule="auto"/>
              <w:jc w:val="center"/>
              <w:rPr>
                <w:lang w:val="en-US"/>
              </w:rPr>
              <w:pPrChange w:id="18871" w:author="phuong vu" w:date="2018-11-23T13:48:00Z">
                <w:pPr>
                  <w:spacing w:line="360" w:lineRule="auto"/>
                  <w:jc w:val="center"/>
                </w:pPr>
              </w:pPrChange>
            </w:pPr>
            <w:r>
              <w:rPr>
                <w:lang w:val="en-US"/>
              </w:rPr>
              <w:t>7</w:t>
            </w:r>
          </w:p>
        </w:tc>
        <w:tc>
          <w:tcPr>
            <w:tcW w:w="2368" w:type="dxa"/>
          </w:tcPr>
          <w:p w14:paraId="56B0E139" w14:textId="3AFF9BF8" w:rsidR="002175BE" w:rsidRDefault="002175BE">
            <w:pPr>
              <w:spacing w:line="276" w:lineRule="auto"/>
              <w:rPr>
                <w:lang w:val="en-US"/>
              </w:rPr>
              <w:pPrChange w:id="18872" w:author="phuong vu" w:date="2018-11-23T13:48:00Z">
                <w:pPr>
                  <w:spacing w:line="360" w:lineRule="auto"/>
                </w:pPr>
              </w:pPrChange>
            </w:pPr>
            <w:r>
              <w:rPr>
                <w:lang w:val="en-US"/>
              </w:rPr>
              <w:t>product_type</w:t>
            </w:r>
          </w:p>
        </w:tc>
        <w:tc>
          <w:tcPr>
            <w:tcW w:w="1414" w:type="dxa"/>
          </w:tcPr>
          <w:p w14:paraId="5ABD3B2C" w14:textId="77777777" w:rsidR="002175BE" w:rsidRDefault="002175BE">
            <w:pPr>
              <w:spacing w:line="276" w:lineRule="auto"/>
              <w:jc w:val="center"/>
              <w:rPr>
                <w:lang w:val="en-US"/>
              </w:rPr>
              <w:pPrChange w:id="18873" w:author="phuong vu" w:date="2018-11-23T13:48:00Z">
                <w:pPr>
                  <w:spacing w:line="360" w:lineRule="auto"/>
                  <w:jc w:val="center"/>
                </w:pPr>
              </w:pPrChange>
            </w:pPr>
          </w:p>
        </w:tc>
        <w:tc>
          <w:tcPr>
            <w:tcW w:w="1395" w:type="dxa"/>
          </w:tcPr>
          <w:p w14:paraId="2893DD4E" w14:textId="77777777" w:rsidR="002175BE" w:rsidRDefault="002175BE">
            <w:pPr>
              <w:spacing w:line="276" w:lineRule="auto"/>
              <w:jc w:val="center"/>
              <w:rPr>
                <w:lang w:val="en-US"/>
              </w:rPr>
              <w:pPrChange w:id="18874" w:author="phuong vu" w:date="2018-11-23T13:48:00Z">
                <w:pPr>
                  <w:spacing w:line="360" w:lineRule="auto"/>
                  <w:jc w:val="center"/>
                </w:pPr>
              </w:pPrChange>
            </w:pPr>
          </w:p>
        </w:tc>
        <w:tc>
          <w:tcPr>
            <w:tcW w:w="1397" w:type="dxa"/>
          </w:tcPr>
          <w:p w14:paraId="4B9DB667" w14:textId="77777777" w:rsidR="002175BE" w:rsidRDefault="002175BE">
            <w:pPr>
              <w:spacing w:line="276" w:lineRule="auto"/>
              <w:jc w:val="center"/>
              <w:rPr>
                <w:lang w:val="en-US"/>
              </w:rPr>
              <w:pPrChange w:id="18875" w:author="phuong vu" w:date="2018-11-23T13:48:00Z">
                <w:pPr>
                  <w:spacing w:line="360" w:lineRule="auto"/>
                  <w:jc w:val="center"/>
                </w:pPr>
              </w:pPrChange>
            </w:pPr>
          </w:p>
        </w:tc>
        <w:tc>
          <w:tcPr>
            <w:tcW w:w="1406" w:type="dxa"/>
          </w:tcPr>
          <w:p w14:paraId="7C6B68AD" w14:textId="114FEF93" w:rsidR="002175BE" w:rsidRDefault="002175BE">
            <w:pPr>
              <w:spacing w:line="276" w:lineRule="auto"/>
              <w:jc w:val="center"/>
              <w:rPr>
                <w:lang w:val="en-US"/>
              </w:rPr>
              <w:pPrChange w:id="18876" w:author="phuong vu" w:date="2018-11-23T13:48:00Z">
                <w:pPr>
                  <w:jc w:val="center"/>
                </w:pPr>
              </w:pPrChange>
            </w:pPr>
            <w:r>
              <w:rPr>
                <w:lang w:val="en-US"/>
              </w:rPr>
              <w:t>X</w:t>
            </w:r>
          </w:p>
        </w:tc>
      </w:tr>
      <w:tr w:rsidR="002175BE" w14:paraId="11A050F6" w14:textId="77777777" w:rsidTr="002175BE">
        <w:tc>
          <w:tcPr>
            <w:tcW w:w="797" w:type="dxa"/>
          </w:tcPr>
          <w:p w14:paraId="30641208" w14:textId="4E4E9993" w:rsidR="002175BE" w:rsidRDefault="002175BE">
            <w:pPr>
              <w:spacing w:line="276" w:lineRule="auto"/>
              <w:jc w:val="center"/>
              <w:rPr>
                <w:lang w:val="en-US"/>
              </w:rPr>
              <w:pPrChange w:id="18877" w:author="phuong vu" w:date="2018-11-23T13:48:00Z">
                <w:pPr>
                  <w:spacing w:line="360" w:lineRule="auto"/>
                  <w:jc w:val="center"/>
                </w:pPr>
              </w:pPrChange>
            </w:pPr>
            <w:r>
              <w:rPr>
                <w:lang w:val="en-US"/>
              </w:rPr>
              <w:t>8</w:t>
            </w:r>
          </w:p>
        </w:tc>
        <w:tc>
          <w:tcPr>
            <w:tcW w:w="2368" w:type="dxa"/>
          </w:tcPr>
          <w:p w14:paraId="0A148B6F" w14:textId="601B8066" w:rsidR="002175BE" w:rsidRDefault="002175BE">
            <w:pPr>
              <w:spacing w:line="276" w:lineRule="auto"/>
              <w:rPr>
                <w:lang w:val="en-US"/>
              </w:rPr>
              <w:pPrChange w:id="18878" w:author="phuong vu" w:date="2018-11-23T13:48:00Z">
                <w:pPr>
                  <w:spacing w:line="360" w:lineRule="auto"/>
                </w:pPr>
              </w:pPrChange>
            </w:pPr>
            <w:r>
              <w:rPr>
                <w:lang w:val="en-US"/>
              </w:rPr>
              <w:t>unit_price</w:t>
            </w:r>
          </w:p>
        </w:tc>
        <w:tc>
          <w:tcPr>
            <w:tcW w:w="1414" w:type="dxa"/>
          </w:tcPr>
          <w:p w14:paraId="5135E296" w14:textId="77777777" w:rsidR="002175BE" w:rsidRDefault="002175BE">
            <w:pPr>
              <w:spacing w:line="276" w:lineRule="auto"/>
              <w:jc w:val="center"/>
              <w:rPr>
                <w:lang w:val="en-US"/>
              </w:rPr>
              <w:pPrChange w:id="18879" w:author="phuong vu" w:date="2018-11-23T13:48:00Z">
                <w:pPr>
                  <w:spacing w:line="360" w:lineRule="auto"/>
                  <w:jc w:val="center"/>
                </w:pPr>
              </w:pPrChange>
            </w:pPr>
          </w:p>
        </w:tc>
        <w:tc>
          <w:tcPr>
            <w:tcW w:w="1395" w:type="dxa"/>
          </w:tcPr>
          <w:p w14:paraId="1B42765A" w14:textId="77777777" w:rsidR="002175BE" w:rsidRDefault="002175BE">
            <w:pPr>
              <w:spacing w:line="276" w:lineRule="auto"/>
              <w:jc w:val="center"/>
              <w:rPr>
                <w:lang w:val="en-US"/>
              </w:rPr>
              <w:pPrChange w:id="18880" w:author="phuong vu" w:date="2018-11-23T13:48:00Z">
                <w:pPr>
                  <w:spacing w:line="360" w:lineRule="auto"/>
                  <w:jc w:val="center"/>
                </w:pPr>
              </w:pPrChange>
            </w:pPr>
          </w:p>
        </w:tc>
        <w:tc>
          <w:tcPr>
            <w:tcW w:w="1397" w:type="dxa"/>
          </w:tcPr>
          <w:p w14:paraId="5FC316B6" w14:textId="77777777" w:rsidR="002175BE" w:rsidRDefault="002175BE">
            <w:pPr>
              <w:spacing w:line="276" w:lineRule="auto"/>
              <w:jc w:val="center"/>
              <w:rPr>
                <w:lang w:val="en-US"/>
              </w:rPr>
              <w:pPrChange w:id="18881" w:author="phuong vu" w:date="2018-11-23T13:48:00Z">
                <w:pPr>
                  <w:spacing w:line="360" w:lineRule="auto"/>
                  <w:jc w:val="center"/>
                </w:pPr>
              </w:pPrChange>
            </w:pPr>
          </w:p>
        </w:tc>
        <w:tc>
          <w:tcPr>
            <w:tcW w:w="1406" w:type="dxa"/>
          </w:tcPr>
          <w:p w14:paraId="5A4B30E9" w14:textId="7E1505DF" w:rsidR="002175BE" w:rsidRDefault="002175BE">
            <w:pPr>
              <w:spacing w:line="276" w:lineRule="auto"/>
              <w:jc w:val="center"/>
              <w:rPr>
                <w:lang w:val="en-US"/>
              </w:rPr>
              <w:pPrChange w:id="18882" w:author="phuong vu" w:date="2018-11-23T13:48:00Z">
                <w:pPr>
                  <w:jc w:val="center"/>
                </w:pPr>
              </w:pPrChange>
            </w:pPr>
            <w:r>
              <w:rPr>
                <w:lang w:val="en-US"/>
              </w:rPr>
              <w:t>X</w:t>
            </w:r>
          </w:p>
        </w:tc>
      </w:tr>
      <w:tr w:rsidR="002175BE" w14:paraId="5AD07FC4" w14:textId="77777777" w:rsidTr="002175BE">
        <w:tc>
          <w:tcPr>
            <w:tcW w:w="797" w:type="dxa"/>
          </w:tcPr>
          <w:p w14:paraId="1CFA2CF7" w14:textId="0BC279F1" w:rsidR="002175BE" w:rsidRDefault="002175BE">
            <w:pPr>
              <w:spacing w:line="276" w:lineRule="auto"/>
              <w:jc w:val="center"/>
              <w:rPr>
                <w:lang w:val="en-US"/>
              </w:rPr>
              <w:pPrChange w:id="18883" w:author="phuong vu" w:date="2018-11-23T13:48:00Z">
                <w:pPr>
                  <w:spacing w:line="360" w:lineRule="auto"/>
                  <w:jc w:val="center"/>
                </w:pPr>
              </w:pPrChange>
            </w:pPr>
            <w:r>
              <w:rPr>
                <w:lang w:val="en-US"/>
              </w:rPr>
              <w:t>9</w:t>
            </w:r>
          </w:p>
        </w:tc>
        <w:tc>
          <w:tcPr>
            <w:tcW w:w="2368" w:type="dxa"/>
          </w:tcPr>
          <w:p w14:paraId="449BC377" w14:textId="234922FA" w:rsidR="002175BE" w:rsidRDefault="002175BE">
            <w:pPr>
              <w:spacing w:line="276" w:lineRule="auto"/>
              <w:rPr>
                <w:lang w:val="en-US"/>
              </w:rPr>
              <w:pPrChange w:id="18884" w:author="phuong vu" w:date="2018-11-23T13:48:00Z">
                <w:pPr>
                  <w:spacing w:line="360" w:lineRule="auto"/>
                </w:pPr>
              </w:pPrChange>
            </w:pPr>
            <w:r>
              <w:rPr>
                <w:lang w:val="en-US"/>
              </w:rPr>
              <w:t>time_schedule</w:t>
            </w:r>
          </w:p>
        </w:tc>
        <w:tc>
          <w:tcPr>
            <w:tcW w:w="1414" w:type="dxa"/>
          </w:tcPr>
          <w:p w14:paraId="26A68DDD" w14:textId="77777777" w:rsidR="002175BE" w:rsidRDefault="002175BE">
            <w:pPr>
              <w:spacing w:line="276" w:lineRule="auto"/>
              <w:jc w:val="center"/>
              <w:rPr>
                <w:lang w:val="en-US"/>
              </w:rPr>
              <w:pPrChange w:id="18885" w:author="phuong vu" w:date="2018-11-23T13:48:00Z">
                <w:pPr>
                  <w:spacing w:line="360" w:lineRule="auto"/>
                  <w:jc w:val="center"/>
                </w:pPr>
              </w:pPrChange>
            </w:pPr>
          </w:p>
        </w:tc>
        <w:tc>
          <w:tcPr>
            <w:tcW w:w="1395" w:type="dxa"/>
          </w:tcPr>
          <w:p w14:paraId="5E9D24C2" w14:textId="77777777" w:rsidR="002175BE" w:rsidRDefault="002175BE">
            <w:pPr>
              <w:spacing w:line="276" w:lineRule="auto"/>
              <w:jc w:val="center"/>
              <w:rPr>
                <w:lang w:val="en-US"/>
              </w:rPr>
              <w:pPrChange w:id="18886" w:author="phuong vu" w:date="2018-11-23T13:48:00Z">
                <w:pPr>
                  <w:spacing w:line="360" w:lineRule="auto"/>
                  <w:jc w:val="center"/>
                </w:pPr>
              </w:pPrChange>
            </w:pPr>
          </w:p>
        </w:tc>
        <w:tc>
          <w:tcPr>
            <w:tcW w:w="1397" w:type="dxa"/>
          </w:tcPr>
          <w:p w14:paraId="4D981FA3" w14:textId="77777777" w:rsidR="002175BE" w:rsidRDefault="002175BE">
            <w:pPr>
              <w:spacing w:line="276" w:lineRule="auto"/>
              <w:jc w:val="center"/>
              <w:rPr>
                <w:lang w:val="en-US"/>
              </w:rPr>
              <w:pPrChange w:id="18887" w:author="phuong vu" w:date="2018-11-23T13:48:00Z">
                <w:pPr>
                  <w:spacing w:line="360" w:lineRule="auto"/>
                  <w:jc w:val="center"/>
                </w:pPr>
              </w:pPrChange>
            </w:pPr>
          </w:p>
        </w:tc>
        <w:tc>
          <w:tcPr>
            <w:tcW w:w="1406" w:type="dxa"/>
          </w:tcPr>
          <w:p w14:paraId="60027F0A" w14:textId="078F3FBD" w:rsidR="002175BE" w:rsidRDefault="002175BE">
            <w:pPr>
              <w:spacing w:line="276" w:lineRule="auto"/>
              <w:jc w:val="center"/>
              <w:rPr>
                <w:lang w:val="en-US"/>
              </w:rPr>
              <w:pPrChange w:id="18888" w:author="phuong vu" w:date="2018-11-23T13:48:00Z">
                <w:pPr>
                  <w:jc w:val="center"/>
                </w:pPr>
              </w:pPrChange>
            </w:pPr>
            <w:r>
              <w:rPr>
                <w:lang w:val="en-US"/>
              </w:rPr>
              <w:t>X</w:t>
            </w:r>
          </w:p>
        </w:tc>
      </w:tr>
      <w:tr w:rsidR="002175BE" w14:paraId="42D0DEAC" w14:textId="77777777" w:rsidTr="002175BE">
        <w:tc>
          <w:tcPr>
            <w:tcW w:w="797" w:type="dxa"/>
          </w:tcPr>
          <w:p w14:paraId="21D9B315" w14:textId="02580937" w:rsidR="002175BE" w:rsidRDefault="002175BE">
            <w:pPr>
              <w:spacing w:line="276" w:lineRule="auto"/>
              <w:jc w:val="center"/>
              <w:rPr>
                <w:lang w:val="en-US"/>
              </w:rPr>
              <w:pPrChange w:id="18889" w:author="phuong vu" w:date="2018-11-23T13:48:00Z">
                <w:pPr>
                  <w:spacing w:line="360" w:lineRule="auto"/>
                  <w:jc w:val="center"/>
                </w:pPr>
              </w:pPrChange>
            </w:pPr>
            <w:r>
              <w:rPr>
                <w:lang w:val="en-US"/>
              </w:rPr>
              <w:t>10</w:t>
            </w:r>
          </w:p>
        </w:tc>
        <w:tc>
          <w:tcPr>
            <w:tcW w:w="2368" w:type="dxa"/>
          </w:tcPr>
          <w:p w14:paraId="37B7EE0B" w14:textId="01FE87A9" w:rsidR="002175BE" w:rsidRDefault="002175BE">
            <w:pPr>
              <w:spacing w:line="276" w:lineRule="auto"/>
              <w:rPr>
                <w:lang w:val="en-US"/>
              </w:rPr>
              <w:pPrChange w:id="18890" w:author="phuong vu" w:date="2018-11-23T13:48:00Z">
                <w:pPr>
                  <w:spacing w:line="360" w:lineRule="auto"/>
                </w:pPr>
              </w:pPrChange>
            </w:pPr>
            <w:r>
              <w:rPr>
                <w:lang w:val="en-US"/>
              </w:rPr>
              <w:t>branch</w:t>
            </w:r>
          </w:p>
        </w:tc>
        <w:tc>
          <w:tcPr>
            <w:tcW w:w="1414" w:type="dxa"/>
          </w:tcPr>
          <w:p w14:paraId="2633E56D" w14:textId="77777777" w:rsidR="002175BE" w:rsidRDefault="002175BE">
            <w:pPr>
              <w:spacing w:line="276" w:lineRule="auto"/>
              <w:jc w:val="center"/>
              <w:rPr>
                <w:lang w:val="en-US"/>
              </w:rPr>
              <w:pPrChange w:id="18891" w:author="phuong vu" w:date="2018-11-23T13:48:00Z">
                <w:pPr>
                  <w:spacing w:line="360" w:lineRule="auto"/>
                  <w:jc w:val="center"/>
                </w:pPr>
              </w:pPrChange>
            </w:pPr>
          </w:p>
        </w:tc>
        <w:tc>
          <w:tcPr>
            <w:tcW w:w="1395" w:type="dxa"/>
          </w:tcPr>
          <w:p w14:paraId="2FF560BD" w14:textId="77777777" w:rsidR="002175BE" w:rsidRDefault="002175BE">
            <w:pPr>
              <w:spacing w:line="276" w:lineRule="auto"/>
              <w:jc w:val="center"/>
              <w:rPr>
                <w:lang w:val="en-US"/>
              </w:rPr>
              <w:pPrChange w:id="18892" w:author="phuong vu" w:date="2018-11-23T13:48:00Z">
                <w:pPr>
                  <w:spacing w:line="360" w:lineRule="auto"/>
                  <w:jc w:val="center"/>
                </w:pPr>
              </w:pPrChange>
            </w:pPr>
          </w:p>
        </w:tc>
        <w:tc>
          <w:tcPr>
            <w:tcW w:w="1397" w:type="dxa"/>
          </w:tcPr>
          <w:p w14:paraId="738CF9D7" w14:textId="77777777" w:rsidR="002175BE" w:rsidRDefault="002175BE">
            <w:pPr>
              <w:spacing w:line="276" w:lineRule="auto"/>
              <w:jc w:val="center"/>
              <w:rPr>
                <w:lang w:val="en-US"/>
              </w:rPr>
              <w:pPrChange w:id="18893" w:author="phuong vu" w:date="2018-11-23T13:48:00Z">
                <w:pPr>
                  <w:spacing w:line="360" w:lineRule="auto"/>
                  <w:jc w:val="center"/>
                </w:pPr>
              </w:pPrChange>
            </w:pPr>
          </w:p>
        </w:tc>
        <w:tc>
          <w:tcPr>
            <w:tcW w:w="1406" w:type="dxa"/>
          </w:tcPr>
          <w:p w14:paraId="02599C61" w14:textId="1D8CF5BA" w:rsidR="002175BE" w:rsidRDefault="002175BE">
            <w:pPr>
              <w:spacing w:line="276" w:lineRule="auto"/>
              <w:jc w:val="center"/>
              <w:rPr>
                <w:lang w:val="en-US"/>
              </w:rPr>
              <w:pPrChange w:id="18894" w:author="phuong vu" w:date="2018-11-23T13:48:00Z">
                <w:pPr>
                  <w:jc w:val="center"/>
                </w:pPr>
              </w:pPrChange>
            </w:pPr>
            <w:r>
              <w:rPr>
                <w:lang w:val="en-US"/>
              </w:rPr>
              <w:t>X</w:t>
            </w:r>
          </w:p>
        </w:tc>
      </w:tr>
      <w:tr w:rsidR="002175BE" w14:paraId="4403EF08" w14:textId="77777777" w:rsidTr="002175BE">
        <w:tc>
          <w:tcPr>
            <w:tcW w:w="797" w:type="dxa"/>
          </w:tcPr>
          <w:p w14:paraId="64F77689" w14:textId="25532B86" w:rsidR="002175BE" w:rsidRDefault="002175BE">
            <w:pPr>
              <w:spacing w:line="276" w:lineRule="auto"/>
              <w:jc w:val="center"/>
              <w:rPr>
                <w:lang w:val="en-US"/>
              </w:rPr>
              <w:pPrChange w:id="18895" w:author="phuong vu" w:date="2018-11-23T13:48:00Z">
                <w:pPr>
                  <w:spacing w:line="360" w:lineRule="auto"/>
                  <w:jc w:val="center"/>
                </w:pPr>
              </w:pPrChange>
            </w:pPr>
            <w:r>
              <w:rPr>
                <w:lang w:val="en-US"/>
              </w:rPr>
              <w:t>11</w:t>
            </w:r>
          </w:p>
        </w:tc>
        <w:tc>
          <w:tcPr>
            <w:tcW w:w="2368" w:type="dxa"/>
          </w:tcPr>
          <w:p w14:paraId="048B4A41" w14:textId="614DBB3D" w:rsidR="002175BE" w:rsidRDefault="002175BE">
            <w:pPr>
              <w:spacing w:line="276" w:lineRule="auto"/>
              <w:rPr>
                <w:lang w:val="en-US"/>
              </w:rPr>
              <w:pPrChange w:id="18896" w:author="phuong vu" w:date="2018-11-23T13:48:00Z">
                <w:pPr>
                  <w:spacing w:line="360" w:lineRule="auto"/>
                </w:pPr>
              </w:pPrChange>
            </w:pPr>
            <w:r>
              <w:rPr>
                <w:lang w:val="en-US"/>
              </w:rPr>
              <w:t>service_type_branch</w:t>
            </w:r>
          </w:p>
        </w:tc>
        <w:tc>
          <w:tcPr>
            <w:tcW w:w="1414" w:type="dxa"/>
          </w:tcPr>
          <w:p w14:paraId="6EAC42FA" w14:textId="77777777" w:rsidR="002175BE" w:rsidRDefault="002175BE">
            <w:pPr>
              <w:spacing w:line="276" w:lineRule="auto"/>
              <w:jc w:val="center"/>
              <w:rPr>
                <w:lang w:val="en-US"/>
              </w:rPr>
              <w:pPrChange w:id="18897" w:author="phuong vu" w:date="2018-11-23T13:48:00Z">
                <w:pPr>
                  <w:spacing w:line="360" w:lineRule="auto"/>
                  <w:jc w:val="center"/>
                </w:pPr>
              </w:pPrChange>
            </w:pPr>
          </w:p>
        </w:tc>
        <w:tc>
          <w:tcPr>
            <w:tcW w:w="1395" w:type="dxa"/>
          </w:tcPr>
          <w:p w14:paraId="619266D5" w14:textId="77777777" w:rsidR="002175BE" w:rsidRDefault="002175BE">
            <w:pPr>
              <w:spacing w:line="276" w:lineRule="auto"/>
              <w:jc w:val="center"/>
              <w:rPr>
                <w:lang w:val="en-US"/>
              </w:rPr>
              <w:pPrChange w:id="18898" w:author="phuong vu" w:date="2018-11-23T13:48:00Z">
                <w:pPr>
                  <w:spacing w:line="360" w:lineRule="auto"/>
                  <w:jc w:val="center"/>
                </w:pPr>
              </w:pPrChange>
            </w:pPr>
          </w:p>
        </w:tc>
        <w:tc>
          <w:tcPr>
            <w:tcW w:w="1397" w:type="dxa"/>
          </w:tcPr>
          <w:p w14:paraId="487FD684" w14:textId="77777777" w:rsidR="002175BE" w:rsidRDefault="002175BE">
            <w:pPr>
              <w:spacing w:line="276" w:lineRule="auto"/>
              <w:jc w:val="center"/>
              <w:rPr>
                <w:lang w:val="en-US"/>
              </w:rPr>
              <w:pPrChange w:id="18899" w:author="phuong vu" w:date="2018-11-23T13:48:00Z">
                <w:pPr>
                  <w:spacing w:line="360" w:lineRule="auto"/>
                  <w:jc w:val="center"/>
                </w:pPr>
              </w:pPrChange>
            </w:pPr>
          </w:p>
        </w:tc>
        <w:tc>
          <w:tcPr>
            <w:tcW w:w="1406" w:type="dxa"/>
          </w:tcPr>
          <w:p w14:paraId="6B555753" w14:textId="43BB9FA9" w:rsidR="002175BE" w:rsidRDefault="002175BE" w:rsidP="00CD67F8">
            <w:pPr>
              <w:keepNext/>
              <w:spacing w:line="276" w:lineRule="auto"/>
              <w:jc w:val="center"/>
              <w:rPr>
                <w:lang w:val="en-US"/>
              </w:rPr>
              <w:pPrChange w:id="18900" w:author="Tran Huan" w:date="2018-11-25T23:55:00Z">
                <w:pPr>
                  <w:jc w:val="center"/>
                </w:pPr>
              </w:pPrChange>
            </w:pPr>
            <w:r>
              <w:rPr>
                <w:lang w:val="en-US"/>
              </w:rPr>
              <w:t>X</w:t>
            </w:r>
          </w:p>
        </w:tc>
      </w:tr>
    </w:tbl>
    <w:p w14:paraId="0D4A2410" w14:textId="6D82574A" w:rsidR="002175BE" w:rsidRPr="00CD67F8" w:rsidRDefault="00CD67F8" w:rsidP="00CD67F8">
      <w:pPr>
        <w:pStyle w:val="Caption"/>
        <w:rPr>
          <w:i/>
          <w:rPrChange w:id="18901" w:author="Tran Huan" w:date="2018-11-25T23:56:00Z">
            <w:rPr>
              <w:lang w:val="en-US"/>
            </w:rPr>
          </w:rPrChange>
        </w:rPr>
        <w:pPrChange w:id="18902" w:author="Tran Huan" w:date="2018-11-25T23:55:00Z">
          <w:pPr/>
        </w:pPrChange>
      </w:pPr>
      <w:ins w:id="18903" w:author="Tran Huan" w:date="2018-11-25T23:55:00Z">
        <w:r>
          <w:t xml:space="preserve">Bảng </w:t>
        </w:r>
      </w:ins>
      <w:ins w:id="18904" w:author="Tran Huan" w:date="2018-11-26T01:45:00Z">
        <w:r w:rsidR="00BA6170">
          <w:fldChar w:fldCharType="begin"/>
        </w:r>
        <w:r w:rsidR="00BA6170">
          <w:instrText xml:space="preserve"> STYLEREF 1 \s </w:instrText>
        </w:r>
      </w:ins>
      <w:r w:rsidR="00BA6170">
        <w:fldChar w:fldCharType="separate"/>
      </w:r>
      <w:r w:rsidR="00BA6170">
        <w:rPr>
          <w:noProof/>
        </w:rPr>
        <w:t>3</w:t>
      </w:r>
      <w:ins w:id="18905"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8906" w:author="Tran Huan" w:date="2018-11-26T01:45:00Z">
        <w:r w:rsidR="00BA6170">
          <w:rPr>
            <w:noProof/>
          </w:rPr>
          <w:t>33</w:t>
        </w:r>
        <w:r w:rsidR="00BA6170">
          <w:fldChar w:fldCharType="end"/>
        </w:r>
      </w:ins>
      <w:ins w:id="18907" w:author="Tran Huan" w:date="2018-11-25T23:55:00Z">
        <w:r w:rsidRPr="00CD67F8">
          <w:rPr>
            <w:rPrChange w:id="18908" w:author="Tran Huan" w:date="2018-11-25T23:56:00Z">
              <w:rPr>
                <w:lang w:val="en-US"/>
              </w:rPr>
            </w:rPrChange>
          </w:rPr>
          <w:t xml:space="preserve"> </w:t>
        </w:r>
        <w:r w:rsidRPr="008F40CD">
          <w:rPr>
            <w:i/>
          </w:rPr>
          <w:t xml:space="preserve">Bảng </w:t>
        </w:r>
      </w:ins>
      <w:ins w:id="18909" w:author="Tran Huan" w:date="2018-11-25T23:58:00Z">
        <w:r w:rsidRPr="00CD67F8">
          <w:rPr>
            <w:i/>
            <w:rPrChange w:id="18910" w:author="Tran Huan" w:date="2018-11-25T23:59:00Z">
              <w:rPr>
                <w:i/>
                <w:lang w:val="en-US"/>
              </w:rPr>
            </w:rPrChange>
          </w:rPr>
          <w:t>dữ liệu sử dụng</w:t>
        </w:r>
      </w:ins>
      <w:ins w:id="18911" w:author="Tran Huan" w:date="2018-11-25T23:55:00Z">
        <w:r w:rsidRPr="008F40CD">
          <w:rPr>
            <w:i/>
          </w:rPr>
          <w:t xml:space="preserve"> tạo đơn hàng</w:t>
        </w:r>
      </w:ins>
    </w:p>
    <w:p w14:paraId="36F8F4B7" w14:textId="6A477FF1" w:rsidR="008E15BC" w:rsidRDefault="008E15BC">
      <w:pPr>
        <w:pStyle w:val="Heading5"/>
        <w:spacing w:line="276" w:lineRule="auto"/>
        <w:rPr>
          <w:ins w:id="18912" w:author="Tran Huan" w:date="2018-11-26T00:26:00Z"/>
          <w:lang w:val="en-US"/>
        </w:rPr>
        <w:pPrChange w:id="18913" w:author="phuong vu" w:date="2018-11-23T13:48:00Z">
          <w:pPr>
            <w:pStyle w:val="Heading5"/>
          </w:pPr>
        </w:pPrChange>
      </w:pPr>
      <w:r>
        <w:rPr>
          <w:lang w:val="en-US"/>
        </w:rPr>
        <w:t>Cách xử lí</w:t>
      </w:r>
    </w:p>
    <w:p w14:paraId="64DE987E" w14:textId="77777777" w:rsidR="00D651A1" w:rsidRDefault="00D651A1" w:rsidP="00D651A1">
      <w:pPr>
        <w:keepNext/>
        <w:rPr>
          <w:ins w:id="18914" w:author="Tran Huan" w:date="2018-11-26T00:28:00Z"/>
        </w:rPr>
        <w:pPrChange w:id="18915" w:author="Tran Huan" w:date="2018-11-26T00:28:00Z">
          <w:pPr/>
        </w:pPrChange>
      </w:pPr>
      <w:ins w:id="18916" w:author="Tran Huan" w:date="2018-11-26T00:28:00Z">
        <w:r>
          <w:rPr>
            <w:noProof/>
            <w:lang w:val="en-US"/>
          </w:rPr>
          <w:drawing>
            <wp:inline distT="0" distB="0" distL="0" distR="0" wp14:anchorId="5508F32F" wp14:editId="0ED47478">
              <wp:extent cx="5579745" cy="44748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4474845"/>
                      </a:xfrm>
                      <a:prstGeom prst="rect">
                        <a:avLst/>
                      </a:prstGeom>
                    </pic:spPr>
                  </pic:pic>
                </a:graphicData>
              </a:graphic>
            </wp:inline>
          </w:drawing>
        </w:r>
      </w:ins>
    </w:p>
    <w:p w14:paraId="54043391" w14:textId="4DC5CDCA" w:rsidR="00D651A1" w:rsidRDefault="00D651A1" w:rsidP="00D651A1">
      <w:pPr>
        <w:pStyle w:val="Caption"/>
        <w:rPr>
          <w:ins w:id="18917" w:author="Tran Huan" w:date="2018-11-26T01:08:00Z"/>
          <w:i/>
        </w:rPr>
        <w:pPrChange w:id="18918" w:author="Tran Huan" w:date="2018-11-26T00:28:00Z">
          <w:pPr>
            <w:pStyle w:val="Heading5"/>
          </w:pPr>
        </w:pPrChange>
      </w:pPr>
      <w:ins w:id="18919" w:author="Tran Huan" w:date="2018-11-26T00:28:00Z">
        <w:r>
          <w:t xml:space="preserve">Hình </w:t>
        </w:r>
      </w:ins>
      <w:ins w:id="18920" w:author="Tran Huan" w:date="2018-11-26T01:41:00Z">
        <w:r w:rsidR="00BA6170">
          <w:fldChar w:fldCharType="begin"/>
        </w:r>
        <w:r w:rsidR="00BA6170">
          <w:instrText xml:space="preserve"> STYLEREF 1 \s </w:instrText>
        </w:r>
      </w:ins>
      <w:r w:rsidR="00BA6170">
        <w:fldChar w:fldCharType="separate"/>
      </w:r>
      <w:r w:rsidR="00BA6170">
        <w:rPr>
          <w:noProof/>
        </w:rPr>
        <w:t>3</w:t>
      </w:r>
      <w:ins w:id="18921"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18922" w:author="Tran Huan" w:date="2018-11-26T01:41:00Z">
        <w:r w:rsidR="00BA6170">
          <w:rPr>
            <w:noProof/>
          </w:rPr>
          <w:t>7</w:t>
        </w:r>
        <w:r w:rsidR="00BA6170">
          <w:fldChar w:fldCharType="end"/>
        </w:r>
      </w:ins>
      <w:ins w:id="18923" w:author="Tran Huan" w:date="2018-11-26T00:28:00Z">
        <w:r w:rsidRPr="00D651A1">
          <w:rPr>
            <w:rPrChange w:id="18924" w:author="Tran Huan" w:date="2018-11-26T00:28:00Z">
              <w:rPr>
                <w:lang w:val="en-US"/>
              </w:rPr>
            </w:rPrChange>
          </w:rPr>
          <w:t xml:space="preserve"> </w:t>
        </w:r>
        <w:r w:rsidRPr="00D651A1">
          <w:rPr>
            <w:i/>
            <w:rPrChange w:id="18925" w:author="Tran Huan" w:date="2018-11-26T00:28:00Z">
              <w:rPr>
                <w:i/>
                <w:lang w:val="en-US"/>
              </w:rPr>
            </w:rPrChange>
          </w:rPr>
          <w:t>Sơ đồ xử lý t</w:t>
        </w:r>
        <w:r>
          <w:rPr>
            <w:i/>
            <w:rPrChange w:id="18926" w:author="Tran Huan" w:date="2018-11-26T00:28:00Z">
              <w:rPr>
                <w:i/>
              </w:rPr>
            </w:rPrChange>
          </w:rPr>
          <w:t>ạo</w:t>
        </w:r>
        <w:r w:rsidRPr="00D651A1">
          <w:rPr>
            <w:i/>
            <w:rPrChange w:id="18927" w:author="Tran Huan" w:date="2018-11-26T00:28:00Z">
              <w:rPr>
                <w:i/>
                <w:lang w:val="en-US"/>
              </w:rPr>
            </w:rPrChange>
          </w:rPr>
          <w:t xml:space="preserve"> </w:t>
        </w:r>
        <w:r>
          <w:rPr>
            <w:i/>
            <w:rPrChange w:id="18928" w:author="Tran Huan" w:date="2018-11-26T00:28:00Z">
              <w:rPr>
                <w:i/>
              </w:rPr>
            </w:rPrChange>
          </w:rPr>
          <w:t>đơ</w:t>
        </w:r>
        <w:r w:rsidRPr="00D651A1">
          <w:rPr>
            <w:i/>
            <w:rPrChange w:id="18929" w:author="Tran Huan" w:date="2018-11-26T00:28:00Z">
              <w:rPr>
                <w:i/>
                <w:lang w:val="en-US"/>
              </w:rPr>
            </w:rPrChange>
          </w:rPr>
          <w:t>n h</w:t>
        </w:r>
        <w:r>
          <w:rPr>
            <w:i/>
            <w:rPrChange w:id="18930" w:author="Tran Huan" w:date="2018-11-26T00:28:00Z">
              <w:rPr>
                <w:i/>
              </w:rPr>
            </w:rPrChange>
          </w:rPr>
          <w:t>àng</w:t>
        </w:r>
      </w:ins>
    </w:p>
    <w:p w14:paraId="28264B71" w14:textId="63063DFA" w:rsidR="00C024D2" w:rsidRDefault="00C024D2" w:rsidP="00C024D2">
      <w:pPr>
        <w:pStyle w:val="Heading4"/>
        <w:rPr>
          <w:ins w:id="18931" w:author="Tran Huan" w:date="2018-11-26T01:08:00Z"/>
          <w:lang w:val="en-US"/>
        </w:rPr>
        <w:pPrChange w:id="18932" w:author="Tran Huan" w:date="2018-11-26T01:08:00Z">
          <w:pPr>
            <w:pStyle w:val="Heading5"/>
          </w:pPr>
        </w:pPrChange>
      </w:pPr>
      <w:ins w:id="18933" w:author="Tran Huan" w:date="2018-11-26T01:08:00Z">
        <w:r>
          <w:rPr>
            <w:lang w:val="en-US"/>
          </w:rPr>
          <w:t>Cập nhật đơn hàng</w:t>
        </w:r>
      </w:ins>
    </w:p>
    <w:p w14:paraId="01848367" w14:textId="52021CBB" w:rsidR="00C024D2" w:rsidRDefault="00C024D2" w:rsidP="00C024D2">
      <w:pPr>
        <w:pStyle w:val="Heading5"/>
        <w:rPr>
          <w:ins w:id="18934" w:author="Tran Huan" w:date="2018-11-26T01:09:00Z"/>
          <w:lang w:val="en-US"/>
        </w:rPr>
        <w:pPrChange w:id="18935" w:author="Tran Huan" w:date="2018-11-26T01:08:00Z">
          <w:pPr>
            <w:pStyle w:val="Heading5"/>
          </w:pPr>
        </w:pPrChange>
      </w:pPr>
      <w:ins w:id="18936" w:author="Tran Huan" w:date="2018-11-26T01:08:00Z">
        <w:r>
          <w:rPr>
            <w:lang w:val="en-US"/>
          </w:rPr>
          <w:t>Mục đích</w:t>
        </w:r>
      </w:ins>
    </w:p>
    <w:p w14:paraId="36152373" w14:textId="71682438" w:rsidR="00C024D2" w:rsidRDefault="00C024D2" w:rsidP="00C024D2">
      <w:pPr>
        <w:ind w:left="720"/>
        <w:rPr>
          <w:ins w:id="18937" w:author="Tran Huan" w:date="2018-11-26T01:09:00Z"/>
          <w:lang w:val="en-US"/>
        </w:rPr>
        <w:pPrChange w:id="18938" w:author="Tran Huan" w:date="2018-11-26T01:09:00Z">
          <w:pPr>
            <w:pStyle w:val="Heading5"/>
          </w:pPr>
        </w:pPrChange>
      </w:pPr>
      <w:ins w:id="18939" w:author="Tran Huan" w:date="2018-11-26T01:09:00Z">
        <w:r>
          <w:rPr>
            <w:lang w:val="en-US"/>
          </w:rPr>
          <w:t>Giúp cho khách hàng chỉnh sửa đơn hàng mà họ đã tạo.</w:t>
        </w:r>
      </w:ins>
    </w:p>
    <w:p w14:paraId="4342740D" w14:textId="153120D0" w:rsidR="00C024D2" w:rsidRDefault="00C024D2" w:rsidP="00C024D2">
      <w:pPr>
        <w:pStyle w:val="Heading5"/>
        <w:rPr>
          <w:ins w:id="18940" w:author="Tran Huan" w:date="2018-11-26T01:09:00Z"/>
          <w:lang w:val="en-US"/>
        </w:rPr>
        <w:pPrChange w:id="18941" w:author="Tran Huan" w:date="2018-11-26T01:09:00Z">
          <w:pPr>
            <w:pStyle w:val="Heading5"/>
          </w:pPr>
        </w:pPrChange>
      </w:pPr>
      <w:ins w:id="18942" w:author="Tran Huan" w:date="2018-11-26T01:09:00Z">
        <w:r>
          <w:rPr>
            <w:lang w:val="en-US"/>
          </w:rPr>
          <w:t>Giao diện</w:t>
        </w:r>
      </w:ins>
    </w:p>
    <w:p w14:paraId="18C48C74" w14:textId="5BFFD5F7" w:rsidR="00C024D2" w:rsidRPr="00C024D2" w:rsidRDefault="00C024D2" w:rsidP="00C024D2">
      <w:pPr>
        <w:rPr>
          <w:ins w:id="18943" w:author="phuong vu" w:date="2018-11-23T08:46:00Z"/>
          <w:lang w:val="en-US"/>
          <w:rPrChange w:id="18944" w:author="Tran Huan" w:date="2018-11-26T01:09:00Z">
            <w:rPr>
              <w:ins w:id="18945" w:author="phuong vu" w:date="2018-11-23T08:46:00Z"/>
              <w:lang w:val="en-US"/>
            </w:rPr>
          </w:rPrChange>
        </w:rPr>
        <w:pPrChange w:id="18946" w:author="Tran Huan" w:date="2018-11-26T01:09:00Z">
          <w:pPr>
            <w:pStyle w:val="Heading5"/>
          </w:pPr>
        </w:pPrChange>
      </w:pPr>
      <w:ins w:id="18947" w:author="Tran Huan" w:date="2018-11-26T01:15:00Z">
        <w:r>
          <w:rPr>
            <w:noProof/>
          </w:rPr>
          <mc:AlternateContent>
            <mc:Choice Requires="wps">
              <w:drawing>
                <wp:anchor distT="0" distB="0" distL="114300" distR="114300" simplePos="0" relativeHeight="251700224" behindDoc="0" locked="0" layoutInCell="1" allowOverlap="1" wp14:anchorId="00C045B1" wp14:editId="02B80A5E">
                  <wp:simplePos x="0" y="0"/>
                  <wp:positionH relativeFrom="column">
                    <wp:posOffset>989965</wp:posOffset>
                  </wp:positionH>
                  <wp:positionV relativeFrom="paragraph">
                    <wp:posOffset>3961130</wp:posOffset>
                  </wp:positionV>
                  <wp:extent cx="35998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64E555" w14:textId="3A33C5B3" w:rsidR="00BA6170" w:rsidRPr="00C024D2" w:rsidRDefault="00BA6170" w:rsidP="00C024D2">
                              <w:pPr>
                                <w:pStyle w:val="Caption"/>
                                <w:rPr>
                                  <w:i/>
                                  <w:noProof/>
                                  <w:szCs w:val="26"/>
                                  <w:lang w:val="en-US"/>
                                  <w:rPrChange w:id="18948" w:author="Tran Huan" w:date="2018-11-26T01:15:00Z">
                                    <w:rPr>
                                      <w:noProof/>
                                    </w:rPr>
                                  </w:rPrChange>
                                </w:rPr>
                                <w:pPrChange w:id="18949" w:author="Tran Huan" w:date="2018-11-26T01:15:00Z">
                                  <w:pPr/>
                                </w:pPrChange>
                              </w:pPr>
                              <w:ins w:id="18950" w:author="Tran Huan" w:date="2018-11-26T01:15:00Z">
                                <w:r>
                                  <w:t xml:space="preserve">Hình </w:t>
                                </w:r>
                              </w:ins>
                              <w:ins w:id="18951" w:author="Tran Huan" w:date="2018-11-26T01:41:00Z">
                                <w:r>
                                  <w:fldChar w:fldCharType="begin"/>
                                </w:r>
                                <w:r>
                                  <w:instrText xml:space="preserve"> STYLEREF 1 \s </w:instrText>
                                </w:r>
                              </w:ins>
                              <w:r>
                                <w:fldChar w:fldCharType="separate"/>
                              </w:r>
                              <w:r>
                                <w:rPr>
                                  <w:noProof/>
                                </w:rPr>
                                <w:t>3</w:t>
                              </w:r>
                              <w:ins w:id="18952" w:author="Tran Huan" w:date="2018-11-26T01:41:00Z">
                                <w:r>
                                  <w:fldChar w:fldCharType="end"/>
                                </w:r>
                                <w:r>
                                  <w:t>.</w:t>
                                </w:r>
                                <w:r>
                                  <w:fldChar w:fldCharType="begin"/>
                                </w:r>
                                <w:r>
                                  <w:instrText xml:space="preserve"> SEQ Hình \* ARABIC \s 1 </w:instrText>
                                </w:r>
                              </w:ins>
                              <w:r>
                                <w:fldChar w:fldCharType="separate"/>
                              </w:r>
                              <w:ins w:id="18953" w:author="Tran Huan" w:date="2018-11-26T01:41:00Z">
                                <w:r>
                                  <w:rPr>
                                    <w:noProof/>
                                  </w:rPr>
                                  <w:t>8</w:t>
                                </w:r>
                                <w:r>
                                  <w:fldChar w:fldCharType="end"/>
                                </w:r>
                              </w:ins>
                              <w:ins w:id="18954" w:author="Tran Huan" w:date="2018-11-26T01:15:00Z">
                                <w:r>
                                  <w:rPr>
                                    <w:lang w:val="en-US"/>
                                  </w:rPr>
                                  <w:t xml:space="preserve"> </w:t>
                                </w:r>
                                <w:r>
                                  <w:rPr>
                                    <w:i/>
                                    <w:lang w:val="en-US"/>
                                  </w:rPr>
                                  <w:t>Giao diện cập nhập đ</w:t>
                                </w:r>
                              </w:ins>
                              <w:ins w:id="18955" w:author="Tran Huan" w:date="2018-11-26T01:16:00Z">
                                <w:r>
                                  <w:rPr>
                                    <w:i/>
                                    <w:lang w:val="en-US"/>
                                  </w:rPr>
                                  <w:t>ơn hàng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045B1" id="Text Box 116" o:spid="_x0000_s1029" type="#_x0000_t202" style="position:absolute;left:0;text-align:left;margin-left:77.95pt;margin-top:311.9pt;width:283.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" stroked="f">
                  <v:textbox style="mso-fit-shape-to-text:t" inset="0,0,0,0">
                    <w:txbxContent>
                      <w:p w14:paraId="7064E555" w14:textId="3A33C5B3" w:rsidR="00BA6170" w:rsidRPr="00C024D2" w:rsidRDefault="00BA6170" w:rsidP="00C024D2">
                        <w:pPr>
                          <w:pStyle w:val="Caption"/>
                          <w:rPr>
                            <w:i/>
                            <w:noProof/>
                            <w:szCs w:val="26"/>
                            <w:lang w:val="en-US"/>
                            <w:rPrChange w:id="18956" w:author="Tran Huan" w:date="2018-11-26T01:15:00Z">
                              <w:rPr>
                                <w:noProof/>
                              </w:rPr>
                            </w:rPrChange>
                          </w:rPr>
                          <w:pPrChange w:id="18957" w:author="Tran Huan" w:date="2018-11-26T01:15:00Z">
                            <w:pPr/>
                          </w:pPrChange>
                        </w:pPr>
                        <w:ins w:id="18958" w:author="Tran Huan" w:date="2018-11-26T01:15:00Z">
                          <w:r>
                            <w:t xml:space="preserve">Hình </w:t>
                          </w:r>
                        </w:ins>
                        <w:ins w:id="18959" w:author="Tran Huan" w:date="2018-11-26T01:41:00Z">
                          <w:r>
                            <w:fldChar w:fldCharType="begin"/>
                          </w:r>
                          <w:r>
                            <w:instrText xml:space="preserve"> STYLEREF 1 \s </w:instrText>
                          </w:r>
                        </w:ins>
                        <w:r>
                          <w:fldChar w:fldCharType="separate"/>
                        </w:r>
                        <w:r>
                          <w:rPr>
                            <w:noProof/>
                          </w:rPr>
                          <w:t>3</w:t>
                        </w:r>
                        <w:ins w:id="18960" w:author="Tran Huan" w:date="2018-11-26T01:41:00Z">
                          <w:r>
                            <w:fldChar w:fldCharType="end"/>
                          </w:r>
                          <w:r>
                            <w:t>.</w:t>
                          </w:r>
                          <w:r>
                            <w:fldChar w:fldCharType="begin"/>
                          </w:r>
                          <w:r>
                            <w:instrText xml:space="preserve"> SEQ Hình \* ARABIC \s 1 </w:instrText>
                          </w:r>
                        </w:ins>
                        <w:r>
                          <w:fldChar w:fldCharType="separate"/>
                        </w:r>
                        <w:ins w:id="18961" w:author="Tran Huan" w:date="2018-11-26T01:41:00Z">
                          <w:r>
                            <w:rPr>
                              <w:noProof/>
                            </w:rPr>
                            <w:t>8</w:t>
                          </w:r>
                          <w:r>
                            <w:fldChar w:fldCharType="end"/>
                          </w:r>
                        </w:ins>
                        <w:ins w:id="18962" w:author="Tran Huan" w:date="2018-11-26T01:15:00Z">
                          <w:r>
                            <w:rPr>
                              <w:lang w:val="en-US"/>
                            </w:rPr>
                            <w:t xml:space="preserve"> </w:t>
                          </w:r>
                          <w:r>
                            <w:rPr>
                              <w:i/>
                              <w:lang w:val="en-US"/>
                            </w:rPr>
                            <w:t>Giao diện cập nhập đ</w:t>
                          </w:r>
                        </w:ins>
                        <w:ins w:id="18963" w:author="Tran Huan" w:date="2018-11-26T01:16:00Z">
                          <w:r>
                            <w:rPr>
                              <w:i/>
                              <w:lang w:val="en-US"/>
                            </w:rPr>
                            <w:t>ơn hàng</w:t>
                          </w:r>
                        </w:ins>
                      </w:p>
                    </w:txbxContent>
                  </v:textbox>
                  <w10:wrap type="topAndBottom"/>
                </v:shape>
              </w:pict>
            </mc:Fallback>
          </mc:AlternateContent>
        </w:r>
        <w:r>
          <w:rPr>
            <w:noProof/>
          </w:rPr>
          <mc:AlternateContent>
            <mc:Choice Requires="wpg">
              <w:drawing>
                <wp:anchor distT="0" distB="0" distL="114300" distR="114300" simplePos="0" relativeHeight="251698176" behindDoc="1" locked="0" layoutInCell="1" allowOverlap="1" wp14:anchorId="4F9B9F5E" wp14:editId="60A6EF46">
                  <wp:simplePos x="0" y="0"/>
                  <wp:positionH relativeFrom="margin">
                    <wp:align>center</wp:align>
                  </wp:positionH>
                  <wp:positionV relativeFrom="paragraph">
                    <wp:posOffset>304165</wp:posOffset>
                  </wp:positionV>
                  <wp:extent cx="3599815" cy="3599815"/>
                  <wp:effectExtent l="0" t="0" r="635" b="635"/>
                  <wp:wrapTopAndBottom/>
                  <wp:docPr id="113" name="Group 113"/>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4" name="Picture 11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15" name="Picture 1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252D326C" id="Group 113" o:spid="_x0000_s1026" style="position:absolute;margin-left:0;margin-top:23.95pt;width:283.45pt;height:283.45pt;z-index:-251618304;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10;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">
                  <v:shape id="Picture 114"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">
                    <v:imagedata r:id="rId95" o:title=""/>
                    <v:path arrowok="t"/>
                  </v:shape>
                  <v:shape id="Picture 115"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">
                    <v:imagedata r:id="rId96" o:title=""/>
                    <v:path arrowok="t"/>
                  </v:shape>
                  <w10:wrap type="topAndBottom" anchorx="margin"/>
                </v:group>
              </w:pict>
            </mc:Fallback>
          </mc:AlternateContent>
        </w:r>
      </w:ins>
    </w:p>
    <w:p w14:paraId="5BB91073" w14:textId="1B638DB2" w:rsidR="00A57F49" w:rsidRPr="00D651A1" w:rsidDel="004A3D10" w:rsidRDefault="00A57F49">
      <w:pPr>
        <w:pStyle w:val="Heading4"/>
        <w:spacing w:line="276" w:lineRule="auto"/>
        <w:rPr>
          <w:ins w:id="18964" w:author="phuong vu" w:date="2018-11-23T08:46:00Z"/>
          <w:del w:id="18965" w:author="Tran Huan" w:date="2018-11-25T23:21:00Z"/>
          <w:rPrChange w:id="18966" w:author="Tran Huan" w:date="2018-11-26T00:28:00Z">
            <w:rPr>
              <w:ins w:id="18967" w:author="phuong vu" w:date="2018-11-23T08:46:00Z"/>
              <w:del w:id="18968" w:author="Tran Huan" w:date="2018-11-25T23:21:00Z"/>
              <w:lang w:val="en-US"/>
            </w:rPr>
          </w:rPrChange>
        </w:rPr>
        <w:pPrChange w:id="18969" w:author="phuong vu" w:date="2018-11-23T13:48:00Z">
          <w:pPr>
            <w:pStyle w:val="Heading4"/>
          </w:pPr>
        </w:pPrChange>
      </w:pPr>
      <w:ins w:id="18970" w:author="phuong vu" w:date="2018-11-23T08:46:00Z">
        <w:del w:id="18971" w:author="Tran Huan" w:date="2018-11-25T23:21:00Z">
          <w:r w:rsidRPr="00D651A1" w:rsidDel="004A3D10">
            <w:rPr>
              <w:rPrChange w:id="18972" w:author="Tran Huan" w:date="2018-11-26T00:28:00Z">
                <w:rPr>
                  <w:lang w:val="en-US"/>
                </w:rPr>
              </w:rPrChange>
            </w:rPr>
            <w:delText>Cập nhật đơn hàng</w:delText>
          </w:r>
        </w:del>
      </w:ins>
    </w:p>
    <w:p w14:paraId="64633B84" w14:textId="5141ABFE" w:rsidR="00A57F49" w:rsidRPr="00D651A1" w:rsidDel="004A3D10" w:rsidRDefault="00A57F49">
      <w:pPr>
        <w:pStyle w:val="Heading5"/>
        <w:spacing w:line="276" w:lineRule="auto"/>
        <w:rPr>
          <w:ins w:id="18973" w:author="phuong vu" w:date="2018-11-23T09:34:00Z"/>
          <w:del w:id="18974" w:author="Tran Huan" w:date="2018-11-25T23:21:00Z"/>
          <w:rPrChange w:id="18975" w:author="Tran Huan" w:date="2018-11-26T00:28:00Z">
            <w:rPr>
              <w:ins w:id="18976" w:author="phuong vu" w:date="2018-11-23T09:34:00Z"/>
              <w:del w:id="18977" w:author="Tran Huan" w:date="2018-11-25T23:21:00Z"/>
              <w:lang w:val="en-US"/>
            </w:rPr>
          </w:rPrChange>
        </w:rPr>
        <w:pPrChange w:id="18978" w:author="phuong vu" w:date="2018-11-23T13:48:00Z">
          <w:pPr>
            <w:pStyle w:val="Heading5"/>
          </w:pPr>
        </w:pPrChange>
      </w:pPr>
      <w:ins w:id="18979" w:author="phuong vu" w:date="2018-11-23T08:46:00Z">
        <w:del w:id="18980" w:author="Tran Huan" w:date="2018-11-25T23:21:00Z">
          <w:r w:rsidRPr="00D651A1" w:rsidDel="004A3D10">
            <w:rPr>
              <w:rPrChange w:id="18981" w:author="Tran Huan" w:date="2018-11-26T00:28:00Z">
                <w:rPr>
                  <w:lang w:val="en-US"/>
                </w:rPr>
              </w:rPrChange>
            </w:rPr>
            <w:delText>Mục đích</w:delText>
          </w:r>
        </w:del>
      </w:ins>
    </w:p>
    <w:p w14:paraId="5B015B6B" w14:textId="3DEB64E8" w:rsidR="00D005EC" w:rsidRPr="00D651A1" w:rsidDel="004A3D10" w:rsidRDefault="00D005EC">
      <w:pPr>
        <w:spacing w:line="276" w:lineRule="auto"/>
        <w:ind w:firstLine="720"/>
        <w:rPr>
          <w:ins w:id="18982" w:author="phuong vu" w:date="2018-11-23T08:46:00Z"/>
          <w:del w:id="18983" w:author="Tran Huan" w:date="2018-11-25T23:21:00Z"/>
          <w:rPrChange w:id="18984" w:author="Tran Huan" w:date="2018-11-26T00:28:00Z">
            <w:rPr>
              <w:ins w:id="18985" w:author="phuong vu" w:date="2018-11-23T08:46:00Z"/>
              <w:del w:id="18986" w:author="Tran Huan" w:date="2018-11-25T23:21:00Z"/>
              <w:lang w:val="en-US"/>
            </w:rPr>
          </w:rPrChange>
        </w:rPr>
        <w:pPrChange w:id="18987" w:author="phuong vu" w:date="2018-11-23T13:48:00Z">
          <w:pPr>
            <w:pStyle w:val="Heading5"/>
          </w:pPr>
        </w:pPrChange>
      </w:pPr>
      <w:ins w:id="18988" w:author="phuong vu" w:date="2018-11-23T09:34:00Z">
        <w:del w:id="18989" w:author="Tran Huan" w:date="2018-11-25T23:21:00Z">
          <w:r w:rsidRPr="00D651A1" w:rsidDel="004A3D10">
            <w:rPr>
              <w:rPrChange w:id="18990" w:author="Tran Huan" w:date="2018-11-26T00:28:00Z">
                <w:rPr>
                  <w:lang w:val="en-US"/>
                </w:rPr>
              </w:rPrChange>
            </w:rPr>
            <w:delText xml:space="preserve">Hỗ trợ khách hàng </w:delText>
          </w:r>
        </w:del>
      </w:ins>
      <w:ins w:id="18991" w:author="phuong vu" w:date="2018-11-23T09:37:00Z">
        <w:del w:id="18992" w:author="Tran Huan" w:date="2018-11-25T23:21:00Z">
          <w:r w:rsidRPr="00D651A1" w:rsidDel="004A3D10">
            <w:rPr>
              <w:rPrChange w:id="18993" w:author="Tran Huan" w:date="2018-11-26T00:28:00Z">
                <w:rPr>
                  <w:lang w:val="en-US"/>
                </w:rPr>
              </w:rPrChange>
            </w:rPr>
            <w:delText>thay đổi thông tin đơn hàng đã đặt khi chưa được phía bên cửa hàng xác nhận.</w:delText>
          </w:r>
        </w:del>
      </w:ins>
      <w:ins w:id="18994" w:author="phuong vu" w:date="2018-11-23T09:42:00Z">
        <w:del w:id="18995" w:author="Tran Huan" w:date="2018-11-25T23:21:00Z">
          <w:r w:rsidR="005D03AE" w:rsidRPr="00D651A1" w:rsidDel="004A3D10">
            <w:rPr>
              <w:rPrChange w:id="18996" w:author="Tran Huan" w:date="2018-11-26T00:28:00Z">
                <w:rPr>
                  <w:lang w:val="en-US"/>
                </w:rPr>
              </w:rPrChange>
            </w:rPr>
            <w:delText xml:space="preserve"> C</w:delText>
          </w:r>
        </w:del>
      </w:ins>
      <w:ins w:id="18997" w:author="phuong vu" w:date="2018-11-23T09:43:00Z">
        <w:del w:id="18998" w:author="Tran Huan" w:date="2018-11-25T23:21:00Z">
          <w:r w:rsidR="005D03AE" w:rsidRPr="00D651A1" w:rsidDel="004A3D10">
            <w:rPr>
              <w:rPrChange w:id="18999" w:author="Tran Huan" w:date="2018-11-26T00:28:00Z">
                <w:rPr>
                  <w:lang w:val="en-US"/>
                </w:rPr>
              </w:rPrChange>
            </w:rPr>
            <w:delText>ũng như, hủy đơn hàng nếu không còn nhu cầu.</w:delText>
          </w:r>
        </w:del>
      </w:ins>
    </w:p>
    <w:p w14:paraId="7BCB2C24" w14:textId="567362AD" w:rsidR="007E73AD" w:rsidRPr="00D651A1" w:rsidDel="004A3D10" w:rsidRDefault="007E73AD">
      <w:pPr>
        <w:pStyle w:val="Heading5"/>
        <w:spacing w:line="276" w:lineRule="auto"/>
        <w:rPr>
          <w:ins w:id="19000" w:author="phuong vu" w:date="2018-11-23T08:46:00Z"/>
          <w:del w:id="19001" w:author="Tran Huan" w:date="2018-11-25T23:21:00Z"/>
          <w:rPrChange w:id="19002" w:author="Tran Huan" w:date="2018-11-26T00:28:00Z">
            <w:rPr>
              <w:ins w:id="19003" w:author="phuong vu" w:date="2018-11-23T08:46:00Z"/>
              <w:del w:id="19004" w:author="Tran Huan" w:date="2018-11-25T23:21:00Z"/>
              <w:lang w:val="en-US"/>
            </w:rPr>
          </w:rPrChange>
        </w:rPr>
        <w:pPrChange w:id="19005" w:author="phuong vu" w:date="2018-11-23T13:48:00Z">
          <w:pPr>
            <w:pStyle w:val="Heading5"/>
          </w:pPr>
        </w:pPrChange>
      </w:pPr>
      <w:ins w:id="19006" w:author="phuong vu" w:date="2018-11-23T08:46:00Z">
        <w:del w:id="19007" w:author="Tran Huan" w:date="2018-11-25T23:21:00Z">
          <w:r w:rsidRPr="00D651A1" w:rsidDel="004A3D10">
            <w:rPr>
              <w:rPrChange w:id="19008" w:author="Tran Huan" w:date="2018-11-26T00:28:00Z">
                <w:rPr>
                  <w:lang w:val="en-US"/>
                </w:rPr>
              </w:rPrChange>
            </w:rPr>
            <w:delText>Giao diện</w:delText>
          </w:r>
        </w:del>
      </w:ins>
    </w:p>
    <w:p w14:paraId="6694EB48" w14:textId="601FDCF7" w:rsidR="007E73AD" w:rsidRPr="00D651A1" w:rsidDel="004A3D10" w:rsidRDefault="007E73AD">
      <w:pPr>
        <w:pStyle w:val="Heading5"/>
        <w:spacing w:line="276" w:lineRule="auto"/>
        <w:rPr>
          <w:ins w:id="19009" w:author="phuong vu" w:date="2018-11-23T09:37:00Z"/>
          <w:del w:id="19010" w:author="Tran Huan" w:date="2018-11-25T23:21:00Z"/>
          <w:rPrChange w:id="19011" w:author="Tran Huan" w:date="2018-11-26T00:28:00Z">
            <w:rPr>
              <w:ins w:id="19012" w:author="phuong vu" w:date="2018-11-23T09:37:00Z"/>
              <w:del w:id="19013" w:author="Tran Huan" w:date="2018-11-25T23:21:00Z"/>
              <w:lang w:val="en-US"/>
            </w:rPr>
          </w:rPrChange>
        </w:rPr>
        <w:pPrChange w:id="19014" w:author="phuong vu" w:date="2018-11-23T13:48:00Z">
          <w:pPr>
            <w:pStyle w:val="Heading5"/>
          </w:pPr>
        </w:pPrChange>
      </w:pPr>
      <w:ins w:id="19015" w:author="phuong vu" w:date="2018-11-23T08:46:00Z">
        <w:del w:id="19016" w:author="Tran Huan" w:date="2018-11-25T23:21:00Z">
          <w:r w:rsidRPr="00D651A1" w:rsidDel="004A3D10">
            <w:rPr>
              <w:rPrChange w:id="19017" w:author="Tran Huan" w:date="2018-11-26T00:28:00Z">
                <w:rPr>
                  <w:lang w:val="en-US"/>
                </w:rPr>
              </w:rPrChange>
            </w:rPr>
            <w:delText>Các thành phần xử lí</w:delText>
          </w:r>
        </w:del>
      </w:ins>
    </w:p>
    <w:tbl>
      <w:tblPr>
        <w:tblStyle w:val="TableGrid"/>
        <w:tblW w:w="0" w:type="auto"/>
        <w:tblLook w:val="04A0" w:firstRow="1" w:lastRow="0" w:firstColumn="1" w:lastColumn="0" w:noHBand="0" w:noVBand="1"/>
      </w:tblPr>
      <w:tblGrid>
        <w:gridCol w:w="805"/>
        <w:gridCol w:w="1980"/>
        <w:gridCol w:w="2970"/>
        <w:gridCol w:w="1266"/>
        <w:gridCol w:w="1756"/>
      </w:tblGrid>
      <w:tr w:rsidR="00D005EC" w:rsidDel="004A3D10" w14:paraId="0432921F" w14:textId="62EB8662" w:rsidTr="005D03AE">
        <w:trPr>
          <w:ins w:id="19018" w:author="phuong vu" w:date="2018-11-23T09:38:00Z"/>
          <w:del w:id="19019" w:author="Tran Huan" w:date="2018-11-25T23:21:00Z"/>
        </w:trPr>
        <w:tc>
          <w:tcPr>
            <w:tcW w:w="805" w:type="dxa"/>
            <w:vAlign w:val="center"/>
          </w:tcPr>
          <w:p w14:paraId="61620BF9" w14:textId="416CE79E" w:rsidR="00D005EC" w:rsidRPr="00D651A1" w:rsidDel="004A3D10" w:rsidRDefault="00D005EC">
            <w:pPr>
              <w:spacing w:line="276" w:lineRule="auto"/>
              <w:jc w:val="center"/>
              <w:rPr>
                <w:ins w:id="19020" w:author="phuong vu" w:date="2018-11-23T09:38:00Z"/>
                <w:del w:id="19021" w:author="Tran Huan" w:date="2018-11-25T23:21:00Z"/>
                <w:b/>
                <w:rPrChange w:id="19022" w:author="Tran Huan" w:date="2018-11-26T00:28:00Z">
                  <w:rPr>
                    <w:ins w:id="19023" w:author="phuong vu" w:date="2018-11-23T09:38:00Z"/>
                    <w:del w:id="19024" w:author="Tran Huan" w:date="2018-11-25T23:21:00Z"/>
                    <w:b/>
                    <w:lang w:val="en-US"/>
                  </w:rPr>
                </w:rPrChange>
              </w:rPr>
              <w:pPrChange w:id="19025" w:author="phuong vu" w:date="2018-11-23T13:48:00Z">
                <w:pPr>
                  <w:spacing w:line="360" w:lineRule="auto"/>
                  <w:jc w:val="center"/>
                </w:pPr>
              </w:pPrChange>
            </w:pPr>
            <w:ins w:id="19026" w:author="phuong vu" w:date="2018-11-23T09:38:00Z">
              <w:del w:id="19027" w:author="Tran Huan" w:date="2018-11-25T23:21:00Z">
                <w:r w:rsidRPr="00D651A1" w:rsidDel="004A3D10">
                  <w:rPr>
                    <w:b/>
                    <w:rPrChange w:id="19028" w:author="Tran Huan" w:date="2018-11-26T00:28:00Z">
                      <w:rPr>
                        <w:b/>
                        <w:lang w:val="en-US"/>
                      </w:rPr>
                    </w:rPrChange>
                  </w:rPr>
                  <w:delText>STT</w:delText>
                </w:r>
              </w:del>
            </w:ins>
          </w:p>
        </w:tc>
        <w:tc>
          <w:tcPr>
            <w:tcW w:w="1980" w:type="dxa"/>
            <w:vAlign w:val="center"/>
          </w:tcPr>
          <w:p w14:paraId="09722A33" w14:textId="0BEAF2C1" w:rsidR="00D005EC" w:rsidRPr="00D651A1" w:rsidDel="004A3D10" w:rsidRDefault="00D005EC">
            <w:pPr>
              <w:spacing w:line="276" w:lineRule="auto"/>
              <w:jc w:val="center"/>
              <w:rPr>
                <w:ins w:id="19029" w:author="phuong vu" w:date="2018-11-23T09:38:00Z"/>
                <w:del w:id="19030" w:author="Tran Huan" w:date="2018-11-25T23:21:00Z"/>
                <w:b/>
                <w:rPrChange w:id="19031" w:author="Tran Huan" w:date="2018-11-26T00:28:00Z">
                  <w:rPr>
                    <w:ins w:id="19032" w:author="phuong vu" w:date="2018-11-23T09:38:00Z"/>
                    <w:del w:id="19033" w:author="Tran Huan" w:date="2018-11-25T23:21:00Z"/>
                    <w:b/>
                    <w:lang w:val="en-US"/>
                  </w:rPr>
                </w:rPrChange>
              </w:rPr>
              <w:pPrChange w:id="19034" w:author="phuong vu" w:date="2018-11-23T13:48:00Z">
                <w:pPr>
                  <w:spacing w:line="360" w:lineRule="auto"/>
                  <w:jc w:val="center"/>
                </w:pPr>
              </w:pPrChange>
            </w:pPr>
            <w:ins w:id="19035" w:author="phuong vu" w:date="2018-11-23T09:38:00Z">
              <w:del w:id="19036" w:author="Tran Huan" w:date="2018-11-25T23:21:00Z">
                <w:r w:rsidRPr="00D651A1" w:rsidDel="004A3D10">
                  <w:rPr>
                    <w:b/>
                    <w:rPrChange w:id="19037" w:author="Tran Huan" w:date="2018-11-26T00:28:00Z">
                      <w:rPr>
                        <w:b/>
                        <w:lang w:val="en-US"/>
                      </w:rPr>
                    </w:rPrChange>
                  </w:rPr>
                  <w:delText>Loại điều khiển</w:delText>
                </w:r>
              </w:del>
            </w:ins>
          </w:p>
        </w:tc>
        <w:tc>
          <w:tcPr>
            <w:tcW w:w="2970" w:type="dxa"/>
            <w:vAlign w:val="center"/>
          </w:tcPr>
          <w:p w14:paraId="7BC998BA" w14:textId="66949FA6" w:rsidR="00D005EC" w:rsidRPr="00D651A1" w:rsidDel="004A3D10" w:rsidRDefault="00D005EC">
            <w:pPr>
              <w:spacing w:line="276" w:lineRule="auto"/>
              <w:jc w:val="center"/>
              <w:rPr>
                <w:ins w:id="19038" w:author="phuong vu" w:date="2018-11-23T09:38:00Z"/>
                <w:del w:id="19039" w:author="Tran Huan" w:date="2018-11-25T23:21:00Z"/>
                <w:b/>
                <w:rPrChange w:id="19040" w:author="Tran Huan" w:date="2018-11-26T00:28:00Z">
                  <w:rPr>
                    <w:ins w:id="19041" w:author="phuong vu" w:date="2018-11-23T09:38:00Z"/>
                    <w:del w:id="19042" w:author="Tran Huan" w:date="2018-11-25T23:21:00Z"/>
                    <w:b/>
                    <w:lang w:val="en-US"/>
                  </w:rPr>
                </w:rPrChange>
              </w:rPr>
              <w:pPrChange w:id="19043" w:author="phuong vu" w:date="2018-11-23T13:48:00Z">
                <w:pPr>
                  <w:spacing w:line="360" w:lineRule="auto"/>
                  <w:jc w:val="center"/>
                </w:pPr>
              </w:pPrChange>
            </w:pPr>
            <w:ins w:id="19044" w:author="phuong vu" w:date="2018-11-23T09:38:00Z">
              <w:del w:id="19045" w:author="Tran Huan" w:date="2018-11-25T23:21:00Z">
                <w:r w:rsidRPr="00D651A1" w:rsidDel="004A3D10">
                  <w:rPr>
                    <w:b/>
                    <w:rPrChange w:id="19046" w:author="Tran Huan" w:date="2018-11-26T00:28:00Z">
                      <w:rPr>
                        <w:b/>
                        <w:lang w:val="en-US"/>
                      </w:rPr>
                    </w:rPrChange>
                  </w:rPr>
                  <w:delText>Nội dung thực hiện</w:delText>
                </w:r>
              </w:del>
            </w:ins>
          </w:p>
        </w:tc>
        <w:tc>
          <w:tcPr>
            <w:tcW w:w="1266" w:type="dxa"/>
            <w:vAlign w:val="center"/>
          </w:tcPr>
          <w:p w14:paraId="7FF50C3B" w14:textId="44E86C22" w:rsidR="00D005EC" w:rsidRPr="00D651A1" w:rsidDel="004A3D10" w:rsidRDefault="00D005EC">
            <w:pPr>
              <w:spacing w:line="276" w:lineRule="auto"/>
              <w:jc w:val="center"/>
              <w:rPr>
                <w:ins w:id="19047" w:author="phuong vu" w:date="2018-11-23T09:38:00Z"/>
                <w:del w:id="19048" w:author="Tran Huan" w:date="2018-11-25T23:21:00Z"/>
                <w:b/>
                <w:rPrChange w:id="19049" w:author="Tran Huan" w:date="2018-11-26T00:28:00Z">
                  <w:rPr>
                    <w:ins w:id="19050" w:author="phuong vu" w:date="2018-11-23T09:38:00Z"/>
                    <w:del w:id="19051" w:author="Tran Huan" w:date="2018-11-25T23:21:00Z"/>
                    <w:b/>
                    <w:lang w:val="en-US"/>
                  </w:rPr>
                </w:rPrChange>
              </w:rPr>
              <w:pPrChange w:id="19052" w:author="phuong vu" w:date="2018-11-23T13:48:00Z">
                <w:pPr>
                  <w:spacing w:line="360" w:lineRule="auto"/>
                  <w:jc w:val="center"/>
                </w:pPr>
              </w:pPrChange>
            </w:pPr>
            <w:ins w:id="19053" w:author="phuong vu" w:date="2018-11-23T09:38:00Z">
              <w:del w:id="19054" w:author="Tran Huan" w:date="2018-11-25T23:21:00Z">
                <w:r w:rsidRPr="00D651A1" w:rsidDel="004A3D10">
                  <w:rPr>
                    <w:b/>
                    <w:rPrChange w:id="19055" w:author="Tran Huan" w:date="2018-11-26T00:28:00Z">
                      <w:rPr>
                        <w:b/>
                        <w:lang w:val="en-US"/>
                      </w:rPr>
                    </w:rPrChange>
                  </w:rPr>
                  <w:delText>Giá trị mặc định</w:delText>
                </w:r>
              </w:del>
            </w:ins>
          </w:p>
        </w:tc>
        <w:tc>
          <w:tcPr>
            <w:tcW w:w="1756" w:type="dxa"/>
            <w:vAlign w:val="center"/>
          </w:tcPr>
          <w:p w14:paraId="76E32C97" w14:textId="23893CBB" w:rsidR="00D005EC" w:rsidRPr="00D651A1" w:rsidDel="004A3D10" w:rsidRDefault="00D005EC">
            <w:pPr>
              <w:spacing w:line="276" w:lineRule="auto"/>
              <w:jc w:val="center"/>
              <w:rPr>
                <w:ins w:id="19056" w:author="phuong vu" w:date="2018-11-23T09:38:00Z"/>
                <w:del w:id="19057" w:author="Tran Huan" w:date="2018-11-25T23:21:00Z"/>
                <w:b/>
                <w:rPrChange w:id="19058" w:author="Tran Huan" w:date="2018-11-26T00:28:00Z">
                  <w:rPr>
                    <w:ins w:id="19059" w:author="phuong vu" w:date="2018-11-23T09:38:00Z"/>
                    <w:del w:id="19060" w:author="Tran Huan" w:date="2018-11-25T23:21:00Z"/>
                    <w:b/>
                    <w:lang w:val="en-US"/>
                  </w:rPr>
                </w:rPrChange>
              </w:rPr>
              <w:pPrChange w:id="19061" w:author="phuong vu" w:date="2018-11-23T13:48:00Z">
                <w:pPr>
                  <w:spacing w:line="360" w:lineRule="auto"/>
                  <w:jc w:val="center"/>
                </w:pPr>
              </w:pPrChange>
            </w:pPr>
            <w:ins w:id="19062" w:author="phuong vu" w:date="2018-11-23T09:38:00Z">
              <w:del w:id="19063" w:author="Tran Huan" w:date="2018-11-25T23:21:00Z">
                <w:r w:rsidRPr="00D651A1" w:rsidDel="004A3D10">
                  <w:rPr>
                    <w:b/>
                    <w:rPrChange w:id="19064" w:author="Tran Huan" w:date="2018-11-26T00:28:00Z">
                      <w:rPr>
                        <w:b/>
                        <w:lang w:val="en-US"/>
                      </w:rPr>
                    </w:rPrChange>
                  </w:rPr>
                  <w:delText>Lưu ý</w:delText>
                </w:r>
              </w:del>
            </w:ins>
          </w:p>
        </w:tc>
      </w:tr>
      <w:tr w:rsidR="00D005EC" w:rsidDel="004A3D10" w14:paraId="57BC3B11" w14:textId="0C0A2FCB" w:rsidTr="005D03AE">
        <w:trPr>
          <w:ins w:id="19065" w:author="phuong vu" w:date="2018-11-23T09:38:00Z"/>
          <w:del w:id="19066" w:author="Tran Huan" w:date="2018-11-25T23:21:00Z"/>
        </w:trPr>
        <w:tc>
          <w:tcPr>
            <w:tcW w:w="805" w:type="dxa"/>
          </w:tcPr>
          <w:p w14:paraId="231C6D14" w14:textId="008F3D24" w:rsidR="00D005EC" w:rsidRPr="00D651A1" w:rsidDel="004A3D10" w:rsidRDefault="00D005EC">
            <w:pPr>
              <w:spacing w:line="276" w:lineRule="auto"/>
              <w:jc w:val="center"/>
              <w:rPr>
                <w:ins w:id="19067" w:author="phuong vu" w:date="2018-11-23T09:38:00Z"/>
                <w:del w:id="19068" w:author="Tran Huan" w:date="2018-11-25T23:21:00Z"/>
                <w:rPrChange w:id="19069" w:author="Tran Huan" w:date="2018-11-26T00:28:00Z">
                  <w:rPr>
                    <w:ins w:id="19070" w:author="phuong vu" w:date="2018-11-23T09:38:00Z"/>
                    <w:del w:id="19071" w:author="Tran Huan" w:date="2018-11-25T23:21:00Z"/>
                    <w:lang w:val="en-US"/>
                  </w:rPr>
                </w:rPrChange>
              </w:rPr>
              <w:pPrChange w:id="19072" w:author="phuong vu" w:date="2018-11-23T13:48:00Z">
                <w:pPr>
                  <w:spacing w:line="360" w:lineRule="auto"/>
                  <w:jc w:val="center"/>
                </w:pPr>
              </w:pPrChange>
            </w:pPr>
          </w:p>
        </w:tc>
        <w:tc>
          <w:tcPr>
            <w:tcW w:w="1980" w:type="dxa"/>
          </w:tcPr>
          <w:p w14:paraId="14916C7D" w14:textId="122931E6" w:rsidR="00D005EC" w:rsidRPr="00D651A1" w:rsidDel="004A3D10" w:rsidRDefault="00D005EC">
            <w:pPr>
              <w:spacing w:line="276" w:lineRule="auto"/>
              <w:rPr>
                <w:ins w:id="19073" w:author="phuong vu" w:date="2018-11-23T09:38:00Z"/>
                <w:del w:id="19074" w:author="Tran Huan" w:date="2018-11-25T23:21:00Z"/>
                <w:rPrChange w:id="19075" w:author="Tran Huan" w:date="2018-11-26T00:28:00Z">
                  <w:rPr>
                    <w:ins w:id="19076" w:author="phuong vu" w:date="2018-11-23T09:38:00Z"/>
                    <w:del w:id="19077" w:author="Tran Huan" w:date="2018-11-25T23:21:00Z"/>
                    <w:lang w:val="en-US"/>
                  </w:rPr>
                </w:rPrChange>
              </w:rPr>
              <w:pPrChange w:id="19078" w:author="phuong vu" w:date="2018-11-23T13:48:00Z">
                <w:pPr>
                  <w:spacing w:line="360" w:lineRule="auto"/>
                </w:pPr>
              </w:pPrChange>
            </w:pPr>
          </w:p>
        </w:tc>
        <w:tc>
          <w:tcPr>
            <w:tcW w:w="2970" w:type="dxa"/>
          </w:tcPr>
          <w:p w14:paraId="29FBB12E" w14:textId="516BF14A" w:rsidR="00D005EC" w:rsidRPr="00D651A1" w:rsidDel="004A3D10" w:rsidRDefault="00D005EC">
            <w:pPr>
              <w:spacing w:line="276" w:lineRule="auto"/>
              <w:rPr>
                <w:ins w:id="19079" w:author="phuong vu" w:date="2018-11-23T09:38:00Z"/>
                <w:del w:id="19080" w:author="Tran Huan" w:date="2018-11-25T23:21:00Z"/>
                <w:rPrChange w:id="19081" w:author="Tran Huan" w:date="2018-11-26T00:28:00Z">
                  <w:rPr>
                    <w:ins w:id="19082" w:author="phuong vu" w:date="2018-11-23T09:38:00Z"/>
                    <w:del w:id="19083" w:author="Tran Huan" w:date="2018-11-25T23:21:00Z"/>
                    <w:lang w:val="en-US"/>
                  </w:rPr>
                </w:rPrChange>
              </w:rPr>
              <w:pPrChange w:id="19084" w:author="phuong vu" w:date="2018-11-23T13:48:00Z">
                <w:pPr>
                  <w:spacing w:line="360" w:lineRule="auto"/>
                </w:pPr>
              </w:pPrChange>
            </w:pPr>
          </w:p>
        </w:tc>
        <w:tc>
          <w:tcPr>
            <w:tcW w:w="1266" w:type="dxa"/>
          </w:tcPr>
          <w:p w14:paraId="37C90D46" w14:textId="351473B8" w:rsidR="00D005EC" w:rsidRPr="00D651A1" w:rsidDel="004A3D10" w:rsidRDefault="00D005EC">
            <w:pPr>
              <w:spacing w:line="276" w:lineRule="auto"/>
              <w:rPr>
                <w:ins w:id="19085" w:author="phuong vu" w:date="2018-11-23T09:38:00Z"/>
                <w:del w:id="19086" w:author="Tran Huan" w:date="2018-11-25T23:21:00Z"/>
                <w:rPrChange w:id="19087" w:author="Tran Huan" w:date="2018-11-26T00:28:00Z">
                  <w:rPr>
                    <w:ins w:id="19088" w:author="phuong vu" w:date="2018-11-23T09:38:00Z"/>
                    <w:del w:id="19089" w:author="Tran Huan" w:date="2018-11-25T23:21:00Z"/>
                    <w:lang w:val="en-US"/>
                  </w:rPr>
                </w:rPrChange>
              </w:rPr>
              <w:pPrChange w:id="19090" w:author="phuong vu" w:date="2018-11-23T13:48:00Z">
                <w:pPr>
                  <w:spacing w:line="360" w:lineRule="auto"/>
                </w:pPr>
              </w:pPrChange>
            </w:pPr>
          </w:p>
        </w:tc>
        <w:tc>
          <w:tcPr>
            <w:tcW w:w="1756" w:type="dxa"/>
          </w:tcPr>
          <w:p w14:paraId="370F0EEC" w14:textId="6CA8351B" w:rsidR="00D005EC" w:rsidRPr="00D651A1" w:rsidDel="004A3D10" w:rsidRDefault="00D005EC">
            <w:pPr>
              <w:spacing w:line="276" w:lineRule="auto"/>
              <w:rPr>
                <w:ins w:id="19091" w:author="phuong vu" w:date="2018-11-23T09:38:00Z"/>
                <w:del w:id="19092" w:author="Tran Huan" w:date="2018-11-25T23:21:00Z"/>
                <w:rPrChange w:id="19093" w:author="Tran Huan" w:date="2018-11-26T00:28:00Z">
                  <w:rPr>
                    <w:ins w:id="19094" w:author="phuong vu" w:date="2018-11-23T09:38:00Z"/>
                    <w:del w:id="19095" w:author="Tran Huan" w:date="2018-11-25T23:21:00Z"/>
                    <w:lang w:val="en-US"/>
                  </w:rPr>
                </w:rPrChange>
              </w:rPr>
              <w:pPrChange w:id="19096" w:author="phuong vu" w:date="2018-11-23T13:48:00Z">
                <w:pPr>
                  <w:spacing w:line="360" w:lineRule="auto"/>
                </w:pPr>
              </w:pPrChange>
            </w:pPr>
          </w:p>
        </w:tc>
      </w:tr>
      <w:tr w:rsidR="00D005EC" w:rsidDel="004A3D10" w14:paraId="733045DA" w14:textId="64BF8448" w:rsidTr="005D03AE">
        <w:trPr>
          <w:ins w:id="19097" w:author="phuong vu" w:date="2018-11-23T09:38:00Z"/>
          <w:del w:id="19098" w:author="Tran Huan" w:date="2018-11-25T23:21:00Z"/>
        </w:trPr>
        <w:tc>
          <w:tcPr>
            <w:tcW w:w="805" w:type="dxa"/>
          </w:tcPr>
          <w:p w14:paraId="6B32D204" w14:textId="7DD83045" w:rsidR="00D005EC" w:rsidRPr="00D651A1" w:rsidDel="004A3D10" w:rsidRDefault="00D005EC">
            <w:pPr>
              <w:spacing w:line="276" w:lineRule="auto"/>
              <w:jc w:val="center"/>
              <w:rPr>
                <w:ins w:id="19099" w:author="phuong vu" w:date="2018-11-23T09:38:00Z"/>
                <w:del w:id="19100" w:author="Tran Huan" w:date="2018-11-25T23:21:00Z"/>
                <w:rPrChange w:id="19101" w:author="Tran Huan" w:date="2018-11-26T00:28:00Z">
                  <w:rPr>
                    <w:ins w:id="19102" w:author="phuong vu" w:date="2018-11-23T09:38:00Z"/>
                    <w:del w:id="19103" w:author="Tran Huan" w:date="2018-11-25T23:21:00Z"/>
                    <w:lang w:val="en-US"/>
                  </w:rPr>
                </w:rPrChange>
              </w:rPr>
              <w:pPrChange w:id="19104" w:author="phuong vu" w:date="2018-11-23T13:48:00Z">
                <w:pPr>
                  <w:spacing w:line="360" w:lineRule="auto"/>
                  <w:jc w:val="center"/>
                </w:pPr>
              </w:pPrChange>
            </w:pPr>
          </w:p>
        </w:tc>
        <w:tc>
          <w:tcPr>
            <w:tcW w:w="1980" w:type="dxa"/>
          </w:tcPr>
          <w:p w14:paraId="17AFD14D" w14:textId="69C0C9BD" w:rsidR="00D005EC" w:rsidRPr="00D651A1" w:rsidDel="004A3D10" w:rsidRDefault="00D005EC">
            <w:pPr>
              <w:spacing w:line="276" w:lineRule="auto"/>
              <w:rPr>
                <w:ins w:id="19105" w:author="phuong vu" w:date="2018-11-23T09:38:00Z"/>
                <w:del w:id="19106" w:author="Tran Huan" w:date="2018-11-25T23:21:00Z"/>
                <w:rPrChange w:id="19107" w:author="Tran Huan" w:date="2018-11-26T00:28:00Z">
                  <w:rPr>
                    <w:ins w:id="19108" w:author="phuong vu" w:date="2018-11-23T09:38:00Z"/>
                    <w:del w:id="19109" w:author="Tran Huan" w:date="2018-11-25T23:21:00Z"/>
                    <w:lang w:val="en-US"/>
                  </w:rPr>
                </w:rPrChange>
              </w:rPr>
              <w:pPrChange w:id="19110" w:author="phuong vu" w:date="2018-11-23T13:48:00Z">
                <w:pPr>
                  <w:spacing w:line="360" w:lineRule="auto"/>
                </w:pPr>
              </w:pPrChange>
            </w:pPr>
          </w:p>
        </w:tc>
        <w:tc>
          <w:tcPr>
            <w:tcW w:w="2970" w:type="dxa"/>
          </w:tcPr>
          <w:p w14:paraId="4EFD358A" w14:textId="24084F79" w:rsidR="00D005EC" w:rsidRPr="00D651A1" w:rsidDel="004A3D10" w:rsidRDefault="00D005EC">
            <w:pPr>
              <w:spacing w:line="276" w:lineRule="auto"/>
              <w:rPr>
                <w:ins w:id="19111" w:author="phuong vu" w:date="2018-11-23T09:38:00Z"/>
                <w:del w:id="19112" w:author="Tran Huan" w:date="2018-11-25T23:21:00Z"/>
                <w:rPrChange w:id="19113" w:author="Tran Huan" w:date="2018-11-26T00:28:00Z">
                  <w:rPr>
                    <w:ins w:id="19114" w:author="phuong vu" w:date="2018-11-23T09:38:00Z"/>
                    <w:del w:id="19115" w:author="Tran Huan" w:date="2018-11-25T23:21:00Z"/>
                    <w:lang w:val="en-US"/>
                  </w:rPr>
                </w:rPrChange>
              </w:rPr>
              <w:pPrChange w:id="19116" w:author="phuong vu" w:date="2018-11-23T13:48:00Z">
                <w:pPr>
                  <w:spacing w:line="360" w:lineRule="auto"/>
                </w:pPr>
              </w:pPrChange>
            </w:pPr>
          </w:p>
        </w:tc>
        <w:tc>
          <w:tcPr>
            <w:tcW w:w="1266" w:type="dxa"/>
          </w:tcPr>
          <w:p w14:paraId="62FBBC4F" w14:textId="6DDD9970" w:rsidR="00D005EC" w:rsidRPr="00D651A1" w:rsidDel="004A3D10" w:rsidRDefault="00D005EC">
            <w:pPr>
              <w:spacing w:line="276" w:lineRule="auto"/>
              <w:rPr>
                <w:ins w:id="19117" w:author="phuong vu" w:date="2018-11-23T09:38:00Z"/>
                <w:del w:id="19118" w:author="Tran Huan" w:date="2018-11-25T23:21:00Z"/>
                <w:rPrChange w:id="19119" w:author="Tran Huan" w:date="2018-11-26T00:28:00Z">
                  <w:rPr>
                    <w:ins w:id="19120" w:author="phuong vu" w:date="2018-11-23T09:38:00Z"/>
                    <w:del w:id="19121" w:author="Tran Huan" w:date="2018-11-25T23:21:00Z"/>
                    <w:lang w:val="en-US"/>
                  </w:rPr>
                </w:rPrChange>
              </w:rPr>
              <w:pPrChange w:id="19122" w:author="phuong vu" w:date="2018-11-23T13:48:00Z">
                <w:pPr>
                  <w:spacing w:line="360" w:lineRule="auto"/>
                </w:pPr>
              </w:pPrChange>
            </w:pPr>
          </w:p>
        </w:tc>
        <w:tc>
          <w:tcPr>
            <w:tcW w:w="1756" w:type="dxa"/>
          </w:tcPr>
          <w:p w14:paraId="6E73FFFC" w14:textId="69545EA3" w:rsidR="00D005EC" w:rsidRPr="00D651A1" w:rsidDel="004A3D10" w:rsidRDefault="00D005EC">
            <w:pPr>
              <w:spacing w:line="276" w:lineRule="auto"/>
              <w:rPr>
                <w:ins w:id="19123" w:author="phuong vu" w:date="2018-11-23T09:38:00Z"/>
                <w:del w:id="19124" w:author="Tran Huan" w:date="2018-11-25T23:21:00Z"/>
                <w:rPrChange w:id="19125" w:author="Tran Huan" w:date="2018-11-26T00:28:00Z">
                  <w:rPr>
                    <w:ins w:id="19126" w:author="phuong vu" w:date="2018-11-23T09:38:00Z"/>
                    <w:del w:id="19127" w:author="Tran Huan" w:date="2018-11-25T23:21:00Z"/>
                    <w:lang w:val="en-US"/>
                  </w:rPr>
                </w:rPrChange>
              </w:rPr>
              <w:pPrChange w:id="19128" w:author="phuong vu" w:date="2018-11-23T13:48:00Z">
                <w:pPr>
                  <w:spacing w:line="360" w:lineRule="auto"/>
                </w:pPr>
              </w:pPrChange>
            </w:pPr>
          </w:p>
        </w:tc>
      </w:tr>
      <w:tr w:rsidR="00D005EC" w:rsidDel="004A3D10" w14:paraId="16D74482" w14:textId="43139247" w:rsidTr="005D03AE">
        <w:trPr>
          <w:ins w:id="19129" w:author="phuong vu" w:date="2018-11-23T09:38:00Z"/>
          <w:del w:id="19130" w:author="Tran Huan" w:date="2018-11-25T23:21:00Z"/>
        </w:trPr>
        <w:tc>
          <w:tcPr>
            <w:tcW w:w="805" w:type="dxa"/>
          </w:tcPr>
          <w:p w14:paraId="1DF4BE33" w14:textId="22429BAB" w:rsidR="00D005EC" w:rsidRPr="00D651A1" w:rsidDel="004A3D10" w:rsidRDefault="00D005EC">
            <w:pPr>
              <w:spacing w:line="276" w:lineRule="auto"/>
              <w:jc w:val="center"/>
              <w:rPr>
                <w:ins w:id="19131" w:author="phuong vu" w:date="2018-11-23T09:38:00Z"/>
                <w:del w:id="19132" w:author="Tran Huan" w:date="2018-11-25T23:21:00Z"/>
                <w:rPrChange w:id="19133" w:author="Tran Huan" w:date="2018-11-26T00:28:00Z">
                  <w:rPr>
                    <w:ins w:id="19134" w:author="phuong vu" w:date="2018-11-23T09:38:00Z"/>
                    <w:del w:id="19135" w:author="Tran Huan" w:date="2018-11-25T23:21:00Z"/>
                    <w:lang w:val="en-US"/>
                  </w:rPr>
                </w:rPrChange>
              </w:rPr>
              <w:pPrChange w:id="19136" w:author="phuong vu" w:date="2018-11-23T13:48:00Z">
                <w:pPr>
                  <w:spacing w:line="360" w:lineRule="auto"/>
                  <w:jc w:val="center"/>
                </w:pPr>
              </w:pPrChange>
            </w:pPr>
          </w:p>
        </w:tc>
        <w:tc>
          <w:tcPr>
            <w:tcW w:w="1980" w:type="dxa"/>
          </w:tcPr>
          <w:p w14:paraId="513163B2" w14:textId="705ABCF8" w:rsidR="00D005EC" w:rsidRPr="00D651A1" w:rsidDel="004A3D10" w:rsidRDefault="00D005EC">
            <w:pPr>
              <w:spacing w:line="276" w:lineRule="auto"/>
              <w:rPr>
                <w:ins w:id="19137" w:author="phuong vu" w:date="2018-11-23T09:38:00Z"/>
                <w:del w:id="19138" w:author="Tran Huan" w:date="2018-11-25T23:21:00Z"/>
                <w:rPrChange w:id="19139" w:author="Tran Huan" w:date="2018-11-26T00:28:00Z">
                  <w:rPr>
                    <w:ins w:id="19140" w:author="phuong vu" w:date="2018-11-23T09:38:00Z"/>
                    <w:del w:id="19141" w:author="Tran Huan" w:date="2018-11-25T23:21:00Z"/>
                    <w:lang w:val="en-US"/>
                  </w:rPr>
                </w:rPrChange>
              </w:rPr>
              <w:pPrChange w:id="19142" w:author="phuong vu" w:date="2018-11-23T13:48:00Z">
                <w:pPr>
                  <w:spacing w:line="360" w:lineRule="auto"/>
                </w:pPr>
              </w:pPrChange>
            </w:pPr>
          </w:p>
        </w:tc>
        <w:tc>
          <w:tcPr>
            <w:tcW w:w="2970" w:type="dxa"/>
          </w:tcPr>
          <w:p w14:paraId="6ECA9434" w14:textId="64106BBB" w:rsidR="00D005EC" w:rsidRPr="00D651A1" w:rsidDel="004A3D10" w:rsidRDefault="00D005EC">
            <w:pPr>
              <w:spacing w:line="276" w:lineRule="auto"/>
              <w:rPr>
                <w:ins w:id="19143" w:author="phuong vu" w:date="2018-11-23T09:38:00Z"/>
                <w:del w:id="19144" w:author="Tran Huan" w:date="2018-11-25T23:21:00Z"/>
                <w:rPrChange w:id="19145" w:author="Tran Huan" w:date="2018-11-26T00:28:00Z">
                  <w:rPr>
                    <w:ins w:id="19146" w:author="phuong vu" w:date="2018-11-23T09:38:00Z"/>
                    <w:del w:id="19147" w:author="Tran Huan" w:date="2018-11-25T23:21:00Z"/>
                    <w:lang w:val="en-US"/>
                  </w:rPr>
                </w:rPrChange>
              </w:rPr>
              <w:pPrChange w:id="19148" w:author="phuong vu" w:date="2018-11-23T13:48:00Z">
                <w:pPr>
                  <w:spacing w:line="360" w:lineRule="auto"/>
                </w:pPr>
              </w:pPrChange>
            </w:pPr>
          </w:p>
        </w:tc>
        <w:tc>
          <w:tcPr>
            <w:tcW w:w="1266" w:type="dxa"/>
          </w:tcPr>
          <w:p w14:paraId="6CA48859" w14:textId="6501C5AA" w:rsidR="00D005EC" w:rsidRPr="00D651A1" w:rsidDel="004A3D10" w:rsidRDefault="00D005EC">
            <w:pPr>
              <w:spacing w:line="276" w:lineRule="auto"/>
              <w:rPr>
                <w:ins w:id="19149" w:author="phuong vu" w:date="2018-11-23T09:38:00Z"/>
                <w:del w:id="19150" w:author="Tran Huan" w:date="2018-11-25T23:21:00Z"/>
                <w:rPrChange w:id="19151" w:author="Tran Huan" w:date="2018-11-26T00:28:00Z">
                  <w:rPr>
                    <w:ins w:id="19152" w:author="phuong vu" w:date="2018-11-23T09:38:00Z"/>
                    <w:del w:id="19153" w:author="Tran Huan" w:date="2018-11-25T23:21:00Z"/>
                    <w:lang w:val="en-US"/>
                  </w:rPr>
                </w:rPrChange>
              </w:rPr>
              <w:pPrChange w:id="19154" w:author="phuong vu" w:date="2018-11-23T13:48:00Z">
                <w:pPr>
                  <w:spacing w:line="360" w:lineRule="auto"/>
                </w:pPr>
              </w:pPrChange>
            </w:pPr>
          </w:p>
        </w:tc>
        <w:tc>
          <w:tcPr>
            <w:tcW w:w="1756" w:type="dxa"/>
          </w:tcPr>
          <w:p w14:paraId="7F0FA91A" w14:textId="1008F7B5" w:rsidR="00D005EC" w:rsidRPr="00D651A1" w:rsidDel="004A3D10" w:rsidRDefault="00D005EC">
            <w:pPr>
              <w:spacing w:line="276" w:lineRule="auto"/>
              <w:rPr>
                <w:ins w:id="19155" w:author="phuong vu" w:date="2018-11-23T09:38:00Z"/>
                <w:del w:id="19156" w:author="Tran Huan" w:date="2018-11-25T23:21:00Z"/>
                <w:rPrChange w:id="19157" w:author="Tran Huan" w:date="2018-11-26T00:28:00Z">
                  <w:rPr>
                    <w:ins w:id="19158" w:author="phuong vu" w:date="2018-11-23T09:38:00Z"/>
                    <w:del w:id="19159" w:author="Tran Huan" w:date="2018-11-25T23:21:00Z"/>
                    <w:lang w:val="en-US"/>
                  </w:rPr>
                </w:rPrChange>
              </w:rPr>
              <w:pPrChange w:id="19160" w:author="phuong vu" w:date="2018-11-23T13:48:00Z">
                <w:pPr>
                  <w:spacing w:line="360" w:lineRule="auto"/>
                </w:pPr>
              </w:pPrChange>
            </w:pPr>
          </w:p>
        </w:tc>
      </w:tr>
      <w:tr w:rsidR="00D005EC" w:rsidDel="004A3D10" w14:paraId="3F7EE8B3" w14:textId="57E03821" w:rsidTr="005D03AE">
        <w:trPr>
          <w:ins w:id="19161" w:author="phuong vu" w:date="2018-11-23T09:38:00Z"/>
          <w:del w:id="19162" w:author="Tran Huan" w:date="2018-11-25T23:21:00Z"/>
        </w:trPr>
        <w:tc>
          <w:tcPr>
            <w:tcW w:w="805" w:type="dxa"/>
          </w:tcPr>
          <w:p w14:paraId="5B6BDEA8" w14:textId="60DF781F" w:rsidR="00D005EC" w:rsidRPr="00D651A1" w:rsidDel="004A3D10" w:rsidRDefault="00D005EC">
            <w:pPr>
              <w:spacing w:line="276" w:lineRule="auto"/>
              <w:jc w:val="center"/>
              <w:rPr>
                <w:ins w:id="19163" w:author="phuong vu" w:date="2018-11-23T09:38:00Z"/>
                <w:del w:id="19164" w:author="Tran Huan" w:date="2018-11-25T23:21:00Z"/>
                <w:rPrChange w:id="19165" w:author="Tran Huan" w:date="2018-11-26T00:28:00Z">
                  <w:rPr>
                    <w:ins w:id="19166" w:author="phuong vu" w:date="2018-11-23T09:38:00Z"/>
                    <w:del w:id="19167" w:author="Tran Huan" w:date="2018-11-25T23:21:00Z"/>
                    <w:lang w:val="en-US"/>
                  </w:rPr>
                </w:rPrChange>
              </w:rPr>
              <w:pPrChange w:id="19168" w:author="phuong vu" w:date="2018-11-23T13:48:00Z">
                <w:pPr>
                  <w:spacing w:line="360" w:lineRule="auto"/>
                  <w:jc w:val="center"/>
                </w:pPr>
              </w:pPrChange>
            </w:pPr>
          </w:p>
        </w:tc>
        <w:tc>
          <w:tcPr>
            <w:tcW w:w="1980" w:type="dxa"/>
          </w:tcPr>
          <w:p w14:paraId="5449AC0C" w14:textId="78101E4A" w:rsidR="00D005EC" w:rsidRPr="00D651A1" w:rsidDel="004A3D10" w:rsidRDefault="00D005EC">
            <w:pPr>
              <w:spacing w:line="276" w:lineRule="auto"/>
              <w:rPr>
                <w:ins w:id="19169" w:author="phuong vu" w:date="2018-11-23T09:38:00Z"/>
                <w:del w:id="19170" w:author="Tran Huan" w:date="2018-11-25T23:21:00Z"/>
                <w:rPrChange w:id="19171" w:author="Tran Huan" w:date="2018-11-26T00:28:00Z">
                  <w:rPr>
                    <w:ins w:id="19172" w:author="phuong vu" w:date="2018-11-23T09:38:00Z"/>
                    <w:del w:id="19173" w:author="Tran Huan" w:date="2018-11-25T23:21:00Z"/>
                    <w:lang w:val="en-US"/>
                  </w:rPr>
                </w:rPrChange>
              </w:rPr>
              <w:pPrChange w:id="19174" w:author="phuong vu" w:date="2018-11-23T13:48:00Z">
                <w:pPr>
                  <w:spacing w:line="360" w:lineRule="auto"/>
                </w:pPr>
              </w:pPrChange>
            </w:pPr>
          </w:p>
        </w:tc>
        <w:tc>
          <w:tcPr>
            <w:tcW w:w="2970" w:type="dxa"/>
          </w:tcPr>
          <w:p w14:paraId="295A1A1C" w14:textId="1D6705B4" w:rsidR="00D005EC" w:rsidRPr="00D651A1" w:rsidDel="004A3D10" w:rsidRDefault="00D005EC">
            <w:pPr>
              <w:spacing w:line="276" w:lineRule="auto"/>
              <w:rPr>
                <w:ins w:id="19175" w:author="phuong vu" w:date="2018-11-23T09:38:00Z"/>
                <w:del w:id="19176" w:author="Tran Huan" w:date="2018-11-25T23:21:00Z"/>
                <w:rPrChange w:id="19177" w:author="Tran Huan" w:date="2018-11-26T00:28:00Z">
                  <w:rPr>
                    <w:ins w:id="19178" w:author="phuong vu" w:date="2018-11-23T09:38:00Z"/>
                    <w:del w:id="19179" w:author="Tran Huan" w:date="2018-11-25T23:21:00Z"/>
                    <w:lang w:val="en-US"/>
                  </w:rPr>
                </w:rPrChange>
              </w:rPr>
              <w:pPrChange w:id="19180" w:author="phuong vu" w:date="2018-11-23T13:48:00Z">
                <w:pPr>
                  <w:spacing w:line="360" w:lineRule="auto"/>
                </w:pPr>
              </w:pPrChange>
            </w:pPr>
          </w:p>
        </w:tc>
        <w:tc>
          <w:tcPr>
            <w:tcW w:w="1266" w:type="dxa"/>
          </w:tcPr>
          <w:p w14:paraId="00A85E2C" w14:textId="145297F2" w:rsidR="00D005EC" w:rsidRPr="00D651A1" w:rsidDel="004A3D10" w:rsidRDefault="00D005EC">
            <w:pPr>
              <w:spacing w:line="276" w:lineRule="auto"/>
              <w:rPr>
                <w:ins w:id="19181" w:author="phuong vu" w:date="2018-11-23T09:38:00Z"/>
                <w:del w:id="19182" w:author="Tran Huan" w:date="2018-11-25T23:21:00Z"/>
                <w:rPrChange w:id="19183" w:author="Tran Huan" w:date="2018-11-26T00:28:00Z">
                  <w:rPr>
                    <w:ins w:id="19184" w:author="phuong vu" w:date="2018-11-23T09:38:00Z"/>
                    <w:del w:id="19185" w:author="Tran Huan" w:date="2018-11-25T23:21:00Z"/>
                    <w:lang w:val="en-US"/>
                  </w:rPr>
                </w:rPrChange>
              </w:rPr>
              <w:pPrChange w:id="19186" w:author="phuong vu" w:date="2018-11-23T13:48:00Z">
                <w:pPr>
                  <w:spacing w:line="360" w:lineRule="auto"/>
                </w:pPr>
              </w:pPrChange>
            </w:pPr>
          </w:p>
        </w:tc>
        <w:tc>
          <w:tcPr>
            <w:tcW w:w="1756" w:type="dxa"/>
          </w:tcPr>
          <w:p w14:paraId="563161B9" w14:textId="3F9BD251" w:rsidR="00D005EC" w:rsidRPr="00D651A1" w:rsidDel="004A3D10" w:rsidRDefault="00D005EC">
            <w:pPr>
              <w:spacing w:line="276" w:lineRule="auto"/>
              <w:rPr>
                <w:ins w:id="19187" w:author="phuong vu" w:date="2018-11-23T09:38:00Z"/>
                <w:del w:id="19188" w:author="Tran Huan" w:date="2018-11-25T23:21:00Z"/>
                <w:rPrChange w:id="19189" w:author="Tran Huan" w:date="2018-11-26T00:28:00Z">
                  <w:rPr>
                    <w:ins w:id="19190" w:author="phuong vu" w:date="2018-11-23T09:38:00Z"/>
                    <w:del w:id="19191" w:author="Tran Huan" w:date="2018-11-25T23:21:00Z"/>
                    <w:lang w:val="en-US"/>
                  </w:rPr>
                </w:rPrChange>
              </w:rPr>
              <w:pPrChange w:id="19192" w:author="phuong vu" w:date="2018-11-23T13:48:00Z">
                <w:pPr>
                  <w:spacing w:line="360" w:lineRule="auto"/>
                </w:pPr>
              </w:pPrChange>
            </w:pPr>
          </w:p>
        </w:tc>
      </w:tr>
      <w:tr w:rsidR="00D005EC" w:rsidDel="004A3D10" w14:paraId="2DFB6F3F" w14:textId="12959EB0" w:rsidTr="005D03AE">
        <w:trPr>
          <w:ins w:id="19193" w:author="phuong vu" w:date="2018-11-23T09:38:00Z"/>
          <w:del w:id="19194" w:author="Tran Huan" w:date="2018-11-25T23:21:00Z"/>
        </w:trPr>
        <w:tc>
          <w:tcPr>
            <w:tcW w:w="805" w:type="dxa"/>
          </w:tcPr>
          <w:p w14:paraId="02B1EEF3" w14:textId="4FD62780" w:rsidR="00D005EC" w:rsidRPr="00D651A1" w:rsidDel="004A3D10" w:rsidRDefault="00D005EC">
            <w:pPr>
              <w:spacing w:line="276" w:lineRule="auto"/>
              <w:jc w:val="center"/>
              <w:rPr>
                <w:ins w:id="19195" w:author="phuong vu" w:date="2018-11-23T09:38:00Z"/>
                <w:del w:id="19196" w:author="Tran Huan" w:date="2018-11-25T23:21:00Z"/>
                <w:rPrChange w:id="19197" w:author="Tran Huan" w:date="2018-11-26T00:28:00Z">
                  <w:rPr>
                    <w:ins w:id="19198" w:author="phuong vu" w:date="2018-11-23T09:38:00Z"/>
                    <w:del w:id="19199" w:author="Tran Huan" w:date="2018-11-25T23:21:00Z"/>
                    <w:lang w:val="en-US"/>
                  </w:rPr>
                </w:rPrChange>
              </w:rPr>
              <w:pPrChange w:id="19200" w:author="phuong vu" w:date="2018-11-23T13:48:00Z">
                <w:pPr>
                  <w:spacing w:line="360" w:lineRule="auto"/>
                  <w:jc w:val="center"/>
                </w:pPr>
              </w:pPrChange>
            </w:pPr>
          </w:p>
        </w:tc>
        <w:tc>
          <w:tcPr>
            <w:tcW w:w="1980" w:type="dxa"/>
          </w:tcPr>
          <w:p w14:paraId="7F28A489" w14:textId="65B62759" w:rsidR="00D005EC" w:rsidRPr="00D651A1" w:rsidDel="004A3D10" w:rsidRDefault="00D005EC">
            <w:pPr>
              <w:spacing w:line="276" w:lineRule="auto"/>
              <w:rPr>
                <w:ins w:id="19201" w:author="phuong vu" w:date="2018-11-23T09:38:00Z"/>
                <w:del w:id="19202" w:author="Tran Huan" w:date="2018-11-25T23:21:00Z"/>
                <w:rPrChange w:id="19203" w:author="Tran Huan" w:date="2018-11-26T00:28:00Z">
                  <w:rPr>
                    <w:ins w:id="19204" w:author="phuong vu" w:date="2018-11-23T09:38:00Z"/>
                    <w:del w:id="19205" w:author="Tran Huan" w:date="2018-11-25T23:21:00Z"/>
                    <w:lang w:val="en-US"/>
                  </w:rPr>
                </w:rPrChange>
              </w:rPr>
              <w:pPrChange w:id="19206" w:author="phuong vu" w:date="2018-11-23T13:48:00Z">
                <w:pPr>
                  <w:spacing w:line="360" w:lineRule="auto"/>
                </w:pPr>
              </w:pPrChange>
            </w:pPr>
          </w:p>
        </w:tc>
        <w:tc>
          <w:tcPr>
            <w:tcW w:w="2970" w:type="dxa"/>
          </w:tcPr>
          <w:p w14:paraId="553D07D1" w14:textId="181076F9" w:rsidR="00D005EC" w:rsidRPr="00D651A1" w:rsidDel="004A3D10" w:rsidRDefault="00D005EC">
            <w:pPr>
              <w:spacing w:line="276" w:lineRule="auto"/>
              <w:rPr>
                <w:ins w:id="19207" w:author="phuong vu" w:date="2018-11-23T09:38:00Z"/>
                <w:del w:id="19208" w:author="Tran Huan" w:date="2018-11-25T23:21:00Z"/>
                <w:rPrChange w:id="19209" w:author="Tran Huan" w:date="2018-11-26T00:28:00Z">
                  <w:rPr>
                    <w:ins w:id="19210" w:author="phuong vu" w:date="2018-11-23T09:38:00Z"/>
                    <w:del w:id="19211" w:author="Tran Huan" w:date="2018-11-25T23:21:00Z"/>
                    <w:lang w:val="en-US"/>
                  </w:rPr>
                </w:rPrChange>
              </w:rPr>
              <w:pPrChange w:id="19212" w:author="phuong vu" w:date="2018-11-23T13:48:00Z">
                <w:pPr>
                  <w:spacing w:line="360" w:lineRule="auto"/>
                </w:pPr>
              </w:pPrChange>
            </w:pPr>
          </w:p>
        </w:tc>
        <w:tc>
          <w:tcPr>
            <w:tcW w:w="1266" w:type="dxa"/>
          </w:tcPr>
          <w:p w14:paraId="2161CAFF" w14:textId="4AB0E8AD" w:rsidR="00D005EC" w:rsidRPr="00D651A1" w:rsidDel="004A3D10" w:rsidRDefault="00D005EC">
            <w:pPr>
              <w:spacing w:line="276" w:lineRule="auto"/>
              <w:rPr>
                <w:ins w:id="19213" w:author="phuong vu" w:date="2018-11-23T09:38:00Z"/>
                <w:del w:id="19214" w:author="Tran Huan" w:date="2018-11-25T23:21:00Z"/>
                <w:rPrChange w:id="19215" w:author="Tran Huan" w:date="2018-11-26T00:28:00Z">
                  <w:rPr>
                    <w:ins w:id="19216" w:author="phuong vu" w:date="2018-11-23T09:38:00Z"/>
                    <w:del w:id="19217" w:author="Tran Huan" w:date="2018-11-25T23:21:00Z"/>
                    <w:lang w:val="en-US"/>
                  </w:rPr>
                </w:rPrChange>
              </w:rPr>
              <w:pPrChange w:id="19218" w:author="phuong vu" w:date="2018-11-23T13:48:00Z">
                <w:pPr>
                  <w:spacing w:line="360" w:lineRule="auto"/>
                </w:pPr>
              </w:pPrChange>
            </w:pPr>
          </w:p>
        </w:tc>
        <w:tc>
          <w:tcPr>
            <w:tcW w:w="1756" w:type="dxa"/>
          </w:tcPr>
          <w:p w14:paraId="3FB56BF5" w14:textId="7FDB13DA" w:rsidR="00D005EC" w:rsidRPr="00D651A1" w:rsidDel="004A3D10" w:rsidRDefault="00D005EC">
            <w:pPr>
              <w:spacing w:line="276" w:lineRule="auto"/>
              <w:rPr>
                <w:ins w:id="19219" w:author="phuong vu" w:date="2018-11-23T09:38:00Z"/>
                <w:del w:id="19220" w:author="Tran Huan" w:date="2018-11-25T23:21:00Z"/>
                <w:rPrChange w:id="19221" w:author="Tran Huan" w:date="2018-11-26T00:28:00Z">
                  <w:rPr>
                    <w:ins w:id="19222" w:author="phuong vu" w:date="2018-11-23T09:38:00Z"/>
                    <w:del w:id="19223" w:author="Tran Huan" w:date="2018-11-25T23:21:00Z"/>
                    <w:lang w:val="en-US"/>
                  </w:rPr>
                </w:rPrChange>
              </w:rPr>
              <w:pPrChange w:id="19224" w:author="phuong vu" w:date="2018-11-23T13:48:00Z">
                <w:pPr>
                  <w:spacing w:line="360" w:lineRule="auto"/>
                </w:pPr>
              </w:pPrChange>
            </w:pPr>
          </w:p>
        </w:tc>
      </w:tr>
      <w:tr w:rsidR="00D005EC" w:rsidDel="004A3D10" w14:paraId="56D2731A" w14:textId="7C109071" w:rsidTr="005D03AE">
        <w:trPr>
          <w:ins w:id="19225" w:author="phuong vu" w:date="2018-11-23T09:38:00Z"/>
          <w:del w:id="19226" w:author="Tran Huan" w:date="2018-11-25T23:21:00Z"/>
        </w:trPr>
        <w:tc>
          <w:tcPr>
            <w:tcW w:w="805" w:type="dxa"/>
          </w:tcPr>
          <w:p w14:paraId="21E7842D" w14:textId="10F58F98" w:rsidR="00D005EC" w:rsidRPr="00D651A1" w:rsidDel="004A3D10" w:rsidRDefault="00D005EC">
            <w:pPr>
              <w:spacing w:line="276" w:lineRule="auto"/>
              <w:jc w:val="center"/>
              <w:rPr>
                <w:ins w:id="19227" w:author="phuong vu" w:date="2018-11-23T09:38:00Z"/>
                <w:del w:id="19228" w:author="Tran Huan" w:date="2018-11-25T23:21:00Z"/>
                <w:rPrChange w:id="19229" w:author="Tran Huan" w:date="2018-11-26T00:28:00Z">
                  <w:rPr>
                    <w:ins w:id="19230" w:author="phuong vu" w:date="2018-11-23T09:38:00Z"/>
                    <w:del w:id="19231" w:author="Tran Huan" w:date="2018-11-25T23:21:00Z"/>
                    <w:lang w:val="en-US"/>
                  </w:rPr>
                </w:rPrChange>
              </w:rPr>
              <w:pPrChange w:id="19232" w:author="phuong vu" w:date="2018-11-23T13:48:00Z">
                <w:pPr>
                  <w:spacing w:line="360" w:lineRule="auto"/>
                  <w:jc w:val="center"/>
                </w:pPr>
              </w:pPrChange>
            </w:pPr>
          </w:p>
        </w:tc>
        <w:tc>
          <w:tcPr>
            <w:tcW w:w="1980" w:type="dxa"/>
          </w:tcPr>
          <w:p w14:paraId="49C68658" w14:textId="379282E6" w:rsidR="00D005EC" w:rsidRPr="00D651A1" w:rsidDel="004A3D10" w:rsidRDefault="00D005EC">
            <w:pPr>
              <w:spacing w:line="276" w:lineRule="auto"/>
              <w:rPr>
                <w:ins w:id="19233" w:author="phuong vu" w:date="2018-11-23T09:38:00Z"/>
                <w:del w:id="19234" w:author="Tran Huan" w:date="2018-11-25T23:21:00Z"/>
                <w:rPrChange w:id="19235" w:author="Tran Huan" w:date="2018-11-26T00:28:00Z">
                  <w:rPr>
                    <w:ins w:id="19236" w:author="phuong vu" w:date="2018-11-23T09:38:00Z"/>
                    <w:del w:id="19237" w:author="Tran Huan" w:date="2018-11-25T23:21:00Z"/>
                    <w:lang w:val="en-US"/>
                  </w:rPr>
                </w:rPrChange>
              </w:rPr>
              <w:pPrChange w:id="19238" w:author="phuong vu" w:date="2018-11-23T13:48:00Z">
                <w:pPr>
                  <w:spacing w:line="360" w:lineRule="auto"/>
                </w:pPr>
              </w:pPrChange>
            </w:pPr>
          </w:p>
        </w:tc>
        <w:tc>
          <w:tcPr>
            <w:tcW w:w="2970" w:type="dxa"/>
          </w:tcPr>
          <w:p w14:paraId="601CA932" w14:textId="0AB492BE" w:rsidR="00D005EC" w:rsidRPr="00D651A1" w:rsidDel="004A3D10" w:rsidRDefault="00D005EC">
            <w:pPr>
              <w:spacing w:line="276" w:lineRule="auto"/>
              <w:rPr>
                <w:ins w:id="19239" w:author="phuong vu" w:date="2018-11-23T09:38:00Z"/>
                <w:del w:id="19240" w:author="Tran Huan" w:date="2018-11-25T23:21:00Z"/>
                <w:rPrChange w:id="19241" w:author="Tran Huan" w:date="2018-11-26T00:28:00Z">
                  <w:rPr>
                    <w:ins w:id="19242" w:author="phuong vu" w:date="2018-11-23T09:38:00Z"/>
                    <w:del w:id="19243" w:author="Tran Huan" w:date="2018-11-25T23:21:00Z"/>
                    <w:lang w:val="en-US"/>
                  </w:rPr>
                </w:rPrChange>
              </w:rPr>
              <w:pPrChange w:id="19244" w:author="phuong vu" w:date="2018-11-23T13:48:00Z">
                <w:pPr>
                  <w:spacing w:line="360" w:lineRule="auto"/>
                </w:pPr>
              </w:pPrChange>
            </w:pPr>
          </w:p>
        </w:tc>
        <w:tc>
          <w:tcPr>
            <w:tcW w:w="1266" w:type="dxa"/>
          </w:tcPr>
          <w:p w14:paraId="4693CB17" w14:textId="4C6E26B0" w:rsidR="00D005EC" w:rsidRPr="00D651A1" w:rsidDel="004A3D10" w:rsidRDefault="00D005EC">
            <w:pPr>
              <w:spacing w:line="276" w:lineRule="auto"/>
              <w:rPr>
                <w:ins w:id="19245" w:author="phuong vu" w:date="2018-11-23T09:38:00Z"/>
                <w:del w:id="19246" w:author="Tran Huan" w:date="2018-11-25T23:21:00Z"/>
                <w:rPrChange w:id="19247" w:author="Tran Huan" w:date="2018-11-26T00:28:00Z">
                  <w:rPr>
                    <w:ins w:id="19248" w:author="phuong vu" w:date="2018-11-23T09:38:00Z"/>
                    <w:del w:id="19249" w:author="Tran Huan" w:date="2018-11-25T23:21:00Z"/>
                    <w:lang w:val="en-US"/>
                  </w:rPr>
                </w:rPrChange>
              </w:rPr>
              <w:pPrChange w:id="19250" w:author="phuong vu" w:date="2018-11-23T13:48:00Z">
                <w:pPr>
                  <w:spacing w:line="360" w:lineRule="auto"/>
                </w:pPr>
              </w:pPrChange>
            </w:pPr>
          </w:p>
        </w:tc>
        <w:tc>
          <w:tcPr>
            <w:tcW w:w="1756" w:type="dxa"/>
          </w:tcPr>
          <w:p w14:paraId="2EE308B9" w14:textId="38CF1976" w:rsidR="00D005EC" w:rsidRPr="00D651A1" w:rsidDel="004A3D10" w:rsidRDefault="00D005EC">
            <w:pPr>
              <w:spacing w:line="276" w:lineRule="auto"/>
              <w:rPr>
                <w:ins w:id="19251" w:author="phuong vu" w:date="2018-11-23T09:38:00Z"/>
                <w:del w:id="19252" w:author="Tran Huan" w:date="2018-11-25T23:21:00Z"/>
                <w:rPrChange w:id="19253" w:author="Tran Huan" w:date="2018-11-26T00:28:00Z">
                  <w:rPr>
                    <w:ins w:id="19254" w:author="phuong vu" w:date="2018-11-23T09:38:00Z"/>
                    <w:del w:id="19255" w:author="Tran Huan" w:date="2018-11-25T23:21:00Z"/>
                    <w:lang w:val="en-US"/>
                  </w:rPr>
                </w:rPrChange>
              </w:rPr>
              <w:pPrChange w:id="19256" w:author="phuong vu" w:date="2018-11-23T13:48:00Z">
                <w:pPr>
                  <w:spacing w:line="360" w:lineRule="auto"/>
                </w:pPr>
              </w:pPrChange>
            </w:pPr>
          </w:p>
        </w:tc>
      </w:tr>
      <w:tr w:rsidR="00D005EC" w:rsidDel="004A3D10" w14:paraId="30FF3C0C" w14:textId="61E95AE5" w:rsidTr="005D03AE">
        <w:trPr>
          <w:ins w:id="19257" w:author="phuong vu" w:date="2018-11-23T09:38:00Z"/>
          <w:del w:id="19258" w:author="Tran Huan" w:date="2018-11-25T23:21:00Z"/>
        </w:trPr>
        <w:tc>
          <w:tcPr>
            <w:tcW w:w="805" w:type="dxa"/>
          </w:tcPr>
          <w:p w14:paraId="62969ABD" w14:textId="22823152" w:rsidR="00D005EC" w:rsidRPr="00D651A1" w:rsidDel="004A3D10" w:rsidRDefault="00D005EC">
            <w:pPr>
              <w:spacing w:line="276" w:lineRule="auto"/>
              <w:jc w:val="center"/>
              <w:rPr>
                <w:ins w:id="19259" w:author="phuong vu" w:date="2018-11-23T09:38:00Z"/>
                <w:del w:id="19260" w:author="Tran Huan" w:date="2018-11-25T23:21:00Z"/>
                <w:rPrChange w:id="19261" w:author="Tran Huan" w:date="2018-11-26T00:28:00Z">
                  <w:rPr>
                    <w:ins w:id="19262" w:author="phuong vu" w:date="2018-11-23T09:38:00Z"/>
                    <w:del w:id="19263" w:author="Tran Huan" w:date="2018-11-25T23:21:00Z"/>
                    <w:lang w:val="en-US"/>
                  </w:rPr>
                </w:rPrChange>
              </w:rPr>
              <w:pPrChange w:id="19264" w:author="phuong vu" w:date="2018-11-23T13:48:00Z">
                <w:pPr>
                  <w:spacing w:line="360" w:lineRule="auto"/>
                  <w:jc w:val="center"/>
                </w:pPr>
              </w:pPrChange>
            </w:pPr>
          </w:p>
        </w:tc>
        <w:tc>
          <w:tcPr>
            <w:tcW w:w="1980" w:type="dxa"/>
          </w:tcPr>
          <w:p w14:paraId="46BB2CE3" w14:textId="77AACA69" w:rsidR="00D005EC" w:rsidRPr="00D651A1" w:rsidDel="004A3D10" w:rsidRDefault="00D005EC">
            <w:pPr>
              <w:spacing w:line="276" w:lineRule="auto"/>
              <w:rPr>
                <w:ins w:id="19265" w:author="phuong vu" w:date="2018-11-23T09:38:00Z"/>
                <w:del w:id="19266" w:author="Tran Huan" w:date="2018-11-25T23:21:00Z"/>
                <w:rPrChange w:id="19267" w:author="Tran Huan" w:date="2018-11-26T00:28:00Z">
                  <w:rPr>
                    <w:ins w:id="19268" w:author="phuong vu" w:date="2018-11-23T09:38:00Z"/>
                    <w:del w:id="19269" w:author="Tran Huan" w:date="2018-11-25T23:21:00Z"/>
                    <w:lang w:val="en-US"/>
                  </w:rPr>
                </w:rPrChange>
              </w:rPr>
              <w:pPrChange w:id="19270" w:author="phuong vu" w:date="2018-11-23T13:48:00Z">
                <w:pPr>
                  <w:spacing w:line="360" w:lineRule="auto"/>
                </w:pPr>
              </w:pPrChange>
            </w:pPr>
          </w:p>
        </w:tc>
        <w:tc>
          <w:tcPr>
            <w:tcW w:w="2970" w:type="dxa"/>
          </w:tcPr>
          <w:p w14:paraId="15B5CD58" w14:textId="6E24241D" w:rsidR="00D005EC" w:rsidRPr="00D651A1" w:rsidDel="004A3D10" w:rsidRDefault="00D005EC">
            <w:pPr>
              <w:spacing w:line="276" w:lineRule="auto"/>
              <w:rPr>
                <w:ins w:id="19271" w:author="phuong vu" w:date="2018-11-23T09:38:00Z"/>
                <w:del w:id="19272" w:author="Tran Huan" w:date="2018-11-25T23:21:00Z"/>
                <w:rPrChange w:id="19273" w:author="Tran Huan" w:date="2018-11-26T00:28:00Z">
                  <w:rPr>
                    <w:ins w:id="19274" w:author="phuong vu" w:date="2018-11-23T09:38:00Z"/>
                    <w:del w:id="19275" w:author="Tran Huan" w:date="2018-11-25T23:21:00Z"/>
                    <w:lang w:val="en-US"/>
                  </w:rPr>
                </w:rPrChange>
              </w:rPr>
              <w:pPrChange w:id="19276" w:author="phuong vu" w:date="2018-11-23T13:48:00Z">
                <w:pPr>
                  <w:spacing w:line="360" w:lineRule="auto"/>
                </w:pPr>
              </w:pPrChange>
            </w:pPr>
          </w:p>
        </w:tc>
        <w:tc>
          <w:tcPr>
            <w:tcW w:w="1266" w:type="dxa"/>
          </w:tcPr>
          <w:p w14:paraId="7A936A61" w14:textId="7B8A640B" w:rsidR="00D005EC" w:rsidRPr="00D651A1" w:rsidDel="004A3D10" w:rsidRDefault="00D005EC">
            <w:pPr>
              <w:spacing w:line="276" w:lineRule="auto"/>
              <w:rPr>
                <w:ins w:id="19277" w:author="phuong vu" w:date="2018-11-23T09:38:00Z"/>
                <w:del w:id="19278" w:author="Tran Huan" w:date="2018-11-25T23:21:00Z"/>
                <w:rPrChange w:id="19279" w:author="Tran Huan" w:date="2018-11-26T00:28:00Z">
                  <w:rPr>
                    <w:ins w:id="19280" w:author="phuong vu" w:date="2018-11-23T09:38:00Z"/>
                    <w:del w:id="19281" w:author="Tran Huan" w:date="2018-11-25T23:21:00Z"/>
                    <w:lang w:val="en-US"/>
                  </w:rPr>
                </w:rPrChange>
              </w:rPr>
              <w:pPrChange w:id="19282" w:author="phuong vu" w:date="2018-11-23T13:48:00Z">
                <w:pPr>
                  <w:spacing w:line="360" w:lineRule="auto"/>
                </w:pPr>
              </w:pPrChange>
            </w:pPr>
          </w:p>
        </w:tc>
        <w:tc>
          <w:tcPr>
            <w:tcW w:w="1756" w:type="dxa"/>
          </w:tcPr>
          <w:p w14:paraId="0464FB09" w14:textId="072CEF6A" w:rsidR="00D005EC" w:rsidRPr="00D651A1" w:rsidDel="004A3D10" w:rsidRDefault="00D005EC">
            <w:pPr>
              <w:spacing w:line="276" w:lineRule="auto"/>
              <w:rPr>
                <w:ins w:id="19283" w:author="phuong vu" w:date="2018-11-23T09:38:00Z"/>
                <w:del w:id="19284" w:author="Tran Huan" w:date="2018-11-25T23:21:00Z"/>
                <w:rPrChange w:id="19285" w:author="Tran Huan" w:date="2018-11-26T00:28:00Z">
                  <w:rPr>
                    <w:ins w:id="19286" w:author="phuong vu" w:date="2018-11-23T09:38:00Z"/>
                    <w:del w:id="19287" w:author="Tran Huan" w:date="2018-11-25T23:21:00Z"/>
                    <w:lang w:val="en-US"/>
                  </w:rPr>
                </w:rPrChange>
              </w:rPr>
              <w:pPrChange w:id="19288" w:author="phuong vu" w:date="2018-11-23T13:48:00Z">
                <w:pPr>
                  <w:spacing w:line="360" w:lineRule="auto"/>
                </w:pPr>
              </w:pPrChange>
            </w:pPr>
          </w:p>
        </w:tc>
      </w:tr>
      <w:tr w:rsidR="00D005EC" w:rsidDel="004A3D10" w14:paraId="7FDBEE62" w14:textId="5899EBD1" w:rsidTr="005D03AE">
        <w:trPr>
          <w:ins w:id="19289" w:author="phuong vu" w:date="2018-11-23T09:38:00Z"/>
          <w:del w:id="19290" w:author="Tran Huan" w:date="2018-11-25T23:21:00Z"/>
        </w:trPr>
        <w:tc>
          <w:tcPr>
            <w:tcW w:w="805" w:type="dxa"/>
          </w:tcPr>
          <w:p w14:paraId="4AAF5F8A" w14:textId="5050F588" w:rsidR="00D005EC" w:rsidRPr="00D651A1" w:rsidDel="004A3D10" w:rsidRDefault="00D005EC">
            <w:pPr>
              <w:spacing w:line="276" w:lineRule="auto"/>
              <w:jc w:val="center"/>
              <w:rPr>
                <w:ins w:id="19291" w:author="phuong vu" w:date="2018-11-23T09:38:00Z"/>
                <w:del w:id="19292" w:author="Tran Huan" w:date="2018-11-25T23:21:00Z"/>
                <w:rPrChange w:id="19293" w:author="Tran Huan" w:date="2018-11-26T00:28:00Z">
                  <w:rPr>
                    <w:ins w:id="19294" w:author="phuong vu" w:date="2018-11-23T09:38:00Z"/>
                    <w:del w:id="19295" w:author="Tran Huan" w:date="2018-11-25T23:21:00Z"/>
                    <w:lang w:val="en-US"/>
                  </w:rPr>
                </w:rPrChange>
              </w:rPr>
              <w:pPrChange w:id="19296" w:author="phuong vu" w:date="2018-11-23T13:48:00Z">
                <w:pPr>
                  <w:spacing w:line="360" w:lineRule="auto"/>
                  <w:jc w:val="center"/>
                </w:pPr>
              </w:pPrChange>
            </w:pPr>
          </w:p>
        </w:tc>
        <w:tc>
          <w:tcPr>
            <w:tcW w:w="1980" w:type="dxa"/>
          </w:tcPr>
          <w:p w14:paraId="44F12067" w14:textId="4CE8434A" w:rsidR="00D005EC" w:rsidRPr="00D651A1" w:rsidDel="004A3D10" w:rsidRDefault="00D005EC">
            <w:pPr>
              <w:spacing w:line="276" w:lineRule="auto"/>
              <w:rPr>
                <w:ins w:id="19297" w:author="phuong vu" w:date="2018-11-23T09:38:00Z"/>
                <w:del w:id="19298" w:author="Tran Huan" w:date="2018-11-25T23:21:00Z"/>
                <w:rPrChange w:id="19299" w:author="Tran Huan" w:date="2018-11-26T00:28:00Z">
                  <w:rPr>
                    <w:ins w:id="19300" w:author="phuong vu" w:date="2018-11-23T09:38:00Z"/>
                    <w:del w:id="19301" w:author="Tran Huan" w:date="2018-11-25T23:21:00Z"/>
                    <w:lang w:val="en-US"/>
                  </w:rPr>
                </w:rPrChange>
              </w:rPr>
              <w:pPrChange w:id="19302" w:author="phuong vu" w:date="2018-11-23T13:48:00Z">
                <w:pPr>
                  <w:spacing w:line="360" w:lineRule="auto"/>
                </w:pPr>
              </w:pPrChange>
            </w:pPr>
          </w:p>
        </w:tc>
        <w:tc>
          <w:tcPr>
            <w:tcW w:w="2970" w:type="dxa"/>
          </w:tcPr>
          <w:p w14:paraId="7174DF24" w14:textId="056A4268" w:rsidR="00D005EC" w:rsidRPr="00D651A1" w:rsidDel="004A3D10" w:rsidRDefault="00D005EC">
            <w:pPr>
              <w:spacing w:line="276" w:lineRule="auto"/>
              <w:rPr>
                <w:ins w:id="19303" w:author="phuong vu" w:date="2018-11-23T09:38:00Z"/>
                <w:del w:id="19304" w:author="Tran Huan" w:date="2018-11-25T23:21:00Z"/>
                <w:rPrChange w:id="19305" w:author="Tran Huan" w:date="2018-11-26T00:28:00Z">
                  <w:rPr>
                    <w:ins w:id="19306" w:author="phuong vu" w:date="2018-11-23T09:38:00Z"/>
                    <w:del w:id="19307" w:author="Tran Huan" w:date="2018-11-25T23:21:00Z"/>
                    <w:lang w:val="en-US"/>
                  </w:rPr>
                </w:rPrChange>
              </w:rPr>
              <w:pPrChange w:id="19308" w:author="phuong vu" w:date="2018-11-23T13:48:00Z">
                <w:pPr>
                  <w:spacing w:line="360" w:lineRule="auto"/>
                </w:pPr>
              </w:pPrChange>
            </w:pPr>
          </w:p>
        </w:tc>
        <w:tc>
          <w:tcPr>
            <w:tcW w:w="1266" w:type="dxa"/>
          </w:tcPr>
          <w:p w14:paraId="2BA14C1C" w14:textId="58823F0F" w:rsidR="00D005EC" w:rsidRPr="00D651A1" w:rsidDel="004A3D10" w:rsidRDefault="00D005EC">
            <w:pPr>
              <w:spacing w:line="276" w:lineRule="auto"/>
              <w:rPr>
                <w:ins w:id="19309" w:author="phuong vu" w:date="2018-11-23T09:38:00Z"/>
                <w:del w:id="19310" w:author="Tran Huan" w:date="2018-11-25T23:21:00Z"/>
                <w:rPrChange w:id="19311" w:author="Tran Huan" w:date="2018-11-26T00:28:00Z">
                  <w:rPr>
                    <w:ins w:id="19312" w:author="phuong vu" w:date="2018-11-23T09:38:00Z"/>
                    <w:del w:id="19313" w:author="Tran Huan" w:date="2018-11-25T23:21:00Z"/>
                    <w:lang w:val="en-US"/>
                  </w:rPr>
                </w:rPrChange>
              </w:rPr>
              <w:pPrChange w:id="19314" w:author="phuong vu" w:date="2018-11-23T13:48:00Z">
                <w:pPr>
                  <w:spacing w:line="360" w:lineRule="auto"/>
                </w:pPr>
              </w:pPrChange>
            </w:pPr>
          </w:p>
        </w:tc>
        <w:tc>
          <w:tcPr>
            <w:tcW w:w="1756" w:type="dxa"/>
          </w:tcPr>
          <w:p w14:paraId="65F19487" w14:textId="17BA13E5" w:rsidR="00D005EC" w:rsidRPr="00D651A1" w:rsidDel="004A3D10" w:rsidRDefault="00D005EC">
            <w:pPr>
              <w:spacing w:line="276" w:lineRule="auto"/>
              <w:rPr>
                <w:ins w:id="19315" w:author="phuong vu" w:date="2018-11-23T09:38:00Z"/>
                <w:del w:id="19316" w:author="Tran Huan" w:date="2018-11-25T23:21:00Z"/>
                <w:rPrChange w:id="19317" w:author="Tran Huan" w:date="2018-11-26T00:28:00Z">
                  <w:rPr>
                    <w:ins w:id="19318" w:author="phuong vu" w:date="2018-11-23T09:38:00Z"/>
                    <w:del w:id="19319" w:author="Tran Huan" w:date="2018-11-25T23:21:00Z"/>
                    <w:lang w:val="en-US"/>
                  </w:rPr>
                </w:rPrChange>
              </w:rPr>
              <w:pPrChange w:id="19320" w:author="phuong vu" w:date="2018-11-23T13:48:00Z">
                <w:pPr>
                  <w:spacing w:line="360" w:lineRule="auto"/>
                </w:pPr>
              </w:pPrChange>
            </w:pPr>
          </w:p>
        </w:tc>
      </w:tr>
      <w:tr w:rsidR="00D005EC" w:rsidDel="004A3D10" w14:paraId="10D11A04" w14:textId="0C567C42" w:rsidTr="005D03AE">
        <w:trPr>
          <w:ins w:id="19321" w:author="phuong vu" w:date="2018-11-23T09:38:00Z"/>
          <w:del w:id="19322" w:author="Tran Huan" w:date="2018-11-25T23:21:00Z"/>
        </w:trPr>
        <w:tc>
          <w:tcPr>
            <w:tcW w:w="805" w:type="dxa"/>
          </w:tcPr>
          <w:p w14:paraId="335522A8" w14:textId="23F89089" w:rsidR="00D005EC" w:rsidRPr="00D651A1" w:rsidDel="004A3D10" w:rsidRDefault="00D005EC">
            <w:pPr>
              <w:spacing w:line="276" w:lineRule="auto"/>
              <w:jc w:val="center"/>
              <w:rPr>
                <w:ins w:id="19323" w:author="phuong vu" w:date="2018-11-23T09:38:00Z"/>
                <w:del w:id="19324" w:author="Tran Huan" w:date="2018-11-25T23:21:00Z"/>
                <w:rPrChange w:id="19325" w:author="Tran Huan" w:date="2018-11-26T00:28:00Z">
                  <w:rPr>
                    <w:ins w:id="19326" w:author="phuong vu" w:date="2018-11-23T09:38:00Z"/>
                    <w:del w:id="19327" w:author="Tran Huan" w:date="2018-11-25T23:21:00Z"/>
                    <w:lang w:val="en-US"/>
                  </w:rPr>
                </w:rPrChange>
              </w:rPr>
              <w:pPrChange w:id="19328" w:author="phuong vu" w:date="2018-11-23T13:48:00Z">
                <w:pPr>
                  <w:spacing w:line="360" w:lineRule="auto"/>
                  <w:jc w:val="center"/>
                </w:pPr>
              </w:pPrChange>
            </w:pPr>
          </w:p>
        </w:tc>
        <w:tc>
          <w:tcPr>
            <w:tcW w:w="1980" w:type="dxa"/>
          </w:tcPr>
          <w:p w14:paraId="641F6703" w14:textId="11CDA8EC" w:rsidR="00D005EC" w:rsidRPr="00D651A1" w:rsidDel="004A3D10" w:rsidRDefault="00D005EC">
            <w:pPr>
              <w:spacing w:line="276" w:lineRule="auto"/>
              <w:rPr>
                <w:ins w:id="19329" w:author="phuong vu" w:date="2018-11-23T09:38:00Z"/>
                <w:del w:id="19330" w:author="Tran Huan" w:date="2018-11-25T23:21:00Z"/>
                <w:rPrChange w:id="19331" w:author="Tran Huan" w:date="2018-11-26T00:28:00Z">
                  <w:rPr>
                    <w:ins w:id="19332" w:author="phuong vu" w:date="2018-11-23T09:38:00Z"/>
                    <w:del w:id="19333" w:author="Tran Huan" w:date="2018-11-25T23:21:00Z"/>
                    <w:lang w:val="en-US"/>
                  </w:rPr>
                </w:rPrChange>
              </w:rPr>
              <w:pPrChange w:id="19334" w:author="phuong vu" w:date="2018-11-23T13:48:00Z">
                <w:pPr>
                  <w:spacing w:line="360" w:lineRule="auto"/>
                </w:pPr>
              </w:pPrChange>
            </w:pPr>
          </w:p>
        </w:tc>
        <w:tc>
          <w:tcPr>
            <w:tcW w:w="2970" w:type="dxa"/>
          </w:tcPr>
          <w:p w14:paraId="23BFD215" w14:textId="19D60E59" w:rsidR="00D005EC" w:rsidRPr="00D651A1" w:rsidDel="004A3D10" w:rsidRDefault="00D005EC">
            <w:pPr>
              <w:spacing w:line="276" w:lineRule="auto"/>
              <w:rPr>
                <w:ins w:id="19335" w:author="phuong vu" w:date="2018-11-23T09:38:00Z"/>
                <w:del w:id="19336" w:author="Tran Huan" w:date="2018-11-25T23:21:00Z"/>
                <w:rPrChange w:id="19337" w:author="Tran Huan" w:date="2018-11-26T00:28:00Z">
                  <w:rPr>
                    <w:ins w:id="19338" w:author="phuong vu" w:date="2018-11-23T09:38:00Z"/>
                    <w:del w:id="19339" w:author="Tran Huan" w:date="2018-11-25T23:21:00Z"/>
                    <w:lang w:val="en-US"/>
                  </w:rPr>
                </w:rPrChange>
              </w:rPr>
              <w:pPrChange w:id="19340" w:author="phuong vu" w:date="2018-11-23T13:48:00Z">
                <w:pPr>
                  <w:spacing w:line="360" w:lineRule="auto"/>
                </w:pPr>
              </w:pPrChange>
            </w:pPr>
          </w:p>
        </w:tc>
        <w:tc>
          <w:tcPr>
            <w:tcW w:w="1266" w:type="dxa"/>
          </w:tcPr>
          <w:p w14:paraId="10EB2A00" w14:textId="43F1310B" w:rsidR="00D005EC" w:rsidRPr="00D651A1" w:rsidDel="004A3D10" w:rsidRDefault="00D005EC">
            <w:pPr>
              <w:spacing w:line="276" w:lineRule="auto"/>
              <w:jc w:val="center"/>
              <w:rPr>
                <w:ins w:id="19341" w:author="phuong vu" w:date="2018-11-23T09:38:00Z"/>
                <w:del w:id="19342" w:author="Tran Huan" w:date="2018-11-25T23:21:00Z"/>
                <w:rPrChange w:id="19343" w:author="Tran Huan" w:date="2018-11-26T00:28:00Z">
                  <w:rPr>
                    <w:ins w:id="19344" w:author="phuong vu" w:date="2018-11-23T09:38:00Z"/>
                    <w:del w:id="19345" w:author="Tran Huan" w:date="2018-11-25T23:21:00Z"/>
                    <w:lang w:val="en-US"/>
                  </w:rPr>
                </w:rPrChange>
              </w:rPr>
              <w:pPrChange w:id="19346" w:author="phuong vu" w:date="2018-11-23T13:48:00Z">
                <w:pPr>
                  <w:spacing w:line="360" w:lineRule="auto"/>
                  <w:jc w:val="center"/>
                </w:pPr>
              </w:pPrChange>
            </w:pPr>
          </w:p>
        </w:tc>
        <w:tc>
          <w:tcPr>
            <w:tcW w:w="1756" w:type="dxa"/>
          </w:tcPr>
          <w:p w14:paraId="28B70896" w14:textId="16F33C21" w:rsidR="00D005EC" w:rsidRPr="00D651A1" w:rsidDel="004A3D10" w:rsidRDefault="00D005EC">
            <w:pPr>
              <w:spacing w:line="276" w:lineRule="auto"/>
              <w:rPr>
                <w:ins w:id="19347" w:author="phuong vu" w:date="2018-11-23T09:38:00Z"/>
                <w:del w:id="19348" w:author="Tran Huan" w:date="2018-11-25T23:21:00Z"/>
                <w:rPrChange w:id="19349" w:author="Tran Huan" w:date="2018-11-26T00:28:00Z">
                  <w:rPr>
                    <w:ins w:id="19350" w:author="phuong vu" w:date="2018-11-23T09:38:00Z"/>
                    <w:del w:id="19351" w:author="Tran Huan" w:date="2018-11-25T23:21:00Z"/>
                    <w:lang w:val="en-US"/>
                  </w:rPr>
                </w:rPrChange>
              </w:rPr>
              <w:pPrChange w:id="19352" w:author="phuong vu" w:date="2018-11-23T13:48:00Z">
                <w:pPr>
                  <w:spacing w:line="360" w:lineRule="auto"/>
                </w:pPr>
              </w:pPrChange>
            </w:pPr>
          </w:p>
        </w:tc>
      </w:tr>
    </w:tbl>
    <w:p w14:paraId="6D5B448F" w14:textId="6CE9A147" w:rsidR="00D005EC" w:rsidRPr="00D651A1" w:rsidDel="004A3D10" w:rsidRDefault="00D005EC">
      <w:pPr>
        <w:spacing w:line="276" w:lineRule="auto"/>
        <w:rPr>
          <w:ins w:id="19353" w:author="phuong vu" w:date="2018-11-23T08:46:00Z"/>
          <w:del w:id="19354" w:author="Tran Huan" w:date="2018-11-25T23:21:00Z"/>
          <w:rPrChange w:id="19355" w:author="Tran Huan" w:date="2018-11-26T00:28:00Z">
            <w:rPr>
              <w:ins w:id="19356" w:author="phuong vu" w:date="2018-11-23T08:46:00Z"/>
              <w:del w:id="19357" w:author="Tran Huan" w:date="2018-11-25T23:21:00Z"/>
              <w:lang w:val="en-US"/>
            </w:rPr>
          </w:rPrChange>
        </w:rPr>
        <w:pPrChange w:id="19358" w:author="phuong vu" w:date="2018-11-23T13:48:00Z">
          <w:pPr>
            <w:pStyle w:val="Heading5"/>
          </w:pPr>
        </w:pPrChange>
      </w:pPr>
    </w:p>
    <w:p w14:paraId="0477BB6C" w14:textId="6F0D21E7" w:rsidR="007E73AD" w:rsidRPr="00D651A1" w:rsidDel="004A3D10" w:rsidRDefault="007E73AD">
      <w:pPr>
        <w:pStyle w:val="Heading5"/>
        <w:spacing w:line="276" w:lineRule="auto"/>
        <w:rPr>
          <w:ins w:id="19359" w:author="phuong vu" w:date="2018-11-23T09:38:00Z"/>
          <w:del w:id="19360" w:author="Tran Huan" w:date="2018-11-25T23:21:00Z"/>
          <w:rPrChange w:id="19361" w:author="Tran Huan" w:date="2018-11-26T00:28:00Z">
            <w:rPr>
              <w:ins w:id="19362" w:author="phuong vu" w:date="2018-11-23T09:38:00Z"/>
              <w:del w:id="19363" w:author="Tran Huan" w:date="2018-11-25T23:21:00Z"/>
              <w:lang w:val="en-US"/>
            </w:rPr>
          </w:rPrChange>
        </w:rPr>
        <w:pPrChange w:id="19364" w:author="phuong vu" w:date="2018-11-23T13:48:00Z">
          <w:pPr>
            <w:pStyle w:val="Heading5"/>
          </w:pPr>
        </w:pPrChange>
      </w:pPr>
      <w:ins w:id="19365" w:author="phuong vu" w:date="2018-11-23T08:46:00Z">
        <w:del w:id="19366" w:author="Tran Huan" w:date="2018-11-25T23:21:00Z">
          <w:r w:rsidRPr="00D651A1" w:rsidDel="004A3D10">
            <w:rPr>
              <w:rPrChange w:id="19367" w:author="Tran Huan" w:date="2018-11-26T00:28:00Z">
                <w:rPr>
                  <w:lang w:val="en-US"/>
                </w:rPr>
              </w:rPrChange>
            </w:rPr>
            <w:delText>Dữ liệu sử dụng</w:delText>
          </w:r>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D005EC" w:rsidDel="004A3D10" w14:paraId="1AB12D96" w14:textId="093C775B" w:rsidTr="005D03AE">
        <w:trPr>
          <w:ins w:id="19368" w:author="phuong vu" w:date="2018-11-23T09:38:00Z"/>
          <w:del w:id="19369" w:author="Tran Huan" w:date="2018-11-25T23:21:00Z"/>
        </w:trPr>
        <w:tc>
          <w:tcPr>
            <w:tcW w:w="805" w:type="dxa"/>
            <w:vMerge w:val="restart"/>
            <w:vAlign w:val="center"/>
          </w:tcPr>
          <w:p w14:paraId="4AB9B8BC" w14:textId="65DA8F48" w:rsidR="00D005EC" w:rsidRPr="00D651A1" w:rsidDel="004A3D10" w:rsidRDefault="00D005EC">
            <w:pPr>
              <w:spacing w:line="276" w:lineRule="auto"/>
              <w:jc w:val="center"/>
              <w:rPr>
                <w:ins w:id="19370" w:author="phuong vu" w:date="2018-11-23T09:38:00Z"/>
                <w:del w:id="19371" w:author="Tran Huan" w:date="2018-11-25T23:21:00Z"/>
                <w:b/>
                <w:rPrChange w:id="19372" w:author="Tran Huan" w:date="2018-11-26T00:28:00Z">
                  <w:rPr>
                    <w:ins w:id="19373" w:author="phuong vu" w:date="2018-11-23T09:38:00Z"/>
                    <w:del w:id="19374" w:author="Tran Huan" w:date="2018-11-25T23:21:00Z"/>
                    <w:b/>
                    <w:lang w:val="en-US"/>
                  </w:rPr>
                </w:rPrChange>
              </w:rPr>
              <w:pPrChange w:id="19375" w:author="phuong vu" w:date="2018-11-23T13:48:00Z">
                <w:pPr>
                  <w:spacing w:line="360" w:lineRule="auto"/>
                  <w:jc w:val="center"/>
                </w:pPr>
              </w:pPrChange>
            </w:pPr>
            <w:ins w:id="19376" w:author="phuong vu" w:date="2018-11-23T09:38:00Z">
              <w:del w:id="19377" w:author="Tran Huan" w:date="2018-11-25T23:21:00Z">
                <w:r w:rsidRPr="00D651A1" w:rsidDel="004A3D10">
                  <w:rPr>
                    <w:b/>
                    <w:rPrChange w:id="19378" w:author="Tran Huan" w:date="2018-11-26T00:28:00Z">
                      <w:rPr>
                        <w:b/>
                        <w:lang w:val="en-US"/>
                      </w:rPr>
                    </w:rPrChange>
                  </w:rPr>
                  <w:delText>STT</w:delText>
                </w:r>
              </w:del>
            </w:ins>
          </w:p>
        </w:tc>
        <w:tc>
          <w:tcPr>
            <w:tcW w:w="2120" w:type="dxa"/>
            <w:vMerge w:val="restart"/>
            <w:vAlign w:val="center"/>
          </w:tcPr>
          <w:p w14:paraId="51F0F118" w14:textId="505C650F" w:rsidR="00D005EC" w:rsidRPr="00D651A1" w:rsidDel="004A3D10" w:rsidRDefault="00D005EC">
            <w:pPr>
              <w:spacing w:line="276" w:lineRule="auto"/>
              <w:jc w:val="center"/>
              <w:rPr>
                <w:ins w:id="19379" w:author="phuong vu" w:date="2018-11-23T09:38:00Z"/>
                <w:del w:id="19380" w:author="Tran Huan" w:date="2018-11-25T23:21:00Z"/>
                <w:b/>
                <w:rPrChange w:id="19381" w:author="Tran Huan" w:date="2018-11-26T00:28:00Z">
                  <w:rPr>
                    <w:ins w:id="19382" w:author="phuong vu" w:date="2018-11-23T09:38:00Z"/>
                    <w:del w:id="19383" w:author="Tran Huan" w:date="2018-11-25T23:21:00Z"/>
                    <w:b/>
                    <w:lang w:val="en-US"/>
                  </w:rPr>
                </w:rPrChange>
              </w:rPr>
              <w:pPrChange w:id="19384" w:author="phuong vu" w:date="2018-11-23T13:48:00Z">
                <w:pPr>
                  <w:spacing w:line="360" w:lineRule="auto"/>
                  <w:jc w:val="center"/>
                </w:pPr>
              </w:pPrChange>
            </w:pPr>
            <w:ins w:id="19385" w:author="phuong vu" w:date="2018-11-23T09:38:00Z">
              <w:del w:id="19386" w:author="Tran Huan" w:date="2018-11-25T23:21:00Z">
                <w:r w:rsidRPr="00D651A1" w:rsidDel="004A3D10">
                  <w:rPr>
                    <w:b/>
                    <w:rPrChange w:id="19387" w:author="Tran Huan" w:date="2018-11-26T00:28:00Z">
                      <w:rPr>
                        <w:b/>
                        <w:lang w:val="en-US"/>
                      </w:rPr>
                    </w:rPrChange>
                  </w:rPr>
                  <w:delText>Tên bảng/</w:delText>
                </w:r>
              </w:del>
            </w:ins>
          </w:p>
          <w:p w14:paraId="235DF5AB" w14:textId="5C43A599" w:rsidR="00D005EC" w:rsidRPr="00D651A1" w:rsidDel="004A3D10" w:rsidRDefault="00D005EC">
            <w:pPr>
              <w:spacing w:line="276" w:lineRule="auto"/>
              <w:jc w:val="center"/>
              <w:rPr>
                <w:ins w:id="19388" w:author="phuong vu" w:date="2018-11-23T09:38:00Z"/>
                <w:del w:id="19389" w:author="Tran Huan" w:date="2018-11-25T23:21:00Z"/>
                <w:b/>
                <w:rPrChange w:id="19390" w:author="Tran Huan" w:date="2018-11-26T00:28:00Z">
                  <w:rPr>
                    <w:ins w:id="19391" w:author="phuong vu" w:date="2018-11-23T09:38:00Z"/>
                    <w:del w:id="19392" w:author="Tran Huan" w:date="2018-11-25T23:21:00Z"/>
                    <w:b/>
                    <w:lang w:val="en-US"/>
                  </w:rPr>
                </w:rPrChange>
              </w:rPr>
              <w:pPrChange w:id="19393" w:author="phuong vu" w:date="2018-11-23T13:48:00Z">
                <w:pPr>
                  <w:spacing w:line="360" w:lineRule="auto"/>
                  <w:jc w:val="center"/>
                </w:pPr>
              </w:pPrChange>
            </w:pPr>
            <w:ins w:id="19394" w:author="phuong vu" w:date="2018-11-23T09:38:00Z">
              <w:del w:id="19395" w:author="Tran Huan" w:date="2018-11-25T23:21:00Z">
                <w:r w:rsidRPr="00D651A1" w:rsidDel="004A3D10">
                  <w:rPr>
                    <w:b/>
                    <w:rPrChange w:id="19396" w:author="Tran Huan" w:date="2018-11-26T00:28:00Z">
                      <w:rPr>
                        <w:b/>
                        <w:lang w:val="en-US"/>
                      </w:rPr>
                    </w:rPrChange>
                  </w:rPr>
                  <w:delText>Cấu trúc dữ liệu</w:delText>
                </w:r>
              </w:del>
            </w:ins>
          </w:p>
        </w:tc>
        <w:tc>
          <w:tcPr>
            <w:tcW w:w="5852" w:type="dxa"/>
            <w:gridSpan w:val="4"/>
            <w:vAlign w:val="center"/>
          </w:tcPr>
          <w:p w14:paraId="66A673B1" w14:textId="13E31229" w:rsidR="00D005EC" w:rsidRPr="00D651A1" w:rsidDel="004A3D10" w:rsidRDefault="00D005EC">
            <w:pPr>
              <w:spacing w:line="276" w:lineRule="auto"/>
              <w:jc w:val="center"/>
              <w:rPr>
                <w:ins w:id="19397" w:author="phuong vu" w:date="2018-11-23T09:38:00Z"/>
                <w:del w:id="19398" w:author="Tran Huan" w:date="2018-11-25T23:21:00Z"/>
                <w:b/>
                <w:rPrChange w:id="19399" w:author="Tran Huan" w:date="2018-11-26T00:28:00Z">
                  <w:rPr>
                    <w:ins w:id="19400" w:author="phuong vu" w:date="2018-11-23T09:38:00Z"/>
                    <w:del w:id="19401" w:author="Tran Huan" w:date="2018-11-25T23:21:00Z"/>
                    <w:b/>
                    <w:lang w:val="en-US"/>
                  </w:rPr>
                </w:rPrChange>
              </w:rPr>
              <w:pPrChange w:id="19402" w:author="phuong vu" w:date="2018-11-23T13:48:00Z">
                <w:pPr>
                  <w:spacing w:line="360" w:lineRule="auto"/>
                  <w:jc w:val="center"/>
                </w:pPr>
              </w:pPrChange>
            </w:pPr>
            <w:ins w:id="19403" w:author="phuong vu" w:date="2018-11-23T09:38:00Z">
              <w:del w:id="19404" w:author="Tran Huan" w:date="2018-11-25T23:21:00Z">
                <w:r w:rsidRPr="00D651A1" w:rsidDel="004A3D10">
                  <w:rPr>
                    <w:b/>
                    <w:rPrChange w:id="19405" w:author="Tran Huan" w:date="2018-11-26T00:28:00Z">
                      <w:rPr>
                        <w:b/>
                        <w:lang w:val="en-US"/>
                      </w:rPr>
                    </w:rPrChange>
                  </w:rPr>
                  <w:delText>Phương thức</w:delText>
                </w:r>
              </w:del>
            </w:ins>
          </w:p>
        </w:tc>
      </w:tr>
      <w:tr w:rsidR="00D005EC" w:rsidDel="004A3D10" w14:paraId="42D096BF" w14:textId="751DFEB6" w:rsidTr="005D03AE">
        <w:trPr>
          <w:ins w:id="19406" w:author="phuong vu" w:date="2018-11-23T09:38:00Z"/>
          <w:del w:id="19407" w:author="Tran Huan" w:date="2018-11-25T23:21:00Z"/>
        </w:trPr>
        <w:tc>
          <w:tcPr>
            <w:tcW w:w="805" w:type="dxa"/>
            <w:vMerge/>
            <w:vAlign w:val="center"/>
          </w:tcPr>
          <w:p w14:paraId="1A2E96A1" w14:textId="6FBB83F8" w:rsidR="00D005EC" w:rsidRPr="00D651A1" w:rsidDel="004A3D10" w:rsidRDefault="00D005EC">
            <w:pPr>
              <w:spacing w:line="276" w:lineRule="auto"/>
              <w:jc w:val="center"/>
              <w:rPr>
                <w:ins w:id="19408" w:author="phuong vu" w:date="2018-11-23T09:38:00Z"/>
                <w:del w:id="19409" w:author="Tran Huan" w:date="2018-11-25T23:21:00Z"/>
                <w:b/>
                <w:rPrChange w:id="19410" w:author="Tran Huan" w:date="2018-11-26T00:28:00Z">
                  <w:rPr>
                    <w:ins w:id="19411" w:author="phuong vu" w:date="2018-11-23T09:38:00Z"/>
                    <w:del w:id="19412" w:author="Tran Huan" w:date="2018-11-25T23:21:00Z"/>
                    <w:b/>
                    <w:lang w:val="en-US"/>
                  </w:rPr>
                </w:rPrChange>
              </w:rPr>
              <w:pPrChange w:id="19413" w:author="phuong vu" w:date="2018-11-23T13:48:00Z">
                <w:pPr>
                  <w:spacing w:line="360" w:lineRule="auto"/>
                  <w:jc w:val="center"/>
                </w:pPr>
              </w:pPrChange>
            </w:pPr>
          </w:p>
        </w:tc>
        <w:tc>
          <w:tcPr>
            <w:tcW w:w="2120" w:type="dxa"/>
            <w:vMerge/>
            <w:vAlign w:val="center"/>
          </w:tcPr>
          <w:p w14:paraId="08556EBD" w14:textId="07C2BDDA" w:rsidR="00D005EC" w:rsidRPr="00D651A1" w:rsidDel="004A3D10" w:rsidRDefault="00D005EC">
            <w:pPr>
              <w:spacing w:line="276" w:lineRule="auto"/>
              <w:jc w:val="center"/>
              <w:rPr>
                <w:ins w:id="19414" w:author="phuong vu" w:date="2018-11-23T09:38:00Z"/>
                <w:del w:id="19415" w:author="Tran Huan" w:date="2018-11-25T23:21:00Z"/>
                <w:b/>
                <w:rPrChange w:id="19416" w:author="Tran Huan" w:date="2018-11-26T00:28:00Z">
                  <w:rPr>
                    <w:ins w:id="19417" w:author="phuong vu" w:date="2018-11-23T09:38:00Z"/>
                    <w:del w:id="19418" w:author="Tran Huan" w:date="2018-11-25T23:21:00Z"/>
                    <w:b/>
                    <w:lang w:val="en-US"/>
                  </w:rPr>
                </w:rPrChange>
              </w:rPr>
              <w:pPrChange w:id="19419" w:author="phuong vu" w:date="2018-11-23T13:48:00Z">
                <w:pPr>
                  <w:spacing w:line="360" w:lineRule="auto"/>
                  <w:jc w:val="center"/>
                </w:pPr>
              </w:pPrChange>
            </w:pPr>
          </w:p>
        </w:tc>
        <w:tc>
          <w:tcPr>
            <w:tcW w:w="1463" w:type="dxa"/>
            <w:vAlign w:val="center"/>
          </w:tcPr>
          <w:p w14:paraId="508610BE" w14:textId="54FA184E" w:rsidR="00D005EC" w:rsidRPr="00D651A1" w:rsidDel="004A3D10" w:rsidRDefault="00D005EC">
            <w:pPr>
              <w:spacing w:line="276" w:lineRule="auto"/>
              <w:jc w:val="center"/>
              <w:rPr>
                <w:ins w:id="19420" w:author="phuong vu" w:date="2018-11-23T09:38:00Z"/>
                <w:del w:id="19421" w:author="Tran Huan" w:date="2018-11-25T23:21:00Z"/>
                <w:b/>
                <w:rPrChange w:id="19422" w:author="Tran Huan" w:date="2018-11-26T00:28:00Z">
                  <w:rPr>
                    <w:ins w:id="19423" w:author="phuong vu" w:date="2018-11-23T09:38:00Z"/>
                    <w:del w:id="19424" w:author="Tran Huan" w:date="2018-11-25T23:21:00Z"/>
                    <w:b/>
                    <w:lang w:val="en-US"/>
                  </w:rPr>
                </w:rPrChange>
              </w:rPr>
              <w:pPrChange w:id="19425" w:author="phuong vu" w:date="2018-11-23T13:48:00Z">
                <w:pPr>
                  <w:spacing w:line="360" w:lineRule="auto"/>
                  <w:jc w:val="center"/>
                </w:pPr>
              </w:pPrChange>
            </w:pPr>
            <w:ins w:id="19426" w:author="phuong vu" w:date="2018-11-23T09:38:00Z">
              <w:del w:id="19427" w:author="Tran Huan" w:date="2018-11-25T23:21:00Z">
                <w:r w:rsidRPr="00D651A1" w:rsidDel="004A3D10">
                  <w:rPr>
                    <w:b/>
                    <w:rPrChange w:id="19428" w:author="Tran Huan" w:date="2018-11-26T00:28:00Z">
                      <w:rPr>
                        <w:b/>
                        <w:lang w:val="en-US"/>
                      </w:rPr>
                    </w:rPrChange>
                  </w:rPr>
                  <w:delText>Thêm</w:delText>
                </w:r>
              </w:del>
            </w:ins>
          </w:p>
        </w:tc>
        <w:tc>
          <w:tcPr>
            <w:tcW w:w="1463" w:type="dxa"/>
            <w:vAlign w:val="center"/>
          </w:tcPr>
          <w:p w14:paraId="423D18D2" w14:textId="13FF4EFA" w:rsidR="00D005EC" w:rsidRPr="00D651A1" w:rsidDel="004A3D10" w:rsidRDefault="00D005EC">
            <w:pPr>
              <w:spacing w:line="276" w:lineRule="auto"/>
              <w:jc w:val="center"/>
              <w:rPr>
                <w:ins w:id="19429" w:author="phuong vu" w:date="2018-11-23T09:38:00Z"/>
                <w:del w:id="19430" w:author="Tran Huan" w:date="2018-11-25T23:21:00Z"/>
                <w:b/>
                <w:rPrChange w:id="19431" w:author="Tran Huan" w:date="2018-11-26T00:28:00Z">
                  <w:rPr>
                    <w:ins w:id="19432" w:author="phuong vu" w:date="2018-11-23T09:38:00Z"/>
                    <w:del w:id="19433" w:author="Tran Huan" w:date="2018-11-25T23:21:00Z"/>
                    <w:b/>
                    <w:lang w:val="en-US"/>
                  </w:rPr>
                </w:rPrChange>
              </w:rPr>
              <w:pPrChange w:id="19434" w:author="phuong vu" w:date="2018-11-23T13:48:00Z">
                <w:pPr>
                  <w:spacing w:line="360" w:lineRule="auto"/>
                  <w:jc w:val="center"/>
                </w:pPr>
              </w:pPrChange>
            </w:pPr>
            <w:ins w:id="19435" w:author="phuong vu" w:date="2018-11-23T09:38:00Z">
              <w:del w:id="19436" w:author="Tran Huan" w:date="2018-11-25T23:21:00Z">
                <w:r w:rsidRPr="00D651A1" w:rsidDel="004A3D10">
                  <w:rPr>
                    <w:b/>
                    <w:rPrChange w:id="19437" w:author="Tran Huan" w:date="2018-11-26T00:28:00Z">
                      <w:rPr>
                        <w:b/>
                        <w:lang w:val="en-US"/>
                      </w:rPr>
                    </w:rPrChange>
                  </w:rPr>
                  <w:delText>Sửa</w:delText>
                </w:r>
              </w:del>
            </w:ins>
          </w:p>
        </w:tc>
        <w:tc>
          <w:tcPr>
            <w:tcW w:w="1463" w:type="dxa"/>
            <w:vAlign w:val="center"/>
          </w:tcPr>
          <w:p w14:paraId="3CEE1B4A" w14:textId="44858A09" w:rsidR="00D005EC" w:rsidRPr="00D651A1" w:rsidDel="004A3D10" w:rsidRDefault="00D005EC">
            <w:pPr>
              <w:spacing w:line="276" w:lineRule="auto"/>
              <w:jc w:val="center"/>
              <w:rPr>
                <w:ins w:id="19438" w:author="phuong vu" w:date="2018-11-23T09:38:00Z"/>
                <w:del w:id="19439" w:author="Tran Huan" w:date="2018-11-25T23:21:00Z"/>
                <w:b/>
                <w:rPrChange w:id="19440" w:author="Tran Huan" w:date="2018-11-26T00:28:00Z">
                  <w:rPr>
                    <w:ins w:id="19441" w:author="phuong vu" w:date="2018-11-23T09:38:00Z"/>
                    <w:del w:id="19442" w:author="Tran Huan" w:date="2018-11-25T23:21:00Z"/>
                    <w:b/>
                    <w:lang w:val="en-US"/>
                  </w:rPr>
                </w:rPrChange>
              </w:rPr>
              <w:pPrChange w:id="19443" w:author="phuong vu" w:date="2018-11-23T13:48:00Z">
                <w:pPr>
                  <w:spacing w:line="360" w:lineRule="auto"/>
                  <w:jc w:val="center"/>
                </w:pPr>
              </w:pPrChange>
            </w:pPr>
            <w:ins w:id="19444" w:author="phuong vu" w:date="2018-11-23T09:38:00Z">
              <w:del w:id="19445" w:author="Tran Huan" w:date="2018-11-25T23:21:00Z">
                <w:r w:rsidRPr="00D651A1" w:rsidDel="004A3D10">
                  <w:rPr>
                    <w:b/>
                    <w:rPrChange w:id="19446" w:author="Tran Huan" w:date="2018-11-26T00:28:00Z">
                      <w:rPr>
                        <w:b/>
                        <w:lang w:val="en-US"/>
                      </w:rPr>
                    </w:rPrChange>
                  </w:rPr>
                  <w:delText>Xóa</w:delText>
                </w:r>
              </w:del>
            </w:ins>
          </w:p>
        </w:tc>
        <w:tc>
          <w:tcPr>
            <w:tcW w:w="1463" w:type="dxa"/>
            <w:vAlign w:val="center"/>
          </w:tcPr>
          <w:p w14:paraId="1599A80C" w14:textId="7468D771" w:rsidR="00D005EC" w:rsidRPr="00D651A1" w:rsidDel="004A3D10" w:rsidRDefault="00D005EC">
            <w:pPr>
              <w:spacing w:line="276" w:lineRule="auto"/>
              <w:jc w:val="center"/>
              <w:rPr>
                <w:ins w:id="19447" w:author="phuong vu" w:date="2018-11-23T09:38:00Z"/>
                <w:del w:id="19448" w:author="Tran Huan" w:date="2018-11-25T23:21:00Z"/>
                <w:b/>
                <w:rPrChange w:id="19449" w:author="Tran Huan" w:date="2018-11-26T00:28:00Z">
                  <w:rPr>
                    <w:ins w:id="19450" w:author="phuong vu" w:date="2018-11-23T09:38:00Z"/>
                    <w:del w:id="19451" w:author="Tran Huan" w:date="2018-11-25T23:21:00Z"/>
                    <w:b/>
                    <w:lang w:val="en-US"/>
                  </w:rPr>
                </w:rPrChange>
              </w:rPr>
              <w:pPrChange w:id="19452" w:author="phuong vu" w:date="2018-11-23T13:48:00Z">
                <w:pPr>
                  <w:spacing w:line="360" w:lineRule="auto"/>
                  <w:jc w:val="center"/>
                </w:pPr>
              </w:pPrChange>
            </w:pPr>
            <w:ins w:id="19453" w:author="phuong vu" w:date="2018-11-23T09:38:00Z">
              <w:del w:id="19454" w:author="Tran Huan" w:date="2018-11-25T23:21:00Z">
                <w:r w:rsidRPr="00D651A1" w:rsidDel="004A3D10">
                  <w:rPr>
                    <w:b/>
                    <w:rPrChange w:id="19455" w:author="Tran Huan" w:date="2018-11-26T00:28:00Z">
                      <w:rPr>
                        <w:b/>
                        <w:lang w:val="en-US"/>
                      </w:rPr>
                    </w:rPrChange>
                  </w:rPr>
                  <w:delText>Truy vấn</w:delText>
                </w:r>
              </w:del>
            </w:ins>
          </w:p>
        </w:tc>
      </w:tr>
      <w:tr w:rsidR="00D005EC" w:rsidDel="004A3D10" w14:paraId="3C7217DD" w14:textId="1F9E7FED" w:rsidTr="005D03AE">
        <w:trPr>
          <w:ins w:id="19456" w:author="phuong vu" w:date="2018-11-23T09:38:00Z"/>
          <w:del w:id="19457" w:author="Tran Huan" w:date="2018-11-25T23:21:00Z"/>
        </w:trPr>
        <w:tc>
          <w:tcPr>
            <w:tcW w:w="805" w:type="dxa"/>
          </w:tcPr>
          <w:p w14:paraId="5733F4AD" w14:textId="1AC18547" w:rsidR="00D005EC" w:rsidRPr="00D651A1" w:rsidDel="004A3D10" w:rsidRDefault="00D005EC">
            <w:pPr>
              <w:spacing w:line="276" w:lineRule="auto"/>
              <w:jc w:val="center"/>
              <w:rPr>
                <w:ins w:id="19458" w:author="phuong vu" w:date="2018-11-23T09:38:00Z"/>
                <w:del w:id="19459" w:author="Tran Huan" w:date="2018-11-25T23:21:00Z"/>
                <w:rPrChange w:id="19460" w:author="Tran Huan" w:date="2018-11-26T00:28:00Z">
                  <w:rPr>
                    <w:ins w:id="19461" w:author="phuong vu" w:date="2018-11-23T09:38:00Z"/>
                    <w:del w:id="19462" w:author="Tran Huan" w:date="2018-11-25T23:21:00Z"/>
                    <w:lang w:val="en-US"/>
                  </w:rPr>
                </w:rPrChange>
              </w:rPr>
              <w:pPrChange w:id="19463" w:author="phuong vu" w:date="2018-11-23T13:48:00Z">
                <w:pPr>
                  <w:spacing w:line="360" w:lineRule="auto"/>
                  <w:jc w:val="center"/>
                </w:pPr>
              </w:pPrChange>
            </w:pPr>
            <w:ins w:id="19464" w:author="phuong vu" w:date="2018-11-23T09:38:00Z">
              <w:del w:id="19465" w:author="Tran Huan" w:date="2018-11-25T23:21:00Z">
                <w:r w:rsidRPr="00D651A1" w:rsidDel="004A3D10">
                  <w:rPr>
                    <w:rPrChange w:id="19466" w:author="Tran Huan" w:date="2018-11-26T00:28:00Z">
                      <w:rPr>
                        <w:lang w:val="en-US"/>
                      </w:rPr>
                    </w:rPrChange>
                  </w:rPr>
                  <w:delText>1</w:delText>
                </w:r>
              </w:del>
            </w:ins>
          </w:p>
        </w:tc>
        <w:tc>
          <w:tcPr>
            <w:tcW w:w="2120" w:type="dxa"/>
          </w:tcPr>
          <w:p w14:paraId="7F3E8223" w14:textId="09BA4169" w:rsidR="00D005EC" w:rsidRPr="00D651A1" w:rsidDel="004A3D10" w:rsidRDefault="005D03AE">
            <w:pPr>
              <w:spacing w:line="276" w:lineRule="auto"/>
              <w:rPr>
                <w:ins w:id="19467" w:author="phuong vu" w:date="2018-11-23T09:38:00Z"/>
                <w:del w:id="19468" w:author="Tran Huan" w:date="2018-11-25T23:21:00Z"/>
                <w:rPrChange w:id="19469" w:author="Tran Huan" w:date="2018-11-26T00:28:00Z">
                  <w:rPr>
                    <w:ins w:id="19470" w:author="phuong vu" w:date="2018-11-23T09:38:00Z"/>
                    <w:del w:id="19471" w:author="Tran Huan" w:date="2018-11-25T23:21:00Z"/>
                    <w:lang w:val="en-US"/>
                  </w:rPr>
                </w:rPrChange>
              </w:rPr>
              <w:pPrChange w:id="19472" w:author="phuong vu" w:date="2018-11-23T13:48:00Z">
                <w:pPr>
                  <w:spacing w:line="360" w:lineRule="auto"/>
                </w:pPr>
              </w:pPrChange>
            </w:pPr>
            <w:ins w:id="19473" w:author="phuong vu" w:date="2018-11-23T09:38:00Z">
              <w:del w:id="19474" w:author="Tran Huan" w:date="2018-11-25T23:21:00Z">
                <w:r w:rsidRPr="00D651A1" w:rsidDel="004A3D10">
                  <w:rPr>
                    <w:rPrChange w:id="19475" w:author="Tran Huan" w:date="2018-11-26T00:28:00Z">
                      <w:rPr>
                        <w:lang w:val="en-US"/>
                      </w:rPr>
                    </w:rPrChange>
                  </w:rPr>
                  <w:delText>customer_order</w:delText>
                </w:r>
              </w:del>
            </w:ins>
          </w:p>
        </w:tc>
        <w:tc>
          <w:tcPr>
            <w:tcW w:w="1463" w:type="dxa"/>
          </w:tcPr>
          <w:p w14:paraId="1C136B22" w14:textId="496C0008" w:rsidR="00D005EC" w:rsidRPr="00D651A1" w:rsidDel="004A3D10" w:rsidRDefault="00D005EC">
            <w:pPr>
              <w:spacing w:line="276" w:lineRule="auto"/>
              <w:jc w:val="center"/>
              <w:rPr>
                <w:ins w:id="19476" w:author="phuong vu" w:date="2018-11-23T09:38:00Z"/>
                <w:del w:id="19477" w:author="Tran Huan" w:date="2018-11-25T23:21:00Z"/>
                <w:rPrChange w:id="19478" w:author="Tran Huan" w:date="2018-11-26T00:28:00Z">
                  <w:rPr>
                    <w:ins w:id="19479" w:author="phuong vu" w:date="2018-11-23T09:38:00Z"/>
                    <w:del w:id="19480" w:author="Tran Huan" w:date="2018-11-25T23:21:00Z"/>
                    <w:lang w:val="en-US"/>
                  </w:rPr>
                </w:rPrChange>
              </w:rPr>
              <w:pPrChange w:id="19481" w:author="phuong vu" w:date="2018-11-23T13:48:00Z">
                <w:pPr>
                  <w:spacing w:line="360" w:lineRule="auto"/>
                  <w:jc w:val="center"/>
                </w:pPr>
              </w:pPrChange>
            </w:pPr>
          </w:p>
        </w:tc>
        <w:tc>
          <w:tcPr>
            <w:tcW w:w="1463" w:type="dxa"/>
          </w:tcPr>
          <w:p w14:paraId="3001B8EA" w14:textId="68675B15" w:rsidR="00D005EC" w:rsidRPr="00D651A1" w:rsidDel="004A3D10" w:rsidRDefault="005D03AE">
            <w:pPr>
              <w:spacing w:line="276" w:lineRule="auto"/>
              <w:jc w:val="center"/>
              <w:rPr>
                <w:ins w:id="19482" w:author="phuong vu" w:date="2018-11-23T09:38:00Z"/>
                <w:del w:id="19483" w:author="Tran Huan" w:date="2018-11-25T23:21:00Z"/>
                <w:rPrChange w:id="19484" w:author="Tran Huan" w:date="2018-11-26T00:28:00Z">
                  <w:rPr>
                    <w:ins w:id="19485" w:author="phuong vu" w:date="2018-11-23T09:38:00Z"/>
                    <w:del w:id="19486" w:author="Tran Huan" w:date="2018-11-25T23:21:00Z"/>
                    <w:lang w:val="en-US"/>
                  </w:rPr>
                </w:rPrChange>
              </w:rPr>
              <w:pPrChange w:id="19487" w:author="phuong vu" w:date="2018-11-23T13:48:00Z">
                <w:pPr>
                  <w:spacing w:line="360" w:lineRule="auto"/>
                  <w:jc w:val="center"/>
                </w:pPr>
              </w:pPrChange>
            </w:pPr>
            <w:ins w:id="19488" w:author="phuong vu" w:date="2018-11-23T09:41:00Z">
              <w:del w:id="19489" w:author="Tran Huan" w:date="2018-11-25T23:21:00Z">
                <w:r w:rsidRPr="00D651A1" w:rsidDel="004A3D10">
                  <w:rPr>
                    <w:rPrChange w:id="19490" w:author="Tran Huan" w:date="2018-11-26T00:28:00Z">
                      <w:rPr>
                        <w:lang w:val="en-US"/>
                      </w:rPr>
                    </w:rPrChange>
                  </w:rPr>
                  <w:delText>X</w:delText>
                </w:r>
              </w:del>
            </w:ins>
          </w:p>
        </w:tc>
        <w:tc>
          <w:tcPr>
            <w:tcW w:w="1463" w:type="dxa"/>
          </w:tcPr>
          <w:p w14:paraId="4D1FC060" w14:textId="601E10A4" w:rsidR="00D005EC" w:rsidRPr="00D651A1" w:rsidDel="004A3D10" w:rsidRDefault="00D005EC">
            <w:pPr>
              <w:spacing w:line="276" w:lineRule="auto"/>
              <w:jc w:val="center"/>
              <w:rPr>
                <w:ins w:id="19491" w:author="phuong vu" w:date="2018-11-23T09:38:00Z"/>
                <w:del w:id="19492" w:author="Tran Huan" w:date="2018-11-25T23:21:00Z"/>
                <w:rPrChange w:id="19493" w:author="Tran Huan" w:date="2018-11-26T00:28:00Z">
                  <w:rPr>
                    <w:ins w:id="19494" w:author="phuong vu" w:date="2018-11-23T09:38:00Z"/>
                    <w:del w:id="19495" w:author="Tran Huan" w:date="2018-11-25T23:21:00Z"/>
                    <w:lang w:val="en-US"/>
                  </w:rPr>
                </w:rPrChange>
              </w:rPr>
              <w:pPrChange w:id="19496" w:author="phuong vu" w:date="2018-11-23T13:48:00Z">
                <w:pPr>
                  <w:spacing w:line="360" w:lineRule="auto"/>
                  <w:jc w:val="center"/>
                </w:pPr>
              </w:pPrChange>
            </w:pPr>
          </w:p>
        </w:tc>
        <w:tc>
          <w:tcPr>
            <w:tcW w:w="1463" w:type="dxa"/>
          </w:tcPr>
          <w:p w14:paraId="5623F4C5" w14:textId="7C713F83" w:rsidR="00D005EC" w:rsidRPr="00D651A1" w:rsidDel="004A3D10" w:rsidRDefault="00D005EC">
            <w:pPr>
              <w:spacing w:line="276" w:lineRule="auto"/>
              <w:jc w:val="center"/>
              <w:rPr>
                <w:ins w:id="19497" w:author="phuong vu" w:date="2018-11-23T09:38:00Z"/>
                <w:del w:id="19498" w:author="Tran Huan" w:date="2018-11-25T23:21:00Z"/>
                <w:rPrChange w:id="19499" w:author="Tran Huan" w:date="2018-11-26T00:28:00Z">
                  <w:rPr>
                    <w:ins w:id="19500" w:author="phuong vu" w:date="2018-11-23T09:38:00Z"/>
                    <w:del w:id="19501" w:author="Tran Huan" w:date="2018-11-25T23:21:00Z"/>
                    <w:lang w:val="en-US"/>
                  </w:rPr>
                </w:rPrChange>
              </w:rPr>
              <w:pPrChange w:id="19502" w:author="phuong vu" w:date="2018-11-23T13:48:00Z">
                <w:pPr>
                  <w:jc w:val="center"/>
                </w:pPr>
              </w:pPrChange>
            </w:pPr>
            <w:ins w:id="19503" w:author="phuong vu" w:date="2018-11-23T09:38:00Z">
              <w:del w:id="19504" w:author="Tran Huan" w:date="2018-11-25T23:21:00Z">
                <w:r w:rsidRPr="00D651A1" w:rsidDel="004A3D10">
                  <w:rPr>
                    <w:rPrChange w:id="19505" w:author="Tran Huan" w:date="2018-11-26T00:28:00Z">
                      <w:rPr>
                        <w:lang w:val="en-US"/>
                      </w:rPr>
                    </w:rPrChange>
                  </w:rPr>
                  <w:delText>X</w:delText>
                </w:r>
              </w:del>
            </w:ins>
          </w:p>
        </w:tc>
      </w:tr>
      <w:tr w:rsidR="00D005EC" w:rsidDel="004A3D10" w14:paraId="3E4FF9D9" w14:textId="36E39115" w:rsidTr="005D03AE">
        <w:trPr>
          <w:ins w:id="19506" w:author="phuong vu" w:date="2018-11-23T09:38:00Z"/>
          <w:del w:id="19507" w:author="Tran Huan" w:date="2018-11-25T23:21:00Z"/>
        </w:trPr>
        <w:tc>
          <w:tcPr>
            <w:tcW w:w="805" w:type="dxa"/>
          </w:tcPr>
          <w:p w14:paraId="000A3B27" w14:textId="1E9E59FA" w:rsidR="00D005EC" w:rsidRPr="00D651A1" w:rsidDel="004A3D10" w:rsidRDefault="00D005EC">
            <w:pPr>
              <w:spacing w:line="276" w:lineRule="auto"/>
              <w:jc w:val="center"/>
              <w:rPr>
                <w:ins w:id="19508" w:author="phuong vu" w:date="2018-11-23T09:38:00Z"/>
                <w:del w:id="19509" w:author="Tran Huan" w:date="2018-11-25T23:21:00Z"/>
                <w:rPrChange w:id="19510" w:author="Tran Huan" w:date="2018-11-26T00:28:00Z">
                  <w:rPr>
                    <w:ins w:id="19511" w:author="phuong vu" w:date="2018-11-23T09:38:00Z"/>
                    <w:del w:id="19512" w:author="Tran Huan" w:date="2018-11-25T23:21:00Z"/>
                    <w:lang w:val="en-US"/>
                  </w:rPr>
                </w:rPrChange>
              </w:rPr>
              <w:pPrChange w:id="19513" w:author="phuong vu" w:date="2018-11-23T13:48:00Z">
                <w:pPr>
                  <w:spacing w:line="360" w:lineRule="auto"/>
                  <w:jc w:val="center"/>
                </w:pPr>
              </w:pPrChange>
            </w:pPr>
            <w:ins w:id="19514" w:author="phuong vu" w:date="2018-11-23T09:38:00Z">
              <w:del w:id="19515" w:author="Tran Huan" w:date="2018-11-25T23:21:00Z">
                <w:r w:rsidRPr="00D651A1" w:rsidDel="004A3D10">
                  <w:rPr>
                    <w:rPrChange w:id="19516" w:author="Tran Huan" w:date="2018-11-26T00:28:00Z">
                      <w:rPr>
                        <w:lang w:val="en-US"/>
                      </w:rPr>
                    </w:rPrChange>
                  </w:rPr>
                  <w:delText>2</w:delText>
                </w:r>
              </w:del>
            </w:ins>
          </w:p>
        </w:tc>
        <w:tc>
          <w:tcPr>
            <w:tcW w:w="2120" w:type="dxa"/>
          </w:tcPr>
          <w:p w14:paraId="238BEDAF" w14:textId="4981E22B" w:rsidR="00D005EC" w:rsidRPr="00D651A1" w:rsidDel="004A3D10" w:rsidRDefault="005D03AE">
            <w:pPr>
              <w:spacing w:line="276" w:lineRule="auto"/>
              <w:rPr>
                <w:ins w:id="19517" w:author="phuong vu" w:date="2018-11-23T09:38:00Z"/>
                <w:del w:id="19518" w:author="Tran Huan" w:date="2018-11-25T23:21:00Z"/>
                <w:rPrChange w:id="19519" w:author="Tran Huan" w:date="2018-11-26T00:28:00Z">
                  <w:rPr>
                    <w:ins w:id="19520" w:author="phuong vu" w:date="2018-11-23T09:38:00Z"/>
                    <w:del w:id="19521" w:author="Tran Huan" w:date="2018-11-25T23:21:00Z"/>
                    <w:lang w:val="en-US"/>
                  </w:rPr>
                </w:rPrChange>
              </w:rPr>
              <w:pPrChange w:id="19522" w:author="phuong vu" w:date="2018-11-23T13:48:00Z">
                <w:pPr>
                  <w:spacing w:line="360" w:lineRule="auto"/>
                </w:pPr>
              </w:pPrChange>
            </w:pPr>
            <w:ins w:id="19523" w:author="phuong vu" w:date="2018-11-23T09:38:00Z">
              <w:del w:id="19524" w:author="Tran Huan" w:date="2018-11-25T23:21:00Z">
                <w:r w:rsidRPr="00D651A1" w:rsidDel="004A3D10">
                  <w:rPr>
                    <w:rPrChange w:id="19525" w:author="Tran Huan" w:date="2018-11-26T00:28:00Z">
                      <w:rPr>
                        <w:lang w:val="en-US"/>
                      </w:rPr>
                    </w:rPrChange>
                  </w:rPr>
                  <w:delText>customer</w:delText>
                </w:r>
              </w:del>
            </w:ins>
          </w:p>
        </w:tc>
        <w:tc>
          <w:tcPr>
            <w:tcW w:w="1463" w:type="dxa"/>
          </w:tcPr>
          <w:p w14:paraId="4A2A13FD" w14:textId="16CE56DA" w:rsidR="00D005EC" w:rsidRPr="00D651A1" w:rsidDel="004A3D10" w:rsidRDefault="00D005EC">
            <w:pPr>
              <w:spacing w:line="276" w:lineRule="auto"/>
              <w:jc w:val="center"/>
              <w:rPr>
                <w:ins w:id="19526" w:author="phuong vu" w:date="2018-11-23T09:38:00Z"/>
                <w:del w:id="19527" w:author="Tran Huan" w:date="2018-11-25T23:21:00Z"/>
                <w:rPrChange w:id="19528" w:author="Tran Huan" w:date="2018-11-26T00:28:00Z">
                  <w:rPr>
                    <w:ins w:id="19529" w:author="phuong vu" w:date="2018-11-23T09:38:00Z"/>
                    <w:del w:id="19530" w:author="Tran Huan" w:date="2018-11-25T23:21:00Z"/>
                    <w:lang w:val="en-US"/>
                  </w:rPr>
                </w:rPrChange>
              </w:rPr>
              <w:pPrChange w:id="19531" w:author="phuong vu" w:date="2018-11-23T13:48:00Z">
                <w:pPr>
                  <w:spacing w:line="360" w:lineRule="auto"/>
                  <w:jc w:val="center"/>
                </w:pPr>
              </w:pPrChange>
            </w:pPr>
          </w:p>
        </w:tc>
        <w:tc>
          <w:tcPr>
            <w:tcW w:w="1463" w:type="dxa"/>
          </w:tcPr>
          <w:p w14:paraId="4B4DA7FA" w14:textId="04E6AAC3" w:rsidR="00D005EC" w:rsidRPr="00D651A1" w:rsidDel="004A3D10" w:rsidRDefault="00D005EC">
            <w:pPr>
              <w:spacing w:line="276" w:lineRule="auto"/>
              <w:jc w:val="center"/>
              <w:rPr>
                <w:ins w:id="19532" w:author="phuong vu" w:date="2018-11-23T09:38:00Z"/>
                <w:del w:id="19533" w:author="Tran Huan" w:date="2018-11-25T23:21:00Z"/>
                <w:rPrChange w:id="19534" w:author="Tran Huan" w:date="2018-11-26T00:28:00Z">
                  <w:rPr>
                    <w:ins w:id="19535" w:author="phuong vu" w:date="2018-11-23T09:38:00Z"/>
                    <w:del w:id="19536" w:author="Tran Huan" w:date="2018-11-25T23:21:00Z"/>
                    <w:lang w:val="en-US"/>
                  </w:rPr>
                </w:rPrChange>
              </w:rPr>
              <w:pPrChange w:id="19537" w:author="phuong vu" w:date="2018-11-23T13:48:00Z">
                <w:pPr>
                  <w:spacing w:line="360" w:lineRule="auto"/>
                  <w:jc w:val="center"/>
                </w:pPr>
              </w:pPrChange>
            </w:pPr>
          </w:p>
        </w:tc>
        <w:tc>
          <w:tcPr>
            <w:tcW w:w="1463" w:type="dxa"/>
          </w:tcPr>
          <w:p w14:paraId="7D31FE34" w14:textId="2031ABD8" w:rsidR="00D005EC" w:rsidRPr="00D651A1" w:rsidDel="004A3D10" w:rsidRDefault="00D005EC">
            <w:pPr>
              <w:spacing w:line="276" w:lineRule="auto"/>
              <w:jc w:val="center"/>
              <w:rPr>
                <w:ins w:id="19538" w:author="phuong vu" w:date="2018-11-23T09:38:00Z"/>
                <w:del w:id="19539" w:author="Tran Huan" w:date="2018-11-25T23:21:00Z"/>
                <w:rPrChange w:id="19540" w:author="Tran Huan" w:date="2018-11-26T00:28:00Z">
                  <w:rPr>
                    <w:ins w:id="19541" w:author="phuong vu" w:date="2018-11-23T09:38:00Z"/>
                    <w:del w:id="19542" w:author="Tran Huan" w:date="2018-11-25T23:21:00Z"/>
                    <w:lang w:val="en-US"/>
                  </w:rPr>
                </w:rPrChange>
              </w:rPr>
              <w:pPrChange w:id="19543" w:author="phuong vu" w:date="2018-11-23T13:48:00Z">
                <w:pPr>
                  <w:spacing w:line="360" w:lineRule="auto"/>
                  <w:jc w:val="center"/>
                </w:pPr>
              </w:pPrChange>
            </w:pPr>
          </w:p>
        </w:tc>
        <w:tc>
          <w:tcPr>
            <w:tcW w:w="1463" w:type="dxa"/>
          </w:tcPr>
          <w:p w14:paraId="01F20FAC" w14:textId="2C9A4F5E" w:rsidR="00D005EC" w:rsidRPr="00D651A1" w:rsidDel="004A3D10" w:rsidRDefault="00D005EC">
            <w:pPr>
              <w:spacing w:line="276" w:lineRule="auto"/>
              <w:jc w:val="center"/>
              <w:rPr>
                <w:ins w:id="19544" w:author="phuong vu" w:date="2018-11-23T09:38:00Z"/>
                <w:del w:id="19545" w:author="Tran Huan" w:date="2018-11-25T23:21:00Z"/>
                <w:rPrChange w:id="19546" w:author="Tran Huan" w:date="2018-11-26T00:28:00Z">
                  <w:rPr>
                    <w:ins w:id="19547" w:author="phuong vu" w:date="2018-11-23T09:38:00Z"/>
                    <w:del w:id="19548" w:author="Tran Huan" w:date="2018-11-25T23:21:00Z"/>
                    <w:lang w:val="en-US"/>
                  </w:rPr>
                </w:rPrChange>
              </w:rPr>
              <w:pPrChange w:id="19549" w:author="phuong vu" w:date="2018-11-23T13:48:00Z">
                <w:pPr>
                  <w:jc w:val="center"/>
                </w:pPr>
              </w:pPrChange>
            </w:pPr>
            <w:ins w:id="19550" w:author="phuong vu" w:date="2018-11-23T09:38:00Z">
              <w:del w:id="19551" w:author="Tran Huan" w:date="2018-11-25T23:21:00Z">
                <w:r w:rsidRPr="00D651A1" w:rsidDel="004A3D10">
                  <w:rPr>
                    <w:rPrChange w:id="19552" w:author="Tran Huan" w:date="2018-11-26T00:28:00Z">
                      <w:rPr>
                        <w:lang w:val="en-US"/>
                      </w:rPr>
                    </w:rPrChange>
                  </w:rPr>
                  <w:delText>X</w:delText>
                </w:r>
              </w:del>
            </w:ins>
          </w:p>
        </w:tc>
      </w:tr>
      <w:tr w:rsidR="00D005EC" w:rsidDel="004A3D10" w14:paraId="11E20209" w14:textId="70450F89" w:rsidTr="005D03AE">
        <w:trPr>
          <w:ins w:id="19553" w:author="phuong vu" w:date="2018-11-23T09:38:00Z"/>
          <w:del w:id="19554" w:author="Tran Huan" w:date="2018-11-25T23:21:00Z"/>
        </w:trPr>
        <w:tc>
          <w:tcPr>
            <w:tcW w:w="805" w:type="dxa"/>
          </w:tcPr>
          <w:p w14:paraId="461542D7" w14:textId="5341947D" w:rsidR="00D005EC" w:rsidRPr="00D651A1" w:rsidDel="004A3D10" w:rsidRDefault="00D005EC">
            <w:pPr>
              <w:spacing w:line="276" w:lineRule="auto"/>
              <w:jc w:val="center"/>
              <w:rPr>
                <w:ins w:id="19555" w:author="phuong vu" w:date="2018-11-23T09:38:00Z"/>
                <w:del w:id="19556" w:author="Tran Huan" w:date="2018-11-25T23:21:00Z"/>
                <w:rPrChange w:id="19557" w:author="Tran Huan" w:date="2018-11-26T00:28:00Z">
                  <w:rPr>
                    <w:ins w:id="19558" w:author="phuong vu" w:date="2018-11-23T09:38:00Z"/>
                    <w:del w:id="19559" w:author="Tran Huan" w:date="2018-11-25T23:21:00Z"/>
                    <w:lang w:val="en-US"/>
                  </w:rPr>
                </w:rPrChange>
              </w:rPr>
              <w:pPrChange w:id="19560" w:author="phuong vu" w:date="2018-11-23T13:48:00Z">
                <w:pPr>
                  <w:spacing w:line="360" w:lineRule="auto"/>
                  <w:jc w:val="center"/>
                </w:pPr>
              </w:pPrChange>
            </w:pPr>
            <w:ins w:id="19561" w:author="phuong vu" w:date="2018-11-23T09:38:00Z">
              <w:del w:id="19562" w:author="Tran Huan" w:date="2018-11-25T23:21:00Z">
                <w:r w:rsidRPr="00D651A1" w:rsidDel="004A3D10">
                  <w:rPr>
                    <w:rPrChange w:id="19563" w:author="Tran Huan" w:date="2018-11-26T00:28:00Z">
                      <w:rPr>
                        <w:lang w:val="en-US"/>
                      </w:rPr>
                    </w:rPrChange>
                  </w:rPr>
                  <w:delText>3</w:delText>
                </w:r>
              </w:del>
            </w:ins>
          </w:p>
        </w:tc>
        <w:tc>
          <w:tcPr>
            <w:tcW w:w="2120" w:type="dxa"/>
          </w:tcPr>
          <w:p w14:paraId="38B20726" w14:textId="6CB7190E" w:rsidR="00D005EC" w:rsidRPr="00D651A1" w:rsidDel="004A3D10" w:rsidRDefault="005D03AE">
            <w:pPr>
              <w:spacing w:line="276" w:lineRule="auto"/>
              <w:rPr>
                <w:ins w:id="19564" w:author="phuong vu" w:date="2018-11-23T09:38:00Z"/>
                <w:del w:id="19565" w:author="Tran Huan" w:date="2018-11-25T23:21:00Z"/>
                <w:rPrChange w:id="19566" w:author="Tran Huan" w:date="2018-11-26T00:28:00Z">
                  <w:rPr>
                    <w:ins w:id="19567" w:author="phuong vu" w:date="2018-11-23T09:38:00Z"/>
                    <w:del w:id="19568" w:author="Tran Huan" w:date="2018-11-25T23:21:00Z"/>
                    <w:lang w:val="en-US"/>
                  </w:rPr>
                </w:rPrChange>
              </w:rPr>
              <w:pPrChange w:id="19569" w:author="phuong vu" w:date="2018-11-23T13:48:00Z">
                <w:pPr>
                  <w:spacing w:line="360" w:lineRule="auto"/>
                </w:pPr>
              </w:pPrChange>
            </w:pPr>
            <w:ins w:id="19570" w:author="phuong vu" w:date="2018-11-23T09:39:00Z">
              <w:del w:id="19571" w:author="Tran Huan" w:date="2018-11-25T23:21:00Z">
                <w:r w:rsidRPr="00D651A1" w:rsidDel="004A3D10">
                  <w:rPr>
                    <w:rPrChange w:id="19572" w:author="Tran Huan" w:date="2018-11-26T00:28:00Z">
                      <w:rPr>
                        <w:lang w:val="en-US"/>
                      </w:rPr>
                    </w:rPrChange>
                  </w:rPr>
                  <w:delText>o</w:delText>
                </w:r>
              </w:del>
            </w:ins>
            <w:ins w:id="19573" w:author="phuong vu" w:date="2018-11-23T09:38:00Z">
              <w:del w:id="19574" w:author="Tran Huan" w:date="2018-11-25T23:21:00Z">
                <w:r w:rsidRPr="00D651A1" w:rsidDel="004A3D10">
                  <w:rPr>
                    <w:rPrChange w:id="19575" w:author="Tran Huan" w:date="2018-11-26T00:28:00Z">
                      <w:rPr>
                        <w:lang w:val="en-US"/>
                      </w:rPr>
                    </w:rPrChange>
                  </w:rPr>
                  <w:delText>rder_detail</w:delText>
                </w:r>
              </w:del>
            </w:ins>
          </w:p>
        </w:tc>
        <w:tc>
          <w:tcPr>
            <w:tcW w:w="1463" w:type="dxa"/>
          </w:tcPr>
          <w:p w14:paraId="20C91CDD" w14:textId="47492E96" w:rsidR="00D005EC" w:rsidRPr="00D651A1" w:rsidDel="004A3D10" w:rsidRDefault="00D005EC">
            <w:pPr>
              <w:spacing w:line="276" w:lineRule="auto"/>
              <w:jc w:val="center"/>
              <w:rPr>
                <w:ins w:id="19576" w:author="phuong vu" w:date="2018-11-23T09:38:00Z"/>
                <w:del w:id="19577" w:author="Tran Huan" w:date="2018-11-25T23:21:00Z"/>
                <w:rPrChange w:id="19578" w:author="Tran Huan" w:date="2018-11-26T00:28:00Z">
                  <w:rPr>
                    <w:ins w:id="19579" w:author="phuong vu" w:date="2018-11-23T09:38:00Z"/>
                    <w:del w:id="19580" w:author="Tran Huan" w:date="2018-11-25T23:21:00Z"/>
                    <w:lang w:val="en-US"/>
                  </w:rPr>
                </w:rPrChange>
              </w:rPr>
              <w:pPrChange w:id="19581" w:author="phuong vu" w:date="2018-11-23T13:48:00Z">
                <w:pPr>
                  <w:spacing w:line="360" w:lineRule="auto"/>
                  <w:jc w:val="center"/>
                </w:pPr>
              </w:pPrChange>
            </w:pPr>
          </w:p>
        </w:tc>
        <w:tc>
          <w:tcPr>
            <w:tcW w:w="1463" w:type="dxa"/>
          </w:tcPr>
          <w:p w14:paraId="5E651EE1" w14:textId="09C90E6A" w:rsidR="00D005EC" w:rsidRPr="00D651A1" w:rsidDel="004A3D10" w:rsidRDefault="005D03AE">
            <w:pPr>
              <w:spacing w:line="276" w:lineRule="auto"/>
              <w:jc w:val="center"/>
              <w:rPr>
                <w:ins w:id="19582" w:author="phuong vu" w:date="2018-11-23T09:38:00Z"/>
                <w:del w:id="19583" w:author="Tran Huan" w:date="2018-11-25T23:21:00Z"/>
                <w:rPrChange w:id="19584" w:author="Tran Huan" w:date="2018-11-26T00:28:00Z">
                  <w:rPr>
                    <w:ins w:id="19585" w:author="phuong vu" w:date="2018-11-23T09:38:00Z"/>
                    <w:del w:id="19586" w:author="Tran Huan" w:date="2018-11-25T23:21:00Z"/>
                    <w:lang w:val="en-US"/>
                  </w:rPr>
                </w:rPrChange>
              </w:rPr>
              <w:pPrChange w:id="19587" w:author="phuong vu" w:date="2018-11-23T13:48:00Z">
                <w:pPr>
                  <w:spacing w:line="360" w:lineRule="auto"/>
                  <w:jc w:val="center"/>
                </w:pPr>
              </w:pPrChange>
            </w:pPr>
            <w:ins w:id="19588" w:author="phuong vu" w:date="2018-11-23T09:41:00Z">
              <w:del w:id="19589" w:author="Tran Huan" w:date="2018-11-25T23:21:00Z">
                <w:r w:rsidRPr="00D651A1" w:rsidDel="004A3D10">
                  <w:rPr>
                    <w:rPrChange w:id="19590" w:author="Tran Huan" w:date="2018-11-26T00:28:00Z">
                      <w:rPr>
                        <w:lang w:val="en-US"/>
                      </w:rPr>
                    </w:rPrChange>
                  </w:rPr>
                  <w:delText>X</w:delText>
                </w:r>
              </w:del>
            </w:ins>
          </w:p>
        </w:tc>
        <w:tc>
          <w:tcPr>
            <w:tcW w:w="1463" w:type="dxa"/>
          </w:tcPr>
          <w:p w14:paraId="685E7A59" w14:textId="40C28CCA" w:rsidR="00D005EC" w:rsidRPr="00D651A1" w:rsidDel="004A3D10" w:rsidRDefault="005D03AE">
            <w:pPr>
              <w:spacing w:line="276" w:lineRule="auto"/>
              <w:jc w:val="center"/>
              <w:rPr>
                <w:ins w:id="19591" w:author="phuong vu" w:date="2018-11-23T09:38:00Z"/>
                <w:del w:id="19592" w:author="Tran Huan" w:date="2018-11-25T23:21:00Z"/>
                <w:rPrChange w:id="19593" w:author="Tran Huan" w:date="2018-11-26T00:28:00Z">
                  <w:rPr>
                    <w:ins w:id="19594" w:author="phuong vu" w:date="2018-11-23T09:38:00Z"/>
                    <w:del w:id="19595" w:author="Tran Huan" w:date="2018-11-25T23:21:00Z"/>
                    <w:lang w:val="en-US"/>
                  </w:rPr>
                </w:rPrChange>
              </w:rPr>
              <w:pPrChange w:id="19596" w:author="phuong vu" w:date="2018-11-23T13:48:00Z">
                <w:pPr>
                  <w:spacing w:line="360" w:lineRule="auto"/>
                  <w:jc w:val="center"/>
                </w:pPr>
              </w:pPrChange>
            </w:pPr>
            <w:ins w:id="19597" w:author="phuong vu" w:date="2018-11-23T09:41:00Z">
              <w:del w:id="19598" w:author="Tran Huan" w:date="2018-11-25T23:21:00Z">
                <w:r w:rsidRPr="00D651A1" w:rsidDel="004A3D10">
                  <w:rPr>
                    <w:rPrChange w:id="19599" w:author="Tran Huan" w:date="2018-11-26T00:28:00Z">
                      <w:rPr>
                        <w:lang w:val="en-US"/>
                      </w:rPr>
                    </w:rPrChange>
                  </w:rPr>
                  <w:delText>X</w:delText>
                </w:r>
              </w:del>
            </w:ins>
          </w:p>
        </w:tc>
        <w:tc>
          <w:tcPr>
            <w:tcW w:w="1463" w:type="dxa"/>
          </w:tcPr>
          <w:p w14:paraId="0B8895A8" w14:textId="50BFFC76" w:rsidR="00D005EC" w:rsidRPr="00D651A1" w:rsidDel="004A3D10" w:rsidRDefault="005D03AE">
            <w:pPr>
              <w:spacing w:line="276" w:lineRule="auto"/>
              <w:jc w:val="center"/>
              <w:rPr>
                <w:ins w:id="19600" w:author="phuong vu" w:date="2018-11-23T09:38:00Z"/>
                <w:del w:id="19601" w:author="Tran Huan" w:date="2018-11-25T23:21:00Z"/>
                <w:rPrChange w:id="19602" w:author="Tran Huan" w:date="2018-11-26T00:28:00Z">
                  <w:rPr>
                    <w:ins w:id="19603" w:author="phuong vu" w:date="2018-11-23T09:38:00Z"/>
                    <w:del w:id="19604" w:author="Tran Huan" w:date="2018-11-25T23:21:00Z"/>
                    <w:lang w:val="en-US"/>
                  </w:rPr>
                </w:rPrChange>
              </w:rPr>
              <w:pPrChange w:id="19605" w:author="phuong vu" w:date="2018-11-23T13:48:00Z">
                <w:pPr>
                  <w:jc w:val="center"/>
                </w:pPr>
              </w:pPrChange>
            </w:pPr>
            <w:ins w:id="19606" w:author="phuong vu" w:date="2018-11-23T09:41:00Z">
              <w:del w:id="19607" w:author="Tran Huan" w:date="2018-11-25T23:21:00Z">
                <w:r w:rsidRPr="00D651A1" w:rsidDel="004A3D10">
                  <w:rPr>
                    <w:rPrChange w:id="19608" w:author="Tran Huan" w:date="2018-11-26T00:28:00Z">
                      <w:rPr>
                        <w:lang w:val="en-US"/>
                      </w:rPr>
                    </w:rPrChange>
                  </w:rPr>
                  <w:delText>X</w:delText>
                </w:r>
              </w:del>
            </w:ins>
          </w:p>
        </w:tc>
      </w:tr>
      <w:tr w:rsidR="005D03AE" w:rsidDel="004A3D10" w14:paraId="7E57B7C1" w14:textId="63A7D178" w:rsidTr="005D03AE">
        <w:trPr>
          <w:ins w:id="19609" w:author="phuong vu" w:date="2018-11-23T09:39:00Z"/>
          <w:del w:id="19610" w:author="Tran Huan" w:date="2018-11-25T23:21:00Z"/>
        </w:trPr>
        <w:tc>
          <w:tcPr>
            <w:tcW w:w="805" w:type="dxa"/>
          </w:tcPr>
          <w:p w14:paraId="78EF9C73" w14:textId="2471F55B" w:rsidR="005D03AE" w:rsidRPr="00D651A1" w:rsidDel="004A3D10" w:rsidRDefault="005D03AE">
            <w:pPr>
              <w:spacing w:line="276" w:lineRule="auto"/>
              <w:jc w:val="center"/>
              <w:rPr>
                <w:ins w:id="19611" w:author="phuong vu" w:date="2018-11-23T09:39:00Z"/>
                <w:del w:id="19612" w:author="Tran Huan" w:date="2018-11-25T23:21:00Z"/>
                <w:rPrChange w:id="19613" w:author="Tran Huan" w:date="2018-11-26T00:28:00Z">
                  <w:rPr>
                    <w:ins w:id="19614" w:author="phuong vu" w:date="2018-11-23T09:39:00Z"/>
                    <w:del w:id="19615" w:author="Tran Huan" w:date="2018-11-25T23:21:00Z"/>
                    <w:lang w:val="en-US"/>
                  </w:rPr>
                </w:rPrChange>
              </w:rPr>
              <w:pPrChange w:id="19616" w:author="phuong vu" w:date="2018-11-23T13:48:00Z">
                <w:pPr>
                  <w:spacing w:line="360" w:lineRule="auto"/>
                  <w:jc w:val="center"/>
                </w:pPr>
              </w:pPrChange>
            </w:pPr>
            <w:ins w:id="19617" w:author="phuong vu" w:date="2018-11-23T09:39:00Z">
              <w:del w:id="19618" w:author="Tran Huan" w:date="2018-11-25T23:21:00Z">
                <w:r w:rsidRPr="00D651A1" w:rsidDel="004A3D10">
                  <w:rPr>
                    <w:rPrChange w:id="19619" w:author="Tran Huan" w:date="2018-11-26T00:28:00Z">
                      <w:rPr>
                        <w:lang w:val="en-US"/>
                      </w:rPr>
                    </w:rPrChange>
                  </w:rPr>
                  <w:delText>4</w:delText>
                </w:r>
              </w:del>
            </w:ins>
          </w:p>
        </w:tc>
        <w:tc>
          <w:tcPr>
            <w:tcW w:w="2120" w:type="dxa"/>
          </w:tcPr>
          <w:p w14:paraId="1B51EE47" w14:textId="42DE5DD4" w:rsidR="005D03AE" w:rsidRPr="00D651A1" w:rsidDel="004A3D10" w:rsidRDefault="005D03AE">
            <w:pPr>
              <w:spacing w:line="276" w:lineRule="auto"/>
              <w:rPr>
                <w:ins w:id="19620" w:author="phuong vu" w:date="2018-11-23T09:39:00Z"/>
                <w:del w:id="19621" w:author="Tran Huan" w:date="2018-11-25T23:21:00Z"/>
                <w:rPrChange w:id="19622" w:author="Tran Huan" w:date="2018-11-26T00:28:00Z">
                  <w:rPr>
                    <w:ins w:id="19623" w:author="phuong vu" w:date="2018-11-23T09:39:00Z"/>
                    <w:del w:id="19624" w:author="Tran Huan" w:date="2018-11-25T23:21:00Z"/>
                    <w:lang w:val="en-US"/>
                  </w:rPr>
                </w:rPrChange>
              </w:rPr>
              <w:pPrChange w:id="19625" w:author="phuong vu" w:date="2018-11-23T13:48:00Z">
                <w:pPr>
                  <w:spacing w:line="360" w:lineRule="auto"/>
                </w:pPr>
              </w:pPrChange>
            </w:pPr>
            <w:ins w:id="19626" w:author="phuong vu" w:date="2018-11-23T09:39:00Z">
              <w:del w:id="19627" w:author="Tran Huan" w:date="2018-11-25T23:21:00Z">
                <w:r w:rsidRPr="00D651A1" w:rsidDel="004A3D10">
                  <w:rPr>
                    <w:rPrChange w:id="19628" w:author="Tran Huan" w:date="2018-11-26T00:28:00Z">
                      <w:rPr>
                        <w:lang w:val="en-US"/>
                      </w:rPr>
                    </w:rPrChange>
                  </w:rPr>
                  <w:delText>service_type</w:delText>
                </w:r>
              </w:del>
            </w:ins>
          </w:p>
        </w:tc>
        <w:tc>
          <w:tcPr>
            <w:tcW w:w="1463" w:type="dxa"/>
          </w:tcPr>
          <w:p w14:paraId="312ECF11" w14:textId="67C26993" w:rsidR="005D03AE" w:rsidRPr="00D651A1" w:rsidDel="004A3D10" w:rsidRDefault="005D03AE">
            <w:pPr>
              <w:spacing w:line="276" w:lineRule="auto"/>
              <w:jc w:val="center"/>
              <w:rPr>
                <w:ins w:id="19629" w:author="phuong vu" w:date="2018-11-23T09:39:00Z"/>
                <w:del w:id="19630" w:author="Tran Huan" w:date="2018-11-25T23:21:00Z"/>
                <w:rPrChange w:id="19631" w:author="Tran Huan" w:date="2018-11-26T00:28:00Z">
                  <w:rPr>
                    <w:ins w:id="19632" w:author="phuong vu" w:date="2018-11-23T09:39:00Z"/>
                    <w:del w:id="19633" w:author="Tran Huan" w:date="2018-11-25T23:21:00Z"/>
                    <w:lang w:val="en-US"/>
                  </w:rPr>
                </w:rPrChange>
              </w:rPr>
              <w:pPrChange w:id="19634" w:author="phuong vu" w:date="2018-11-23T13:48:00Z">
                <w:pPr>
                  <w:spacing w:line="360" w:lineRule="auto"/>
                  <w:jc w:val="center"/>
                </w:pPr>
              </w:pPrChange>
            </w:pPr>
          </w:p>
        </w:tc>
        <w:tc>
          <w:tcPr>
            <w:tcW w:w="1463" w:type="dxa"/>
          </w:tcPr>
          <w:p w14:paraId="6BCA9EA2" w14:textId="28592B42" w:rsidR="005D03AE" w:rsidRPr="00D651A1" w:rsidDel="004A3D10" w:rsidRDefault="005D03AE">
            <w:pPr>
              <w:spacing w:line="276" w:lineRule="auto"/>
              <w:jc w:val="center"/>
              <w:rPr>
                <w:ins w:id="19635" w:author="phuong vu" w:date="2018-11-23T09:39:00Z"/>
                <w:del w:id="19636" w:author="Tran Huan" w:date="2018-11-25T23:21:00Z"/>
                <w:rPrChange w:id="19637" w:author="Tran Huan" w:date="2018-11-26T00:28:00Z">
                  <w:rPr>
                    <w:ins w:id="19638" w:author="phuong vu" w:date="2018-11-23T09:39:00Z"/>
                    <w:del w:id="19639" w:author="Tran Huan" w:date="2018-11-25T23:21:00Z"/>
                    <w:lang w:val="en-US"/>
                  </w:rPr>
                </w:rPrChange>
              </w:rPr>
              <w:pPrChange w:id="19640" w:author="phuong vu" w:date="2018-11-23T13:48:00Z">
                <w:pPr>
                  <w:spacing w:line="360" w:lineRule="auto"/>
                  <w:jc w:val="center"/>
                </w:pPr>
              </w:pPrChange>
            </w:pPr>
          </w:p>
        </w:tc>
        <w:tc>
          <w:tcPr>
            <w:tcW w:w="1463" w:type="dxa"/>
          </w:tcPr>
          <w:p w14:paraId="5734966D" w14:textId="7FDD4A4E" w:rsidR="005D03AE" w:rsidRPr="00D651A1" w:rsidDel="004A3D10" w:rsidRDefault="005D03AE">
            <w:pPr>
              <w:spacing w:line="276" w:lineRule="auto"/>
              <w:jc w:val="center"/>
              <w:rPr>
                <w:ins w:id="19641" w:author="phuong vu" w:date="2018-11-23T09:39:00Z"/>
                <w:del w:id="19642" w:author="Tran Huan" w:date="2018-11-25T23:21:00Z"/>
                <w:rPrChange w:id="19643" w:author="Tran Huan" w:date="2018-11-26T00:28:00Z">
                  <w:rPr>
                    <w:ins w:id="19644" w:author="phuong vu" w:date="2018-11-23T09:39:00Z"/>
                    <w:del w:id="19645" w:author="Tran Huan" w:date="2018-11-25T23:21:00Z"/>
                    <w:lang w:val="en-US"/>
                  </w:rPr>
                </w:rPrChange>
              </w:rPr>
              <w:pPrChange w:id="19646" w:author="phuong vu" w:date="2018-11-23T13:48:00Z">
                <w:pPr>
                  <w:spacing w:line="360" w:lineRule="auto"/>
                  <w:jc w:val="center"/>
                </w:pPr>
              </w:pPrChange>
            </w:pPr>
          </w:p>
        </w:tc>
        <w:tc>
          <w:tcPr>
            <w:tcW w:w="1463" w:type="dxa"/>
          </w:tcPr>
          <w:p w14:paraId="177BAAE4" w14:textId="17278F0E" w:rsidR="005D03AE" w:rsidRPr="00D651A1" w:rsidDel="004A3D10" w:rsidRDefault="005D03AE">
            <w:pPr>
              <w:spacing w:line="276" w:lineRule="auto"/>
              <w:jc w:val="center"/>
              <w:rPr>
                <w:ins w:id="19647" w:author="phuong vu" w:date="2018-11-23T09:39:00Z"/>
                <w:del w:id="19648" w:author="Tran Huan" w:date="2018-11-25T23:21:00Z"/>
                <w:rPrChange w:id="19649" w:author="Tran Huan" w:date="2018-11-26T00:28:00Z">
                  <w:rPr>
                    <w:ins w:id="19650" w:author="phuong vu" w:date="2018-11-23T09:39:00Z"/>
                    <w:del w:id="19651" w:author="Tran Huan" w:date="2018-11-25T23:21:00Z"/>
                    <w:lang w:val="en-US"/>
                  </w:rPr>
                </w:rPrChange>
              </w:rPr>
              <w:pPrChange w:id="19652" w:author="phuong vu" w:date="2018-11-23T13:48:00Z">
                <w:pPr>
                  <w:jc w:val="center"/>
                </w:pPr>
              </w:pPrChange>
            </w:pPr>
            <w:ins w:id="19653" w:author="phuong vu" w:date="2018-11-23T09:41:00Z">
              <w:del w:id="19654" w:author="Tran Huan" w:date="2018-11-25T23:21:00Z">
                <w:r w:rsidRPr="00D651A1" w:rsidDel="004A3D10">
                  <w:rPr>
                    <w:rPrChange w:id="19655" w:author="Tran Huan" w:date="2018-11-26T00:28:00Z">
                      <w:rPr>
                        <w:lang w:val="en-US"/>
                      </w:rPr>
                    </w:rPrChange>
                  </w:rPr>
                  <w:delText>X</w:delText>
                </w:r>
              </w:del>
            </w:ins>
          </w:p>
        </w:tc>
      </w:tr>
      <w:tr w:rsidR="005D03AE" w:rsidDel="004A3D10" w14:paraId="5DC96319" w14:textId="6228439C" w:rsidTr="005D03AE">
        <w:trPr>
          <w:ins w:id="19656" w:author="phuong vu" w:date="2018-11-23T09:39:00Z"/>
          <w:del w:id="19657" w:author="Tran Huan" w:date="2018-11-25T23:21:00Z"/>
        </w:trPr>
        <w:tc>
          <w:tcPr>
            <w:tcW w:w="805" w:type="dxa"/>
          </w:tcPr>
          <w:p w14:paraId="1111247F" w14:textId="381BCA14" w:rsidR="005D03AE" w:rsidRPr="00D651A1" w:rsidDel="004A3D10" w:rsidRDefault="005D03AE">
            <w:pPr>
              <w:spacing w:line="276" w:lineRule="auto"/>
              <w:jc w:val="center"/>
              <w:rPr>
                <w:ins w:id="19658" w:author="phuong vu" w:date="2018-11-23T09:39:00Z"/>
                <w:del w:id="19659" w:author="Tran Huan" w:date="2018-11-25T23:21:00Z"/>
                <w:rPrChange w:id="19660" w:author="Tran Huan" w:date="2018-11-26T00:28:00Z">
                  <w:rPr>
                    <w:ins w:id="19661" w:author="phuong vu" w:date="2018-11-23T09:39:00Z"/>
                    <w:del w:id="19662" w:author="Tran Huan" w:date="2018-11-25T23:21:00Z"/>
                    <w:lang w:val="en-US"/>
                  </w:rPr>
                </w:rPrChange>
              </w:rPr>
              <w:pPrChange w:id="19663" w:author="phuong vu" w:date="2018-11-23T13:48:00Z">
                <w:pPr>
                  <w:spacing w:line="360" w:lineRule="auto"/>
                  <w:jc w:val="center"/>
                </w:pPr>
              </w:pPrChange>
            </w:pPr>
            <w:ins w:id="19664" w:author="phuong vu" w:date="2018-11-23T09:39:00Z">
              <w:del w:id="19665" w:author="Tran Huan" w:date="2018-11-25T23:21:00Z">
                <w:r w:rsidRPr="00D651A1" w:rsidDel="004A3D10">
                  <w:rPr>
                    <w:rPrChange w:id="19666" w:author="Tran Huan" w:date="2018-11-26T00:28:00Z">
                      <w:rPr>
                        <w:lang w:val="en-US"/>
                      </w:rPr>
                    </w:rPrChange>
                  </w:rPr>
                  <w:delText>5</w:delText>
                </w:r>
              </w:del>
            </w:ins>
          </w:p>
        </w:tc>
        <w:tc>
          <w:tcPr>
            <w:tcW w:w="2120" w:type="dxa"/>
          </w:tcPr>
          <w:p w14:paraId="59B1E63D" w14:textId="0E0B59E1" w:rsidR="005D03AE" w:rsidRPr="00D651A1" w:rsidDel="004A3D10" w:rsidRDefault="005D03AE">
            <w:pPr>
              <w:spacing w:line="276" w:lineRule="auto"/>
              <w:rPr>
                <w:ins w:id="19667" w:author="phuong vu" w:date="2018-11-23T09:39:00Z"/>
                <w:del w:id="19668" w:author="Tran Huan" w:date="2018-11-25T23:21:00Z"/>
                <w:rPrChange w:id="19669" w:author="Tran Huan" w:date="2018-11-26T00:28:00Z">
                  <w:rPr>
                    <w:ins w:id="19670" w:author="phuong vu" w:date="2018-11-23T09:39:00Z"/>
                    <w:del w:id="19671" w:author="Tran Huan" w:date="2018-11-25T23:21:00Z"/>
                    <w:lang w:val="en-US"/>
                  </w:rPr>
                </w:rPrChange>
              </w:rPr>
              <w:pPrChange w:id="19672" w:author="phuong vu" w:date="2018-11-23T13:48:00Z">
                <w:pPr>
                  <w:spacing w:line="360" w:lineRule="auto"/>
                </w:pPr>
              </w:pPrChange>
            </w:pPr>
            <w:ins w:id="19673" w:author="phuong vu" w:date="2018-11-23T09:39:00Z">
              <w:del w:id="19674" w:author="Tran Huan" w:date="2018-11-25T23:21:00Z">
                <w:r w:rsidRPr="00D651A1" w:rsidDel="004A3D10">
                  <w:rPr>
                    <w:rPrChange w:id="19675" w:author="Tran Huan" w:date="2018-11-26T00:28:00Z">
                      <w:rPr>
                        <w:lang w:val="en-US"/>
                      </w:rPr>
                    </w:rPrChange>
                  </w:rPr>
                  <w:delText>service_type_branch</w:delText>
                </w:r>
              </w:del>
            </w:ins>
          </w:p>
        </w:tc>
        <w:tc>
          <w:tcPr>
            <w:tcW w:w="1463" w:type="dxa"/>
          </w:tcPr>
          <w:p w14:paraId="18DAA4A7" w14:textId="6483B473" w:rsidR="005D03AE" w:rsidRPr="00D651A1" w:rsidDel="004A3D10" w:rsidRDefault="005D03AE">
            <w:pPr>
              <w:spacing w:line="276" w:lineRule="auto"/>
              <w:jc w:val="center"/>
              <w:rPr>
                <w:ins w:id="19676" w:author="phuong vu" w:date="2018-11-23T09:39:00Z"/>
                <w:del w:id="19677" w:author="Tran Huan" w:date="2018-11-25T23:21:00Z"/>
                <w:rPrChange w:id="19678" w:author="Tran Huan" w:date="2018-11-26T00:28:00Z">
                  <w:rPr>
                    <w:ins w:id="19679" w:author="phuong vu" w:date="2018-11-23T09:39:00Z"/>
                    <w:del w:id="19680" w:author="Tran Huan" w:date="2018-11-25T23:21:00Z"/>
                    <w:lang w:val="en-US"/>
                  </w:rPr>
                </w:rPrChange>
              </w:rPr>
              <w:pPrChange w:id="19681" w:author="phuong vu" w:date="2018-11-23T13:48:00Z">
                <w:pPr>
                  <w:spacing w:line="360" w:lineRule="auto"/>
                  <w:jc w:val="center"/>
                </w:pPr>
              </w:pPrChange>
            </w:pPr>
          </w:p>
        </w:tc>
        <w:tc>
          <w:tcPr>
            <w:tcW w:w="1463" w:type="dxa"/>
          </w:tcPr>
          <w:p w14:paraId="16EB6320" w14:textId="2BAE83F5" w:rsidR="005D03AE" w:rsidRPr="00D651A1" w:rsidDel="004A3D10" w:rsidRDefault="005D03AE">
            <w:pPr>
              <w:spacing w:line="276" w:lineRule="auto"/>
              <w:jc w:val="center"/>
              <w:rPr>
                <w:ins w:id="19682" w:author="phuong vu" w:date="2018-11-23T09:39:00Z"/>
                <w:del w:id="19683" w:author="Tran Huan" w:date="2018-11-25T23:21:00Z"/>
                <w:rPrChange w:id="19684" w:author="Tran Huan" w:date="2018-11-26T00:28:00Z">
                  <w:rPr>
                    <w:ins w:id="19685" w:author="phuong vu" w:date="2018-11-23T09:39:00Z"/>
                    <w:del w:id="19686" w:author="Tran Huan" w:date="2018-11-25T23:21:00Z"/>
                    <w:lang w:val="en-US"/>
                  </w:rPr>
                </w:rPrChange>
              </w:rPr>
              <w:pPrChange w:id="19687" w:author="phuong vu" w:date="2018-11-23T13:48:00Z">
                <w:pPr>
                  <w:spacing w:line="360" w:lineRule="auto"/>
                  <w:jc w:val="center"/>
                </w:pPr>
              </w:pPrChange>
            </w:pPr>
          </w:p>
        </w:tc>
        <w:tc>
          <w:tcPr>
            <w:tcW w:w="1463" w:type="dxa"/>
          </w:tcPr>
          <w:p w14:paraId="5F468EE7" w14:textId="61092239" w:rsidR="005D03AE" w:rsidRPr="00D651A1" w:rsidDel="004A3D10" w:rsidRDefault="005D03AE">
            <w:pPr>
              <w:spacing w:line="276" w:lineRule="auto"/>
              <w:jc w:val="center"/>
              <w:rPr>
                <w:ins w:id="19688" w:author="phuong vu" w:date="2018-11-23T09:39:00Z"/>
                <w:del w:id="19689" w:author="Tran Huan" w:date="2018-11-25T23:21:00Z"/>
                <w:rPrChange w:id="19690" w:author="Tran Huan" w:date="2018-11-26T00:28:00Z">
                  <w:rPr>
                    <w:ins w:id="19691" w:author="phuong vu" w:date="2018-11-23T09:39:00Z"/>
                    <w:del w:id="19692" w:author="Tran Huan" w:date="2018-11-25T23:21:00Z"/>
                    <w:lang w:val="en-US"/>
                  </w:rPr>
                </w:rPrChange>
              </w:rPr>
              <w:pPrChange w:id="19693" w:author="phuong vu" w:date="2018-11-23T13:48:00Z">
                <w:pPr>
                  <w:spacing w:line="360" w:lineRule="auto"/>
                  <w:jc w:val="center"/>
                </w:pPr>
              </w:pPrChange>
            </w:pPr>
          </w:p>
        </w:tc>
        <w:tc>
          <w:tcPr>
            <w:tcW w:w="1463" w:type="dxa"/>
          </w:tcPr>
          <w:p w14:paraId="30E50A50" w14:textId="6BF647AA" w:rsidR="005D03AE" w:rsidRPr="00D651A1" w:rsidDel="004A3D10" w:rsidRDefault="005D03AE">
            <w:pPr>
              <w:spacing w:line="276" w:lineRule="auto"/>
              <w:jc w:val="center"/>
              <w:rPr>
                <w:ins w:id="19694" w:author="phuong vu" w:date="2018-11-23T09:39:00Z"/>
                <w:del w:id="19695" w:author="Tran Huan" w:date="2018-11-25T23:21:00Z"/>
                <w:rPrChange w:id="19696" w:author="Tran Huan" w:date="2018-11-26T00:28:00Z">
                  <w:rPr>
                    <w:ins w:id="19697" w:author="phuong vu" w:date="2018-11-23T09:39:00Z"/>
                    <w:del w:id="19698" w:author="Tran Huan" w:date="2018-11-25T23:21:00Z"/>
                    <w:lang w:val="en-US"/>
                  </w:rPr>
                </w:rPrChange>
              </w:rPr>
              <w:pPrChange w:id="19699" w:author="phuong vu" w:date="2018-11-23T13:48:00Z">
                <w:pPr>
                  <w:jc w:val="center"/>
                </w:pPr>
              </w:pPrChange>
            </w:pPr>
            <w:ins w:id="19700" w:author="phuong vu" w:date="2018-11-23T09:41:00Z">
              <w:del w:id="19701" w:author="Tran Huan" w:date="2018-11-25T23:21:00Z">
                <w:r w:rsidRPr="00D651A1" w:rsidDel="004A3D10">
                  <w:rPr>
                    <w:rPrChange w:id="19702" w:author="Tran Huan" w:date="2018-11-26T00:28:00Z">
                      <w:rPr>
                        <w:lang w:val="en-US"/>
                      </w:rPr>
                    </w:rPrChange>
                  </w:rPr>
                  <w:delText>X</w:delText>
                </w:r>
              </w:del>
            </w:ins>
          </w:p>
        </w:tc>
      </w:tr>
      <w:tr w:rsidR="005D03AE" w:rsidDel="004A3D10" w14:paraId="3D3A3016" w14:textId="7B9B37C5" w:rsidTr="005D03AE">
        <w:trPr>
          <w:ins w:id="19703" w:author="phuong vu" w:date="2018-11-23T09:39:00Z"/>
          <w:del w:id="19704" w:author="Tran Huan" w:date="2018-11-25T23:21:00Z"/>
        </w:trPr>
        <w:tc>
          <w:tcPr>
            <w:tcW w:w="805" w:type="dxa"/>
          </w:tcPr>
          <w:p w14:paraId="29A52066" w14:textId="3DB6A571" w:rsidR="005D03AE" w:rsidRPr="00D651A1" w:rsidDel="004A3D10" w:rsidRDefault="005D03AE">
            <w:pPr>
              <w:spacing w:line="276" w:lineRule="auto"/>
              <w:jc w:val="center"/>
              <w:rPr>
                <w:ins w:id="19705" w:author="phuong vu" w:date="2018-11-23T09:39:00Z"/>
                <w:del w:id="19706" w:author="Tran Huan" w:date="2018-11-25T23:21:00Z"/>
                <w:rPrChange w:id="19707" w:author="Tran Huan" w:date="2018-11-26T00:28:00Z">
                  <w:rPr>
                    <w:ins w:id="19708" w:author="phuong vu" w:date="2018-11-23T09:39:00Z"/>
                    <w:del w:id="19709" w:author="Tran Huan" w:date="2018-11-25T23:21:00Z"/>
                    <w:lang w:val="en-US"/>
                  </w:rPr>
                </w:rPrChange>
              </w:rPr>
              <w:pPrChange w:id="19710" w:author="phuong vu" w:date="2018-11-23T13:48:00Z">
                <w:pPr>
                  <w:spacing w:line="360" w:lineRule="auto"/>
                  <w:jc w:val="center"/>
                </w:pPr>
              </w:pPrChange>
            </w:pPr>
            <w:ins w:id="19711" w:author="phuong vu" w:date="2018-11-23T09:39:00Z">
              <w:del w:id="19712" w:author="Tran Huan" w:date="2018-11-25T23:21:00Z">
                <w:r w:rsidRPr="00D651A1" w:rsidDel="004A3D10">
                  <w:rPr>
                    <w:rPrChange w:id="19713" w:author="Tran Huan" w:date="2018-11-26T00:28:00Z">
                      <w:rPr>
                        <w:lang w:val="en-US"/>
                      </w:rPr>
                    </w:rPrChange>
                  </w:rPr>
                  <w:delText>6</w:delText>
                </w:r>
              </w:del>
            </w:ins>
          </w:p>
        </w:tc>
        <w:tc>
          <w:tcPr>
            <w:tcW w:w="2120" w:type="dxa"/>
          </w:tcPr>
          <w:p w14:paraId="3ED8A466" w14:textId="22F5BDDD" w:rsidR="005D03AE" w:rsidRPr="00D651A1" w:rsidDel="004A3D10" w:rsidRDefault="005D03AE">
            <w:pPr>
              <w:spacing w:line="276" w:lineRule="auto"/>
              <w:rPr>
                <w:ins w:id="19714" w:author="phuong vu" w:date="2018-11-23T09:39:00Z"/>
                <w:del w:id="19715" w:author="Tran Huan" w:date="2018-11-25T23:21:00Z"/>
                <w:rPrChange w:id="19716" w:author="Tran Huan" w:date="2018-11-26T00:28:00Z">
                  <w:rPr>
                    <w:ins w:id="19717" w:author="phuong vu" w:date="2018-11-23T09:39:00Z"/>
                    <w:del w:id="19718" w:author="Tran Huan" w:date="2018-11-25T23:21:00Z"/>
                    <w:lang w:val="en-US"/>
                  </w:rPr>
                </w:rPrChange>
              </w:rPr>
              <w:pPrChange w:id="19719" w:author="phuong vu" w:date="2018-11-23T13:48:00Z">
                <w:pPr>
                  <w:spacing w:line="360" w:lineRule="auto"/>
                </w:pPr>
              </w:pPrChange>
            </w:pPr>
            <w:ins w:id="19720" w:author="phuong vu" w:date="2018-11-23T09:39:00Z">
              <w:del w:id="19721" w:author="Tran Huan" w:date="2018-11-25T23:21:00Z">
                <w:r w:rsidRPr="00D651A1" w:rsidDel="004A3D10">
                  <w:rPr>
                    <w:rPrChange w:id="19722" w:author="Tran Huan" w:date="2018-11-26T00:28:00Z">
                      <w:rPr>
                        <w:lang w:val="en-US"/>
                      </w:rPr>
                    </w:rPrChange>
                  </w:rPr>
                  <w:delText>color</w:delText>
                </w:r>
              </w:del>
            </w:ins>
          </w:p>
        </w:tc>
        <w:tc>
          <w:tcPr>
            <w:tcW w:w="1463" w:type="dxa"/>
          </w:tcPr>
          <w:p w14:paraId="1827B180" w14:textId="48818AA5" w:rsidR="005D03AE" w:rsidRPr="00D651A1" w:rsidDel="004A3D10" w:rsidRDefault="005D03AE">
            <w:pPr>
              <w:spacing w:line="276" w:lineRule="auto"/>
              <w:jc w:val="center"/>
              <w:rPr>
                <w:ins w:id="19723" w:author="phuong vu" w:date="2018-11-23T09:39:00Z"/>
                <w:del w:id="19724" w:author="Tran Huan" w:date="2018-11-25T23:21:00Z"/>
                <w:rPrChange w:id="19725" w:author="Tran Huan" w:date="2018-11-26T00:28:00Z">
                  <w:rPr>
                    <w:ins w:id="19726" w:author="phuong vu" w:date="2018-11-23T09:39:00Z"/>
                    <w:del w:id="19727" w:author="Tran Huan" w:date="2018-11-25T23:21:00Z"/>
                    <w:lang w:val="en-US"/>
                  </w:rPr>
                </w:rPrChange>
              </w:rPr>
              <w:pPrChange w:id="19728" w:author="phuong vu" w:date="2018-11-23T13:48:00Z">
                <w:pPr>
                  <w:spacing w:line="360" w:lineRule="auto"/>
                  <w:jc w:val="center"/>
                </w:pPr>
              </w:pPrChange>
            </w:pPr>
          </w:p>
        </w:tc>
        <w:tc>
          <w:tcPr>
            <w:tcW w:w="1463" w:type="dxa"/>
          </w:tcPr>
          <w:p w14:paraId="45D14A2D" w14:textId="2CB0C119" w:rsidR="005D03AE" w:rsidRPr="00D651A1" w:rsidDel="004A3D10" w:rsidRDefault="005D03AE">
            <w:pPr>
              <w:spacing w:line="276" w:lineRule="auto"/>
              <w:jc w:val="center"/>
              <w:rPr>
                <w:ins w:id="19729" w:author="phuong vu" w:date="2018-11-23T09:39:00Z"/>
                <w:del w:id="19730" w:author="Tran Huan" w:date="2018-11-25T23:21:00Z"/>
                <w:rPrChange w:id="19731" w:author="Tran Huan" w:date="2018-11-26T00:28:00Z">
                  <w:rPr>
                    <w:ins w:id="19732" w:author="phuong vu" w:date="2018-11-23T09:39:00Z"/>
                    <w:del w:id="19733" w:author="Tran Huan" w:date="2018-11-25T23:21:00Z"/>
                    <w:lang w:val="en-US"/>
                  </w:rPr>
                </w:rPrChange>
              </w:rPr>
              <w:pPrChange w:id="19734" w:author="phuong vu" w:date="2018-11-23T13:48:00Z">
                <w:pPr>
                  <w:spacing w:line="360" w:lineRule="auto"/>
                  <w:jc w:val="center"/>
                </w:pPr>
              </w:pPrChange>
            </w:pPr>
          </w:p>
        </w:tc>
        <w:tc>
          <w:tcPr>
            <w:tcW w:w="1463" w:type="dxa"/>
          </w:tcPr>
          <w:p w14:paraId="09176F8D" w14:textId="13EC97CE" w:rsidR="005D03AE" w:rsidRPr="00D651A1" w:rsidDel="004A3D10" w:rsidRDefault="005D03AE">
            <w:pPr>
              <w:spacing w:line="276" w:lineRule="auto"/>
              <w:jc w:val="center"/>
              <w:rPr>
                <w:ins w:id="19735" w:author="phuong vu" w:date="2018-11-23T09:39:00Z"/>
                <w:del w:id="19736" w:author="Tran Huan" w:date="2018-11-25T23:21:00Z"/>
                <w:rPrChange w:id="19737" w:author="Tran Huan" w:date="2018-11-26T00:28:00Z">
                  <w:rPr>
                    <w:ins w:id="19738" w:author="phuong vu" w:date="2018-11-23T09:39:00Z"/>
                    <w:del w:id="19739" w:author="Tran Huan" w:date="2018-11-25T23:21:00Z"/>
                    <w:lang w:val="en-US"/>
                  </w:rPr>
                </w:rPrChange>
              </w:rPr>
              <w:pPrChange w:id="19740" w:author="phuong vu" w:date="2018-11-23T13:48:00Z">
                <w:pPr>
                  <w:spacing w:line="360" w:lineRule="auto"/>
                  <w:jc w:val="center"/>
                </w:pPr>
              </w:pPrChange>
            </w:pPr>
          </w:p>
        </w:tc>
        <w:tc>
          <w:tcPr>
            <w:tcW w:w="1463" w:type="dxa"/>
          </w:tcPr>
          <w:p w14:paraId="631F2779" w14:textId="6980571F" w:rsidR="005D03AE" w:rsidRPr="00D651A1" w:rsidDel="004A3D10" w:rsidRDefault="005D03AE">
            <w:pPr>
              <w:spacing w:line="276" w:lineRule="auto"/>
              <w:jc w:val="center"/>
              <w:rPr>
                <w:ins w:id="19741" w:author="phuong vu" w:date="2018-11-23T09:39:00Z"/>
                <w:del w:id="19742" w:author="Tran Huan" w:date="2018-11-25T23:21:00Z"/>
                <w:rPrChange w:id="19743" w:author="Tran Huan" w:date="2018-11-26T00:28:00Z">
                  <w:rPr>
                    <w:ins w:id="19744" w:author="phuong vu" w:date="2018-11-23T09:39:00Z"/>
                    <w:del w:id="19745" w:author="Tran Huan" w:date="2018-11-25T23:21:00Z"/>
                    <w:lang w:val="en-US"/>
                  </w:rPr>
                </w:rPrChange>
              </w:rPr>
              <w:pPrChange w:id="19746" w:author="phuong vu" w:date="2018-11-23T13:48:00Z">
                <w:pPr>
                  <w:jc w:val="center"/>
                </w:pPr>
              </w:pPrChange>
            </w:pPr>
            <w:ins w:id="19747" w:author="phuong vu" w:date="2018-11-23T09:41:00Z">
              <w:del w:id="19748" w:author="Tran Huan" w:date="2018-11-25T23:21:00Z">
                <w:r w:rsidRPr="00D651A1" w:rsidDel="004A3D10">
                  <w:rPr>
                    <w:rPrChange w:id="19749" w:author="Tran Huan" w:date="2018-11-26T00:28:00Z">
                      <w:rPr>
                        <w:lang w:val="en-US"/>
                      </w:rPr>
                    </w:rPrChange>
                  </w:rPr>
                  <w:delText>X</w:delText>
                </w:r>
              </w:del>
            </w:ins>
          </w:p>
        </w:tc>
      </w:tr>
      <w:tr w:rsidR="005D03AE" w:rsidDel="004A3D10" w14:paraId="20F485F3" w14:textId="3BE3AF4B" w:rsidTr="005D03AE">
        <w:trPr>
          <w:ins w:id="19750" w:author="phuong vu" w:date="2018-11-23T09:39:00Z"/>
          <w:del w:id="19751" w:author="Tran Huan" w:date="2018-11-25T23:21:00Z"/>
        </w:trPr>
        <w:tc>
          <w:tcPr>
            <w:tcW w:w="805" w:type="dxa"/>
          </w:tcPr>
          <w:p w14:paraId="72675848" w14:textId="0CB775E8" w:rsidR="005D03AE" w:rsidRPr="00D651A1" w:rsidDel="004A3D10" w:rsidRDefault="005D03AE">
            <w:pPr>
              <w:spacing w:line="276" w:lineRule="auto"/>
              <w:jc w:val="center"/>
              <w:rPr>
                <w:ins w:id="19752" w:author="phuong vu" w:date="2018-11-23T09:39:00Z"/>
                <w:del w:id="19753" w:author="Tran Huan" w:date="2018-11-25T23:21:00Z"/>
                <w:rPrChange w:id="19754" w:author="Tran Huan" w:date="2018-11-26T00:28:00Z">
                  <w:rPr>
                    <w:ins w:id="19755" w:author="phuong vu" w:date="2018-11-23T09:39:00Z"/>
                    <w:del w:id="19756" w:author="Tran Huan" w:date="2018-11-25T23:21:00Z"/>
                    <w:lang w:val="en-US"/>
                  </w:rPr>
                </w:rPrChange>
              </w:rPr>
              <w:pPrChange w:id="19757" w:author="phuong vu" w:date="2018-11-23T13:48:00Z">
                <w:pPr>
                  <w:spacing w:line="360" w:lineRule="auto"/>
                  <w:jc w:val="center"/>
                </w:pPr>
              </w:pPrChange>
            </w:pPr>
            <w:ins w:id="19758" w:author="phuong vu" w:date="2018-11-23T09:39:00Z">
              <w:del w:id="19759" w:author="Tran Huan" w:date="2018-11-25T23:21:00Z">
                <w:r w:rsidRPr="00D651A1" w:rsidDel="004A3D10">
                  <w:rPr>
                    <w:rPrChange w:id="19760" w:author="Tran Huan" w:date="2018-11-26T00:28:00Z">
                      <w:rPr>
                        <w:lang w:val="en-US"/>
                      </w:rPr>
                    </w:rPrChange>
                  </w:rPr>
                  <w:delText>7</w:delText>
                </w:r>
              </w:del>
            </w:ins>
          </w:p>
        </w:tc>
        <w:tc>
          <w:tcPr>
            <w:tcW w:w="2120" w:type="dxa"/>
          </w:tcPr>
          <w:p w14:paraId="01B2A6DD" w14:textId="4218DE25" w:rsidR="005D03AE" w:rsidRPr="00D651A1" w:rsidDel="004A3D10" w:rsidRDefault="005D03AE">
            <w:pPr>
              <w:spacing w:line="276" w:lineRule="auto"/>
              <w:rPr>
                <w:ins w:id="19761" w:author="phuong vu" w:date="2018-11-23T09:39:00Z"/>
                <w:del w:id="19762" w:author="Tran Huan" w:date="2018-11-25T23:21:00Z"/>
                <w:rPrChange w:id="19763" w:author="Tran Huan" w:date="2018-11-26T00:28:00Z">
                  <w:rPr>
                    <w:ins w:id="19764" w:author="phuong vu" w:date="2018-11-23T09:39:00Z"/>
                    <w:del w:id="19765" w:author="Tran Huan" w:date="2018-11-25T23:21:00Z"/>
                    <w:lang w:val="en-US"/>
                  </w:rPr>
                </w:rPrChange>
              </w:rPr>
              <w:pPrChange w:id="19766" w:author="phuong vu" w:date="2018-11-23T13:48:00Z">
                <w:pPr>
                  <w:spacing w:line="360" w:lineRule="auto"/>
                </w:pPr>
              </w:pPrChange>
            </w:pPr>
            <w:ins w:id="19767" w:author="phuong vu" w:date="2018-11-23T09:41:00Z">
              <w:del w:id="19768" w:author="Tran Huan" w:date="2018-11-25T23:21:00Z">
                <w:r w:rsidRPr="00D651A1" w:rsidDel="004A3D10">
                  <w:rPr>
                    <w:rPrChange w:id="19769" w:author="Tran Huan" w:date="2018-11-26T00:28:00Z">
                      <w:rPr>
                        <w:lang w:val="en-US"/>
                      </w:rPr>
                    </w:rPrChange>
                  </w:rPr>
                  <w:delText>product</w:delText>
                </w:r>
              </w:del>
            </w:ins>
          </w:p>
        </w:tc>
        <w:tc>
          <w:tcPr>
            <w:tcW w:w="1463" w:type="dxa"/>
          </w:tcPr>
          <w:p w14:paraId="3DB8248F" w14:textId="4F0F0DFA" w:rsidR="005D03AE" w:rsidRPr="00D651A1" w:rsidDel="004A3D10" w:rsidRDefault="005D03AE">
            <w:pPr>
              <w:spacing w:line="276" w:lineRule="auto"/>
              <w:jc w:val="center"/>
              <w:rPr>
                <w:ins w:id="19770" w:author="phuong vu" w:date="2018-11-23T09:39:00Z"/>
                <w:del w:id="19771" w:author="Tran Huan" w:date="2018-11-25T23:21:00Z"/>
                <w:rPrChange w:id="19772" w:author="Tran Huan" w:date="2018-11-26T00:28:00Z">
                  <w:rPr>
                    <w:ins w:id="19773" w:author="phuong vu" w:date="2018-11-23T09:39:00Z"/>
                    <w:del w:id="19774" w:author="Tran Huan" w:date="2018-11-25T23:21:00Z"/>
                    <w:lang w:val="en-US"/>
                  </w:rPr>
                </w:rPrChange>
              </w:rPr>
              <w:pPrChange w:id="19775" w:author="phuong vu" w:date="2018-11-23T13:48:00Z">
                <w:pPr>
                  <w:spacing w:line="360" w:lineRule="auto"/>
                  <w:jc w:val="center"/>
                </w:pPr>
              </w:pPrChange>
            </w:pPr>
          </w:p>
        </w:tc>
        <w:tc>
          <w:tcPr>
            <w:tcW w:w="1463" w:type="dxa"/>
          </w:tcPr>
          <w:p w14:paraId="5C5F453C" w14:textId="0F98162D" w:rsidR="005D03AE" w:rsidRPr="00D651A1" w:rsidDel="004A3D10" w:rsidRDefault="005D03AE">
            <w:pPr>
              <w:spacing w:line="276" w:lineRule="auto"/>
              <w:jc w:val="center"/>
              <w:rPr>
                <w:ins w:id="19776" w:author="phuong vu" w:date="2018-11-23T09:39:00Z"/>
                <w:del w:id="19777" w:author="Tran Huan" w:date="2018-11-25T23:21:00Z"/>
                <w:rPrChange w:id="19778" w:author="Tran Huan" w:date="2018-11-26T00:28:00Z">
                  <w:rPr>
                    <w:ins w:id="19779" w:author="phuong vu" w:date="2018-11-23T09:39:00Z"/>
                    <w:del w:id="19780" w:author="Tran Huan" w:date="2018-11-25T23:21:00Z"/>
                    <w:lang w:val="en-US"/>
                  </w:rPr>
                </w:rPrChange>
              </w:rPr>
              <w:pPrChange w:id="19781" w:author="phuong vu" w:date="2018-11-23T13:48:00Z">
                <w:pPr>
                  <w:spacing w:line="360" w:lineRule="auto"/>
                  <w:jc w:val="center"/>
                </w:pPr>
              </w:pPrChange>
            </w:pPr>
          </w:p>
        </w:tc>
        <w:tc>
          <w:tcPr>
            <w:tcW w:w="1463" w:type="dxa"/>
          </w:tcPr>
          <w:p w14:paraId="4DF003FC" w14:textId="58977478" w:rsidR="005D03AE" w:rsidRPr="00D651A1" w:rsidDel="004A3D10" w:rsidRDefault="005D03AE">
            <w:pPr>
              <w:spacing w:line="276" w:lineRule="auto"/>
              <w:jc w:val="center"/>
              <w:rPr>
                <w:ins w:id="19782" w:author="phuong vu" w:date="2018-11-23T09:39:00Z"/>
                <w:del w:id="19783" w:author="Tran Huan" w:date="2018-11-25T23:21:00Z"/>
                <w:rPrChange w:id="19784" w:author="Tran Huan" w:date="2018-11-26T00:28:00Z">
                  <w:rPr>
                    <w:ins w:id="19785" w:author="phuong vu" w:date="2018-11-23T09:39:00Z"/>
                    <w:del w:id="19786" w:author="Tran Huan" w:date="2018-11-25T23:21:00Z"/>
                    <w:lang w:val="en-US"/>
                  </w:rPr>
                </w:rPrChange>
              </w:rPr>
              <w:pPrChange w:id="19787" w:author="phuong vu" w:date="2018-11-23T13:48:00Z">
                <w:pPr>
                  <w:spacing w:line="360" w:lineRule="auto"/>
                  <w:jc w:val="center"/>
                </w:pPr>
              </w:pPrChange>
            </w:pPr>
          </w:p>
        </w:tc>
        <w:tc>
          <w:tcPr>
            <w:tcW w:w="1463" w:type="dxa"/>
          </w:tcPr>
          <w:p w14:paraId="0BD5B7B0" w14:textId="74C4C5C3" w:rsidR="005D03AE" w:rsidRPr="00D651A1" w:rsidDel="004A3D10" w:rsidRDefault="005D03AE">
            <w:pPr>
              <w:spacing w:line="276" w:lineRule="auto"/>
              <w:jc w:val="center"/>
              <w:rPr>
                <w:ins w:id="19788" w:author="phuong vu" w:date="2018-11-23T09:39:00Z"/>
                <w:del w:id="19789" w:author="Tran Huan" w:date="2018-11-25T23:21:00Z"/>
                <w:rPrChange w:id="19790" w:author="Tran Huan" w:date="2018-11-26T00:28:00Z">
                  <w:rPr>
                    <w:ins w:id="19791" w:author="phuong vu" w:date="2018-11-23T09:39:00Z"/>
                    <w:del w:id="19792" w:author="Tran Huan" w:date="2018-11-25T23:21:00Z"/>
                    <w:lang w:val="en-US"/>
                  </w:rPr>
                </w:rPrChange>
              </w:rPr>
              <w:pPrChange w:id="19793" w:author="phuong vu" w:date="2018-11-23T13:48:00Z">
                <w:pPr>
                  <w:jc w:val="center"/>
                </w:pPr>
              </w:pPrChange>
            </w:pPr>
            <w:ins w:id="19794" w:author="phuong vu" w:date="2018-11-23T09:41:00Z">
              <w:del w:id="19795" w:author="Tran Huan" w:date="2018-11-25T23:21:00Z">
                <w:r w:rsidRPr="00D651A1" w:rsidDel="004A3D10">
                  <w:rPr>
                    <w:rPrChange w:id="19796" w:author="Tran Huan" w:date="2018-11-26T00:28:00Z">
                      <w:rPr>
                        <w:lang w:val="en-US"/>
                      </w:rPr>
                    </w:rPrChange>
                  </w:rPr>
                  <w:delText>X</w:delText>
                </w:r>
              </w:del>
            </w:ins>
          </w:p>
        </w:tc>
      </w:tr>
      <w:tr w:rsidR="005D03AE" w:rsidDel="004A3D10" w14:paraId="1E54C8F6" w14:textId="20C68012" w:rsidTr="005D03AE">
        <w:trPr>
          <w:ins w:id="19797" w:author="phuong vu" w:date="2018-11-23T09:41:00Z"/>
          <w:del w:id="19798" w:author="Tran Huan" w:date="2018-11-25T23:21:00Z"/>
        </w:trPr>
        <w:tc>
          <w:tcPr>
            <w:tcW w:w="805" w:type="dxa"/>
          </w:tcPr>
          <w:p w14:paraId="7E2D8CA6" w14:textId="28C8A7FD" w:rsidR="005D03AE" w:rsidRPr="00D651A1" w:rsidDel="004A3D10" w:rsidRDefault="005D03AE">
            <w:pPr>
              <w:spacing w:line="276" w:lineRule="auto"/>
              <w:jc w:val="center"/>
              <w:rPr>
                <w:ins w:id="19799" w:author="phuong vu" w:date="2018-11-23T09:41:00Z"/>
                <w:del w:id="19800" w:author="Tran Huan" w:date="2018-11-25T23:21:00Z"/>
                <w:rPrChange w:id="19801" w:author="Tran Huan" w:date="2018-11-26T00:28:00Z">
                  <w:rPr>
                    <w:ins w:id="19802" w:author="phuong vu" w:date="2018-11-23T09:41:00Z"/>
                    <w:del w:id="19803" w:author="Tran Huan" w:date="2018-11-25T23:21:00Z"/>
                    <w:lang w:val="en-US"/>
                  </w:rPr>
                </w:rPrChange>
              </w:rPr>
              <w:pPrChange w:id="19804" w:author="phuong vu" w:date="2018-11-23T13:48:00Z">
                <w:pPr>
                  <w:spacing w:line="360" w:lineRule="auto"/>
                  <w:jc w:val="center"/>
                </w:pPr>
              </w:pPrChange>
            </w:pPr>
            <w:ins w:id="19805" w:author="phuong vu" w:date="2018-11-23T09:41:00Z">
              <w:del w:id="19806" w:author="Tran Huan" w:date="2018-11-25T23:21:00Z">
                <w:r w:rsidRPr="00D651A1" w:rsidDel="004A3D10">
                  <w:rPr>
                    <w:rPrChange w:id="19807" w:author="Tran Huan" w:date="2018-11-26T00:28:00Z">
                      <w:rPr>
                        <w:lang w:val="en-US"/>
                      </w:rPr>
                    </w:rPrChange>
                  </w:rPr>
                  <w:delText>8</w:delText>
                </w:r>
              </w:del>
            </w:ins>
          </w:p>
        </w:tc>
        <w:tc>
          <w:tcPr>
            <w:tcW w:w="2120" w:type="dxa"/>
          </w:tcPr>
          <w:p w14:paraId="3479B5EA" w14:textId="34E16349" w:rsidR="005D03AE" w:rsidRPr="00D651A1" w:rsidDel="004A3D10" w:rsidRDefault="005D03AE">
            <w:pPr>
              <w:spacing w:line="276" w:lineRule="auto"/>
              <w:rPr>
                <w:ins w:id="19808" w:author="phuong vu" w:date="2018-11-23T09:41:00Z"/>
                <w:del w:id="19809" w:author="Tran Huan" w:date="2018-11-25T23:21:00Z"/>
                <w:rPrChange w:id="19810" w:author="Tran Huan" w:date="2018-11-26T00:28:00Z">
                  <w:rPr>
                    <w:ins w:id="19811" w:author="phuong vu" w:date="2018-11-23T09:41:00Z"/>
                    <w:del w:id="19812" w:author="Tran Huan" w:date="2018-11-25T23:21:00Z"/>
                    <w:lang w:val="en-US"/>
                  </w:rPr>
                </w:rPrChange>
              </w:rPr>
              <w:pPrChange w:id="19813" w:author="phuong vu" w:date="2018-11-23T13:48:00Z">
                <w:pPr>
                  <w:spacing w:line="360" w:lineRule="auto"/>
                </w:pPr>
              </w:pPrChange>
            </w:pPr>
            <w:ins w:id="19814" w:author="phuong vu" w:date="2018-11-23T09:41:00Z">
              <w:del w:id="19815" w:author="Tran Huan" w:date="2018-11-25T23:21:00Z">
                <w:r w:rsidRPr="00D651A1" w:rsidDel="004A3D10">
                  <w:rPr>
                    <w:rPrChange w:id="19816" w:author="Tran Huan" w:date="2018-11-26T00:28:00Z">
                      <w:rPr>
                        <w:lang w:val="en-US"/>
                      </w:rPr>
                    </w:rPrChange>
                  </w:rPr>
                  <w:delText>product_type</w:delText>
                </w:r>
              </w:del>
            </w:ins>
          </w:p>
        </w:tc>
        <w:tc>
          <w:tcPr>
            <w:tcW w:w="1463" w:type="dxa"/>
          </w:tcPr>
          <w:p w14:paraId="3C44A45B" w14:textId="45AAC135" w:rsidR="005D03AE" w:rsidRPr="00D651A1" w:rsidDel="004A3D10" w:rsidRDefault="005D03AE">
            <w:pPr>
              <w:spacing w:line="276" w:lineRule="auto"/>
              <w:jc w:val="center"/>
              <w:rPr>
                <w:ins w:id="19817" w:author="phuong vu" w:date="2018-11-23T09:41:00Z"/>
                <w:del w:id="19818" w:author="Tran Huan" w:date="2018-11-25T23:21:00Z"/>
                <w:rPrChange w:id="19819" w:author="Tran Huan" w:date="2018-11-26T00:28:00Z">
                  <w:rPr>
                    <w:ins w:id="19820" w:author="phuong vu" w:date="2018-11-23T09:41:00Z"/>
                    <w:del w:id="19821" w:author="Tran Huan" w:date="2018-11-25T23:21:00Z"/>
                    <w:lang w:val="en-US"/>
                  </w:rPr>
                </w:rPrChange>
              </w:rPr>
              <w:pPrChange w:id="19822" w:author="phuong vu" w:date="2018-11-23T13:48:00Z">
                <w:pPr>
                  <w:spacing w:line="360" w:lineRule="auto"/>
                  <w:jc w:val="center"/>
                </w:pPr>
              </w:pPrChange>
            </w:pPr>
          </w:p>
        </w:tc>
        <w:tc>
          <w:tcPr>
            <w:tcW w:w="1463" w:type="dxa"/>
          </w:tcPr>
          <w:p w14:paraId="30620270" w14:textId="42C2F85A" w:rsidR="005D03AE" w:rsidRPr="00D651A1" w:rsidDel="004A3D10" w:rsidRDefault="005D03AE">
            <w:pPr>
              <w:spacing w:line="276" w:lineRule="auto"/>
              <w:jc w:val="center"/>
              <w:rPr>
                <w:ins w:id="19823" w:author="phuong vu" w:date="2018-11-23T09:41:00Z"/>
                <w:del w:id="19824" w:author="Tran Huan" w:date="2018-11-25T23:21:00Z"/>
                <w:rPrChange w:id="19825" w:author="Tran Huan" w:date="2018-11-26T00:28:00Z">
                  <w:rPr>
                    <w:ins w:id="19826" w:author="phuong vu" w:date="2018-11-23T09:41:00Z"/>
                    <w:del w:id="19827" w:author="Tran Huan" w:date="2018-11-25T23:21:00Z"/>
                    <w:lang w:val="en-US"/>
                  </w:rPr>
                </w:rPrChange>
              </w:rPr>
              <w:pPrChange w:id="19828" w:author="phuong vu" w:date="2018-11-23T13:48:00Z">
                <w:pPr>
                  <w:spacing w:line="360" w:lineRule="auto"/>
                  <w:jc w:val="center"/>
                </w:pPr>
              </w:pPrChange>
            </w:pPr>
          </w:p>
        </w:tc>
        <w:tc>
          <w:tcPr>
            <w:tcW w:w="1463" w:type="dxa"/>
          </w:tcPr>
          <w:p w14:paraId="3B045230" w14:textId="4CBE7654" w:rsidR="005D03AE" w:rsidRPr="00D651A1" w:rsidDel="004A3D10" w:rsidRDefault="005D03AE">
            <w:pPr>
              <w:spacing w:line="276" w:lineRule="auto"/>
              <w:jc w:val="center"/>
              <w:rPr>
                <w:ins w:id="19829" w:author="phuong vu" w:date="2018-11-23T09:41:00Z"/>
                <w:del w:id="19830" w:author="Tran Huan" w:date="2018-11-25T23:21:00Z"/>
                <w:rPrChange w:id="19831" w:author="Tran Huan" w:date="2018-11-26T00:28:00Z">
                  <w:rPr>
                    <w:ins w:id="19832" w:author="phuong vu" w:date="2018-11-23T09:41:00Z"/>
                    <w:del w:id="19833" w:author="Tran Huan" w:date="2018-11-25T23:21:00Z"/>
                    <w:lang w:val="en-US"/>
                  </w:rPr>
                </w:rPrChange>
              </w:rPr>
              <w:pPrChange w:id="19834" w:author="phuong vu" w:date="2018-11-23T13:48:00Z">
                <w:pPr>
                  <w:spacing w:line="360" w:lineRule="auto"/>
                  <w:jc w:val="center"/>
                </w:pPr>
              </w:pPrChange>
            </w:pPr>
          </w:p>
        </w:tc>
        <w:tc>
          <w:tcPr>
            <w:tcW w:w="1463" w:type="dxa"/>
          </w:tcPr>
          <w:p w14:paraId="2FD1CA90" w14:textId="41CE41FE" w:rsidR="005D03AE" w:rsidRPr="00D651A1" w:rsidDel="004A3D10" w:rsidRDefault="005D03AE">
            <w:pPr>
              <w:spacing w:line="276" w:lineRule="auto"/>
              <w:jc w:val="center"/>
              <w:rPr>
                <w:ins w:id="19835" w:author="phuong vu" w:date="2018-11-23T09:41:00Z"/>
                <w:del w:id="19836" w:author="Tran Huan" w:date="2018-11-25T23:21:00Z"/>
                <w:rPrChange w:id="19837" w:author="Tran Huan" w:date="2018-11-26T00:28:00Z">
                  <w:rPr>
                    <w:ins w:id="19838" w:author="phuong vu" w:date="2018-11-23T09:41:00Z"/>
                    <w:del w:id="19839" w:author="Tran Huan" w:date="2018-11-25T23:21:00Z"/>
                    <w:lang w:val="en-US"/>
                  </w:rPr>
                </w:rPrChange>
              </w:rPr>
              <w:pPrChange w:id="19840" w:author="phuong vu" w:date="2018-11-23T13:48:00Z">
                <w:pPr>
                  <w:jc w:val="center"/>
                </w:pPr>
              </w:pPrChange>
            </w:pPr>
            <w:ins w:id="19841" w:author="phuong vu" w:date="2018-11-23T09:41:00Z">
              <w:del w:id="19842" w:author="Tran Huan" w:date="2018-11-25T23:21:00Z">
                <w:r w:rsidRPr="00D651A1" w:rsidDel="004A3D10">
                  <w:rPr>
                    <w:rPrChange w:id="19843" w:author="Tran Huan" w:date="2018-11-26T00:28:00Z">
                      <w:rPr>
                        <w:lang w:val="en-US"/>
                      </w:rPr>
                    </w:rPrChange>
                  </w:rPr>
                  <w:delText>X</w:delText>
                </w:r>
              </w:del>
            </w:ins>
          </w:p>
        </w:tc>
      </w:tr>
    </w:tbl>
    <w:p w14:paraId="3C70B417" w14:textId="0056E757" w:rsidR="00D005EC" w:rsidDel="002C38C7" w:rsidRDefault="00D005EC" w:rsidP="002C38C7">
      <w:pPr>
        <w:rPr>
          <w:del w:id="19844" w:author="Tran Huan" w:date="2018-11-25T23:21:00Z"/>
        </w:rPr>
        <w:pPrChange w:id="19845" w:author="Tran Huan" w:date="2018-11-26T01:22:00Z">
          <w:pPr>
            <w:pStyle w:val="Heading5"/>
          </w:pPr>
        </w:pPrChange>
      </w:pPr>
    </w:p>
    <w:p w14:paraId="20F59234" w14:textId="77777777" w:rsidR="002C38C7" w:rsidRPr="002C38C7" w:rsidRDefault="002C38C7" w:rsidP="002C38C7">
      <w:pPr>
        <w:rPr>
          <w:ins w:id="19846" w:author="Tran Huan" w:date="2018-11-26T01:22:00Z"/>
          <w:rPrChange w:id="19847" w:author="Tran Huan" w:date="2018-11-26T01:22:00Z">
            <w:rPr>
              <w:ins w:id="19848" w:author="Tran Huan" w:date="2018-11-26T01:22:00Z"/>
              <w:lang w:val="en-US"/>
            </w:rPr>
          </w:rPrChange>
        </w:rPr>
        <w:pPrChange w:id="19849" w:author="Tran Huan" w:date="2018-11-26T01:22:00Z">
          <w:pPr>
            <w:pStyle w:val="Heading5"/>
          </w:pPr>
        </w:pPrChange>
      </w:pPr>
    </w:p>
    <w:p w14:paraId="71114A66" w14:textId="75DF5932" w:rsidR="00C024D2" w:rsidRDefault="002C38C7" w:rsidP="002C38C7">
      <w:pPr>
        <w:pStyle w:val="Heading5"/>
        <w:rPr>
          <w:ins w:id="19850" w:author="Tran Huan" w:date="2018-11-26T01:18:00Z"/>
          <w:lang w:val="en-US"/>
        </w:rPr>
        <w:pPrChange w:id="19851" w:author="Tran Huan" w:date="2018-11-26T01:22:00Z">
          <w:pPr>
            <w:pStyle w:val="Heading5"/>
          </w:pPr>
        </w:pPrChange>
      </w:pPr>
      <w:ins w:id="19852" w:author="Tran Huan" w:date="2018-11-26T01:22:00Z">
        <w:r>
          <w:rPr>
            <w:lang w:val="en-US"/>
          </w:rPr>
          <w:t>Các thành phần giao diện</w:t>
        </w:r>
      </w:ins>
    </w:p>
    <w:tbl>
      <w:tblPr>
        <w:tblStyle w:val="TableGrid"/>
        <w:tblW w:w="8778" w:type="dxa"/>
        <w:tblLook w:val="04A0" w:firstRow="1" w:lastRow="0" w:firstColumn="1" w:lastColumn="0" w:noHBand="0" w:noVBand="1"/>
        <w:tblPrChange w:id="19853" w:author="Tran Huan" w:date="2018-11-26T01:34:00Z">
          <w:tblPr>
            <w:tblStyle w:val="TableGrid"/>
            <w:tblW w:w="0" w:type="auto"/>
            <w:tblLook w:val="04A0" w:firstRow="1" w:lastRow="0" w:firstColumn="1" w:lastColumn="0" w:noHBand="0" w:noVBand="1"/>
          </w:tblPr>
        </w:tblPrChange>
      </w:tblPr>
      <w:tblGrid>
        <w:gridCol w:w="742"/>
        <w:gridCol w:w="2797"/>
        <w:gridCol w:w="3260"/>
        <w:gridCol w:w="912"/>
        <w:gridCol w:w="1067"/>
        <w:tblGridChange w:id="19854">
          <w:tblGrid>
            <w:gridCol w:w="742"/>
            <w:gridCol w:w="2503"/>
            <w:gridCol w:w="1674"/>
            <w:gridCol w:w="912"/>
            <w:gridCol w:w="1067"/>
          </w:tblGrid>
        </w:tblGridChange>
      </w:tblGrid>
      <w:tr w:rsidR="005817D4" w14:paraId="2A02658E" w14:textId="77777777" w:rsidTr="005817D4">
        <w:trPr>
          <w:ins w:id="19855" w:author="Tran Huan" w:date="2018-11-26T01:18:00Z"/>
        </w:trPr>
        <w:tc>
          <w:tcPr>
            <w:tcW w:w="742" w:type="dxa"/>
            <w:vAlign w:val="center"/>
            <w:tcPrChange w:id="19856" w:author="Tran Huan" w:date="2018-11-26T01:34:00Z">
              <w:tcPr>
                <w:tcW w:w="742" w:type="dxa"/>
                <w:vAlign w:val="center"/>
              </w:tcPr>
            </w:tcPrChange>
          </w:tcPr>
          <w:p w14:paraId="72C52DAA" w14:textId="77777777" w:rsidR="005817D4" w:rsidRPr="007F1EF1" w:rsidRDefault="005817D4" w:rsidP="002C38C7">
            <w:pPr>
              <w:spacing w:line="276" w:lineRule="auto"/>
              <w:jc w:val="center"/>
              <w:rPr>
                <w:ins w:id="19857" w:author="Tran Huan" w:date="2018-11-26T01:18:00Z"/>
                <w:b/>
                <w:lang w:val="en-US"/>
              </w:rPr>
            </w:pPr>
            <w:ins w:id="19858" w:author="Tran Huan" w:date="2018-11-26T01:18:00Z">
              <w:r w:rsidRPr="007F1EF1">
                <w:rPr>
                  <w:b/>
                  <w:lang w:val="en-US"/>
                </w:rPr>
                <w:t>STT</w:t>
              </w:r>
            </w:ins>
          </w:p>
        </w:tc>
        <w:tc>
          <w:tcPr>
            <w:tcW w:w="2797" w:type="dxa"/>
            <w:vAlign w:val="center"/>
            <w:tcPrChange w:id="19859" w:author="Tran Huan" w:date="2018-11-26T01:34:00Z">
              <w:tcPr>
                <w:tcW w:w="2503" w:type="dxa"/>
                <w:vAlign w:val="center"/>
              </w:tcPr>
            </w:tcPrChange>
          </w:tcPr>
          <w:p w14:paraId="1175CFE4" w14:textId="2B46A18A" w:rsidR="005817D4" w:rsidRPr="007F1EF1" w:rsidRDefault="005817D4" w:rsidP="002C38C7">
            <w:pPr>
              <w:spacing w:line="276" w:lineRule="auto"/>
              <w:jc w:val="center"/>
              <w:rPr>
                <w:ins w:id="19860" w:author="Tran Huan" w:date="2018-11-26T01:18:00Z"/>
                <w:b/>
                <w:lang w:val="en-US"/>
              </w:rPr>
            </w:pPr>
            <w:ins w:id="19861" w:author="Tran Huan" w:date="2018-11-26T01:18:00Z">
              <w:r w:rsidRPr="007F1EF1">
                <w:rPr>
                  <w:b/>
                  <w:lang w:val="en-US"/>
                </w:rPr>
                <w:t>Loại điều khiển</w:t>
              </w:r>
            </w:ins>
          </w:p>
        </w:tc>
        <w:tc>
          <w:tcPr>
            <w:tcW w:w="3260" w:type="dxa"/>
            <w:vAlign w:val="center"/>
            <w:tcPrChange w:id="19862" w:author="Tran Huan" w:date="2018-11-26T01:34:00Z">
              <w:tcPr>
                <w:tcW w:w="1674" w:type="dxa"/>
                <w:vAlign w:val="center"/>
              </w:tcPr>
            </w:tcPrChange>
          </w:tcPr>
          <w:p w14:paraId="6FB51E7D" w14:textId="77777777" w:rsidR="005817D4" w:rsidRPr="007F1EF1" w:rsidRDefault="005817D4" w:rsidP="002C38C7">
            <w:pPr>
              <w:spacing w:line="276" w:lineRule="auto"/>
              <w:jc w:val="center"/>
              <w:rPr>
                <w:ins w:id="19863" w:author="Tran Huan" w:date="2018-11-26T01:18:00Z"/>
                <w:b/>
                <w:lang w:val="en-US"/>
              </w:rPr>
            </w:pPr>
            <w:ins w:id="19864" w:author="Tran Huan" w:date="2018-11-26T01:18:00Z">
              <w:r w:rsidRPr="007F1EF1">
                <w:rPr>
                  <w:b/>
                  <w:lang w:val="en-US"/>
                </w:rPr>
                <w:t>Nội dung thực hiện</w:t>
              </w:r>
            </w:ins>
          </w:p>
        </w:tc>
        <w:tc>
          <w:tcPr>
            <w:tcW w:w="912" w:type="dxa"/>
            <w:vAlign w:val="center"/>
            <w:tcPrChange w:id="19865" w:author="Tran Huan" w:date="2018-11-26T01:34:00Z">
              <w:tcPr>
                <w:tcW w:w="912" w:type="dxa"/>
                <w:vAlign w:val="center"/>
              </w:tcPr>
            </w:tcPrChange>
          </w:tcPr>
          <w:p w14:paraId="125F9840" w14:textId="77777777" w:rsidR="005817D4" w:rsidRPr="007F1EF1" w:rsidRDefault="005817D4" w:rsidP="002C38C7">
            <w:pPr>
              <w:spacing w:line="276" w:lineRule="auto"/>
              <w:jc w:val="center"/>
              <w:rPr>
                <w:ins w:id="19866" w:author="Tran Huan" w:date="2018-11-26T01:18:00Z"/>
                <w:b/>
                <w:lang w:val="en-US"/>
              </w:rPr>
            </w:pPr>
            <w:ins w:id="19867" w:author="Tran Huan" w:date="2018-11-26T01:18:00Z">
              <w:r w:rsidRPr="007F1EF1">
                <w:rPr>
                  <w:b/>
                  <w:lang w:val="en-US"/>
                </w:rPr>
                <w:t>Giá trị mặc định</w:t>
              </w:r>
            </w:ins>
          </w:p>
        </w:tc>
        <w:tc>
          <w:tcPr>
            <w:tcW w:w="1067" w:type="dxa"/>
            <w:vAlign w:val="center"/>
            <w:tcPrChange w:id="19868" w:author="Tran Huan" w:date="2018-11-26T01:34:00Z">
              <w:tcPr>
                <w:tcW w:w="1067" w:type="dxa"/>
                <w:vAlign w:val="center"/>
              </w:tcPr>
            </w:tcPrChange>
          </w:tcPr>
          <w:p w14:paraId="78608605" w14:textId="77777777" w:rsidR="005817D4" w:rsidRPr="007F1EF1" w:rsidRDefault="005817D4" w:rsidP="002C38C7">
            <w:pPr>
              <w:spacing w:line="276" w:lineRule="auto"/>
              <w:jc w:val="center"/>
              <w:rPr>
                <w:ins w:id="19869" w:author="Tran Huan" w:date="2018-11-26T01:18:00Z"/>
                <w:b/>
                <w:lang w:val="en-US"/>
              </w:rPr>
            </w:pPr>
            <w:ins w:id="19870" w:author="Tran Huan" w:date="2018-11-26T01:18:00Z">
              <w:r w:rsidRPr="007F1EF1">
                <w:rPr>
                  <w:b/>
                  <w:lang w:val="en-US"/>
                </w:rPr>
                <w:t>Lưu ý</w:t>
              </w:r>
            </w:ins>
          </w:p>
        </w:tc>
      </w:tr>
      <w:tr w:rsidR="005817D4" w14:paraId="20B08B18" w14:textId="77777777" w:rsidTr="005817D4">
        <w:trPr>
          <w:ins w:id="19871" w:author="Tran Huan" w:date="2018-11-26T01:18:00Z"/>
        </w:trPr>
        <w:tc>
          <w:tcPr>
            <w:tcW w:w="742" w:type="dxa"/>
            <w:tcPrChange w:id="19872" w:author="Tran Huan" w:date="2018-11-26T01:34:00Z">
              <w:tcPr>
                <w:tcW w:w="742" w:type="dxa"/>
              </w:tcPr>
            </w:tcPrChange>
          </w:tcPr>
          <w:p w14:paraId="38FEB641" w14:textId="77777777" w:rsidR="005817D4" w:rsidRDefault="005817D4" w:rsidP="002C38C7">
            <w:pPr>
              <w:spacing w:line="276" w:lineRule="auto"/>
              <w:jc w:val="center"/>
              <w:rPr>
                <w:ins w:id="19873" w:author="Tran Huan" w:date="2018-11-26T01:18:00Z"/>
                <w:lang w:val="en-US"/>
              </w:rPr>
            </w:pPr>
            <w:ins w:id="19874" w:author="Tran Huan" w:date="2018-11-26T01:18:00Z">
              <w:r>
                <w:rPr>
                  <w:lang w:val="en-US"/>
                </w:rPr>
                <w:t>1</w:t>
              </w:r>
            </w:ins>
          </w:p>
        </w:tc>
        <w:tc>
          <w:tcPr>
            <w:tcW w:w="2797" w:type="dxa"/>
            <w:tcPrChange w:id="19875" w:author="Tran Huan" w:date="2018-11-26T01:34:00Z">
              <w:tcPr>
                <w:tcW w:w="2503" w:type="dxa"/>
              </w:tcPr>
            </w:tcPrChange>
          </w:tcPr>
          <w:p w14:paraId="1EA2A1E6" w14:textId="2B2C5F20" w:rsidR="005817D4" w:rsidRDefault="005817D4" w:rsidP="002C38C7">
            <w:pPr>
              <w:spacing w:line="276" w:lineRule="auto"/>
              <w:rPr>
                <w:ins w:id="19876" w:author="Tran Huan" w:date="2018-11-26T01:18:00Z"/>
                <w:lang w:val="en-US"/>
              </w:rPr>
            </w:pPr>
            <w:ins w:id="19877" w:author="Tran Huan" w:date="2018-11-26T01:18:00Z">
              <w:r>
                <w:rPr>
                  <w:lang w:val="en-US"/>
                </w:rPr>
                <w:t>RecycleView</w:t>
              </w:r>
            </w:ins>
          </w:p>
        </w:tc>
        <w:tc>
          <w:tcPr>
            <w:tcW w:w="3260" w:type="dxa"/>
            <w:tcPrChange w:id="19878" w:author="Tran Huan" w:date="2018-11-26T01:34:00Z">
              <w:tcPr>
                <w:tcW w:w="1674" w:type="dxa"/>
              </w:tcPr>
            </w:tcPrChange>
          </w:tcPr>
          <w:p w14:paraId="6029B691" w14:textId="3C6ACAB1" w:rsidR="005817D4" w:rsidRDefault="005817D4" w:rsidP="002C38C7">
            <w:pPr>
              <w:spacing w:line="276" w:lineRule="auto"/>
              <w:rPr>
                <w:ins w:id="19879" w:author="Tran Huan" w:date="2018-11-26T01:18:00Z"/>
                <w:lang w:val="en-US"/>
              </w:rPr>
              <w:pPrChange w:id="19880" w:author="Tran Huan" w:date="2018-11-26T01:18:00Z">
                <w:pPr>
                  <w:spacing w:line="276" w:lineRule="auto"/>
                </w:pPr>
              </w:pPrChange>
            </w:pPr>
            <w:ins w:id="19881" w:author="Tran Huan" w:date="2018-11-26T01:18:00Z">
              <w:r>
                <w:rPr>
                  <w:lang w:val="en-US"/>
                </w:rPr>
                <w:t>Danh sách các đơn hàng</w:t>
              </w:r>
            </w:ins>
          </w:p>
        </w:tc>
        <w:tc>
          <w:tcPr>
            <w:tcW w:w="912" w:type="dxa"/>
            <w:tcPrChange w:id="19882" w:author="Tran Huan" w:date="2018-11-26T01:34:00Z">
              <w:tcPr>
                <w:tcW w:w="912" w:type="dxa"/>
              </w:tcPr>
            </w:tcPrChange>
          </w:tcPr>
          <w:p w14:paraId="3B4DB37D" w14:textId="77777777" w:rsidR="005817D4" w:rsidRDefault="005817D4" w:rsidP="002C38C7">
            <w:pPr>
              <w:spacing w:line="276" w:lineRule="auto"/>
              <w:rPr>
                <w:ins w:id="19883" w:author="Tran Huan" w:date="2018-11-26T01:18:00Z"/>
                <w:lang w:val="en-US"/>
              </w:rPr>
            </w:pPr>
          </w:p>
        </w:tc>
        <w:tc>
          <w:tcPr>
            <w:tcW w:w="1067" w:type="dxa"/>
            <w:tcPrChange w:id="19884" w:author="Tran Huan" w:date="2018-11-26T01:34:00Z">
              <w:tcPr>
                <w:tcW w:w="1067" w:type="dxa"/>
              </w:tcPr>
            </w:tcPrChange>
          </w:tcPr>
          <w:p w14:paraId="2EEBA1F2" w14:textId="77777777" w:rsidR="005817D4" w:rsidRDefault="005817D4" w:rsidP="002C38C7">
            <w:pPr>
              <w:spacing w:line="276" w:lineRule="auto"/>
              <w:rPr>
                <w:ins w:id="19885" w:author="Tran Huan" w:date="2018-11-26T01:18:00Z"/>
                <w:lang w:val="en-US"/>
              </w:rPr>
            </w:pPr>
          </w:p>
        </w:tc>
      </w:tr>
      <w:tr w:rsidR="005817D4" w14:paraId="112314D1" w14:textId="77777777" w:rsidTr="005817D4">
        <w:trPr>
          <w:ins w:id="19886" w:author="Tran Huan" w:date="2018-11-26T01:18:00Z"/>
        </w:trPr>
        <w:tc>
          <w:tcPr>
            <w:tcW w:w="742" w:type="dxa"/>
            <w:tcPrChange w:id="19887" w:author="Tran Huan" w:date="2018-11-26T01:34:00Z">
              <w:tcPr>
                <w:tcW w:w="742" w:type="dxa"/>
              </w:tcPr>
            </w:tcPrChange>
          </w:tcPr>
          <w:p w14:paraId="2FD4EAD1" w14:textId="77777777" w:rsidR="005817D4" w:rsidRDefault="005817D4" w:rsidP="002C38C7">
            <w:pPr>
              <w:spacing w:line="276" w:lineRule="auto"/>
              <w:jc w:val="center"/>
              <w:rPr>
                <w:ins w:id="19888" w:author="Tran Huan" w:date="2018-11-26T01:18:00Z"/>
                <w:lang w:val="en-US"/>
              </w:rPr>
            </w:pPr>
            <w:ins w:id="19889" w:author="Tran Huan" w:date="2018-11-26T01:18:00Z">
              <w:r>
                <w:rPr>
                  <w:lang w:val="en-US"/>
                </w:rPr>
                <w:t>2</w:t>
              </w:r>
            </w:ins>
          </w:p>
        </w:tc>
        <w:tc>
          <w:tcPr>
            <w:tcW w:w="2797" w:type="dxa"/>
            <w:tcPrChange w:id="19890" w:author="Tran Huan" w:date="2018-11-26T01:34:00Z">
              <w:tcPr>
                <w:tcW w:w="2503" w:type="dxa"/>
              </w:tcPr>
            </w:tcPrChange>
          </w:tcPr>
          <w:p w14:paraId="16411843" w14:textId="183B8C30" w:rsidR="005817D4" w:rsidRDefault="005817D4" w:rsidP="002C38C7">
            <w:pPr>
              <w:spacing w:line="276" w:lineRule="auto"/>
              <w:rPr>
                <w:ins w:id="19891" w:author="Tran Huan" w:date="2018-11-26T01:18:00Z"/>
                <w:lang w:val="en-US"/>
              </w:rPr>
            </w:pPr>
            <w:ins w:id="19892" w:author="Tran Huan" w:date="2018-11-26T01:18:00Z">
              <w:r>
                <w:rPr>
                  <w:lang w:val="en-US"/>
                </w:rPr>
                <w:t>TextView</w:t>
              </w:r>
            </w:ins>
          </w:p>
        </w:tc>
        <w:tc>
          <w:tcPr>
            <w:tcW w:w="3260" w:type="dxa"/>
            <w:tcPrChange w:id="19893" w:author="Tran Huan" w:date="2018-11-26T01:34:00Z">
              <w:tcPr>
                <w:tcW w:w="1674" w:type="dxa"/>
              </w:tcPr>
            </w:tcPrChange>
          </w:tcPr>
          <w:p w14:paraId="5A4C8EFD" w14:textId="0FA6B0E6" w:rsidR="005817D4" w:rsidRDefault="005817D4" w:rsidP="002C38C7">
            <w:pPr>
              <w:spacing w:line="276" w:lineRule="auto"/>
              <w:rPr>
                <w:ins w:id="19894" w:author="Tran Huan" w:date="2018-11-26T01:18:00Z"/>
                <w:lang w:val="en-US"/>
              </w:rPr>
            </w:pPr>
            <w:ins w:id="19895" w:author="Tran Huan" w:date="2018-11-26T01:18:00Z">
              <w:r>
                <w:rPr>
                  <w:lang w:val="en-US"/>
                </w:rPr>
                <w:t xml:space="preserve">Tên </w:t>
              </w:r>
            </w:ins>
            <w:ins w:id="19896" w:author="Tran Huan" w:date="2018-11-26T01:19:00Z">
              <w:r>
                <w:rPr>
                  <w:lang w:val="en-US"/>
                </w:rPr>
                <w:t>khách hàng</w:t>
              </w:r>
            </w:ins>
          </w:p>
        </w:tc>
        <w:tc>
          <w:tcPr>
            <w:tcW w:w="912" w:type="dxa"/>
            <w:tcPrChange w:id="19897" w:author="Tran Huan" w:date="2018-11-26T01:34:00Z">
              <w:tcPr>
                <w:tcW w:w="912" w:type="dxa"/>
              </w:tcPr>
            </w:tcPrChange>
          </w:tcPr>
          <w:p w14:paraId="46167925" w14:textId="77777777" w:rsidR="005817D4" w:rsidRDefault="005817D4" w:rsidP="002C38C7">
            <w:pPr>
              <w:spacing w:line="276" w:lineRule="auto"/>
              <w:rPr>
                <w:ins w:id="19898" w:author="Tran Huan" w:date="2018-11-26T01:18:00Z"/>
                <w:lang w:val="en-US"/>
              </w:rPr>
            </w:pPr>
          </w:p>
        </w:tc>
        <w:tc>
          <w:tcPr>
            <w:tcW w:w="1067" w:type="dxa"/>
            <w:tcPrChange w:id="19899" w:author="Tran Huan" w:date="2018-11-26T01:34:00Z">
              <w:tcPr>
                <w:tcW w:w="1067" w:type="dxa"/>
              </w:tcPr>
            </w:tcPrChange>
          </w:tcPr>
          <w:p w14:paraId="6732563B" w14:textId="77777777" w:rsidR="005817D4" w:rsidRDefault="005817D4" w:rsidP="002C38C7">
            <w:pPr>
              <w:spacing w:line="276" w:lineRule="auto"/>
              <w:rPr>
                <w:ins w:id="19900" w:author="Tran Huan" w:date="2018-11-26T01:18:00Z"/>
                <w:lang w:val="en-US"/>
              </w:rPr>
            </w:pPr>
          </w:p>
        </w:tc>
      </w:tr>
      <w:tr w:rsidR="005817D4" w14:paraId="319F5377" w14:textId="77777777" w:rsidTr="005817D4">
        <w:trPr>
          <w:ins w:id="19901" w:author="Tran Huan" w:date="2018-11-26T01:18:00Z"/>
        </w:trPr>
        <w:tc>
          <w:tcPr>
            <w:tcW w:w="742" w:type="dxa"/>
            <w:tcPrChange w:id="19902" w:author="Tran Huan" w:date="2018-11-26T01:34:00Z">
              <w:tcPr>
                <w:tcW w:w="742" w:type="dxa"/>
              </w:tcPr>
            </w:tcPrChange>
          </w:tcPr>
          <w:p w14:paraId="09E24150" w14:textId="77777777" w:rsidR="005817D4" w:rsidRDefault="005817D4" w:rsidP="002C38C7">
            <w:pPr>
              <w:spacing w:line="276" w:lineRule="auto"/>
              <w:jc w:val="center"/>
              <w:rPr>
                <w:ins w:id="19903" w:author="Tran Huan" w:date="2018-11-26T01:18:00Z"/>
                <w:lang w:val="en-US"/>
              </w:rPr>
            </w:pPr>
            <w:ins w:id="19904" w:author="Tran Huan" w:date="2018-11-26T01:18:00Z">
              <w:r>
                <w:rPr>
                  <w:lang w:val="en-US"/>
                </w:rPr>
                <w:t>3</w:t>
              </w:r>
            </w:ins>
          </w:p>
        </w:tc>
        <w:tc>
          <w:tcPr>
            <w:tcW w:w="2797" w:type="dxa"/>
            <w:tcPrChange w:id="19905" w:author="Tran Huan" w:date="2018-11-26T01:34:00Z">
              <w:tcPr>
                <w:tcW w:w="2503" w:type="dxa"/>
              </w:tcPr>
            </w:tcPrChange>
          </w:tcPr>
          <w:p w14:paraId="47F0540F" w14:textId="5A94922E" w:rsidR="005817D4" w:rsidRDefault="005817D4" w:rsidP="002C38C7">
            <w:pPr>
              <w:spacing w:line="276" w:lineRule="auto"/>
              <w:rPr>
                <w:ins w:id="19906" w:author="Tran Huan" w:date="2018-11-26T01:18:00Z"/>
                <w:lang w:val="en-US"/>
              </w:rPr>
            </w:pPr>
            <w:ins w:id="19907" w:author="Tran Huan" w:date="2018-11-26T01:19:00Z">
              <w:r>
                <w:rPr>
                  <w:lang w:val="en-US"/>
                </w:rPr>
                <w:t>Button</w:t>
              </w:r>
            </w:ins>
          </w:p>
        </w:tc>
        <w:tc>
          <w:tcPr>
            <w:tcW w:w="3260" w:type="dxa"/>
            <w:tcPrChange w:id="19908" w:author="Tran Huan" w:date="2018-11-26T01:34:00Z">
              <w:tcPr>
                <w:tcW w:w="1674" w:type="dxa"/>
              </w:tcPr>
            </w:tcPrChange>
          </w:tcPr>
          <w:p w14:paraId="69D58D8D" w14:textId="05DA4A22" w:rsidR="005817D4" w:rsidRDefault="005817D4" w:rsidP="002C38C7">
            <w:pPr>
              <w:spacing w:line="276" w:lineRule="auto"/>
              <w:rPr>
                <w:ins w:id="19909" w:author="Tran Huan" w:date="2018-11-26T01:18:00Z"/>
                <w:lang w:val="en-US"/>
              </w:rPr>
            </w:pPr>
            <w:ins w:id="19910" w:author="Tran Huan" w:date="2018-11-26T01:19:00Z">
              <w:r>
                <w:rPr>
                  <w:lang w:val="en-US"/>
                </w:rPr>
                <w:t>Sửa, Lưu, Hủy đơn hàng</w:t>
              </w:r>
            </w:ins>
          </w:p>
        </w:tc>
        <w:tc>
          <w:tcPr>
            <w:tcW w:w="912" w:type="dxa"/>
            <w:tcPrChange w:id="19911" w:author="Tran Huan" w:date="2018-11-26T01:34:00Z">
              <w:tcPr>
                <w:tcW w:w="912" w:type="dxa"/>
              </w:tcPr>
            </w:tcPrChange>
          </w:tcPr>
          <w:p w14:paraId="40A44CB7" w14:textId="77777777" w:rsidR="005817D4" w:rsidRDefault="005817D4" w:rsidP="002C38C7">
            <w:pPr>
              <w:spacing w:line="276" w:lineRule="auto"/>
              <w:rPr>
                <w:ins w:id="19912" w:author="Tran Huan" w:date="2018-11-26T01:18:00Z"/>
                <w:lang w:val="en-US"/>
              </w:rPr>
            </w:pPr>
          </w:p>
        </w:tc>
        <w:tc>
          <w:tcPr>
            <w:tcW w:w="1067" w:type="dxa"/>
            <w:tcPrChange w:id="19913" w:author="Tran Huan" w:date="2018-11-26T01:34:00Z">
              <w:tcPr>
                <w:tcW w:w="1067" w:type="dxa"/>
              </w:tcPr>
            </w:tcPrChange>
          </w:tcPr>
          <w:p w14:paraId="7A1FD0EF" w14:textId="77777777" w:rsidR="005817D4" w:rsidRDefault="005817D4" w:rsidP="002C38C7">
            <w:pPr>
              <w:keepNext/>
              <w:spacing w:line="276" w:lineRule="auto"/>
              <w:rPr>
                <w:ins w:id="19914" w:author="Tran Huan" w:date="2018-11-26T01:18:00Z"/>
                <w:lang w:val="en-US"/>
              </w:rPr>
              <w:pPrChange w:id="19915" w:author="Tran Huan" w:date="2018-11-26T01:20:00Z">
                <w:pPr>
                  <w:spacing w:line="276" w:lineRule="auto"/>
                </w:pPr>
              </w:pPrChange>
            </w:pPr>
          </w:p>
        </w:tc>
      </w:tr>
    </w:tbl>
    <w:p w14:paraId="4C125F04" w14:textId="03C4B856" w:rsidR="002C38C7" w:rsidRPr="002C38C7" w:rsidRDefault="002C38C7">
      <w:pPr>
        <w:pStyle w:val="Caption"/>
        <w:rPr>
          <w:ins w:id="19916" w:author="Tran Huan" w:date="2018-11-26T01:20:00Z"/>
          <w:i/>
          <w:rPrChange w:id="19917" w:author="Tran Huan" w:date="2018-11-26T01:21:00Z">
            <w:rPr>
              <w:ins w:id="19918" w:author="Tran Huan" w:date="2018-11-26T01:20:00Z"/>
            </w:rPr>
          </w:rPrChange>
        </w:rPr>
      </w:pPr>
      <w:ins w:id="19919" w:author="Tran Huan" w:date="2018-11-26T01:20:00Z">
        <w:r>
          <w:t xml:space="preserve">Bảng </w:t>
        </w:r>
      </w:ins>
      <w:ins w:id="19920" w:author="Tran Huan" w:date="2018-11-26T01:45:00Z">
        <w:r w:rsidR="00BA6170">
          <w:fldChar w:fldCharType="begin"/>
        </w:r>
        <w:r w:rsidR="00BA6170">
          <w:instrText xml:space="preserve"> STYLEREF 1 \s </w:instrText>
        </w:r>
      </w:ins>
      <w:r w:rsidR="00BA6170">
        <w:fldChar w:fldCharType="separate"/>
      </w:r>
      <w:r w:rsidR="00BA6170">
        <w:rPr>
          <w:noProof/>
        </w:rPr>
        <w:t>3</w:t>
      </w:r>
      <w:ins w:id="19921"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19922" w:author="Tran Huan" w:date="2018-11-26T01:45:00Z">
        <w:r w:rsidR="00BA6170">
          <w:rPr>
            <w:noProof/>
          </w:rPr>
          <w:t>34</w:t>
        </w:r>
        <w:r w:rsidR="00BA6170">
          <w:fldChar w:fldCharType="end"/>
        </w:r>
      </w:ins>
      <w:ins w:id="19923" w:author="Tran Huan" w:date="2018-11-26T01:20:00Z">
        <w:r w:rsidRPr="002C38C7">
          <w:rPr>
            <w:rPrChange w:id="19924" w:author="Tran Huan" w:date="2018-11-26T01:20:00Z">
              <w:rPr>
                <w:lang w:val="en-US"/>
              </w:rPr>
            </w:rPrChange>
          </w:rPr>
          <w:t xml:space="preserve"> </w:t>
        </w:r>
        <w:r w:rsidRPr="002C38C7">
          <w:rPr>
            <w:i/>
            <w:rPrChange w:id="19925" w:author="Tran Huan" w:date="2018-11-26T01:20:00Z">
              <w:rPr>
                <w:i/>
                <w:lang w:val="en-US"/>
              </w:rPr>
            </w:rPrChange>
          </w:rPr>
          <w:t xml:space="preserve">Bảng </w:t>
        </w:r>
        <w:r w:rsidRPr="002C38C7">
          <w:rPr>
            <w:i/>
            <w:rPrChange w:id="19926" w:author="Tran Huan" w:date="2018-11-26T01:21:00Z">
              <w:rPr>
                <w:i/>
                <w:lang w:val="en-US"/>
              </w:rPr>
            </w:rPrChange>
          </w:rPr>
          <w:t>các thành phần giao diện cập nhật đơn hàng</w:t>
        </w:r>
      </w:ins>
    </w:p>
    <w:p w14:paraId="3BACCE14" w14:textId="5425D81F" w:rsidR="002C38C7" w:rsidRDefault="002C38C7" w:rsidP="002C38C7">
      <w:pPr>
        <w:pStyle w:val="Heading5"/>
        <w:rPr>
          <w:ins w:id="19927" w:author="Tran Huan" w:date="2018-11-26T01:21:00Z"/>
          <w:lang w:val="en-US"/>
        </w:rPr>
        <w:pPrChange w:id="19928" w:author="Tran Huan" w:date="2018-11-26T01:20:00Z">
          <w:pPr>
            <w:pStyle w:val="Heading5"/>
          </w:pPr>
        </w:pPrChange>
      </w:pPr>
      <w:ins w:id="19929" w:author="Tran Huan" w:date="2018-11-26T01:1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C38C7" w14:paraId="38926E67" w14:textId="77777777" w:rsidTr="002C38C7">
        <w:trPr>
          <w:ins w:id="19930" w:author="Tran Huan" w:date="2018-11-26T01:23:00Z"/>
        </w:trPr>
        <w:tc>
          <w:tcPr>
            <w:tcW w:w="797" w:type="dxa"/>
            <w:vMerge w:val="restart"/>
            <w:vAlign w:val="center"/>
          </w:tcPr>
          <w:p w14:paraId="0402152C" w14:textId="77777777" w:rsidR="002C38C7" w:rsidRPr="007F1EF1" w:rsidRDefault="002C38C7" w:rsidP="002C38C7">
            <w:pPr>
              <w:spacing w:line="276" w:lineRule="auto"/>
              <w:jc w:val="center"/>
              <w:rPr>
                <w:ins w:id="19931" w:author="Tran Huan" w:date="2018-11-26T01:23:00Z"/>
                <w:b/>
                <w:lang w:val="en-US"/>
              </w:rPr>
            </w:pPr>
            <w:ins w:id="19932" w:author="Tran Huan" w:date="2018-11-26T01:23:00Z">
              <w:r w:rsidRPr="007F1EF1">
                <w:rPr>
                  <w:b/>
                  <w:lang w:val="en-US"/>
                </w:rPr>
                <w:t>STT</w:t>
              </w:r>
            </w:ins>
          </w:p>
        </w:tc>
        <w:tc>
          <w:tcPr>
            <w:tcW w:w="2368" w:type="dxa"/>
            <w:vMerge w:val="restart"/>
            <w:vAlign w:val="center"/>
          </w:tcPr>
          <w:p w14:paraId="5EF2F9F2" w14:textId="77777777" w:rsidR="002C38C7" w:rsidRPr="007F1EF1" w:rsidRDefault="002C38C7" w:rsidP="002C38C7">
            <w:pPr>
              <w:spacing w:line="276" w:lineRule="auto"/>
              <w:jc w:val="center"/>
              <w:rPr>
                <w:ins w:id="19933" w:author="Tran Huan" w:date="2018-11-26T01:23:00Z"/>
                <w:b/>
                <w:lang w:val="en-US"/>
              </w:rPr>
            </w:pPr>
            <w:ins w:id="19934" w:author="Tran Huan" w:date="2018-11-26T01:23:00Z">
              <w:r w:rsidRPr="007F1EF1">
                <w:rPr>
                  <w:b/>
                  <w:lang w:val="en-US"/>
                </w:rPr>
                <w:t>Tên bảng/</w:t>
              </w:r>
            </w:ins>
          </w:p>
          <w:p w14:paraId="2A6BA543" w14:textId="77777777" w:rsidR="002C38C7" w:rsidRPr="007F1EF1" w:rsidRDefault="002C38C7" w:rsidP="002C38C7">
            <w:pPr>
              <w:spacing w:line="276" w:lineRule="auto"/>
              <w:jc w:val="center"/>
              <w:rPr>
                <w:ins w:id="19935" w:author="Tran Huan" w:date="2018-11-26T01:23:00Z"/>
                <w:b/>
                <w:lang w:val="en-US"/>
              </w:rPr>
            </w:pPr>
            <w:ins w:id="19936" w:author="Tran Huan" w:date="2018-11-26T01:23:00Z">
              <w:r w:rsidRPr="007F1EF1">
                <w:rPr>
                  <w:b/>
                  <w:lang w:val="en-US"/>
                </w:rPr>
                <w:t>Cấu tr</w:t>
              </w:r>
              <w:r>
                <w:rPr>
                  <w:b/>
                  <w:lang w:val="en-US"/>
                </w:rPr>
                <w:t>ú</w:t>
              </w:r>
              <w:r w:rsidRPr="007F1EF1">
                <w:rPr>
                  <w:b/>
                  <w:lang w:val="en-US"/>
                </w:rPr>
                <w:t>c dữ liệu</w:t>
              </w:r>
            </w:ins>
          </w:p>
        </w:tc>
        <w:tc>
          <w:tcPr>
            <w:tcW w:w="5612" w:type="dxa"/>
            <w:gridSpan w:val="4"/>
            <w:vAlign w:val="center"/>
          </w:tcPr>
          <w:p w14:paraId="7EAFC7D7" w14:textId="77777777" w:rsidR="002C38C7" w:rsidRPr="007F1EF1" w:rsidRDefault="002C38C7" w:rsidP="002C38C7">
            <w:pPr>
              <w:spacing w:line="276" w:lineRule="auto"/>
              <w:jc w:val="center"/>
              <w:rPr>
                <w:ins w:id="19937" w:author="Tran Huan" w:date="2018-11-26T01:23:00Z"/>
                <w:b/>
                <w:lang w:val="en-US"/>
              </w:rPr>
            </w:pPr>
            <w:ins w:id="19938" w:author="Tran Huan" w:date="2018-11-26T01:23:00Z">
              <w:r w:rsidRPr="007F1EF1">
                <w:rPr>
                  <w:b/>
                  <w:lang w:val="en-US"/>
                </w:rPr>
                <w:t>Phương thức</w:t>
              </w:r>
            </w:ins>
          </w:p>
        </w:tc>
      </w:tr>
      <w:tr w:rsidR="002C38C7" w14:paraId="34E4F558" w14:textId="77777777" w:rsidTr="002C38C7">
        <w:trPr>
          <w:ins w:id="19939" w:author="Tran Huan" w:date="2018-11-26T01:23:00Z"/>
        </w:trPr>
        <w:tc>
          <w:tcPr>
            <w:tcW w:w="797" w:type="dxa"/>
            <w:vMerge/>
            <w:vAlign w:val="center"/>
          </w:tcPr>
          <w:p w14:paraId="64A24373" w14:textId="77777777" w:rsidR="002C38C7" w:rsidRPr="007F1EF1" w:rsidRDefault="002C38C7" w:rsidP="002C38C7">
            <w:pPr>
              <w:spacing w:line="276" w:lineRule="auto"/>
              <w:jc w:val="center"/>
              <w:rPr>
                <w:ins w:id="19940" w:author="Tran Huan" w:date="2018-11-26T01:23:00Z"/>
                <w:b/>
                <w:lang w:val="en-US"/>
              </w:rPr>
            </w:pPr>
          </w:p>
        </w:tc>
        <w:tc>
          <w:tcPr>
            <w:tcW w:w="2368" w:type="dxa"/>
            <w:vMerge/>
            <w:vAlign w:val="center"/>
          </w:tcPr>
          <w:p w14:paraId="40029168" w14:textId="77777777" w:rsidR="002C38C7" w:rsidRPr="007F1EF1" w:rsidRDefault="002C38C7" w:rsidP="002C38C7">
            <w:pPr>
              <w:spacing w:line="276" w:lineRule="auto"/>
              <w:jc w:val="center"/>
              <w:rPr>
                <w:ins w:id="19941" w:author="Tran Huan" w:date="2018-11-26T01:23:00Z"/>
                <w:b/>
                <w:lang w:val="en-US"/>
              </w:rPr>
            </w:pPr>
          </w:p>
        </w:tc>
        <w:tc>
          <w:tcPr>
            <w:tcW w:w="1414" w:type="dxa"/>
            <w:vAlign w:val="center"/>
          </w:tcPr>
          <w:p w14:paraId="3D911B92" w14:textId="77777777" w:rsidR="002C38C7" w:rsidRPr="007F1EF1" w:rsidRDefault="002C38C7" w:rsidP="002C38C7">
            <w:pPr>
              <w:spacing w:line="276" w:lineRule="auto"/>
              <w:jc w:val="center"/>
              <w:rPr>
                <w:ins w:id="19942" w:author="Tran Huan" w:date="2018-11-26T01:23:00Z"/>
                <w:b/>
                <w:lang w:val="en-US"/>
              </w:rPr>
            </w:pPr>
            <w:ins w:id="19943" w:author="Tran Huan" w:date="2018-11-26T01:23:00Z">
              <w:r w:rsidRPr="007F1EF1">
                <w:rPr>
                  <w:b/>
                  <w:lang w:val="en-US"/>
                </w:rPr>
                <w:t>Thêm</w:t>
              </w:r>
            </w:ins>
          </w:p>
        </w:tc>
        <w:tc>
          <w:tcPr>
            <w:tcW w:w="1395" w:type="dxa"/>
            <w:vAlign w:val="center"/>
          </w:tcPr>
          <w:p w14:paraId="02DB9340" w14:textId="77777777" w:rsidR="002C38C7" w:rsidRPr="007F1EF1" w:rsidRDefault="002C38C7" w:rsidP="002C38C7">
            <w:pPr>
              <w:spacing w:line="276" w:lineRule="auto"/>
              <w:jc w:val="center"/>
              <w:rPr>
                <w:ins w:id="19944" w:author="Tran Huan" w:date="2018-11-26T01:23:00Z"/>
                <w:b/>
                <w:lang w:val="en-US"/>
              </w:rPr>
            </w:pPr>
            <w:ins w:id="19945" w:author="Tran Huan" w:date="2018-11-26T01:23:00Z">
              <w:r w:rsidRPr="007F1EF1">
                <w:rPr>
                  <w:b/>
                  <w:lang w:val="en-US"/>
                </w:rPr>
                <w:t>Sửa</w:t>
              </w:r>
            </w:ins>
          </w:p>
        </w:tc>
        <w:tc>
          <w:tcPr>
            <w:tcW w:w="1397" w:type="dxa"/>
            <w:vAlign w:val="center"/>
          </w:tcPr>
          <w:p w14:paraId="3CAC9E3F" w14:textId="77777777" w:rsidR="002C38C7" w:rsidRPr="007F1EF1" w:rsidRDefault="002C38C7" w:rsidP="002C38C7">
            <w:pPr>
              <w:spacing w:line="276" w:lineRule="auto"/>
              <w:jc w:val="center"/>
              <w:rPr>
                <w:ins w:id="19946" w:author="Tran Huan" w:date="2018-11-26T01:23:00Z"/>
                <w:b/>
                <w:lang w:val="en-US"/>
              </w:rPr>
            </w:pPr>
            <w:ins w:id="19947" w:author="Tran Huan" w:date="2018-11-26T01:23:00Z">
              <w:r w:rsidRPr="007F1EF1">
                <w:rPr>
                  <w:b/>
                  <w:lang w:val="en-US"/>
                </w:rPr>
                <w:t>Xóa</w:t>
              </w:r>
            </w:ins>
          </w:p>
        </w:tc>
        <w:tc>
          <w:tcPr>
            <w:tcW w:w="1406" w:type="dxa"/>
            <w:vAlign w:val="center"/>
          </w:tcPr>
          <w:p w14:paraId="453F9FDF" w14:textId="77777777" w:rsidR="002C38C7" w:rsidRPr="007F1EF1" w:rsidRDefault="002C38C7" w:rsidP="002C38C7">
            <w:pPr>
              <w:spacing w:line="276" w:lineRule="auto"/>
              <w:jc w:val="center"/>
              <w:rPr>
                <w:ins w:id="19948" w:author="Tran Huan" w:date="2018-11-26T01:23:00Z"/>
                <w:b/>
                <w:lang w:val="en-US"/>
              </w:rPr>
            </w:pPr>
            <w:ins w:id="19949" w:author="Tran Huan" w:date="2018-11-26T01:23:00Z">
              <w:r w:rsidRPr="007F1EF1">
                <w:rPr>
                  <w:b/>
                  <w:lang w:val="en-US"/>
                </w:rPr>
                <w:t>Truy vấn</w:t>
              </w:r>
            </w:ins>
          </w:p>
        </w:tc>
      </w:tr>
      <w:tr w:rsidR="002C38C7" w14:paraId="49064048" w14:textId="77777777" w:rsidTr="002C38C7">
        <w:trPr>
          <w:ins w:id="19950" w:author="Tran Huan" w:date="2018-11-26T01:23:00Z"/>
        </w:trPr>
        <w:tc>
          <w:tcPr>
            <w:tcW w:w="797" w:type="dxa"/>
          </w:tcPr>
          <w:p w14:paraId="4EA507CF" w14:textId="77777777" w:rsidR="002C38C7" w:rsidRDefault="002C38C7" w:rsidP="002C38C7">
            <w:pPr>
              <w:spacing w:line="276" w:lineRule="auto"/>
              <w:jc w:val="center"/>
              <w:rPr>
                <w:ins w:id="19951" w:author="Tran Huan" w:date="2018-11-26T01:23:00Z"/>
                <w:lang w:val="en-US"/>
              </w:rPr>
            </w:pPr>
            <w:ins w:id="19952" w:author="Tran Huan" w:date="2018-11-26T01:23:00Z">
              <w:r>
                <w:rPr>
                  <w:lang w:val="en-US"/>
                </w:rPr>
                <w:t>1</w:t>
              </w:r>
            </w:ins>
          </w:p>
        </w:tc>
        <w:tc>
          <w:tcPr>
            <w:tcW w:w="2368" w:type="dxa"/>
          </w:tcPr>
          <w:p w14:paraId="2C297E0C" w14:textId="3AE3C1C3" w:rsidR="002C38C7" w:rsidRDefault="002C38C7" w:rsidP="002C38C7">
            <w:pPr>
              <w:spacing w:line="276" w:lineRule="auto"/>
              <w:rPr>
                <w:ins w:id="19953" w:author="Tran Huan" w:date="2018-11-26T01:23:00Z"/>
                <w:lang w:val="en-US"/>
              </w:rPr>
            </w:pPr>
            <w:ins w:id="19954" w:author="Tran Huan" w:date="2018-11-26T01:23:00Z">
              <w:r>
                <w:rPr>
                  <w:lang w:val="en-US"/>
                </w:rPr>
                <w:t>customer_order</w:t>
              </w:r>
            </w:ins>
          </w:p>
        </w:tc>
        <w:tc>
          <w:tcPr>
            <w:tcW w:w="1414" w:type="dxa"/>
          </w:tcPr>
          <w:p w14:paraId="4ED550C6" w14:textId="09D3B754" w:rsidR="002C38C7" w:rsidRDefault="002C38C7" w:rsidP="002C38C7">
            <w:pPr>
              <w:spacing w:line="276" w:lineRule="auto"/>
              <w:jc w:val="center"/>
              <w:rPr>
                <w:ins w:id="19955" w:author="Tran Huan" w:date="2018-11-26T01:23:00Z"/>
                <w:lang w:val="en-US"/>
              </w:rPr>
            </w:pPr>
          </w:p>
        </w:tc>
        <w:tc>
          <w:tcPr>
            <w:tcW w:w="1395" w:type="dxa"/>
          </w:tcPr>
          <w:p w14:paraId="6888A188" w14:textId="60141025" w:rsidR="002C38C7" w:rsidRDefault="002C38C7" w:rsidP="002C38C7">
            <w:pPr>
              <w:spacing w:line="276" w:lineRule="auto"/>
              <w:jc w:val="center"/>
              <w:rPr>
                <w:ins w:id="19956" w:author="Tran Huan" w:date="2018-11-26T01:23:00Z"/>
                <w:lang w:val="en-US"/>
              </w:rPr>
            </w:pPr>
            <w:ins w:id="19957" w:author="Tran Huan" w:date="2018-11-26T01:23:00Z">
              <w:r>
                <w:rPr>
                  <w:lang w:val="en-US"/>
                </w:rPr>
                <w:t>X</w:t>
              </w:r>
            </w:ins>
          </w:p>
        </w:tc>
        <w:tc>
          <w:tcPr>
            <w:tcW w:w="1397" w:type="dxa"/>
          </w:tcPr>
          <w:p w14:paraId="5CA9C3EF" w14:textId="77777777" w:rsidR="002C38C7" w:rsidRDefault="002C38C7" w:rsidP="002C38C7">
            <w:pPr>
              <w:spacing w:line="276" w:lineRule="auto"/>
              <w:jc w:val="center"/>
              <w:rPr>
                <w:ins w:id="19958" w:author="Tran Huan" w:date="2018-11-26T01:23:00Z"/>
                <w:lang w:val="en-US"/>
              </w:rPr>
            </w:pPr>
          </w:p>
        </w:tc>
        <w:tc>
          <w:tcPr>
            <w:tcW w:w="1406" w:type="dxa"/>
          </w:tcPr>
          <w:p w14:paraId="77CE8661" w14:textId="77777777" w:rsidR="002C38C7" w:rsidRDefault="002C38C7" w:rsidP="002C38C7">
            <w:pPr>
              <w:spacing w:line="276" w:lineRule="auto"/>
              <w:jc w:val="center"/>
              <w:rPr>
                <w:ins w:id="19959" w:author="Tran Huan" w:date="2018-11-26T01:23:00Z"/>
                <w:lang w:val="en-US"/>
              </w:rPr>
            </w:pPr>
            <w:ins w:id="19960" w:author="Tran Huan" w:date="2018-11-26T01:23:00Z">
              <w:r>
                <w:rPr>
                  <w:lang w:val="en-US"/>
                </w:rPr>
                <w:t>X</w:t>
              </w:r>
            </w:ins>
          </w:p>
        </w:tc>
      </w:tr>
      <w:tr w:rsidR="002C38C7" w14:paraId="285D0DC2" w14:textId="77777777" w:rsidTr="002C38C7">
        <w:trPr>
          <w:ins w:id="19961" w:author="Tran Huan" w:date="2018-11-26T01:23:00Z"/>
        </w:trPr>
        <w:tc>
          <w:tcPr>
            <w:tcW w:w="797" w:type="dxa"/>
          </w:tcPr>
          <w:p w14:paraId="0FDCEC8A" w14:textId="77777777" w:rsidR="002C38C7" w:rsidRDefault="002C38C7" w:rsidP="002C38C7">
            <w:pPr>
              <w:spacing w:line="276" w:lineRule="auto"/>
              <w:jc w:val="center"/>
              <w:rPr>
                <w:ins w:id="19962" w:author="Tran Huan" w:date="2018-11-26T01:23:00Z"/>
                <w:lang w:val="en-US"/>
              </w:rPr>
            </w:pPr>
            <w:ins w:id="19963" w:author="Tran Huan" w:date="2018-11-26T01:23:00Z">
              <w:r>
                <w:rPr>
                  <w:lang w:val="en-US"/>
                </w:rPr>
                <w:t>2</w:t>
              </w:r>
            </w:ins>
          </w:p>
        </w:tc>
        <w:tc>
          <w:tcPr>
            <w:tcW w:w="2368" w:type="dxa"/>
          </w:tcPr>
          <w:p w14:paraId="296B3091" w14:textId="7DE93CD0" w:rsidR="002C38C7" w:rsidRDefault="002C38C7" w:rsidP="002C38C7">
            <w:pPr>
              <w:spacing w:line="276" w:lineRule="auto"/>
              <w:rPr>
                <w:ins w:id="19964" w:author="Tran Huan" w:date="2018-11-26T01:23:00Z"/>
                <w:lang w:val="en-US"/>
              </w:rPr>
            </w:pPr>
            <w:ins w:id="19965" w:author="Tran Huan" w:date="2018-11-26T01:23:00Z">
              <w:r>
                <w:rPr>
                  <w:lang w:val="en-US"/>
                </w:rPr>
                <w:t>branch</w:t>
              </w:r>
            </w:ins>
          </w:p>
        </w:tc>
        <w:tc>
          <w:tcPr>
            <w:tcW w:w="1414" w:type="dxa"/>
          </w:tcPr>
          <w:p w14:paraId="1032FAA1" w14:textId="77777777" w:rsidR="002C38C7" w:rsidRDefault="002C38C7" w:rsidP="002C38C7">
            <w:pPr>
              <w:spacing w:line="276" w:lineRule="auto"/>
              <w:jc w:val="center"/>
              <w:rPr>
                <w:ins w:id="19966" w:author="Tran Huan" w:date="2018-11-26T01:23:00Z"/>
                <w:lang w:val="en-US"/>
              </w:rPr>
            </w:pPr>
          </w:p>
        </w:tc>
        <w:tc>
          <w:tcPr>
            <w:tcW w:w="1395" w:type="dxa"/>
          </w:tcPr>
          <w:p w14:paraId="0EC59EB3" w14:textId="77777777" w:rsidR="002C38C7" w:rsidRDefault="002C38C7" w:rsidP="002C38C7">
            <w:pPr>
              <w:spacing w:line="276" w:lineRule="auto"/>
              <w:jc w:val="center"/>
              <w:rPr>
                <w:ins w:id="19967" w:author="Tran Huan" w:date="2018-11-26T01:23:00Z"/>
                <w:lang w:val="en-US"/>
              </w:rPr>
            </w:pPr>
          </w:p>
        </w:tc>
        <w:tc>
          <w:tcPr>
            <w:tcW w:w="1397" w:type="dxa"/>
          </w:tcPr>
          <w:p w14:paraId="4E65F2F2" w14:textId="77777777" w:rsidR="002C38C7" w:rsidRDefault="002C38C7" w:rsidP="002C38C7">
            <w:pPr>
              <w:spacing w:line="276" w:lineRule="auto"/>
              <w:jc w:val="center"/>
              <w:rPr>
                <w:ins w:id="19968" w:author="Tran Huan" w:date="2018-11-26T01:23:00Z"/>
                <w:lang w:val="en-US"/>
              </w:rPr>
            </w:pPr>
          </w:p>
        </w:tc>
        <w:tc>
          <w:tcPr>
            <w:tcW w:w="1406" w:type="dxa"/>
          </w:tcPr>
          <w:p w14:paraId="3826176A" w14:textId="77777777" w:rsidR="002C38C7" w:rsidRDefault="002C38C7" w:rsidP="002C38C7">
            <w:pPr>
              <w:spacing w:line="276" w:lineRule="auto"/>
              <w:jc w:val="center"/>
              <w:rPr>
                <w:ins w:id="19969" w:author="Tran Huan" w:date="2018-11-26T01:23:00Z"/>
                <w:lang w:val="en-US"/>
              </w:rPr>
            </w:pPr>
            <w:ins w:id="19970" w:author="Tran Huan" w:date="2018-11-26T01:23:00Z">
              <w:r>
                <w:rPr>
                  <w:lang w:val="en-US"/>
                </w:rPr>
                <w:t>X</w:t>
              </w:r>
            </w:ins>
          </w:p>
        </w:tc>
      </w:tr>
      <w:tr w:rsidR="002C38C7" w14:paraId="4971188D" w14:textId="77777777" w:rsidTr="002C38C7">
        <w:trPr>
          <w:ins w:id="19971" w:author="Tran Huan" w:date="2018-11-26T01:23:00Z"/>
        </w:trPr>
        <w:tc>
          <w:tcPr>
            <w:tcW w:w="797" w:type="dxa"/>
          </w:tcPr>
          <w:p w14:paraId="14E5938F" w14:textId="77777777" w:rsidR="002C38C7" w:rsidRDefault="002C38C7" w:rsidP="002C38C7">
            <w:pPr>
              <w:spacing w:line="276" w:lineRule="auto"/>
              <w:jc w:val="center"/>
              <w:rPr>
                <w:ins w:id="19972" w:author="Tran Huan" w:date="2018-11-26T01:23:00Z"/>
                <w:lang w:val="en-US"/>
              </w:rPr>
            </w:pPr>
            <w:ins w:id="19973" w:author="Tran Huan" w:date="2018-11-26T01:23:00Z">
              <w:r>
                <w:rPr>
                  <w:lang w:val="en-US"/>
                </w:rPr>
                <w:t>3</w:t>
              </w:r>
            </w:ins>
          </w:p>
        </w:tc>
        <w:tc>
          <w:tcPr>
            <w:tcW w:w="2368" w:type="dxa"/>
          </w:tcPr>
          <w:p w14:paraId="465AA4BF" w14:textId="77777777" w:rsidR="002C38C7" w:rsidRDefault="002C38C7" w:rsidP="002C38C7">
            <w:pPr>
              <w:spacing w:line="276" w:lineRule="auto"/>
              <w:rPr>
                <w:ins w:id="19974" w:author="Tran Huan" w:date="2018-11-26T01:23:00Z"/>
                <w:lang w:val="en-US"/>
              </w:rPr>
            </w:pPr>
            <w:ins w:id="19975" w:author="Tran Huan" w:date="2018-11-26T01:23:00Z">
              <w:r>
                <w:rPr>
                  <w:lang w:val="en-US"/>
                </w:rPr>
                <w:t>color</w:t>
              </w:r>
            </w:ins>
          </w:p>
        </w:tc>
        <w:tc>
          <w:tcPr>
            <w:tcW w:w="1414" w:type="dxa"/>
          </w:tcPr>
          <w:p w14:paraId="1E6F1E63" w14:textId="77777777" w:rsidR="002C38C7" w:rsidRDefault="002C38C7" w:rsidP="002C38C7">
            <w:pPr>
              <w:spacing w:line="276" w:lineRule="auto"/>
              <w:jc w:val="center"/>
              <w:rPr>
                <w:ins w:id="19976" w:author="Tran Huan" w:date="2018-11-26T01:23:00Z"/>
                <w:lang w:val="en-US"/>
              </w:rPr>
            </w:pPr>
          </w:p>
        </w:tc>
        <w:tc>
          <w:tcPr>
            <w:tcW w:w="1395" w:type="dxa"/>
          </w:tcPr>
          <w:p w14:paraId="27ED7E21" w14:textId="77777777" w:rsidR="002C38C7" w:rsidRDefault="002C38C7" w:rsidP="002C38C7">
            <w:pPr>
              <w:spacing w:line="276" w:lineRule="auto"/>
              <w:jc w:val="center"/>
              <w:rPr>
                <w:ins w:id="19977" w:author="Tran Huan" w:date="2018-11-26T01:23:00Z"/>
                <w:lang w:val="en-US"/>
              </w:rPr>
            </w:pPr>
          </w:p>
        </w:tc>
        <w:tc>
          <w:tcPr>
            <w:tcW w:w="1397" w:type="dxa"/>
          </w:tcPr>
          <w:p w14:paraId="5D0C7A60" w14:textId="77777777" w:rsidR="002C38C7" w:rsidRDefault="002C38C7" w:rsidP="002C38C7">
            <w:pPr>
              <w:spacing w:line="276" w:lineRule="auto"/>
              <w:jc w:val="center"/>
              <w:rPr>
                <w:ins w:id="19978" w:author="Tran Huan" w:date="2018-11-26T01:23:00Z"/>
                <w:lang w:val="en-US"/>
              </w:rPr>
            </w:pPr>
          </w:p>
        </w:tc>
        <w:tc>
          <w:tcPr>
            <w:tcW w:w="1406" w:type="dxa"/>
          </w:tcPr>
          <w:p w14:paraId="42BF8C2B" w14:textId="77777777" w:rsidR="002C38C7" w:rsidRDefault="002C38C7" w:rsidP="002C38C7">
            <w:pPr>
              <w:spacing w:line="276" w:lineRule="auto"/>
              <w:jc w:val="center"/>
              <w:rPr>
                <w:ins w:id="19979" w:author="Tran Huan" w:date="2018-11-26T01:23:00Z"/>
                <w:lang w:val="en-US"/>
              </w:rPr>
            </w:pPr>
            <w:ins w:id="19980" w:author="Tran Huan" w:date="2018-11-26T01:23:00Z">
              <w:r>
                <w:rPr>
                  <w:lang w:val="en-US"/>
                </w:rPr>
                <w:t>X</w:t>
              </w:r>
            </w:ins>
          </w:p>
        </w:tc>
      </w:tr>
      <w:tr w:rsidR="002C38C7" w14:paraId="1336688A" w14:textId="77777777" w:rsidTr="002C38C7">
        <w:trPr>
          <w:ins w:id="19981" w:author="Tran Huan" w:date="2018-11-26T01:23:00Z"/>
        </w:trPr>
        <w:tc>
          <w:tcPr>
            <w:tcW w:w="797" w:type="dxa"/>
          </w:tcPr>
          <w:p w14:paraId="12C7A547" w14:textId="77777777" w:rsidR="002C38C7" w:rsidRDefault="002C38C7" w:rsidP="002C38C7">
            <w:pPr>
              <w:spacing w:line="276" w:lineRule="auto"/>
              <w:jc w:val="center"/>
              <w:rPr>
                <w:ins w:id="19982" w:author="Tran Huan" w:date="2018-11-26T01:23:00Z"/>
                <w:lang w:val="en-US"/>
              </w:rPr>
            </w:pPr>
            <w:ins w:id="19983" w:author="Tran Huan" w:date="2018-11-26T01:23:00Z">
              <w:r>
                <w:rPr>
                  <w:lang w:val="en-US"/>
                </w:rPr>
                <w:t>4</w:t>
              </w:r>
            </w:ins>
          </w:p>
        </w:tc>
        <w:tc>
          <w:tcPr>
            <w:tcW w:w="2368" w:type="dxa"/>
          </w:tcPr>
          <w:p w14:paraId="101C5649" w14:textId="77777777" w:rsidR="002C38C7" w:rsidRDefault="002C38C7" w:rsidP="002C38C7">
            <w:pPr>
              <w:spacing w:line="276" w:lineRule="auto"/>
              <w:rPr>
                <w:ins w:id="19984" w:author="Tran Huan" w:date="2018-11-26T01:23:00Z"/>
                <w:lang w:val="en-US"/>
              </w:rPr>
            </w:pPr>
            <w:ins w:id="19985" w:author="Tran Huan" w:date="2018-11-26T01:23:00Z">
              <w:r>
                <w:rPr>
                  <w:lang w:val="en-US"/>
                </w:rPr>
                <w:t>product</w:t>
              </w:r>
            </w:ins>
          </w:p>
        </w:tc>
        <w:tc>
          <w:tcPr>
            <w:tcW w:w="1414" w:type="dxa"/>
          </w:tcPr>
          <w:p w14:paraId="2A26D88E" w14:textId="77777777" w:rsidR="002C38C7" w:rsidRDefault="002C38C7" w:rsidP="002C38C7">
            <w:pPr>
              <w:spacing w:line="276" w:lineRule="auto"/>
              <w:jc w:val="center"/>
              <w:rPr>
                <w:ins w:id="19986" w:author="Tran Huan" w:date="2018-11-26T01:23:00Z"/>
                <w:lang w:val="en-US"/>
              </w:rPr>
            </w:pPr>
          </w:p>
        </w:tc>
        <w:tc>
          <w:tcPr>
            <w:tcW w:w="1395" w:type="dxa"/>
          </w:tcPr>
          <w:p w14:paraId="2F4E959B" w14:textId="77777777" w:rsidR="002C38C7" w:rsidRDefault="002C38C7" w:rsidP="002C38C7">
            <w:pPr>
              <w:spacing w:line="276" w:lineRule="auto"/>
              <w:jc w:val="center"/>
              <w:rPr>
                <w:ins w:id="19987" w:author="Tran Huan" w:date="2018-11-26T01:23:00Z"/>
                <w:lang w:val="en-US"/>
              </w:rPr>
            </w:pPr>
          </w:p>
        </w:tc>
        <w:tc>
          <w:tcPr>
            <w:tcW w:w="1397" w:type="dxa"/>
          </w:tcPr>
          <w:p w14:paraId="74CE22DD" w14:textId="77777777" w:rsidR="002C38C7" w:rsidRDefault="002C38C7" w:rsidP="002C38C7">
            <w:pPr>
              <w:spacing w:line="276" w:lineRule="auto"/>
              <w:jc w:val="center"/>
              <w:rPr>
                <w:ins w:id="19988" w:author="Tran Huan" w:date="2018-11-26T01:23:00Z"/>
                <w:lang w:val="en-US"/>
              </w:rPr>
            </w:pPr>
          </w:p>
        </w:tc>
        <w:tc>
          <w:tcPr>
            <w:tcW w:w="1406" w:type="dxa"/>
          </w:tcPr>
          <w:p w14:paraId="231C6409" w14:textId="77777777" w:rsidR="002C38C7" w:rsidRDefault="002C38C7" w:rsidP="002C38C7">
            <w:pPr>
              <w:spacing w:line="276" w:lineRule="auto"/>
              <w:jc w:val="center"/>
              <w:rPr>
                <w:ins w:id="19989" w:author="Tran Huan" w:date="2018-11-26T01:23:00Z"/>
                <w:lang w:val="en-US"/>
              </w:rPr>
            </w:pPr>
            <w:ins w:id="19990" w:author="Tran Huan" w:date="2018-11-26T01:23:00Z">
              <w:r>
                <w:rPr>
                  <w:lang w:val="en-US"/>
                </w:rPr>
                <w:t>X</w:t>
              </w:r>
            </w:ins>
          </w:p>
        </w:tc>
      </w:tr>
      <w:tr w:rsidR="002C38C7" w14:paraId="2A1F4E14" w14:textId="77777777" w:rsidTr="002C38C7">
        <w:trPr>
          <w:ins w:id="19991" w:author="Tran Huan" w:date="2018-11-26T01:23:00Z"/>
        </w:trPr>
        <w:tc>
          <w:tcPr>
            <w:tcW w:w="797" w:type="dxa"/>
          </w:tcPr>
          <w:p w14:paraId="2955439C" w14:textId="77777777" w:rsidR="002C38C7" w:rsidRDefault="002C38C7" w:rsidP="002C38C7">
            <w:pPr>
              <w:spacing w:line="276" w:lineRule="auto"/>
              <w:jc w:val="center"/>
              <w:rPr>
                <w:ins w:id="19992" w:author="Tran Huan" w:date="2018-11-26T01:23:00Z"/>
                <w:lang w:val="en-US"/>
              </w:rPr>
            </w:pPr>
            <w:ins w:id="19993" w:author="Tran Huan" w:date="2018-11-26T01:23:00Z">
              <w:r>
                <w:rPr>
                  <w:lang w:val="en-US"/>
                </w:rPr>
                <w:t>5</w:t>
              </w:r>
            </w:ins>
          </w:p>
        </w:tc>
        <w:tc>
          <w:tcPr>
            <w:tcW w:w="2368" w:type="dxa"/>
          </w:tcPr>
          <w:p w14:paraId="470F8A78" w14:textId="43192EDE" w:rsidR="002C38C7" w:rsidRDefault="002C38C7" w:rsidP="002C38C7">
            <w:pPr>
              <w:spacing w:line="276" w:lineRule="auto"/>
              <w:rPr>
                <w:ins w:id="19994" w:author="Tran Huan" w:date="2018-11-26T01:23:00Z"/>
                <w:lang w:val="en-US"/>
              </w:rPr>
            </w:pPr>
            <w:ins w:id="19995" w:author="Tran Huan" w:date="2018-11-26T01:24:00Z">
              <w:r>
                <w:rPr>
                  <w:lang w:val="en-US"/>
                </w:rPr>
                <w:t>customer</w:t>
              </w:r>
            </w:ins>
          </w:p>
        </w:tc>
        <w:tc>
          <w:tcPr>
            <w:tcW w:w="1414" w:type="dxa"/>
          </w:tcPr>
          <w:p w14:paraId="3A3FEC6B" w14:textId="77777777" w:rsidR="002C38C7" w:rsidRDefault="002C38C7" w:rsidP="002C38C7">
            <w:pPr>
              <w:spacing w:line="276" w:lineRule="auto"/>
              <w:jc w:val="center"/>
              <w:rPr>
                <w:ins w:id="19996" w:author="Tran Huan" w:date="2018-11-26T01:23:00Z"/>
                <w:lang w:val="en-US"/>
              </w:rPr>
            </w:pPr>
          </w:p>
        </w:tc>
        <w:tc>
          <w:tcPr>
            <w:tcW w:w="1395" w:type="dxa"/>
          </w:tcPr>
          <w:p w14:paraId="415DA202" w14:textId="77777777" w:rsidR="002C38C7" w:rsidRDefault="002C38C7" w:rsidP="002C38C7">
            <w:pPr>
              <w:spacing w:line="276" w:lineRule="auto"/>
              <w:jc w:val="center"/>
              <w:rPr>
                <w:ins w:id="19997" w:author="Tran Huan" w:date="2018-11-26T01:23:00Z"/>
                <w:lang w:val="en-US"/>
              </w:rPr>
            </w:pPr>
          </w:p>
        </w:tc>
        <w:tc>
          <w:tcPr>
            <w:tcW w:w="1397" w:type="dxa"/>
          </w:tcPr>
          <w:p w14:paraId="401CF819" w14:textId="77777777" w:rsidR="002C38C7" w:rsidRDefault="002C38C7" w:rsidP="002C38C7">
            <w:pPr>
              <w:spacing w:line="276" w:lineRule="auto"/>
              <w:jc w:val="center"/>
              <w:rPr>
                <w:ins w:id="19998" w:author="Tran Huan" w:date="2018-11-26T01:23:00Z"/>
                <w:lang w:val="en-US"/>
              </w:rPr>
            </w:pPr>
          </w:p>
        </w:tc>
        <w:tc>
          <w:tcPr>
            <w:tcW w:w="1406" w:type="dxa"/>
          </w:tcPr>
          <w:p w14:paraId="3266BAF6" w14:textId="77777777" w:rsidR="002C38C7" w:rsidRDefault="002C38C7" w:rsidP="002C38C7">
            <w:pPr>
              <w:keepNext/>
              <w:spacing w:line="276" w:lineRule="auto"/>
              <w:jc w:val="center"/>
              <w:rPr>
                <w:ins w:id="19999" w:author="Tran Huan" w:date="2018-11-26T01:23:00Z"/>
                <w:lang w:val="en-US"/>
              </w:rPr>
            </w:pPr>
            <w:ins w:id="20000" w:author="Tran Huan" w:date="2018-11-26T01:23:00Z">
              <w:r>
                <w:rPr>
                  <w:lang w:val="en-US"/>
                </w:rPr>
                <w:t>X</w:t>
              </w:r>
            </w:ins>
          </w:p>
        </w:tc>
      </w:tr>
      <w:tr w:rsidR="002C38C7" w14:paraId="4A26C720" w14:textId="77777777" w:rsidTr="002C38C7">
        <w:trPr>
          <w:ins w:id="20001" w:author="Tran Huan" w:date="2018-11-26T01:24:00Z"/>
        </w:trPr>
        <w:tc>
          <w:tcPr>
            <w:tcW w:w="797" w:type="dxa"/>
          </w:tcPr>
          <w:p w14:paraId="6446AB9C" w14:textId="0F60C34F" w:rsidR="002C38C7" w:rsidRDefault="002C38C7" w:rsidP="002C38C7">
            <w:pPr>
              <w:spacing w:line="276" w:lineRule="auto"/>
              <w:jc w:val="center"/>
              <w:rPr>
                <w:ins w:id="20002" w:author="Tran Huan" w:date="2018-11-26T01:24:00Z"/>
                <w:lang w:val="en-US"/>
              </w:rPr>
            </w:pPr>
            <w:ins w:id="20003" w:author="Tran Huan" w:date="2018-11-26T01:24:00Z">
              <w:r>
                <w:rPr>
                  <w:lang w:val="en-US"/>
                </w:rPr>
                <w:t>6</w:t>
              </w:r>
            </w:ins>
          </w:p>
        </w:tc>
        <w:tc>
          <w:tcPr>
            <w:tcW w:w="2368" w:type="dxa"/>
          </w:tcPr>
          <w:p w14:paraId="06325A57" w14:textId="1B4D3B95" w:rsidR="002C38C7" w:rsidRDefault="002C38C7" w:rsidP="002C38C7">
            <w:pPr>
              <w:spacing w:line="276" w:lineRule="auto"/>
              <w:rPr>
                <w:ins w:id="20004" w:author="Tran Huan" w:date="2018-11-26T01:24:00Z"/>
                <w:lang w:val="en-US"/>
              </w:rPr>
            </w:pPr>
            <w:ins w:id="20005" w:author="Tran Huan" w:date="2018-11-26T01:25:00Z">
              <w:r>
                <w:rPr>
                  <w:lang w:val="en-US"/>
                </w:rPr>
                <w:t>time_schedule</w:t>
              </w:r>
            </w:ins>
          </w:p>
        </w:tc>
        <w:tc>
          <w:tcPr>
            <w:tcW w:w="1414" w:type="dxa"/>
          </w:tcPr>
          <w:p w14:paraId="54C066D7" w14:textId="77777777" w:rsidR="002C38C7" w:rsidRDefault="002C38C7" w:rsidP="002C38C7">
            <w:pPr>
              <w:spacing w:line="276" w:lineRule="auto"/>
              <w:jc w:val="center"/>
              <w:rPr>
                <w:ins w:id="20006" w:author="Tran Huan" w:date="2018-11-26T01:24:00Z"/>
                <w:lang w:val="en-US"/>
              </w:rPr>
            </w:pPr>
          </w:p>
        </w:tc>
        <w:tc>
          <w:tcPr>
            <w:tcW w:w="1395" w:type="dxa"/>
          </w:tcPr>
          <w:p w14:paraId="74361886" w14:textId="77777777" w:rsidR="002C38C7" w:rsidRDefault="002C38C7" w:rsidP="002C38C7">
            <w:pPr>
              <w:spacing w:line="276" w:lineRule="auto"/>
              <w:jc w:val="center"/>
              <w:rPr>
                <w:ins w:id="20007" w:author="Tran Huan" w:date="2018-11-26T01:24:00Z"/>
                <w:lang w:val="en-US"/>
              </w:rPr>
            </w:pPr>
          </w:p>
        </w:tc>
        <w:tc>
          <w:tcPr>
            <w:tcW w:w="1397" w:type="dxa"/>
          </w:tcPr>
          <w:p w14:paraId="5A57C563" w14:textId="77777777" w:rsidR="002C38C7" w:rsidRDefault="002C38C7" w:rsidP="002C38C7">
            <w:pPr>
              <w:spacing w:line="276" w:lineRule="auto"/>
              <w:jc w:val="center"/>
              <w:rPr>
                <w:ins w:id="20008" w:author="Tran Huan" w:date="2018-11-26T01:24:00Z"/>
                <w:lang w:val="en-US"/>
              </w:rPr>
            </w:pPr>
          </w:p>
        </w:tc>
        <w:tc>
          <w:tcPr>
            <w:tcW w:w="1406" w:type="dxa"/>
          </w:tcPr>
          <w:p w14:paraId="743C58C7" w14:textId="4FD537CC" w:rsidR="002C38C7" w:rsidRDefault="002C38C7" w:rsidP="002C38C7">
            <w:pPr>
              <w:keepNext/>
              <w:spacing w:line="276" w:lineRule="auto"/>
              <w:jc w:val="center"/>
              <w:rPr>
                <w:ins w:id="20009" w:author="Tran Huan" w:date="2018-11-26T01:24:00Z"/>
                <w:lang w:val="en-US"/>
              </w:rPr>
            </w:pPr>
            <w:ins w:id="20010" w:author="Tran Huan" w:date="2018-11-26T01:25:00Z">
              <w:r>
                <w:rPr>
                  <w:lang w:val="en-US"/>
                </w:rPr>
                <w:t>X</w:t>
              </w:r>
            </w:ins>
          </w:p>
        </w:tc>
      </w:tr>
      <w:tr w:rsidR="002C38C7" w14:paraId="797C665E" w14:textId="77777777" w:rsidTr="002C38C7">
        <w:trPr>
          <w:ins w:id="20011" w:author="Tran Huan" w:date="2018-11-26T01:25:00Z"/>
        </w:trPr>
        <w:tc>
          <w:tcPr>
            <w:tcW w:w="797" w:type="dxa"/>
          </w:tcPr>
          <w:p w14:paraId="30D64C60" w14:textId="4A56E77E" w:rsidR="002C38C7" w:rsidRDefault="002C38C7" w:rsidP="002C38C7">
            <w:pPr>
              <w:spacing w:line="276" w:lineRule="auto"/>
              <w:jc w:val="center"/>
              <w:rPr>
                <w:ins w:id="20012" w:author="Tran Huan" w:date="2018-11-26T01:25:00Z"/>
                <w:lang w:val="en-US"/>
              </w:rPr>
            </w:pPr>
            <w:ins w:id="20013" w:author="Tran Huan" w:date="2018-11-26T01:25:00Z">
              <w:r>
                <w:rPr>
                  <w:lang w:val="en-US"/>
                </w:rPr>
                <w:t>7</w:t>
              </w:r>
            </w:ins>
          </w:p>
        </w:tc>
        <w:tc>
          <w:tcPr>
            <w:tcW w:w="2368" w:type="dxa"/>
          </w:tcPr>
          <w:p w14:paraId="283CCFF3" w14:textId="493CB798" w:rsidR="002C38C7" w:rsidRDefault="002C38C7" w:rsidP="002C38C7">
            <w:pPr>
              <w:spacing w:line="276" w:lineRule="auto"/>
              <w:rPr>
                <w:ins w:id="20014" w:author="Tran Huan" w:date="2018-11-26T01:25:00Z"/>
                <w:lang w:val="en-US"/>
              </w:rPr>
            </w:pPr>
            <w:ins w:id="20015" w:author="Tran Huan" w:date="2018-11-26T01:25:00Z">
              <w:r>
                <w:rPr>
                  <w:lang w:val="en-US"/>
                </w:rPr>
                <w:t>unit_price</w:t>
              </w:r>
            </w:ins>
          </w:p>
        </w:tc>
        <w:tc>
          <w:tcPr>
            <w:tcW w:w="1414" w:type="dxa"/>
          </w:tcPr>
          <w:p w14:paraId="40026549" w14:textId="77777777" w:rsidR="002C38C7" w:rsidRDefault="002C38C7" w:rsidP="002C38C7">
            <w:pPr>
              <w:spacing w:line="276" w:lineRule="auto"/>
              <w:jc w:val="center"/>
              <w:rPr>
                <w:ins w:id="20016" w:author="Tran Huan" w:date="2018-11-26T01:25:00Z"/>
                <w:lang w:val="en-US"/>
              </w:rPr>
            </w:pPr>
          </w:p>
        </w:tc>
        <w:tc>
          <w:tcPr>
            <w:tcW w:w="1395" w:type="dxa"/>
          </w:tcPr>
          <w:p w14:paraId="36F46A5A" w14:textId="77777777" w:rsidR="002C38C7" w:rsidRDefault="002C38C7" w:rsidP="002C38C7">
            <w:pPr>
              <w:spacing w:line="276" w:lineRule="auto"/>
              <w:jc w:val="center"/>
              <w:rPr>
                <w:ins w:id="20017" w:author="Tran Huan" w:date="2018-11-26T01:25:00Z"/>
                <w:lang w:val="en-US"/>
              </w:rPr>
            </w:pPr>
          </w:p>
        </w:tc>
        <w:tc>
          <w:tcPr>
            <w:tcW w:w="1397" w:type="dxa"/>
          </w:tcPr>
          <w:p w14:paraId="59A0C773" w14:textId="77777777" w:rsidR="002C38C7" w:rsidRDefault="002C38C7" w:rsidP="002C38C7">
            <w:pPr>
              <w:spacing w:line="276" w:lineRule="auto"/>
              <w:jc w:val="center"/>
              <w:rPr>
                <w:ins w:id="20018" w:author="Tran Huan" w:date="2018-11-26T01:25:00Z"/>
                <w:lang w:val="en-US"/>
              </w:rPr>
            </w:pPr>
          </w:p>
        </w:tc>
        <w:tc>
          <w:tcPr>
            <w:tcW w:w="1406" w:type="dxa"/>
          </w:tcPr>
          <w:p w14:paraId="08106EEE" w14:textId="60214CD9" w:rsidR="002C38C7" w:rsidRDefault="002C38C7" w:rsidP="002C38C7">
            <w:pPr>
              <w:keepNext/>
              <w:spacing w:line="276" w:lineRule="auto"/>
              <w:jc w:val="center"/>
              <w:rPr>
                <w:ins w:id="20019" w:author="Tran Huan" w:date="2018-11-26T01:25:00Z"/>
                <w:lang w:val="en-US"/>
              </w:rPr>
            </w:pPr>
            <w:ins w:id="20020" w:author="Tran Huan" w:date="2018-11-26T01:26:00Z">
              <w:r>
                <w:rPr>
                  <w:lang w:val="en-US"/>
                </w:rPr>
                <w:t>X</w:t>
              </w:r>
            </w:ins>
          </w:p>
        </w:tc>
      </w:tr>
      <w:tr w:rsidR="002C38C7" w14:paraId="1AC30F8E" w14:textId="77777777" w:rsidTr="002C38C7">
        <w:trPr>
          <w:ins w:id="20021" w:author="Tran Huan" w:date="2018-11-26T01:25:00Z"/>
        </w:trPr>
        <w:tc>
          <w:tcPr>
            <w:tcW w:w="797" w:type="dxa"/>
          </w:tcPr>
          <w:p w14:paraId="01F48303" w14:textId="075BFF2C" w:rsidR="002C38C7" w:rsidRDefault="002C38C7" w:rsidP="002C38C7">
            <w:pPr>
              <w:spacing w:line="276" w:lineRule="auto"/>
              <w:jc w:val="center"/>
              <w:rPr>
                <w:ins w:id="20022" w:author="Tran Huan" w:date="2018-11-26T01:25:00Z"/>
                <w:lang w:val="en-US"/>
              </w:rPr>
            </w:pPr>
            <w:ins w:id="20023" w:author="Tran Huan" w:date="2018-11-26T01:25:00Z">
              <w:r>
                <w:rPr>
                  <w:lang w:val="en-US"/>
                </w:rPr>
                <w:t>8</w:t>
              </w:r>
            </w:ins>
          </w:p>
        </w:tc>
        <w:tc>
          <w:tcPr>
            <w:tcW w:w="2368" w:type="dxa"/>
          </w:tcPr>
          <w:p w14:paraId="1C52C8BB" w14:textId="3256853F" w:rsidR="002C38C7" w:rsidRDefault="002C38C7" w:rsidP="002C38C7">
            <w:pPr>
              <w:spacing w:line="276" w:lineRule="auto"/>
              <w:rPr>
                <w:ins w:id="20024" w:author="Tran Huan" w:date="2018-11-26T01:25:00Z"/>
                <w:lang w:val="en-US"/>
              </w:rPr>
            </w:pPr>
            <w:ins w:id="20025" w:author="Tran Huan" w:date="2018-11-26T01:25:00Z">
              <w:r>
                <w:rPr>
                  <w:lang w:val="en-US"/>
                </w:rPr>
                <w:t>unit</w:t>
              </w:r>
            </w:ins>
          </w:p>
        </w:tc>
        <w:tc>
          <w:tcPr>
            <w:tcW w:w="1414" w:type="dxa"/>
          </w:tcPr>
          <w:p w14:paraId="2EEB8215" w14:textId="77777777" w:rsidR="002C38C7" w:rsidRDefault="002C38C7" w:rsidP="002C38C7">
            <w:pPr>
              <w:spacing w:line="276" w:lineRule="auto"/>
              <w:jc w:val="center"/>
              <w:rPr>
                <w:ins w:id="20026" w:author="Tran Huan" w:date="2018-11-26T01:25:00Z"/>
                <w:lang w:val="en-US"/>
              </w:rPr>
            </w:pPr>
          </w:p>
        </w:tc>
        <w:tc>
          <w:tcPr>
            <w:tcW w:w="1395" w:type="dxa"/>
          </w:tcPr>
          <w:p w14:paraId="1BEA2970" w14:textId="77777777" w:rsidR="002C38C7" w:rsidRDefault="002C38C7" w:rsidP="002C38C7">
            <w:pPr>
              <w:spacing w:line="276" w:lineRule="auto"/>
              <w:jc w:val="center"/>
              <w:rPr>
                <w:ins w:id="20027" w:author="Tran Huan" w:date="2018-11-26T01:25:00Z"/>
                <w:lang w:val="en-US"/>
              </w:rPr>
            </w:pPr>
          </w:p>
        </w:tc>
        <w:tc>
          <w:tcPr>
            <w:tcW w:w="1397" w:type="dxa"/>
          </w:tcPr>
          <w:p w14:paraId="01445DF2" w14:textId="77777777" w:rsidR="002C38C7" w:rsidRDefault="002C38C7" w:rsidP="002C38C7">
            <w:pPr>
              <w:spacing w:line="276" w:lineRule="auto"/>
              <w:jc w:val="center"/>
              <w:rPr>
                <w:ins w:id="20028" w:author="Tran Huan" w:date="2018-11-26T01:25:00Z"/>
                <w:lang w:val="en-US"/>
              </w:rPr>
            </w:pPr>
          </w:p>
        </w:tc>
        <w:tc>
          <w:tcPr>
            <w:tcW w:w="1406" w:type="dxa"/>
          </w:tcPr>
          <w:p w14:paraId="36D4BF7E" w14:textId="2DB12E58" w:rsidR="002C38C7" w:rsidRDefault="002C38C7" w:rsidP="002C38C7">
            <w:pPr>
              <w:keepNext/>
              <w:spacing w:line="276" w:lineRule="auto"/>
              <w:jc w:val="center"/>
              <w:rPr>
                <w:ins w:id="20029" w:author="Tran Huan" w:date="2018-11-26T01:25:00Z"/>
                <w:lang w:val="en-US"/>
              </w:rPr>
            </w:pPr>
            <w:ins w:id="20030" w:author="Tran Huan" w:date="2018-11-26T01:26:00Z">
              <w:r>
                <w:rPr>
                  <w:lang w:val="en-US"/>
                </w:rPr>
                <w:t>X</w:t>
              </w:r>
            </w:ins>
          </w:p>
        </w:tc>
      </w:tr>
      <w:tr w:rsidR="002C38C7" w14:paraId="0DE490C8" w14:textId="77777777" w:rsidTr="002C38C7">
        <w:trPr>
          <w:ins w:id="20031" w:author="Tran Huan" w:date="2018-11-26T01:26:00Z"/>
        </w:trPr>
        <w:tc>
          <w:tcPr>
            <w:tcW w:w="797" w:type="dxa"/>
          </w:tcPr>
          <w:p w14:paraId="7A4928A6" w14:textId="1AA5B909" w:rsidR="002C38C7" w:rsidRDefault="002C38C7" w:rsidP="002C38C7">
            <w:pPr>
              <w:spacing w:line="276" w:lineRule="auto"/>
              <w:jc w:val="center"/>
              <w:rPr>
                <w:ins w:id="20032" w:author="Tran Huan" w:date="2018-11-26T01:26:00Z"/>
                <w:lang w:val="en-US"/>
              </w:rPr>
            </w:pPr>
            <w:ins w:id="20033" w:author="Tran Huan" w:date="2018-11-26T01:26:00Z">
              <w:r>
                <w:rPr>
                  <w:lang w:val="en-US"/>
                </w:rPr>
                <w:t>9</w:t>
              </w:r>
            </w:ins>
          </w:p>
        </w:tc>
        <w:tc>
          <w:tcPr>
            <w:tcW w:w="2368" w:type="dxa"/>
          </w:tcPr>
          <w:p w14:paraId="63A94EF4" w14:textId="57485F15" w:rsidR="002C38C7" w:rsidRDefault="002C38C7" w:rsidP="002C38C7">
            <w:pPr>
              <w:spacing w:line="276" w:lineRule="auto"/>
              <w:rPr>
                <w:ins w:id="20034" w:author="Tran Huan" w:date="2018-11-26T01:26:00Z"/>
                <w:lang w:val="en-US"/>
              </w:rPr>
            </w:pPr>
            <w:ins w:id="20035" w:author="Tran Huan" w:date="2018-11-26T01:26:00Z">
              <w:r>
                <w:rPr>
                  <w:lang w:val="en-US"/>
                </w:rPr>
                <w:t>promotion</w:t>
              </w:r>
            </w:ins>
          </w:p>
        </w:tc>
        <w:tc>
          <w:tcPr>
            <w:tcW w:w="1414" w:type="dxa"/>
          </w:tcPr>
          <w:p w14:paraId="7146E125" w14:textId="77777777" w:rsidR="002C38C7" w:rsidRDefault="002C38C7" w:rsidP="002C38C7">
            <w:pPr>
              <w:spacing w:line="276" w:lineRule="auto"/>
              <w:jc w:val="center"/>
              <w:rPr>
                <w:ins w:id="20036" w:author="Tran Huan" w:date="2018-11-26T01:26:00Z"/>
                <w:lang w:val="en-US"/>
              </w:rPr>
            </w:pPr>
          </w:p>
        </w:tc>
        <w:tc>
          <w:tcPr>
            <w:tcW w:w="1395" w:type="dxa"/>
          </w:tcPr>
          <w:p w14:paraId="473847F8" w14:textId="77777777" w:rsidR="002C38C7" w:rsidRDefault="002C38C7" w:rsidP="002C38C7">
            <w:pPr>
              <w:spacing w:line="276" w:lineRule="auto"/>
              <w:jc w:val="center"/>
              <w:rPr>
                <w:ins w:id="20037" w:author="Tran Huan" w:date="2018-11-26T01:26:00Z"/>
                <w:lang w:val="en-US"/>
              </w:rPr>
            </w:pPr>
          </w:p>
        </w:tc>
        <w:tc>
          <w:tcPr>
            <w:tcW w:w="1397" w:type="dxa"/>
          </w:tcPr>
          <w:p w14:paraId="552DD4ED" w14:textId="77777777" w:rsidR="002C38C7" w:rsidRDefault="002C38C7" w:rsidP="002C38C7">
            <w:pPr>
              <w:spacing w:line="276" w:lineRule="auto"/>
              <w:jc w:val="center"/>
              <w:rPr>
                <w:ins w:id="20038" w:author="Tran Huan" w:date="2018-11-26T01:26:00Z"/>
                <w:lang w:val="en-US"/>
              </w:rPr>
            </w:pPr>
          </w:p>
        </w:tc>
        <w:tc>
          <w:tcPr>
            <w:tcW w:w="1406" w:type="dxa"/>
          </w:tcPr>
          <w:p w14:paraId="5A4E6E26" w14:textId="6CC12D75" w:rsidR="002C38C7" w:rsidRDefault="002C38C7" w:rsidP="002C38C7">
            <w:pPr>
              <w:keepNext/>
              <w:spacing w:line="276" w:lineRule="auto"/>
              <w:jc w:val="center"/>
              <w:rPr>
                <w:ins w:id="20039" w:author="Tran Huan" w:date="2018-11-26T01:26:00Z"/>
                <w:lang w:val="en-US"/>
              </w:rPr>
              <w:pPrChange w:id="20040" w:author="Tran Huan" w:date="2018-11-26T01:26:00Z">
                <w:pPr>
                  <w:keepNext/>
                  <w:spacing w:line="276" w:lineRule="auto"/>
                  <w:jc w:val="center"/>
                </w:pPr>
              </w:pPrChange>
            </w:pPr>
            <w:ins w:id="20041" w:author="Tran Huan" w:date="2018-11-26T01:26:00Z">
              <w:r>
                <w:rPr>
                  <w:lang w:val="en-US"/>
                </w:rPr>
                <w:t>X</w:t>
              </w:r>
            </w:ins>
          </w:p>
        </w:tc>
      </w:tr>
      <w:tr w:rsidR="00BA6170" w14:paraId="7438F674" w14:textId="77777777" w:rsidTr="002C38C7">
        <w:trPr>
          <w:ins w:id="20042" w:author="Tran Huan" w:date="2018-11-26T01:40:00Z"/>
        </w:trPr>
        <w:tc>
          <w:tcPr>
            <w:tcW w:w="797" w:type="dxa"/>
          </w:tcPr>
          <w:p w14:paraId="0306C2BC" w14:textId="7C6E4C6A" w:rsidR="00BA6170" w:rsidRDefault="00BA6170" w:rsidP="002C38C7">
            <w:pPr>
              <w:spacing w:line="276" w:lineRule="auto"/>
              <w:jc w:val="center"/>
              <w:rPr>
                <w:ins w:id="20043" w:author="Tran Huan" w:date="2018-11-26T01:40:00Z"/>
                <w:lang w:val="en-US"/>
              </w:rPr>
            </w:pPr>
            <w:ins w:id="20044" w:author="Tran Huan" w:date="2018-11-26T01:40:00Z">
              <w:r>
                <w:rPr>
                  <w:lang w:val="en-US"/>
                </w:rPr>
                <w:t>10</w:t>
              </w:r>
            </w:ins>
          </w:p>
        </w:tc>
        <w:tc>
          <w:tcPr>
            <w:tcW w:w="2368" w:type="dxa"/>
          </w:tcPr>
          <w:p w14:paraId="35694C23" w14:textId="30D39336" w:rsidR="00BA6170" w:rsidRDefault="00BA6170" w:rsidP="002C38C7">
            <w:pPr>
              <w:spacing w:line="276" w:lineRule="auto"/>
              <w:rPr>
                <w:ins w:id="20045" w:author="Tran Huan" w:date="2018-11-26T01:40:00Z"/>
                <w:lang w:val="en-US"/>
              </w:rPr>
            </w:pPr>
            <w:ins w:id="20046" w:author="Tran Huan" w:date="2018-11-26T01:40:00Z">
              <w:r>
                <w:rPr>
                  <w:lang w:val="en-US"/>
                </w:rPr>
                <w:t>order_detail</w:t>
              </w:r>
            </w:ins>
          </w:p>
        </w:tc>
        <w:tc>
          <w:tcPr>
            <w:tcW w:w="1414" w:type="dxa"/>
          </w:tcPr>
          <w:p w14:paraId="239AAA25" w14:textId="77777777" w:rsidR="00BA6170" w:rsidRDefault="00BA6170" w:rsidP="002C38C7">
            <w:pPr>
              <w:spacing w:line="276" w:lineRule="auto"/>
              <w:jc w:val="center"/>
              <w:rPr>
                <w:ins w:id="20047" w:author="Tran Huan" w:date="2018-11-26T01:40:00Z"/>
                <w:lang w:val="en-US"/>
              </w:rPr>
            </w:pPr>
          </w:p>
        </w:tc>
        <w:tc>
          <w:tcPr>
            <w:tcW w:w="1395" w:type="dxa"/>
          </w:tcPr>
          <w:p w14:paraId="7F7E063C" w14:textId="162295D2" w:rsidR="00BA6170" w:rsidRDefault="00BA6170" w:rsidP="002C38C7">
            <w:pPr>
              <w:spacing w:line="276" w:lineRule="auto"/>
              <w:jc w:val="center"/>
              <w:rPr>
                <w:ins w:id="20048" w:author="Tran Huan" w:date="2018-11-26T01:40:00Z"/>
                <w:lang w:val="en-US"/>
              </w:rPr>
            </w:pPr>
            <w:ins w:id="20049" w:author="Tran Huan" w:date="2018-11-26T01:40:00Z">
              <w:r>
                <w:rPr>
                  <w:lang w:val="en-US"/>
                </w:rPr>
                <w:t>X</w:t>
              </w:r>
            </w:ins>
          </w:p>
        </w:tc>
        <w:tc>
          <w:tcPr>
            <w:tcW w:w="1397" w:type="dxa"/>
          </w:tcPr>
          <w:p w14:paraId="20C21FDD" w14:textId="77777777" w:rsidR="00BA6170" w:rsidRDefault="00BA6170" w:rsidP="002C38C7">
            <w:pPr>
              <w:spacing w:line="276" w:lineRule="auto"/>
              <w:jc w:val="center"/>
              <w:rPr>
                <w:ins w:id="20050" w:author="Tran Huan" w:date="2018-11-26T01:40:00Z"/>
                <w:lang w:val="en-US"/>
              </w:rPr>
            </w:pPr>
          </w:p>
        </w:tc>
        <w:tc>
          <w:tcPr>
            <w:tcW w:w="1406" w:type="dxa"/>
          </w:tcPr>
          <w:p w14:paraId="524D22B2" w14:textId="18B5F118" w:rsidR="00BA6170" w:rsidRDefault="00BA6170" w:rsidP="002C38C7">
            <w:pPr>
              <w:keepNext/>
              <w:spacing w:line="276" w:lineRule="auto"/>
              <w:jc w:val="center"/>
              <w:rPr>
                <w:ins w:id="20051" w:author="Tran Huan" w:date="2018-11-26T01:40:00Z"/>
                <w:lang w:val="en-US"/>
              </w:rPr>
            </w:pPr>
            <w:ins w:id="20052" w:author="Tran Huan" w:date="2018-11-26T01:40:00Z">
              <w:r>
                <w:rPr>
                  <w:lang w:val="en-US"/>
                </w:rPr>
                <w:t>X</w:t>
              </w:r>
            </w:ins>
          </w:p>
        </w:tc>
      </w:tr>
    </w:tbl>
    <w:p w14:paraId="4AE0F275" w14:textId="3126CD01" w:rsidR="002C38C7" w:rsidRDefault="002C38C7" w:rsidP="002C38C7">
      <w:pPr>
        <w:pStyle w:val="Caption"/>
        <w:rPr>
          <w:ins w:id="20053" w:author="Tran Huan" w:date="2018-11-26T01:27:00Z"/>
          <w:i/>
        </w:rPr>
        <w:pPrChange w:id="20054" w:author="Tran Huan" w:date="2018-11-26T01:26:00Z">
          <w:pPr>
            <w:pStyle w:val="Heading5"/>
          </w:pPr>
        </w:pPrChange>
      </w:pPr>
      <w:ins w:id="20055" w:author="Tran Huan" w:date="2018-11-26T01:26:00Z">
        <w:r>
          <w:t xml:space="preserve">Bảng </w:t>
        </w:r>
      </w:ins>
      <w:ins w:id="20056" w:author="Tran Huan" w:date="2018-11-26T01:45:00Z">
        <w:r w:rsidR="00BA6170">
          <w:fldChar w:fldCharType="begin"/>
        </w:r>
        <w:r w:rsidR="00BA6170">
          <w:instrText xml:space="preserve"> STYLEREF 1 \s </w:instrText>
        </w:r>
      </w:ins>
      <w:r w:rsidR="00BA6170">
        <w:fldChar w:fldCharType="separate"/>
      </w:r>
      <w:r w:rsidR="00BA6170">
        <w:rPr>
          <w:noProof/>
        </w:rPr>
        <w:t>3</w:t>
      </w:r>
      <w:ins w:id="20057"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20058" w:author="Tran Huan" w:date="2018-11-26T01:45:00Z">
        <w:r w:rsidR="00BA6170">
          <w:rPr>
            <w:noProof/>
          </w:rPr>
          <w:t>35</w:t>
        </w:r>
        <w:r w:rsidR="00BA6170">
          <w:fldChar w:fldCharType="end"/>
        </w:r>
      </w:ins>
      <w:ins w:id="20059" w:author="Tran Huan" w:date="2018-11-26T01:26:00Z">
        <w:r w:rsidRPr="002C38C7">
          <w:rPr>
            <w:rPrChange w:id="20060" w:author="Tran Huan" w:date="2018-11-26T01:27:00Z">
              <w:rPr>
                <w:lang w:val="en-US"/>
              </w:rPr>
            </w:rPrChange>
          </w:rPr>
          <w:t xml:space="preserve"> </w:t>
        </w:r>
        <w:r w:rsidRPr="002C38C7">
          <w:rPr>
            <w:i/>
            <w:rPrChange w:id="20061" w:author="Tran Huan" w:date="2018-11-26T01:27:00Z">
              <w:rPr>
                <w:i/>
                <w:lang w:val="en-US"/>
              </w:rPr>
            </w:rPrChange>
          </w:rPr>
          <w:t>Bảng dữ liệu sử dụ</w:t>
        </w:r>
        <w:r>
          <w:rPr>
            <w:i/>
            <w:rPrChange w:id="20062" w:author="Tran Huan" w:date="2018-11-26T01:27:00Z">
              <w:rPr>
                <w:i/>
              </w:rPr>
            </w:rPrChange>
          </w:rPr>
          <w:t>ng</w:t>
        </w:r>
      </w:ins>
      <w:ins w:id="20063" w:author="Tran Huan" w:date="2018-11-26T01:27:00Z">
        <w:r>
          <w:rPr>
            <w:i/>
            <w:rPrChange w:id="20064" w:author="Tran Huan" w:date="2018-11-26T01:27:00Z">
              <w:rPr>
                <w:i/>
              </w:rPr>
            </w:rPrChange>
          </w:rPr>
          <w:t xml:space="preserve"> cậ</w:t>
        </w:r>
        <w:r w:rsidRPr="002C38C7">
          <w:rPr>
            <w:i/>
            <w:rPrChange w:id="20065" w:author="Tran Huan" w:date="2018-11-26T01:27:00Z">
              <w:rPr>
                <w:i/>
                <w:lang w:val="en-US"/>
              </w:rPr>
            </w:rPrChange>
          </w:rPr>
          <w:t>p n</w:t>
        </w:r>
        <w:r>
          <w:rPr>
            <w:i/>
            <w:rPrChange w:id="20066" w:author="Tran Huan" w:date="2018-11-26T01:27:00Z">
              <w:rPr>
                <w:i/>
              </w:rPr>
            </w:rPrChange>
          </w:rPr>
          <w:t>hật</w:t>
        </w:r>
        <w:r w:rsidRPr="002C38C7">
          <w:rPr>
            <w:i/>
            <w:rPrChange w:id="20067" w:author="Tran Huan" w:date="2018-11-26T01:27:00Z">
              <w:rPr>
                <w:i/>
                <w:lang w:val="en-US"/>
              </w:rPr>
            </w:rPrChange>
          </w:rPr>
          <w:t xml:space="preserve"> </w:t>
        </w:r>
        <w:r>
          <w:rPr>
            <w:i/>
            <w:rPrChange w:id="20068" w:author="Tran Huan" w:date="2018-11-26T01:27:00Z">
              <w:rPr>
                <w:i/>
              </w:rPr>
            </w:rPrChange>
          </w:rPr>
          <w:t>đơ</w:t>
        </w:r>
        <w:r w:rsidRPr="002C38C7">
          <w:rPr>
            <w:i/>
            <w:rPrChange w:id="20069" w:author="Tran Huan" w:date="2018-11-26T01:27:00Z">
              <w:rPr>
                <w:i/>
                <w:lang w:val="en-US"/>
              </w:rPr>
            </w:rPrChange>
          </w:rPr>
          <w:t xml:space="preserve">n </w:t>
        </w:r>
        <w:r>
          <w:rPr>
            <w:i/>
            <w:rPrChange w:id="20070" w:author="Tran Huan" w:date="2018-11-26T01:27:00Z">
              <w:rPr>
                <w:i/>
              </w:rPr>
            </w:rPrChange>
          </w:rPr>
          <w:t>hàng</w:t>
        </w:r>
      </w:ins>
    </w:p>
    <w:p w14:paraId="66270BF0" w14:textId="2E5EBCDB" w:rsidR="002C38C7" w:rsidRDefault="002C38C7" w:rsidP="002C38C7">
      <w:pPr>
        <w:pStyle w:val="Heading5"/>
        <w:rPr>
          <w:ins w:id="20071" w:author="Tran Huan" w:date="2018-11-26T01:27:00Z"/>
          <w:lang w:val="en-US"/>
        </w:rPr>
        <w:pPrChange w:id="20072" w:author="Tran Huan" w:date="2018-11-26T01:27:00Z">
          <w:pPr>
            <w:pStyle w:val="Heading5"/>
          </w:pPr>
        </w:pPrChange>
      </w:pPr>
      <w:ins w:id="20073" w:author="Tran Huan" w:date="2018-11-26T01:27:00Z">
        <w:r>
          <w:rPr>
            <w:lang w:val="en-US"/>
          </w:rPr>
          <w:t>Cách xử lý</w:t>
        </w:r>
      </w:ins>
    </w:p>
    <w:p w14:paraId="12AF239C" w14:textId="77777777" w:rsidR="002C38C7" w:rsidRDefault="002C38C7" w:rsidP="002C38C7">
      <w:pPr>
        <w:keepNext/>
        <w:rPr>
          <w:ins w:id="20074" w:author="Tran Huan" w:date="2018-11-26T01:27:00Z"/>
        </w:rPr>
        <w:pPrChange w:id="20075" w:author="Tran Huan" w:date="2018-11-26T01:27:00Z">
          <w:pPr/>
        </w:pPrChange>
      </w:pPr>
      <w:ins w:id="20076" w:author="Tran Huan" w:date="2018-11-26T01:27:00Z">
        <w:r>
          <w:rPr>
            <w:noProof/>
            <w:lang w:val="en-US"/>
          </w:rPr>
          <w:drawing>
            <wp:inline distT="0" distB="0" distL="0" distR="0" wp14:anchorId="046C9485" wp14:editId="23F2A326">
              <wp:extent cx="5579745" cy="4474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4474845"/>
                      </a:xfrm>
                      <a:prstGeom prst="rect">
                        <a:avLst/>
                      </a:prstGeom>
                    </pic:spPr>
                  </pic:pic>
                </a:graphicData>
              </a:graphic>
            </wp:inline>
          </w:drawing>
        </w:r>
      </w:ins>
    </w:p>
    <w:p w14:paraId="037FEF29" w14:textId="7FBEF0F1" w:rsidR="002C38C7" w:rsidRPr="002C38C7" w:rsidRDefault="002C38C7" w:rsidP="002C38C7">
      <w:pPr>
        <w:pStyle w:val="Caption"/>
        <w:rPr>
          <w:ins w:id="20077" w:author="Tran Huan" w:date="2018-11-26T01:17:00Z"/>
          <w:i/>
          <w:rPrChange w:id="20078" w:author="Tran Huan" w:date="2018-11-26T01:28:00Z">
            <w:rPr>
              <w:ins w:id="20079" w:author="Tran Huan" w:date="2018-11-26T01:17:00Z"/>
              <w:lang w:val="en-US"/>
            </w:rPr>
          </w:rPrChange>
        </w:rPr>
        <w:pPrChange w:id="20080" w:author="Tran Huan" w:date="2018-11-26T01:27:00Z">
          <w:pPr>
            <w:pStyle w:val="Heading5"/>
          </w:pPr>
        </w:pPrChange>
      </w:pPr>
      <w:ins w:id="20081" w:author="Tran Huan" w:date="2018-11-26T01:27:00Z">
        <w:r>
          <w:t xml:space="preserve">Hình </w:t>
        </w:r>
      </w:ins>
      <w:ins w:id="20082" w:author="Tran Huan" w:date="2018-11-26T01:41:00Z">
        <w:r w:rsidR="00BA6170">
          <w:fldChar w:fldCharType="begin"/>
        </w:r>
        <w:r w:rsidR="00BA6170">
          <w:instrText xml:space="preserve"> STYLEREF 1 \s </w:instrText>
        </w:r>
      </w:ins>
      <w:r w:rsidR="00BA6170">
        <w:fldChar w:fldCharType="separate"/>
      </w:r>
      <w:r w:rsidR="00BA6170">
        <w:rPr>
          <w:noProof/>
        </w:rPr>
        <w:t>3</w:t>
      </w:r>
      <w:ins w:id="20083"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0084" w:author="Tran Huan" w:date="2018-11-26T01:41:00Z">
        <w:r w:rsidR="00BA6170">
          <w:rPr>
            <w:noProof/>
          </w:rPr>
          <w:t>9</w:t>
        </w:r>
        <w:r w:rsidR="00BA6170">
          <w:fldChar w:fldCharType="end"/>
        </w:r>
      </w:ins>
      <w:ins w:id="20085" w:author="Tran Huan" w:date="2018-11-26T01:28:00Z">
        <w:r w:rsidRPr="002C38C7">
          <w:rPr>
            <w:rPrChange w:id="20086" w:author="Tran Huan" w:date="2018-11-26T01:28:00Z">
              <w:rPr>
                <w:lang w:val="en-US"/>
              </w:rPr>
            </w:rPrChange>
          </w:rPr>
          <w:t xml:space="preserve"> </w:t>
        </w:r>
        <w:r w:rsidRPr="002C38C7">
          <w:rPr>
            <w:i/>
            <w:rPrChange w:id="20087" w:author="Tran Huan" w:date="2018-11-26T01:28:00Z">
              <w:rPr>
                <w:i/>
                <w:lang w:val="en-US"/>
              </w:rPr>
            </w:rPrChange>
          </w:rPr>
          <w:t>Sơ đồ cách xử lý c</w:t>
        </w:r>
        <w:r>
          <w:rPr>
            <w:i/>
            <w:rPrChange w:id="20088" w:author="Tran Huan" w:date="2018-11-26T01:28:00Z">
              <w:rPr>
                <w:i/>
              </w:rPr>
            </w:rPrChange>
          </w:rPr>
          <w:t>ập</w:t>
        </w:r>
        <w:r w:rsidRPr="002C38C7">
          <w:rPr>
            <w:i/>
            <w:rPrChange w:id="20089" w:author="Tran Huan" w:date="2018-11-26T01:28:00Z">
              <w:rPr>
                <w:i/>
                <w:lang w:val="en-US"/>
              </w:rPr>
            </w:rPrChange>
          </w:rPr>
          <w:t xml:space="preserve"> nh</w:t>
        </w:r>
        <w:r>
          <w:rPr>
            <w:i/>
            <w:rPrChange w:id="20090" w:author="Tran Huan" w:date="2018-11-26T01:28:00Z">
              <w:rPr>
                <w:i/>
              </w:rPr>
            </w:rPrChange>
          </w:rPr>
          <w:t>ậ</w:t>
        </w:r>
        <w:r w:rsidRPr="002C38C7">
          <w:rPr>
            <w:i/>
            <w:rPrChange w:id="20091" w:author="Tran Huan" w:date="2018-11-26T01:28:00Z">
              <w:rPr>
                <w:i/>
                <w:lang w:val="en-US"/>
              </w:rPr>
            </w:rPrChange>
          </w:rPr>
          <w:t xml:space="preserve">t </w:t>
        </w:r>
        <w:r>
          <w:rPr>
            <w:i/>
            <w:rPrChange w:id="20092" w:author="Tran Huan" w:date="2018-11-26T01:28:00Z">
              <w:rPr>
                <w:i/>
              </w:rPr>
            </w:rPrChange>
          </w:rPr>
          <w:t>đơn</w:t>
        </w:r>
        <w:r w:rsidRPr="002C38C7">
          <w:rPr>
            <w:i/>
            <w:rPrChange w:id="20093" w:author="Tran Huan" w:date="2018-11-26T01:28:00Z">
              <w:rPr>
                <w:i/>
                <w:lang w:val="en-US"/>
              </w:rPr>
            </w:rPrChange>
          </w:rPr>
          <w:t xml:space="preserve"> </w:t>
        </w:r>
        <w:r>
          <w:rPr>
            <w:i/>
            <w:rPrChange w:id="20094" w:author="Tran Huan" w:date="2018-11-26T01:28:00Z">
              <w:rPr>
                <w:i/>
              </w:rPr>
            </w:rPrChange>
          </w:rPr>
          <w:t>hàng</w:t>
        </w:r>
      </w:ins>
    </w:p>
    <w:p w14:paraId="5FE05159" w14:textId="0BD02F8B" w:rsidR="007E73AD" w:rsidRPr="007E73AD" w:rsidDel="004A3D10" w:rsidRDefault="007E73AD">
      <w:pPr>
        <w:pStyle w:val="Heading5"/>
        <w:spacing w:line="276" w:lineRule="auto"/>
        <w:rPr>
          <w:del w:id="20095" w:author="Tran Huan" w:date="2018-11-25T23:21:00Z"/>
          <w:lang w:val="en-US"/>
        </w:rPr>
        <w:pPrChange w:id="20096" w:author="phuong vu" w:date="2018-11-23T13:48:00Z">
          <w:pPr>
            <w:pStyle w:val="Heading5"/>
          </w:pPr>
        </w:pPrChange>
      </w:pPr>
      <w:ins w:id="20097" w:author="phuong vu" w:date="2018-11-23T08:46:00Z">
        <w:del w:id="20098" w:author="Tran Huan" w:date="2018-11-25T23:21:00Z">
          <w:r w:rsidDel="004A3D10">
            <w:rPr>
              <w:lang w:val="en-US"/>
            </w:rPr>
            <w:delText>Cách x</w:delText>
          </w:r>
        </w:del>
      </w:ins>
      <w:ins w:id="20099" w:author="phuong vu" w:date="2018-11-23T08:47:00Z">
        <w:del w:id="20100" w:author="Tran Huan" w:date="2018-11-25T23:21:00Z">
          <w:r w:rsidDel="004A3D10">
            <w:rPr>
              <w:lang w:val="en-US"/>
            </w:rPr>
            <w:delText>ử lí</w:delText>
          </w:r>
        </w:del>
      </w:ins>
    </w:p>
    <w:p w14:paraId="12307A97" w14:textId="56DE3FDA" w:rsidR="00A61DB2" w:rsidDel="004A3D10" w:rsidRDefault="00A61DB2">
      <w:pPr>
        <w:pStyle w:val="Heading4"/>
        <w:spacing w:line="276" w:lineRule="auto"/>
        <w:rPr>
          <w:del w:id="20101" w:author="Tran Huan" w:date="2018-11-25T23:21:00Z"/>
        </w:rPr>
        <w:pPrChange w:id="20102" w:author="phuong vu" w:date="2018-11-23T13:48:00Z">
          <w:pPr>
            <w:pStyle w:val="Heading4"/>
          </w:pPr>
        </w:pPrChange>
      </w:pPr>
      <w:del w:id="20103" w:author="Tran Huan" w:date="2018-11-25T23:21:00Z">
        <w:r w:rsidDel="004A3D10">
          <w:delText>Tìm kiếm chi nhánh gần nhất, có đủ các dịch vụ theo yêu cầu</w:delText>
        </w:r>
        <w:bookmarkStart w:id="20104" w:name="_Toc530605715"/>
        <w:bookmarkStart w:id="20105" w:name="_Toc530657421"/>
        <w:bookmarkStart w:id="20106" w:name="_Toc530658709"/>
        <w:bookmarkStart w:id="20107" w:name="_Toc530662433"/>
        <w:bookmarkStart w:id="20108" w:name="_Toc530662900"/>
        <w:bookmarkEnd w:id="20104"/>
        <w:bookmarkEnd w:id="20105"/>
        <w:bookmarkEnd w:id="20106"/>
        <w:bookmarkEnd w:id="20107"/>
        <w:bookmarkEnd w:id="20108"/>
      </w:del>
    </w:p>
    <w:p w14:paraId="5D0ABA59" w14:textId="72684D10" w:rsidR="00123B96" w:rsidDel="004A3D10" w:rsidRDefault="00123B96">
      <w:pPr>
        <w:pStyle w:val="Heading5"/>
        <w:spacing w:line="276" w:lineRule="auto"/>
        <w:rPr>
          <w:del w:id="20109" w:author="Tran Huan" w:date="2018-11-25T23:21:00Z"/>
          <w:lang w:val="en-US"/>
        </w:rPr>
        <w:pPrChange w:id="20110" w:author="phuong vu" w:date="2018-11-23T13:48:00Z">
          <w:pPr>
            <w:pStyle w:val="Heading5"/>
          </w:pPr>
        </w:pPrChange>
      </w:pPr>
      <w:del w:id="20111" w:author="Tran Huan" w:date="2018-11-25T23:21:00Z">
        <w:r w:rsidDel="004A3D10">
          <w:rPr>
            <w:lang w:val="en-US"/>
          </w:rPr>
          <w:delText>Mục đích</w:delText>
        </w:r>
        <w:bookmarkStart w:id="20112" w:name="_Toc530605716"/>
        <w:bookmarkStart w:id="20113" w:name="_Toc530657422"/>
        <w:bookmarkStart w:id="20114" w:name="_Toc530658710"/>
        <w:bookmarkStart w:id="20115" w:name="_Toc530662434"/>
        <w:bookmarkStart w:id="20116" w:name="_Toc530662901"/>
        <w:bookmarkEnd w:id="20112"/>
        <w:bookmarkEnd w:id="20113"/>
        <w:bookmarkEnd w:id="20114"/>
        <w:bookmarkEnd w:id="20115"/>
        <w:bookmarkEnd w:id="20116"/>
      </w:del>
    </w:p>
    <w:p w14:paraId="4A01A01D" w14:textId="4435DA60" w:rsidR="00123B96" w:rsidDel="004A3D10" w:rsidRDefault="00123B96">
      <w:pPr>
        <w:pStyle w:val="Heading5"/>
        <w:spacing w:line="276" w:lineRule="auto"/>
        <w:rPr>
          <w:del w:id="20117" w:author="Tran Huan" w:date="2018-11-25T23:21:00Z"/>
          <w:lang w:val="en-US"/>
        </w:rPr>
        <w:pPrChange w:id="20118" w:author="phuong vu" w:date="2018-11-23T13:48:00Z">
          <w:pPr>
            <w:pStyle w:val="Heading5"/>
          </w:pPr>
        </w:pPrChange>
      </w:pPr>
      <w:del w:id="20119" w:author="Tran Huan" w:date="2018-11-25T23:21:00Z">
        <w:r w:rsidDel="004A3D10">
          <w:rPr>
            <w:lang w:val="en-US"/>
          </w:rPr>
          <w:delText>Giao diện</w:delText>
        </w:r>
        <w:bookmarkStart w:id="20120" w:name="_Toc530605717"/>
        <w:bookmarkStart w:id="20121" w:name="_Toc530657423"/>
        <w:bookmarkStart w:id="20122" w:name="_Toc530658711"/>
        <w:bookmarkStart w:id="20123" w:name="_Toc530662435"/>
        <w:bookmarkStart w:id="20124" w:name="_Toc530662902"/>
        <w:bookmarkEnd w:id="20120"/>
        <w:bookmarkEnd w:id="20121"/>
        <w:bookmarkEnd w:id="20122"/>
        <w:bookmarkEnd w:id="20123"/>
        <w:bookmarkEnd w:id="20124"/>
      </w:del>
    </w:p>
    <w:p w14:paraId="4AFBB2A3" w14:textId="48F5F9B8" w:rsidR="00123B96" w:rsidDel="004A3D10" w:rsidRDefault="00123B96">
      <w:pPr>
        <w:pStyle w:val="Heading5"/>
        <w:spacing w:line="276" w:lineRule="auto"/>
        <w:rPr>
          <w:del w:id="20125" w:author="Tran Huan" w:date="2018-11-25T23:21:00Z"/>
          <w:lang w:val="en-US"/>
        </w:rPr>
        <w:pPrChange w:id="20126" w:author="phuong vu" w:date="2018-11-23T13:48:00Z">
          <w:pPr>
            <w:pStyle w:val="Heading5"/>
          </w:pPr>
        </w:pPrChange>
      </w:pPr>
      <w:del w:id="20127" w:author="Tran Huan" w:date="2018-11-25T23:21:00Z">
        <w:r w:rsidDel="004A3D10">
          <w:rPr>
            <w:lang w:val="en-US"/>
          </w:rPr>
          <w:delText>Các thành phần giao diện</w:delText>
        </w:r>
        <w:bookmarkStart w:id="20128" w:name="_Toc530605718"/>
        <w:bookmarkStart w:id="20129" w:name="_Toc530657424"/>
        <w:bookmarkStart w:id="20130" w:name="_Toc530658712"/>
        <w:bookmarkStart w:id="20131" w:name="_Toc530662436"/>
        <w:bookmarkStart w:id="20132" w:name="_Toc530662903"/>
        <w:bookmarkEnd w:id="20128"/>
        <w:bookmarkEnd w:id="20129"/>
        <w:bookmarkEnd w:id="20130"/>
        <w:bookmarkEnd w:id="20131"/>
        <w:bookmarkEnd w:id="20132"/>
      </w:del>
    </w:p>
    <w:p w14:paraId="5BF80CDF" w14:textId="6F011CD3" w:rsidR="00123B96" w:rsidDel="004A3D10" w:rsidRDefault="00123B96">
      <w:pPr>
        <w:pStyle w:val="Heading5"/>
        <w:spacing w:line="276" w:lineRule="auto"/>
        <w:rPr>
          <w:del w:id="20133" w:author="Tran Huan" w:date="2018-11-25T23:21:00Z"/>
          <w:lang w:val="en-US"/>
        </w:rPr>
        <w:pPrChange w:id="20134" w:author="phuong vu" w:date="2018-11-23T13:48:00Z">
          <w:pPr>
            <w:pStyle w:val="Heading5"/>
          </w:pPr>
        </w:pPrChange>
      </w:pPr>
      <w:del w:id="20135" w:author="Tran Huan" w:date="2018-11-25T23:21:00Z">
        <w:r w:rsidDel="004A3D10">
          <w:rPr>
            <w:lang w:val="en-US"/>
          </w:rPr>
          <w:delText>Dữ liệu sử dụng</w:delText>
        </w:r>
        <w:bookmarkStart w:id="20136" w:name="_Toc530605719"/>
        <w:bookmarkStart w:id="20137" w:name="_Toc530657425"/>
        <w:bookmarkStart w:id="20138" w:name="_Toc530658713"/>
        <w:bookmarkStart w:id="20139" w:name="_Toc530662437"/>
        <w:bookmarkStart w:id="20140" w:name="_Toc530662904"/>
        <w:bookmarkEnd w:id="20136"/>
        <w:bookmarkEnd w:id="20137"/>
        <w:bookmarkEnd w:id="20138"/>
        <w:bookmarkEnd w:id="20139"/>
        <w:bookmarkEnd w:id="20140"/>
      </w:del>
    </w:p>
    <w:p w14:paraId="460F06ED" w14:textId="35D06653" w:rsidR="00123B96" w:rsidRPr="00C95C85" w:rsidDel="004A3D10" w:rsidRDefault="00123B96">
      <w:pPr>
        <w:pStyle w:val="Heading5"/>
        <w:spacing w:line="276" w:lineRule="auto"/>
        <w:rPr>
          <w:del w:id="20141" w:author="Tran Huan" w:date="2018-11-25T23:21:00Z"/>
          <w:lang w:val="en-US"/>
        </w:rPr>
        <w:pPrChange w:id="20142" w:author="phuong vu" w:date="2018-11-23T13:48:00Z">
          <w:pPr>
            <w:pStyle w:val="Heading5"/>
          </w:pPr>
        </w:pPrChange>
      </w:pPr>
      <w:del w:id="20143" w:author="Tran Huan" w:date="2018-11-25T23:21:00Z">
        <w:r w:rsidDel="004A3D10">
          <w:rPr>
            <w:lang w:val="en-US"/>
          </w:rPr>
          <w:delText>Cách xử lí</w:delText>
        </w:r>
        <w:bookmarkStart w:id="20144" w:name="_Toc530605720"/>
        <w:bookmarkStart w:id="20145" w:name="_Toc530657426"/>
        <w:bookmarkStart w:id="20146" w:name="_Toc530658714"/>
        <w:bookmarkStart w:id="20147" w:name="_Toc530662438"/>
        <w:bookmarkStart w:id="20148" w:name="_Toc530662905"/>
        <w:bookmarkEnd w:id="20144"/>
        <w:bookmarkEnd w:id="20145"/>
        <w:bookmarkEnd w:id="20146"/>
        <w:bookmarkEnd w:id="20147"/>
        <w:bookmarkEnd w:id="20148"/>
      </w:del>
    </w:p>
    <w:p w14:paraId="4A961718" w14:textId="59F03CEB" w:rsidR="00A61DB2" w:rsidRDefault="00A61DB2">
      <w:pPr>
        <w:pStyle w:val="Heading4"/>
        <w:spacing w:line="276" w:lineRule="auto"/>
        <w:rPr>
          <w:ins w:id="20149" w:author="phuong vu" w:date="2018-11-15T17:59:00Z"/>
        </w:rPr>
        <w:pPrChange w:id="20150" w:author="phuong vu" w:date="2018-11-23T13:48:00Z">
          <w:pPr>
            <w:pStyle w:val="Heading4"/>
          </w:pPr>
        </w:pPrChange>
      </w:pPr>
      <w:bookmarkStart w:id="20151" w:name="_Toc530662906"/>
      <w:bookmarkStart w:id="20152" w:name="_Toc529744440"/>
      <w:bookmarkEnd w:id="20152"/>
      <w:r>
        <w:t>Tìm kiếm và lọc quần áo theo loại có sẵn</w:t>
      </w:r>
      <w:bookmarkEnd w:id="20151"/>
    </w:p>
    <w:p w14:paraId="5CCE08D9" w14:textId="278CCF37" w:rsidR="00C95C85" w:rsidRDefault="00C95C85">
      <w:pPr>
        <w:pStyle w:val="Heading5"/>
        <w:spacing w:line="276" w:lineRule="auto"/>
        <w:rPr>
          <w:ins w:id="20153" w:author="Tran Huan" w:date="2018-11-26T00:07:00Z"/>
          <w:lang w:val="en-US"/>
        </w:rPr>
        <w:pPrChange w:id="20154" w:author="phuong vu" w:date="2018-11-23T13:48:00Z">
          <w:pPr>
            <w:pStyle w:val="Heading5"/>
          </w:pPr>
        </w:pPrChange>
      </w:pPr>
      <w:ins w:id="20155" w:author="phuong vu" w:date="2018-11-15T17:59:00Z">
        <w:r>
          <w:rPr>
            <w:lang w:val="en-US"/>
          </w:rPr>
          <w:t>Mục đích</w:t>
        </w:r>
      </w:ins>
    </w:p>
    <w:p w14:paraId="5FF62DF8" w14:textId="51F6E22A" w:rsidR="007F0695" w:rsidRPr="007F0695" w:rsidRDefault="007F0695" w:rsidP="007F0695">
      <w:pPr>
        <w:ind w:left="720"/>
        <w:rPr>
          <w:ins w:id="20156" w:author="phuong vu" w:date="2018-11-15T17:59:00Z"/>
          <w:lang w:val="en-US"/>
          <w:rPrChange w:id="20157" w:author="Tran Huan" w:date="2018-11-26T00:07:00Z">
            <w:rPr>
              <w:ins w:id="20158" w:author="phuong vu" w:date="2018-11-15T17:59:00Z"/>
              <w:lang w:val="en-US"/>
            </w:rPr>
          </w:rPrChange>
        </w:rPr>
        <w:pPrChange w:id="20159" w:author="Tran Huan" w:date="2018-11-26T00:08:00Z">
          <w:pPr>
            <w:pStyle w:val="Heading5"/>
          </w:pPr>
        </w:pPrChange>
      </w:pPr>
      <w:ins w:id="20160" w:author="Tran Huan" w:date="2018-11-26T00:08:00Z">
        <w:r>
          <w:rPr>
            <w:lang w:val="en-US"/>
          </w:rPr>
          <w:t>Giúp khách hàng dễ dàng chọn quần áo mà họ muốn.</w:t>
        </w:r>
      </w:ins>
    </w:p>
    <w:p w14:paraId="67364C5D" w14:textId="7D633120" w:rsidR="00C95C85" w:rsidRDefault="00865EDB">
      <w:pPr>
        <w:pStyle w:val="Heading5"/>
        <w:spacing w:line="276" w:lineRule="auto"/>
        <w:rPr>
          <w:ins w:id="20161" w:author="Tran Huan" w:date="2018-11-26T00:08:00Z"/>
          <w:lang w:val="en-US"/>
        </w:rPr>
        <w:pPrChange w:id="20162" w:author="phuong vu" w:date="2018-11-23T13:48:00Z">
          <w:pPr>
            <w:pStyle w:val="Heading5"/>
          </w:pPr>
        </w:pPrChange>
      </w:pPr>
      <w:r>
        <w:rPr>
          <w:noProof/>
          <w:lang w:val="en-US"/>
        </w:rPr>
        <mc:AlternateContent>
          <mc:Choice Requires="wpg">
            <w:drawing>
              <wp:anchor distT="0" distB="0" distL="114300" distR="114300" simplePos="0" relativeHeight="251682816" behindDoc="0" locked="0" layoutInCell="1" allowOverlap="1" wp14:anchorId="3D600AC4" wp14:editId="23561CEC">
                <wp:simplePos x="0" y="0"/>
                <wp:positionH relativeFrom="column">
                  <wp:posOffset>644525</wp:posOffset>
                </wp:positionH>
                <wp:positionV relativeFrom="paragraph">
                  <wp:posOffset>372745</wp:posOffset>
                </wp:positionV>
                <wp:extent cx="3599180" cy="3599815"/>
                <wp:effectExtent l="0" t="0" r="1270" b="635"/>
                <wp:wrapTopAndBottom/>
                <wp:docPr id="97" name="Group 97"/>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6" name="Picture 96"/>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pic:pic xmlns:pic="http://schemas.openxmlformats.org/drawingml/2006/picture">
                        <pic:nvPicPr>
                          <pic:cNvPr id="95" name="Picture 9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14:sizeRelH relativeFrom="margin">
                  <wp14:pctWidth>0</wp14:pctWidth>
                </wp14:sizeRelH>
              </wp:anchor>
            </w:drawing>
          </mc:Choice>
          <mc:Fallback>
            <w:pict>
              <v:group w14:anchorId="1E8FC557" id="Group 97" o:spid="_x0000_s1026" style="position:absolute;margin-left:50.75pt;margin-top:29.35pt;width:283.4pt;height:283.45pt;z-index:251682816;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&#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">
                <v:shape id="Picture 96" o:spid="_x0000_s1027"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">
                  <v:imagedata r:id="rId99" o:title=""/>
                  <v:path arrowok="t"/>
                </v:shape>
                <v:shape id="Picture 95" o:spid="_x0000_s1028"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">
                  <v:imagedata r:id="rId100" o:title=""/>
                  <v:path arrowok="t"/>
                </v:shape>
                <w10:wrap type="topAndBottom"/>
              </v:group>
            </w:pict>
          </mc:Fallback>
        </mc:AlternateContent>
      </w:r>
      <w:ins w:id="20163" w:author="phuong vu" w:date="2018-11-15T17:59:00Z">
        <w:r w:rsidR="00C95C85">
          <w:rPr>
            <w:lang w:val="en-US"/>
          </w:rPr>
          <w:t>Giao diện</w:t>
        </w:r>
      </w:ins>
    </w:p>
    <w:p w14:paraId="02A9EA7F" w14:textId="5939118D" w:rsidR="007F0695" w:rsidRDefault="007F0695" w:rsidP="00865EDB">
      <w:pPr>
        <w:keepNext/>
        <w:rPr>
          <w:ins w:id="20164" w:author="Tran Huan" w:date="2018-11-26T00:10:00Z"/>
        </w:rPr>
        <w:pPrChange w:id="20165" w:author="Tran Huan" w:date="2018-11-26T00:17:00Z">
          <w:pPr>
            <w:jc w:val="center"/>
          </w:pPr>
        </w:pPrChange>
      </w:pPr>
    </w:p>
    <w:p w14:paraId="7AC0CAF7" w14:textId="56D7E0B7" w:rsidR="007F0695" w:rsidRPr="007F0695" w:rsidRDefault="007F0695" w:rsidP="007F0695">
      <w:pPr>
        <w:pStyle w:val="Caption"/>
        <w:rPr>
          <w:ins w:id="20166" w:author="phuong vu" w:date="2018-11-15T17:59:00Z"/>
          <w:i/>
          <w:rPrChange w:id="20167" w:author="Tran Huan" w:date="2018-11-26T00:11:00Z">
            <w:rPr>
              <w:ins w:id="20168" w:author="phuong vu" w:date="2018-11-15T17:59:00Z"/>
              <w:lang w:val="en-US"/>
            </w:rPr>
          </w:rPrChange>
        </w:rPr>
        <w:pPrChange w:id="20169" w:author="Tran Huan" w:date="2018-11-26T00:10:00Z">
          <w:pPr>
            <w:pStyle w:val="Heading5"/>
          </w:pPr>
        </w:pPrChange>
      </w:pPr>
      <w:ins w:id="20170" w:author="Tran Huan" w:date="2018-11-26T00:10:00Z">
        <w:r>
          <w:t xml:space="preserve">Hình </w:t>
        </w:r>
      </w:ins>
      <w:ins w:id="20171" w:author="Tran Huan" w:date="2018-11-26T01:41:00Z">
        <w:r w:rsidR="00BA6170">
          <w:fldChar w:fldCharType="begin"/>
        </w:r>
        <w:r w:rsidR="00BA6170">
          <w:instrText xml:space="preserve"> STYLEREF 1 \s </w:instrText>
        </w:r>
      </w:ins>
      <w:r w:rsidR="00BA6170">
        <w:fldChar w:fldCharType="separate"/>
      </w:r>
      <w:r w:rsidR="00BA6170">
        <w:rPr>
          <w:noProof/>
        </w:rPr>
        <w:t>3</w:t>
      </w:r>
      <w:ins w:id="20172"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0173" w:author="Tran Huan" w:date="2018-11-26T01:41:00Z">
        <w:r w:rsidR="00BA6170">
          <w:rPr>
            <w:noProof/>
          </w:rPr>
          <w:t>10</w:t>
        </w:r>
        <w:r w:rsidR="00BA6170">
          <w:fldChar w:fldCharType="end"/>
        </w:r>
      </w:ins>
      <w:ins w:id="20174" w:author="Tran Huan" w:date="2018-11-26T00:10:00Z">
        <w:r w:rsidRPr="007F0695">
          <w:rPr>
            <w:rPrChange w:id="20175" w:author="Tran Huan" w:date="2018-11-26T00:11:00Z">
              <w:rPr>
                <w:lang w:val="en-US"/>
              </w:rPr>
            </w:rPrChange>
          </w:rPr>
          <w:t xml:space="preserve"> </w:t>
        </w:r>
      </w:ins>
      <w:ins w:id="20176" w:author="Tran Huan" w:date="2018-11-26T00:11:00Z">
        <w:r w:rsidRPr="007F0695">
          <w:rPr>
            <w:i/>
            <w:rPrChange w:id="20177" w:author="Tran Huan" w:date="2018-11-26T00:11:00Z">
              <w:rPr>
                <w:i/>
                <w:lang w:val="en-US"/>
              </w:rPr>
            </w:rPrChange>
          </w:rPr>
          <w:t>Giao diện lọc và tìm kiếm sản phẩm</w:t>
        </w:r>
      </w:ins>
    </w:p>
    <w:p w14:paraId="291C7C54" w14:textId="44EDC4FD" w:rsidR="00C95C85" w:rsidRDefault="00C95C85">
      <w:pPr>
        <w:pStyle w:val="Heading5"/>
        <w:spacing w:line="276" w:lineRule="auto"/>
        <w:rPr>
          <w:ins w:id="20178" w:author="phuong vu" w:date="2018-11-23T09:43:00Z"/>
          <w:lang w:val="en-US"/>
        </w:rPr>
        <w:pPrChange w:id="20179" w:author="phuong vu" w:date="2018-11-23T13:48:00Z">
          <w:pPr>
            <w:pStyle w:val="Heading5"/>
          </w:pPr>
        </w:pPrChange>
      </w:pPr>
      <w:ins w:id="20180" w:author="phuong vu" w:date="2018-11-15T17:59: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5D03AE" w14:paraId="6188A0B5" w14:textId="77777777" w:rsidTr="005D03AE">
        <w:trPr>
          <w:ins w:id="20181" w:author="phuong vu" w:date="2018-11-23T09:43:00Z"/>
        </w:trPr>
        <w:tc>
          <w:tcPr>
            <w:tcW w:w="805" w:type="dxa"/>
            <w:vAlign w:val="center"/>
          </w:tcPr>
          <w:p w14:paraId="68BBC042" w14:textId="77777777" w:rsidR="005D03AE" w:rsidRPr="007F1EF1" w:rsidRDefault="005D03AE">
            <w:pPr>
              <w:spacing w:line="276" w:lineRule="auto"/>
              <w:jc w:val="center"/>
              <w:rPr>
                <w:ins w:id="20182" w:author="phuong vu" w:date="2018-11-23T09:43:00Z"/>
                <w:b/>
                <w:lang w:val="en-US"/>
              </w:rPr>
              <w:pPrChange w:id="20183" w:author="phuong vu" w:date="2018-11-23T13:48:00Z">
                <w:pPr>
                  <w:spacing w:line="360" w:lineRule="auto"/>
                  <w:jc w:val="center"/>
                </w:pPr>
              </w:pPrChange>
            </w:pPr>
            <w:ins w:id="20184" w:author="phuong vu" w:date="2018-11-23T09:43:00Z">
              <w:r w:rsidRPr="007F1EF1">
                <w:rPr>
                  <w:b/>
                  <w:lang w:val="en-US"/>
                </w:rPr>
                <w:t>STT</w:t>
              </w:r>
            </w:ins>
          </w:p>
        </w:tc>
        <w:tc>
          <w:tcPr>
            <w:tcW w:w="1980" w:type="dxa"/>
            <w:vAlign w:val="center"/>
          </w:tcPr>
          <w:p w14:paraId="05CB9067" w14:textId="77777777" w:rsidR="005D03AE" w:rsidRPr="007F1EF1" w:rsidRDefault="005D03AE">
            <w:pPr>
              <w:spacing w:line="276" w:lineRule="auto"/>
              <w:jc w:val="center"/>
              <w:rPr>
                <w:ins w:id="20185" w:author="phuong vu" w:date="2018-11-23T09:43:00Z"/>
                <w:b/>
                <w:lang w:val="en-US"/>
              </w:rPr>
              <w:pPrChange w:id="20186" w:author="phuong vu" w:date="2018-11-23T13:48:00Z">
                <w:pPr>
                  <w:spacing w:line="360" w:lineRule="auto"/>
                  <w:jc w:val="center"/>
                </w:pPr>
              </w:pPrChange>
            </w:pPr>
            <w:ins w:id="20187" w:author="phuong vu" w:date="2018-11-23T09:43:00Z">
              <w:r w:rsidRPr="007F1EF1">
                <w:rPr>
                  <w:b/>
                  <w:lang w:val="en-US"/>
                </w:rPr>
                <w:t>Loại điều khiển</w:t>
              </w:r>
            </w:ins>
          </w:p>
        </w:tc>
        <w:tc>
          <w:tcPr>
            <w:tcW w:w="2970" w:type="dxa"/>
            <w:vAlign w:val="center"/>
          </w:tcPr>
          <w:p w14:paraId="6D6F6C86" w14:textId="77777777" w:rsidR="005D03AE" w:rsidRPr="007F1EF1" w:rsidRDefault="005D03AE">
            <w:pPr>
              <w:spacing w:line="276" w:lineRule="auto"/>
              <w:jc w:val="center"/>
              <w:rPr>
                <w:ins w:id="20188" w:author="phuong vu" w:date="2018-11-23T09:43:00Z"/>
                <w:b/>
                <w:lang w:val="en-US"/>
              </w:rPr>
              <w:pPrChange w:id="20189" w:author="phuong vu" w:date="2018-11-23T13:48:00Z">
                <w:pPr>
                  <w:spacing w:line="360" w:lineRule="auto"/>
                  <w:jc w:val="center"/>
                </w:pPr>
              </w:pPrChange>
            </w:pPr>
            <w:ins w:id="20190" w:author="phuong vu" w:date="2018-11-23T09:43:00Z">
              <w:r w:rsidRPr="007F1EF1">
                <w:rPr>
                  <w:b/>
                  <w:lang w:val="en-US"/>
                </w:rPr>
                <w:t>Nội dung thực hiện</w:t>
              </w:r>
            </w:ins>
          </w:p>
        </w:tc>
        <w:tc>
          <w:tcPr>
            <w:tcW w:w="1266" w:type="dxa"/>
            <w:vAlign w:val="center"/>
          </w:tcPr>
          <w:p w14:paraId="66A337DB" w14:textId="77777777" w:rsidR="005D03AE" w:rsidRPr="007F1EF1" w:rsidRDefault="005D03AE">
            <w:pPr>
              <w:spacing w:line="276" w:lineRule="auto"/>
              <w:jc w:val="center"/>
              <w:rPr>
                <w:ins w:id="20191" w:author="phuong vu" w:date="2018-11-23T09:43:00Z"/>
                <w:b/>
                <w:lang w:val="en-US"/>
              </w:rPr>
              <w:pPrChange w:id="20192" w:author="phuong vu" w:date="2018-11-23T13:48:00Z">
                <w:pPr>
                  <w:spacing w:line="360" w:lineRule="auto"/>
                  <w:jc w:val="center"/>
                </w:pPr>
              </w:pPrChange>
            </w:pPr>
            <w:ins w:id="20193" w:author="phuong vu" w:date="2018-11-23T09:43:00Z">
              <w:r w:rsidRPr="007F1EF1">
                <w:rPr>
                  <w:b/>
                  <w:lang w:val="en-US"/>
                </w:rPr>
                <w:t>Giá trị mặc định</w:t>
              </w:r>
            </w:ins>
          </w:p>
        </w:tc>
        <w:tc>
          <w:tcPr>
            <w:tcW w:w="1756" w:type="dxa"/>
            <w:vAlign w:val="center"/>
          </w:tcPr>
          <w:p w14:paraId="1EA2AB0C" w14:textId="77777777" w:rsidR="005D03AE" w:rsidRPr="007F1EF1" w:rsidRDefault="005D03AE">
            <w:pPr>
              <w:spacing w:line="276" w:lineRule="auto"/>
              <w:jc w:val="center"/>
              <w:rPr>
                <w:ins w:id="20194" w:author="phuong vu" w:date="2018-11-23T09:43:00Z"/>
                <w:b/>
                <w:lang w:val="en-US"/>
              </w:rPr>
              <w:pPrChange w:id="20195" w:author="phuong vu" w:date="2018-11-23T13:48:00Z">
                <w:pPr>
                  <w:spacing w:line="360" w:lineRule="auto"/>
                  <w:jc w:val="center"/>
                </w:pPr>
              </w:pPrChange>
            </w:pPr>
            <w:ins w:id="20196" w:author="phuong vu" w:date="2018-11-23T09:43:00Z">
              <w:r w:rsidRPr="007F1EF1">
                <w:rPr>
                  <w:b/>
                  <w:lang w:val="en-US"/>
                </w:rPr>
                <w:t>Lưu ý</w:t>
              </w:r>
            </w:ins>
          </w:p>
        </w:tc>
      </w:tr>
      <w:tr w:rsidR="005D03AE" w14:paraId="456D2F01" w14:textId="77777777" w:rsidTr="005D03AE">
        <w:trPr>
          <w:ins w:id="20197" w:author="phuong vu" w:date="2018-11-23T09:43:00Z"/>
        </w:trPr>
        <w:tc>
          <w:tcPr>
            <w:tcW w:w="805" w:type="dxa"/>
          </w:tcPr>
          <w:p w14:paraId="518A262E" w14:textId="0BB6F436" w:rsidR="005D03AE" w:rsidRDefault="00865EDB">
            <w:pPr>
              <w:spacing w:line="276" w:lineRule="auto"/>
              <w:jc w:val="center"/>
              <w:rPr>
                <w:ins w:id="20198" w:author="phuong vu" w:date="2018-11-23T09:43:00Z"/>
                <w:lang w:val="en-US"/>
              </w:rPr>
              <w:pPrChange w:id="20199" w:author="phuong vu" w:date="2018-11-23T13:48:00Z">
                <w:pPr>
                  <w:spacing w:line="360" w:lineRule="auto"/>
                  <w:jc w:val="center"/>
                </w:pPr>
              </w:pPrChange>
            </w:pPr>
            <w:ins w:id="20200" w:author="Tran Huan" w:date="2018-11-26T00:13:00Z">
              <w:r>
                <w:rPr>
                  <w:lang w:val="en-US"/>
                </w:rPr>
                <w:t>1</w:t>
              </w:r>
            </w:ins>
          </w:p>
        </w:tc>
        <w:tc>
          <w:tcPr>
            <w:tcW w:w="1980" w:type="dxa"/>
          </w:tcPr>
          <w:p w14:paraId="3BE7982A" w14:textId="7600A470" w:rsidR="005D03AE" w:rsidRDefault="00865EDB">
            <w:pPr>
              <w:spacing w:line="276" w:lineRule="auto"/>
              <w:rPr>
                <w:ins w:id="20201" w:author="phuong vu" w:date="2018-11-23T09:43:00Z"/>
                <w:lang w:val="en-US"/>
              </w:rPr>
              <w:pPrChange w:id="20202" w:author="phuong vu" w:date="2018-11-23T13:48:00Z">
                <w:pPr>
                  <w:spacing w:line="360" w:lineRule="auto"/>
                </w:pPr>
              </w:pPrChange>
            </w:pPr>
            <w:ins w:id="20203" w:author="Tran Huan" w:date="2018-11-26T00:13:00Z">
              <w:r>
                <w:rPr>
                  <w:lang w:val="en-US"/>
                </w:rPr>
                <w:t>SearchView</w:t>
              </w:r>
            </w:ins>
          </w:p>
        </w:tc>
        <w:tc>
          <w:tcPr>
            <w:tcW w:w="2970" w:type="dxa"/>
          </w:tcPr>
          <w:p w14:paraId="3EC55AD9" w14:textId="5F362E84" w:rsidR="005D03AE" w:rsidRDefault="00865EDB">
            <w:pPr>
              <w:spacing w:line="276" w:lineRule="auto"/>
              <w:rPr>
                <w:ins w:id="20204" w:author="phuong vu" w:date="2018-11-23T09:43:00Z"/>
                <w:lang w:val="en-US"/>
              </w:rPr>
              <w:pPrChange w:id="20205" w:author="phuong vu" w:date="2018-11-23T13:48:00Z">
                <w:pPr>
                  <w:spacing w:line="360" w:lineRule="auto"/>
                </w:pPr>
              </w:pPrChange>
            </w:pPr>
            <w:ins w:id="20206" w:author="Tran Huan" w:date="2018-11-26T00:13:00Z">
              <w:r>
                <w:rPr>
                  <w:lang w:val="en-US"/>
                </w:rPr>
                <w:t>Thanh tìm kiếm theo tên</w:t>
              </w:r>
            </w:ins>
          </w:p>
        </w:tc>
        <w:tc>
          <w:tcPr>
            <w:tcW w:w="1266" w:type="dxa"/>
          </w:tcPr>
          <w:p w14:paraId="343B1DA2" w14:textId="77777777" w:rsidR="005D03AE" w:rsidRDefault="005D03AE">
            <w:pPr>
              <w:spacing w:line="276" w:lineRule="auto"/>
              <w:rPr>
                <w:ins w:id="20207" w:author="phuong vu" w:date="2018-11-23T09:43:00Z"/>
                <w:lang w:val="en-US"/>
              </w:rPr>
              <w:pPrChange w:id="20208" w:author="phuong vu" w:date="2018-11-23T13:48:00Z">
                <w:pPr>
                  <w:spacing w:line="360" w:lineRule="auto"/>
                </w:pPr>
              </w:pPrChange>
            </w:pPr>
          </w:p>
        </w:tc>
        <w:tc>
          <w:tcPr>
            <w:tcW w:w="1756" w:type="dxa"/>
          </w:tcPr>
          <w:p w14:paraId="5AECB1C8" w14:textId="77777777" w:rsidR="005D03AE" w:rsidRDefault="005D03AE">
            <w:pPr>
              <w:spacing w:line="276" w:lineRule="auto"/>
              <w:rPr>
                <w:ins w:id="20209" w:author="phuong vu" w:date="2018-11-23T09:43:00Z"/>
                <w:lang w:val="en-US"/>
              </w:rPr>
              <w:pPrChange w:id="20210" w:author="phuong vu" w:date="2018-11-23T13:48:00Z">
                <w:pPr>
                  <w:spacing w:line="360" w:lineRule="auto"/>
                </w:pPr>
              </w:pPrChange>
            </w:pPr>
          </w:p>
        </w:tc>
      </w:tr>
      <w:tr w:rsidR="005D03AE" w14:paraId="33D4AB9F" w14:textId="77777777" w:rsidTr="005D03AE">
        <w:trPr>
          <w:ins w:id="20211" w:author="phuong vu" w:date="2018-11-23T09:43:00Z"/>
        </w:trPr>
        <w:tc>
          <w:tcPr>
            <w:tcW w:w="805" w:type="dxa"/>
          </w:tcPr>
          <w:p w14:paraId="08B1220B" w14:textId="4F1B9613" w:rsidR="005D03AE" w:rsidRPr="00865EDB" w:rsidRDefault="00865EDB">
            <w:pPr>
              <w:spacing w:line="276" w:lineRule="auto"/>
              <w:jc w:val="center"/>
              <w:rPr>
                <w:ins w:id="20212" w:author="phuong vu" w:date="2018-11-23T09:43:00Z"/>
                <w:lang w:val="en-US"/>
                <w:rPrChange w:id="20213" w:author="Tran Huan" w:date="2018-11-26T00:14:00Z">
                  <w:rPr>
                    <w:ins w:id="20214" w:author="phuong vu" w:date="2018-11-23T09:43:00Z"/>
                    <w:lang w:val="en-US"/>
                  </w:rPr>
                </w:rPrChange>
              </w:rPr>
              <w:pPrChange w:id="20215" w:author="phuong vu" w:date="2018-11-23T13:48:00Z">
                <w:pPr>
                  <w:spacing w:line="360" w:lineRule="auto"/>
                  <w:jc w:val="center"/>
                </w:pPr>
              </w:pPrChange>
            </w:pPr>
            <w:ins w:id="20216" w:author="Tran Huan" w:date="2018-11-26T00:14:00Z">
              <w:r>
                <w:rPr>
                  <w:lang w:val="en-US"/>
                </w:rPr>
                <w:t>2</w:t>
              </w:r>
            </w:ins>
          </w:p>
        </w:tc>
        <w:tc>
          <w:tcPr>
            <w:tcW w:w="1980" w:type="dxa"/>
          </w:tcPr>
          <w:p w14:paraId="0E73A9F6" w14:textId="0F8E71BC" w:rsidR="005D03AE" w:rsidRDefault="00865EDB">
            <w:pPr>
              <w:spacing w:line="276" w:lineRule="auto"/>
              <w:rPr>
                <w:ins w:id="20217" w:author="phuong vu" w:date="2018-11-23T09:43:00Z"/>
                <w:lang w:val="en-US"/>
              </w:rPr>
              <w:pPrChange w:id="20218" w:author="phuong vu" w:date="2018-11-23T13:48:00Z">
                <w:pPr>
                  <w:spacing w:line="360" w:lineRule="auto"/>
                </w:pPr>
              </w:pPrChange>
            </w:pPr>
            <w:ins w:id="20219" w:author="Tran Huan" w:date="2018-11-26T00:14:00Z">
              <w:r>
                <w:rPr>
                  <w:lang w:val="en-US"/>
                </w:rPr>
                <w:t>RecycleView</w:t>
              </w:r>
            </w:ins>
          </w:p>
        </w:tc>
        <w:tc>
          <w:tcPr>
            <w:tcW w:w="2970" w:type="dxa"/>
          </w:tcPr>
          <w:p w14:paraId="064BEB0F" w14:textId="417BA28B" w:rsidR="005D03AE" w:rsidRDefault="00865EDB">
            <w:pPr>
              <w:spacing w:line="276" w:lineRule="auto"/>
              <w:rPr>
                <w:ins w:id="20220" w:author="phuong vu" w:date="2018-11-23T09:43:00Z"/>
                <w:lang w:val="en-US"/>
              </w:rPr>
              <w:pPrChange w:id="20221" w:author="phuong vu" w:date="2018-11-23T13:48:00Z">
                <w:pPr>
                  <w:spacing w:line="360" w:lineRule="auto"/>
                </w:pPr>
              </w:pPrChange>
            </w:pPr>
            <w:ins w:id="20222" w:author="Tran Huan" w:date="2018-11-26T00:14:00Z">
              <w:r>
                <w:rPr>
                  <w:lang w:val="en-US"/>
                </w:rPr>
                <w:t>Danh sách loại sản phẩm</w:t>
              </w:r>
            </w:ins>
          </w:p>
        </w:tc>
        <w:tc>
          <w:tcPr>
            <w:tcW w:w="1266" w:type="dxa"/>
          </w:tcPr>
          <w:p w14:paraId="298543C4" w14:textId="77777777" w:rsidR="005D03AE" w:rsidRDefault="005D03AE">
            <w:pPr>
              <w:spacing w:line="276" w:lineRule="auto"/>
              <w:rPr>
                <w:ins w:id="20223" w:author="phuong vu" w:date="2018-11-23T09:43:00Z"/>
                <w:lang w:val="en-US"/>
              </w:rPr>
              <w:pPrChange w:id="20224" w:author="phuong vu" w:date="2018-11-23T13:48:00Z">
                <w:pPr>
                  <w:spacing w:line="360" w:lineRule="auto"/>
                </w:pPr>
              </w:pPrChange>
            </w:pPr>
          </w:p>
        </w:tc>
        <w:tc>
          <w:tcPr>
            <w:tcW w:w="1756" w:type="dxa"/>
          </w:tcPr>
          <w:p w14:paraId="78857B35" w14:textId="77777777" w:rsidR="005D03AE" w:rsidRDefault="005D03AE">
            <w:pPr>
              <w:spacing w:line="276" w:lineRule="auto"/>
              <w:rPr>
                <w:ins w:id="20225" w:author="phuong vu" w:date="2018-11-23T09:43:00Z"/>
                <w:lang w:val="en-US"/>
              </w:rPr>
              <w:pPrChange w:id="20226" w:author="phuong vu" w:date="2018-11-23T13:48:00Z">
                <w:pPr>
                  <w:spacing w:line="360" w:lineRule="auto"/>
                </w:pPr>
              </w:pPrChange>
            </w:pPr>
          </w:p>
        </w:tc>
      </w:tr>
      <w:tr w:rsidR="005D03AE" w14:paraId="590B18E7" w14:textId="77777777" w:rsidTr="005D03AE">
        <w:trPr>
          <w:ins w:id="20227" w:author="phuong vu" w:date="2018-11-23T09:43:00Z"/>
        </w:trPr>
        <w:tc>
          <w:tcPr>
            <w:tcW w:w="805" w:type="dxa"/>
          </w:tcPr>
          <w:p w14:paraId="00C8C6E9" w14:textId="61238544" w:rsidR="005D03AE" w:rsidRDefault="00865EDB">
            <w:pPr>
              <w:spacing w:line="276" w:lineRule="auto"/>
              <w:jc w:val="center"/>
              <w:rPr>
                <w:ins w:id="20228" w:author="phuong vu" w:date="2018-11-23T09:43:00Z"/>
                <w:lang w:val="en-US"/>
              </w:rPr>
              <w:pPrChange w:id="20229" w:author="phuong vu" w:date="2018-11-23T13:48:00Z">
                <w:pPr>
                  <w:spacing w:line="360" w:lineRule="auto"/>
                  <w:jc w:val="center"/>
                </w:pPr>
              </w:pPrChange>
            </w:pPr>
            <w:ins w:id="20230" w:author="Tran Huan" w:date="2018-11-26T00:14:00Z">
              <w:r>
                <w:rPr>
                  <w:lang w:val="en-US"/>
                </w:rPr>
                <w:t>3</w:t>
              </w:r>
            </w:ins>
          </w:p>
        </w:tc>
        <w:tc>
          <w:tcPr>
            <w:tcW w:w="1980" w:type="dxa"/>
          </w:tcPr>
          <w:p w14:paraId="31838B72" w14:textId="33B1DC3B" w:rsidR="005D03AE" w:rsidRDefault="00865EDB">
            <w:pPr>
              <w:spacing w:line="276" w:lineRule="auto"/>
              <w:rPr>
                <w:ins w:id="20231" w:author="phuong vu" w:date="2018-11-23T09:43:00Z"/>
                <w:lang w:val="en-US"/>
              </w:rPr>
              <w:pPrChange w:id="20232" w:author="phuong vu" w:date="2018-11-23T13:48:00Z">
                <w:pPr>
                  <w:spacing w:line="360" w:lineRule="auto"/>
                </w:pPr>
              </w:pPrChange>
            </w:pPr>
            <w:ins w:id="20233" w:author="Tran Huan" w:date="2018-11-26T00:14:00Z">
              <w:r>
                <w:rPr>
                  <w:lang w:val="en-US"/>
                </w:rPr>
                <w:t>RecycleView</w:t>
              </w:r>
            </w:ins>
          </w:p>
        </w:tc>
        <w:tc>
          <w:tcPr>
            <w:tcW w:w="2970" w:type="dxa"/>
          </w:tcPr>
          <w:p w14:paraId="1E89741A" w14:textId="31B2025D" w:rsidR="005D03AE" w:rsidRDefault="00865EDB">
            <w:pPr>
              <w:spacing w:line="276" w:lineRule="auto"/>
              <w:rPr>
                <w:ins w:id="20234" w:author="phuong vu" w:date="2018-11-23T09:43:00Z"/>
                <w:lang w:val="en-US"/>
              </w:rPr>
              <w:pPrChange w:id="20235" w:author="phuong vu" w:date="2018-11-23T13:48:00Z">
                <w:pPr>
                  <w:spacing w:line="360" w:lineRule="auto"/>
                </w:pPr>
              </w:pPrChange>
            </w:pPr>
            <w:ins w:id="20236" w:author="Tran Huan" w:date="2018-11-26T00:14:00Z">
              <w:r>
                <w:rPr>
                  <w:lang w:val="en-US"/>
                </w:rPr>
                <w:t>Danh sách sản phẩm</w:t>
              </w:r>
            </w:ins>
          </w:p>
        </w:tc>
        <w:tc>
          <w:tcPr>
            <w:tcW w:w="1266" w:type="dxa"/>
          </w:tcPr>
          <w:p w14:paraId="1A37C6B4" w14:textId="77777777" w:rsidR="005D03AE" w:rsidRDefault="005D03AE">
            <w:pPr>
              <w:spacing w:line="276" w:lineRule="auto"/>
              <w:rPr>
                <w:ins w:id="20237" w:author="phuong vu" w:date="2018-11-23T09:43:00Z"/>
                <w:lang w:val="en-US"/>
              </w:rPr>
              <w:pPrChange w:id="20238" w:author="phuong vu" w:date="2018-11-23T13:48:00Z">
                <w:pPr>
                  <w:spacing w:line="360" w:lineRule="auto"/>
                </w:pPr>
              </w:pPrChange>
            </w:pPr>
          </w:p>
        </w:tc>
        <w:tc>
          <w:tcPr>
            <w:tcW w:w="1756" w:type="dxa"/>
          </w:tcPr>
          <w:p w14:paraId="68CE9A87" w14:textId="77777777" w:rsidR="005D03AE" w:rsidRDefault="005D03AE">
            <w:pPr>
              <w:spacing w:line="276" w:lineRule="auto"/>
              <w:rPr>
                <w:ins w:id="20239" w:author="phuong vu" w:date="2018-11-23T09:43:00Z"/>
                <w:lang w:val="en-US"/>
              </w:rPr>
              <w:pPrChange w:id="20240" w:author="phuong vu" w:date="2018-11-23T13:48:00Z">
                <w:pPr>
                  <w:spacing w:line="360" w:lineRule="auto"/>
                </w:pPr>
              </w:pPrChange>
            </w:pPr>
          </w:p>
        </w:tc>
      </w:tr>
    </w:tbl>
    <w:p w14:paraId="70AAEFBB" w14:textId="4B2C408D" w:rsidR="005D03AE" w:rsidRPr="00865EDB" w:rsidRDefault="007F0695" w:rsidP="007F0695">
      <w:pPr>
        <w:pStyle w:val="Caption"/>
        <w:rPr>
          <w:ins w:id="20241" w:author="phuong vu" w:date="2018-11-15T17:59:00Z"/>
          <w:i/>
          <w:rPrChange w:id="20242" w:author="Tran Huan" w:date="2018-11-26T00:13:00Z">
            <w:rPr>
              <w:ins w:id="20243" w:author="phuong vu" w:date="2018-11-15T17:59:00Z"/>
              <w:lang w:val="en-US"/>
            </w:rPr>
          </w:rPrChange>
        </w:rPr>
        <w:pPrChange w:id="20244" w:author="Tran Huan" w:date="2018-11-26T00:11:00Z">
          <w:pPr>
            <w:pStyle w:val="Heading5"/>
          </w:pPr>
        </w:pPrChange>
      </w:pPr>
      <w:ins w:id="20245" w:author="Tran Huan" w:date="2018-11-26T00:11:00Z">
        <w:r>
          <w:t xml:space="preserve">Bảng </w:t>
        </w:r>
      </w:ins>
      <w:ins w:id="20246" w:author="Tran Huan" w:date="2018-11-26T01:45:00Z">
        <w:r w:rsidR="00BA6170">
          <w:fldChar w:fldCharType="begin"/>
        </w:r>
        <w:r w:rsidR="00BA6170">
          <w:instrText xml:space="preserve"> STYLEREF 1 \s </w:instrText>
        </w:r>
      </w:ins>
      <w:r w:rsidR="00BA6170">
        <w:fldChar w:fldCharType="separate"/>
      </w:r>
      <w:r w:rsidR="00BA6170">
        <w:rPr>
          <w:noProof/>
        </w:rPr>
        <w:t>3</w:t>
      </w:r>
      <w:ins w:id="20247"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20248" w:author="Tran Huan" w:date="2018-11-26T01:45:00Z">
        <w:r w:rsidR="00BA6170">
          <w:rPr>
            <w:noProof/>
          </w:rPr>
          <w:t>36</w:t>
        </w:r>
        <w:r w:rsidR="00BA6170">
          <w:fldChar w:fldCharType="end"/>
        </w:r>
      </w:ins>
      <w:ins w:id="20249" w:author="Tran Huan" w:date="2018-11-26T00:11:00Z">
        <w:r w:rsidRPr="007F0695">
          <w:rPr>
            <w:rPrChange w:id="20250" w:author="Tran Huan" w:date="2018-11-26T00:12:00Z">
              <w:rPr>
                <w:lang w:val="en-US"/>
              </w:rPr>
            </w:rPrChange>
          </w:rPr>
          <w:t xml:space="preserve"> </w:t>
        </w:r>
      </w:ins>
      <w:ins w:id="20251" w:author="Tran Huan" w:date="2018-11-26T00:12:00Z">
        <w:r w:rsidRPr="007F0695">
          <w:rPr>
            <w:i/>
            <w:rPrChange w:id="20252" w:author="Tran Huan" w:date="2018-11-26T00:12:00Z">
              <w:rPr>
                <w:i/>
                <w:lang w:val="en-US"/>
              </w:rPr>
            </w:rPrChange>
          </w:rPr>
          <w:t xml:space="preserve">Bảng các thành phần giao diện </w:t>
        </w:r>
      </w:ins>
      <w:ins w:id="20253" w:author="Tran Huan" w:date="2018-11-26T00:13:00Z">
        <w:r w:rsidR="00865EDB" w:rsidRPr="00865EDB">
          <w:rPr>
            <w:i/>
            <w:rPrChange w:id="20254" w:author="Tran Huan" w:date="2018-11-26T00:13:00Z">
              <w:rPr>
                <w:i/>
                <w:lang w:val="en-US"/>
              </w:rPr>
            </w:rPrChange>
          </w:rPr>
          <w:t>tìm kiếm và lọc quần áo theo loại có sẵn</w:t>
        </w:r>
      </w:ins>
    </w:p>
    <w:p w14:paraId="44DA759C" w14:textId="071B69E9" w:rsidR="00C95C85" w:rsidRDefault="00C95C85">
      <w:pPr>
        <w:pStyle w:val="Heading5"/>
        <w:spacing w:line="276" w:lineRule="auto"/>
        <w:rPr>
          <w:ins w:id="20255" w:author="phuong vu" w:date="2018-11-23T09:44:00Z"/>
          <w:lang w:val="en-US"/>
        </w:rPr>
        <w:pPrChange w:id="20256" w:author="phuong vu" w:date="2018-11-23T13:48:00Z">
          <w:pPr>
            <w:pStyle w:val="Heading5"/>
          </w:pPr>
        </w:pPrChange>
      </w:pPr>
      <w:ins w:id="20257" w:author="phuong vu" w:date="2018-11-15T17:5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D03AE" w14:paraId="53DB2881" w14:textId="77777777" w:rsidTr="005D03AE">
        <w:trPr>
          <w:ins w:id="20258" w:author="phuong vu" w:date="2018-11-23T09:44:00Z"/>
        </w:trPr>
        <w:tc>
          <w:tcPr>
            <w:tcW w:w="797" w:type="dxa"/>
            <w:vMerge w:val="restart"/>
            <w:vAlign w:val="center"/>
          </w:tcPr>
          <w:p w14:paraId="342A15F4" w14:textId="77777777" w:rsidR="005D03AE" w:rsidRPr="007F1EF1" w:rsidRDefault="005D03AE">
            <w:pPr>
              <w:spacing w:line="276" w:lineRule="auto"/>
              <w:jc w:val="center"/>
              <w:rPr>
                <w:ins w:id="20259" w:author="phuong vu" w:date="2018-11-23T09:44:00Z"/>
                <w:b/>
                <w:lang w:val="en-US"/>
              </w:rPr>
              <w:pPrChange w:id="20260" w:author="phuong vu" w:date="2018-11-23T13:48:00Z">
                <w:pPr>
                  <w:spacing w:line="360" w:lineRule="auto"/>
                  <w:jc w:val="center"/>
                </w:pPr>
              </w:pPrChange>
            </w:pPr>
            <w:ins w:id="20261" w:author="phuong vu" w:date="2018-11-23T09:44:00Z">
              <w:r w:rsidRPr="007F1EF1">
                <w:rPr>
                  <w:b/>
                  <w:lang w:val="en-US"/>
                </w:rPr>
                <w:t>STT</w:t>
              </w:r>
            </w:ins>
          </w:p>
        </w:tc>
        <w:tc>
          <w:tcPr>
            <w:tcW w:w="2368" w:type="dxa"/>
            <w:vMerge w:val="restart"/>
            <w:vAlign w:val="center"/>
          </w:tcPr>
          <w:p w14:paraId="4D98FDFE" w14:textId="77777777" w:rsidR="005D03AE" w:rsidRPr="007F1EF1" w:rsidRDefault="005D03AE">
            <w:pPr>
              <w:spacing w:line="276" w:lineRule="auto"/>
              <w:jc w:val="center"/>
              <w:rPr>
                <w:ins w:id="20262" w:author="phuong vu" w:date="2018-11-23T09:44:00Z"/>
                <w:b/>
                <w:lang w:val="en-US"/>
              </w:rPr>
              <w:pPrChange w:id="20263" w:author="phuong vu" w:date="2018-11-23T13:48:00Z">
                <w:pPr>
                  <w:spacing w:line="360" w:lineRule="auto"/>
                  <w:jc w:val="center"/>
                </w:pPr>
              </w:pPrChange>
            </w:pPr>
            <w:ins w:id="20264" w:author="phuong vu" w:date="2018-11-23T09:44:00Z">
              <w:r w:rsidRPr="007F1EF1">
                <w:rPr>
                  <w:b/>
                  <w:lang w:val="en-US"/>
                </w:rPr>
                <w:t>Tên bảng/</w:t>
              </w:r>
            </w:ins>
          </w:p>
          <w:p w14:paraId="0154D6A3" w14:textId="77777777" w:rsidR="005D03AE" w:rsidRPr="007F1EF1" w:rsidRDefault="005D03AE">
            <w:pPr>
              <w:spacing w:line="276" w:lineRule="auto"/>
              <w:jc w:val="center"/>
              <w:rPr>
                <w:ins w:id="20265" w:author="phuong vu" w:date="2018-11-23T09:44:00Z"/>
                <w:b/>
                <w:lang w:val="en-US"/>
              </w:rPr>
              <w:pPrChange w:id="20266" w:author="phuong vu" w:date="2018-11-23T13:48:00Z">
                <w:pPr>
                  <w:spacing w:line="360" w:lineRule="auto"/>
                  <w:jc w:val="center"/>
                </w:pPr>
              </w:pPrChange>
            </w:pPr>
            <w:ins w:id="20267" w:author="phuong vu" w:date="2018-11-23T09:44:00Z">
              <w:r w:rsidRPr="007F1EF1">
                <w:rPr>
                  <w:b/>
                  <w:lang w:val="en-US"/>
                </w:rPr>
                <w:t>Cấu tr</w:t>
              </w:r>
              <w:r>
                <w:rPr>
                  <w:b/>
                  <w:lang w:val="en-US"/>
                </w:rPr>
                <w:t>ú</w:t>
              </w:r>
              <w:r w:rsidRPr="007F1EF1">
                <w:rPr>
                  <w:b/>
                  <w:lang w:val="en-US"/>
                </w:rPr>
                <w:t>c dữ liệu</w:t>
              </w:r>
            </w:ins>
          </w:p>
        </w:tc>
        <w:tc>
          <w:tcPr>
            <w:tcW w:w="5612" w:type="dxa"/>
            <w:gridSpan w:val="4"/>
            <w:vAlign w:val="center"/>
          </w:tcPr>
          <w:p w14:paraId="2EBAEB21" w14:textId="77777777" w:rsidR="005D03AE" w:rsidRPr="007F1EF1" w:rsidRDefault="005D03AE">
            <w:pPr>
              <w:spacing w:line="276" w:lineRule="auto"/>
              <w:jc w:val="center"/>
              <w:rPr>
                <w:ins w:id="20268" w:author="phuong vu" w:date="2018-11-23T09:44:00Z"/>
                <w:b/>
                <w:lang w:val="en-US"/>
              </w:rPr>
              <w:pPrChange w:id="20269" w:author="phuong vu" w:date="2018-11-23T13:48:00Z">
                <w:pPr>
                  <w:spacing w:line="360" w:lineRule="auto"/>
                  <w:jc w:val="center"/>
                </w:pPr>
              </w:pPrChange>
            </w:pPr>
            <w:ins w:id="20270" w:author="phuong vu" w:date="2018-11-23T09:44:00Z">
              <w:r w:rsidRPr="007F1EF1">
                <w:rPr>
                  <w:b/>
                  <w:lang w:val="en-US"/>
                </w:rPr>
                <w:t>Phương thức</w:t>
              </w:r>
            </w:ins>
          </w:p>
        </w:tc>
      </w:tr>
      <w:tr w:rsidR="005D03AE" w14:paraId="15608558" w14:textId="77777777" w:rsidTr="005D03AE">
        <w:trPr>
          <w:ins w:id="20271" w:author="phuong vu" w:date="2018-11-23T09:44:00Z"/>
        </w:trPr>
        <w:tc>
          <w:tcPr>
            <w:tcW w:w="797" w:type="dxa"/>
            <w:vMerge/>
            <w:vAlign w:val="center"/>
          </w:tcPr>
          <w:p w14:paraId="19ADC833" w14:textId="77777777" w:rsidR="005D03AE" w:rsidRPr="007F1EF1" w:rsidRDefault="005D03AE">
            <w:pPr>
              <w:spacing w:line="276" w:lineRule="auto"/>
              <w:jc w:val="center"/>
              <w:rPr>
                <w:ins w:id="20272" w:author="phuong vu" w:date="2018-11-23T09:44:00Z"/>
                <w:b/>
                <w:lang w:val="en-US"/>
              </w:rPr>
              <w:pPrChange w:id="20273" w:author="phuong vu" w:date="2018-11-23T13:48:00Z">
                <w:pPr>
                  <w:spacing w:line="360" w:lineRule="auto"/>
                  <w:jc w:val="center"/>
                </w:pPr>
              </w:pPrChange>
            </w:pPr>
          </w:p>
        </w:tc>
        <w:tc>
          <w:tcPr>
            <w:tcW w:w="2368" w:type="dxa"/>
            <w:vMerge/>
            <w:vAlign w:val="center"/>
          </w:tcPr>
          <w:p w14:paraId="3AE61AE7" w14:textId="77777777" w:rsidR="005D03AE" w:rsidRPr="007F1EF1" w:rsidRDefault="005D03AE">
            <w:pPr>
              <w:spacing w:line="276" w:lineRule="auto"/>
              <w:jc w:val="center"/>
              <w:rPr>
                <w:ins w:id="20274" w:author="phuong vu" w:date="2018-11-23T09:44:00Z"/>
                <w:b/>
                <w:lang w:val="en-US"/>
              </w:rPr>
              <w:pPrChange w:id="20275" w:author="phuong vu" w:date="2018-11-23T13:48:00Z">
                <w:pPr>
                  <w:spacing w:line="360" w:lineRule="auto"/>
                  <w:jc w:val="center"/>
                </w:pPr>
              </w:pPrChange>
            </w:pPr>
          </w:p>
        </w:tc>
        <w:tc>
          <w:tcPr>
            <w:tcW w:w="1414" w:type="dxa"/>
            <w:vAlign w:val="center"/>
          </w:tcPr>
          <w:p w14:paraId="28A2E99C" w14:textId="77777777" w:rsidR="005D03AE" w:rsidRPr="007F1EF1" w:rsidRDefault="005D03AE">
            <w:pPr>
              <w:spacing w:line="276" w:lineRule="auto"/>
              <w:jc w:val="center"/>
              <w:rPr>
                <w:ins w:id="20276" w:author="phuong vu" w:date="2018-11-23T09:44:00Z"/>
                <w:b/>
                <w:lang w:val="en-US"/>
              </w:rPr>
              <w:pPrChange w:id="20277" w:author="phuong vu" w:date="2018-11-23T13:48:00Z">
                <w:pPr>
                  <w:spacing w:line="360" w:lineRule="auto"/>
                  <w:jc w:val="center"/>
                </w:pPr>
              </w:pPrChange>
            </w:pPr>
            <w:ins w:id="20278" w:author="phuong vu" w:date="2018-11-23T09:44:00Z">
              <w:r w:rsidRPr="007F1EF1">
                <w:rPr>
                  <w:b/>
                  <w:lang w:val="en-US"/>
                </w:rPr>
                <w:t>Thêm</w:t>
              </w:r>
            </w:ins>
          </w:p>
        </w:tc>
        <w:tc>
          <w:tcPr>
            <w:tcW w:w="1395" w:type="dxa"/>
            <w:vAlign w:val="center"/>
          </w:tcPr>
          <w:p w14:paraId="0CE8C969" w14:textId="77777777" w:rsidR="005D03AE" w:rsidRPr="007F1EF1" w:rsidRDefault="005D03AE">
            <w:pPr>
              <w:spacing w:line="276" w:lineRule="auto"/>
              <w:jc w:val="center"/>
              <w:rPr>
                <w:ins w:id="20279" w:author="phuong vu" w:date="2018-11-23T09:44:00Z"/>
                <w:b/>
                <w:lang w:val="en-US"/>
              </w:rPr>
              <w:pPrChange w:id="20280" w:author="phuong vu" w:date="2018-11-23T13:48:00Z">
                <w:pPr>
                  <w:spacing w:line="360" w:lineRule="auto"/>
                  <w:jc w:val="center"/>
                </w:pPr>
              </w:pPrChange>
            </w:pPr>
            <w:ins w:id="20281" w:author="phuong vu" w:date="2018-11-23T09:44:00Z">
              <w:r w:rsidRPr="007F1EF1">
                <w:rPr>
                  <w:b/>
                  <w:lang w:val="en-US"/>
                </w:rPr>
                <w:t>Sửa</w:t>
              </w:r>
            </w:ins>
          </w:p>
        </w:tc>
        <w:tc>
          <w:tcPr>
            <w:tcW w:w="1397" w:type="dxa"/>
            <w:vAlign w:val="center"/>
          </w:tcPr>
          <w:p w14:paraId="59837C69" w14:textId="77777777" w:rsidR="005D03AE" w:rsidRPr="007F1EF1" w:rsidRDefault="005D03AE">
            <w:pPr>
              <w:spacing w:line="276" w:lineRule="auto"/>
              <w:jc w:val="center"/>
              <w:rPr>
                <w:ins w:id="20282" w:author="phuong vu" w:date="2018-11-23T09:44:00Z"/>
                <w:b/>
                <w:lang w:val="en-US"/>
              </w:rPr>
              <w:pPrChange w:id="20283" w:author="phuong vu" w:date="2018-11-23T13:48:00Z">
                <w:pPr>
                  <w:spacing w:line="360" w:lineRule="auto"/>
                  <w:jc w:val="center"/>
                </w:pPr>
              </w:pPrChange>
            </w:pPr>
            <w:ins w:id="20284" w:author="phuong vu" w:date="2018-11-23T09:44:00Z">
              <w:r w:rsidRPr="007F1EF1">
                <w:rPr>
                  <w:b/>
                  <w:lang w:val="en-US"/>
                </w:rPr>
                <w:t>Xóa</w:t>
              </w:r>
            </w:ins>
          </w:p>
        </w:tc>
        <w:tc>
          <w:tcPr>
            <w:tcW w:w="1406" w:type="dxa"/>
            <w:vAlign w:val="center"/>
          </w:tcPr>
          <w:p w14:paraId="2448BBFC" w14:textId="77777777" w:rsidR="005D03AE" w:rsidRPr="007F1EF1" w:rsidRDefault="005D03AE">
            <w:pPr>
              <w:spacing w:line="276" w:lineRule="auto"/>
              <w:jc w:val="center"/>
              <w:rPr>
                <w:ins w:id="20285" w:author="phuong vu" w:date="2018-11-23T09:44:00Z"/>
                <w:b/>
                <w:lang w:val="en-US"/>
              </w:rPr>
              <w:pPrChange w:id="20286" w:author="phuong vu" w:date="2018-11-23T13:48:00Z">
                <w:pPr>
                  <w:spacing w:line="360" w:lineRule="auto"/>
                  <w:jc w:val="center"/>
                </w:pPr>
              </w:pPrChange>
            </w:pPr>
            <w:ins w:id="20287" w:author="phuong vu" w:date="2018-11-23T09:44:00Z">
              <w:r w:rsidRPr="007F1EF1">
                <w:rPr>
                  <w:b/>
                  <w:lang w:val="en-US"/>
                </w:rPr>
                <w:t>Truy vấn</w:t>
              </w:r>
            </w:ins>
          </w:p>
        </w:tc>
      </w:tr>
      <w:tr w:rsidR="005D03AE" w14:paraId="14D328BD" w14:textId="77777777" w:rsidTr="005D03AE">
        <w:trPr>
          <w:ins w:id="20288" w:author="phuong vu" w:date="2018-11-23T09:44:00Z"/>
        </w:trPr>
        <w:tc>
          <w:tcPr>
            <w:tcW w:w="797" w:type="dxa"/>
          </w:tcPr>
          <w:p w14:paraId="538F5223" w14:textId="0BBFF411" w:rsidR="005D03AE" w:rsidRDefault="005D03AE">
            <w:pPr>
              <w:spacing w:line="276" w:lineRule="auto"/>
              <w:jc w:val="center"/>
              <w:rPr>
                <w:ins w:id="20289" w:author="phuong vu" w:date="2018-11-23T09:44:00Z"/>
                <w:lang w:val="en-US"/>
              </w:rPr>
              <w:pPrChange w:id="20290" w:author="phuong vu" w:date="2018-11-23T13:48:00Z">
                <w:pPr>
                  <w:spacing w:line="360" w:lineRule="auto"/>
                  <w:jc w:val="center"/>
                </w:pPr>
              </w:pPrChange>
            </w:pPr>
            <w:ins w:id="20291" w:author="phuong vu" w:date="2018-11-23T09:49:00Z">
              <w:r>
                <w:rPr>
                  <w:lang w:val="en-US"/>
                </w:rPr>
                <w:t>1</w:t>
              </w:r>
            </w:ins>
          </w:p>
        </w:tc>
        <w:tc>
          <w:tcPr>
            <w:tcW w:w="2368" w:type="dxa"/>
          </w:tcPr>
          <w:p w14:paraId="3C4EEA59" w14:textId="77777777" w:rsidR="005D03AE" w:rsidRDefault="005D03AE">
            <w:pPr>
              <w:spacing w:line="276" w:lineRule="auto"/>
              <w:rPr>
                <w:ins w:id="20292" w:author="phuong vu" w:date="2018-11-23T09:44:00Z"/>
                <w:lang w:val="en-US"/>
              </w:rPr>
              <w:pPrChange w:id="20293" w:author="phuong vu" w:date="2018-11-23T13:48:00Z">
                <w:pPr>
                  <w:spacing w:line="360" w:lineRule="auto"/>
                </w:pPr>
              </w:pPrChange>
            </w:pPr>
            <w:ins w:id="20294" w:author="phuong vu" w:date="2018-11-23T09:44:00Z">
              <w:r>
                <w:rPr>
                  <w:lang w:val="en-US"/>
                </w:rPr>
                <w:t>service_type</w:t>
              </w:r>
            </w:ins>
          </w:p>
        </w:tc>
        <w:tc>
          <w:tcPr>
            <w:tcW w:w="1414" w:type="dxa"/>
          </w:tcPr>
          <w:p w14:paraId="3A8125CF" w14:textId="77777777" w:rsidR="005D03AE" w:rsidRDefault="005D03AE">
            <w:pPr>
              <w:spacing w:line="276" w:lineRule="auto"/>
              <w:jc w:val="center"/>
              <w:rPr>
                <w:ins w:id="20295" w:author="phuong vu" w:date="2018-11-23T09:44:00Z"/>
                <w:lang w:val="en-US"/>
              </w:rPr>
              <w:pPrChange w:id="20296" w:author="phuong vu" w:date="2018-11-23T13:48:00Z">
                <w:pPr>
                  <w:spacing w:line="360" w:lineRule="auto"/>
                  <w:jc w:val="center"/>
                </w:pPr>
              </w:pPrChange>
            </w:pPr>
          </w:p>
        </w:tc>
        <w:tc>
          <w:tcPr>
            <w:tcW w:w="1395" w:type="dxa"/>
          </w:tcPr>
          <w:p w14:paraId="07944900" w14:textId="77777777" w:rsidR="005D03AE" w:rsidRDefault="005D03AE">
            <w:pPr>
              <w:spacing w:line="276" w:lineRule="auto"/>
              <w:jc w:val="center"/>
              <w:rPr>
                <w:ins w:id="20297" w:author="phuong vu" w:date="2018-11-23T09:44:00Z"/>
                <w:lang w:val="en-US"/>
              </w:rPr>
              <w:pPrChange w:id="20298" w:author="phuong vu" w:date="2018-11-23T13:48:00Z">
                <w:pPr>
                  <w:spacing w:line="360" w:lineRule="auto"/>
                  <w:jc w:val="center"/>
                </w:pPr>
              </w:pPrChange>
            </w:pPr>
          </w:p>
        </w:tc>
        <w:tc>
          <w:tcPr>
            <w:tcW w:w="1397" w:type="dxa"/>
          </w:tcPr>
          <w:p w14:paraId="5EC12D76" w14:textId="77777777" w:rsidR="005D03AE" w:rsidRDefault="005D03AE">
            <w:pPr>
              <w:spacing w:line="276" w:lineRule="auto"/>
              <w:jc w:val="center"/>
              <w:rPr>
                <w:ins w:id="20299" w:author="phuong vu" w:date="2018-11-23T09:44:00Z"/>
                <w:lang w:val="en-US"/>
              </w:rPr>
              <w:pPrChange w:id="20300" w:author="phuong vu" w:date="2018-11-23T13:48:00Z">
                <w:pPr>
                  <w:spacing w:line="360" w:lineRule="auto"/>
                  <w:jc w:val="center"/>
                </w:pPr>
              </w:pPrChange>
            </w:pPr>
          </w:p>
        </w:tc>
        <w:tc>
          <w:tcPr>
            <w:tcW w:w="1406" w:type="dxa"/>
          </w:tcPr>
          <w:p w14:paraId="33F9E501" w14:textId="77777777" w:rsidR="005D03AE" w:rsidRDefault="005D03AE">
            <w:pPr>
              <w:spacing w:line="276" w:lineRule="auto"/>
              <w:jc w:val="center"/>
              <w:rPr>
                <w:ins w:id="20301" w:author="phuong vu" w:date="2018-11-23T09:44:00Z"/>
                <w:lang w:val="en-US"/>
              </w:rPr>
              <w:pPrChange w:id="20302" w:author="phuong vu" w:date="2018-11-23T13:48:00Z">
                <w:pPr>
                  <w:jc w:val="center"/>
                </w:pPr>
              </w:pPrChange>
            </w:pPr>
            <w:ins w:id="20303" w:author="phuong vu" w:date="2018-11-23T09:44:00Z">
              <w:r>
                <w:rPr>
                  <w:lang w:val="en-US"/>
                </w:rPr>
                <w:t>X</w:t>
              </w:r>
            </w:ins>
          </w:p>
        </w:tc>
      </w:tr>
      <w:tr w:rsidR="005D03AE" w14:paraId="0786EE5D" w14:textId="77777777" w:rsidTr="005D03AE">
        <w:trPr>
          <w:ins w:id="20304" w:author="phuong vu" w:date="2018-11-23T09:44:00Z"/>
        </w:trPr>
        <w:tc>
          <w:tcPr>
            <w:tcW w:w="797" w:type="dxa"/>
          </w:tcPr>
          <w:p w14:paraId="03CE982E" w14:textId="2DE4A65C" w:rsidR="005D03AE" w:rsidRDefault="005D03AE">
            <w:pPr>
              <w:spacing w:line="276" w:lineRule="auto"/>
              <w:jc w:val="center"/>
              <w:rPr>
                <w:ins w:id="20305" w:author="phuong vu" w:date="2018-11-23T09:44:00Z"/>
                <w:lang w:val="en-US"/>
              </w:rPr>
              <w:pPrChange w:id="20306" w:author="phuong vu" w:date="2018-11-23T13:48:00Z">
                <w:pPr>
                  <w:spacing w:line="360" w:lineRule="auto"/>
                  <w:jc w:val="center"/>
                </w:pPr>
              </w:pPrChange>
            </w:pPr>
            <w:ins w:id="20307" w:author="phuong vu" w:date="2018-11-23T09:49:00Z">
              <w:r>
                <w:rPr>
                  <w:lang w:val="en-US"/>
                </w:rPr>
                <w:t>2</w:t>
              </w:r>
            </w:ins>
          </w:p>
        </w:tc>
        <w:tc>
          <w:tcPr>
            <w:tcW w:w="2368" w:type="dxa"/>
          </w:tcPr>
          <w:p w14:paraId="27B0D50F" w14:textId="77777777" w:rsidR="005D03AE" w:rsidRDefault="005D03AE">
            <w:pPr>
              <w:spacing w:line="276" w:lineRule="auto"/>
              <w:rPr>
                <w:ins w:id="20308" w:author="phuong vu" w:date="2018-11-23T09:44:00Z"/>
                <w:lang w:val="en-US"/>
              </w:rPr>
              <w:pPrChange w:id="20309" w:author="phuong vu" w:date="2018-11-23T13:48:00Z">
                <w:pPr>
                  <w:spacing w:line="360" w:lineRule="auto"/>
                </w:pPr>
              </w:pPrChange>
            </w:pPr>
            <w:ins w:id="20310" w:author="phuong vu" w:date="2018-11-23T09:44:00Z">
              <w:r>
                <w:rPr>
                  <w:lang w:val="en-US"/>
                </w:rPr>
                <w:t>service_type_branch</w:t>
              </w:r>
            </w:ins>
          </w:p>
        </w:tc>
        <w:tc>
          <w:tcPr>
            <w:tcW w:w="1414" w:type="dxa"/>
          </w:tcPr>
          <w:p w14:paraId="45EA6AB4" w14:textId="77777777" w:rsidR="005D03AE" w:rsidRDefault="005D03AE">
            <w:pPr>
              <w:spacing w:line="276" w:lineRule="auto"/>
              <w:jc w:val="center"/>
              <w:rPr>
                <w:ins w:id="20311" w:author="phuong vu" w:date="2018-11-23T09:44:00Z"/>
                <w:lang w:val="en-US"/>
              </w:rPr>
              <w:pPrChange w:id="20312" w:author="phuong vu" w:date="2018-11-23T13:48:00Z">
                <w:pPr>
                  <w:spacing w:line="360" w:lineRule="auto"/>
                  <w:jc w:val="center"/>
                </w:pPr>
              </w:pPrChange>
            </w:pPr>
          </w:p>
        </w:tc>
        <w:tc>
          <w:tcPr>
            <w:tcW w:w="1395" w:type="dxa"/>
          </w:tcPr>
          <w:p w14:paraId="4D0C5574" w14:textId="77777777" w:rsidR="005D03AE" w:rsidRDefault="005D03AE">
            <w:pPr>
              <w:spacing w:line="276" w:lineRule="auto"/>
              <w:jc w:val="center"/>
              <w:rPr>
                <w:ins w:id="20313" w:author="phuong vu" w:date="2018-11-23T09:44:00Z"/>
                <w:lang w:val="en-US"/>
              </w:rPr>
              <w:pPrChange w:id="20314" w:author="phuong vu" w:date="2018-11-23T13:48:00Z">
                <w:pPr>
                  <w:spacing w:line="360" w:lineRule="auto"/>
                  <w:jc w:val="center"/>
                </w:pPr>
              </w:pPrChange>
            </w:pPr>
          </w:p>
        </w:tc>
        <w:tc>
          <w:tcPr>
            <w:tcW w:w="1397" w:type="dxa"/>
          </w:tcPr>
          <w:p w14:paraId="6D3729B7" w14:textId="77777777" w:rsidR="005D03AE" w:rsidRDefault="005D03AE">
            <w:pPr>
              <w:spacing w:line="276" w:lineRule="auto"/>
              <w:jc w:val="center"/>
              <w:rPr>
                <w:ins w:id="20315" w:author="phuong vu" w:date="2018-11-23T09:44:00Z"/>
                <w:lang w:val="en-US"/>
              </w:rPr>
              <w:pPrChange w:id="20316" w:author="phuong vu" w:date="2018-11-23T13:48:00Z">
                <w:pPr>
                  <w:spacing w:line="360" w:lineRule="auto"/>
                  <w:jc w:val="center"/>
                </w:pPr>
              </w:pPrChange>
            </w:pPr>
          </w:p>
        </w:tc>
        <w:tc>
          <w:tcPr>
            <w:tcW w:w="1406" w:type="dxa"/>
          </w:tcPr>
          <w:p w14:paraId="784844DE" w14:textId="77777777" w:rsidR="005D03AE" w:rsidRDefault="005D03AE">
            <w:pPr>
              <w:spacing w:line="276" w:lineRule="auto"/>
              <w:jc w:val="center"/>
              <w:rPr>
                <w:ins w:id="20317" w:author="phuong vu" w:date="2018-11-23T09:44:00Z"/>
                <w:lang w:val="en-US"/>
              </w:rPr>
              <w:pPrChange w:id="20318" w:author="phuong vu" w:date="2018-11-23T13:48:00Z">
                <w:pPr>
                  <w:jc w:val="center"/>
                </w:pPr>
              </w:pPrChange>
            </w:pPr>
            <w:ins w:id="20319" w:author="phuong vu" w:date="2018-11-23T09:44:00Z">
              <w:r>
                <w:rPr>
                  <w:lang w:val="en-US"/>
                </w:rPr>
                <w:t>X</w:t>
              </w:r>
            </w:ins>
          </w:p>
        </w:tc>
      </w:tr>
      <w:tr w:rsidR="005D03AE" w14:paraId="22C6C863" w14:textId="77777777" w:rsidTr="005D03AE">
        <w:trPr>
          <w:ins w:id="20320" w:author="phuong vu" w:date="2018-11-23T09:44:00Z"/>
        </w:trPr>
        <w:tc>
          <w:tcPr>
            <w:tcW w:w="797" w:type="dxa"/>
          </w:tcPr>
          <w:p w14:paraId="5E73270C" w14:textId="19AB61C6" w:rsidR="005D03AE" w:rsidRDefault="005D03AE">
            <w:pPr>
              <w:spacing w:line="276" w:lineRule="auto"/>
              <w:jc w:val="center"/>
              <w:rPr>
                <w:ins w:id="20321" w:author="phuong vu" w:date="2018-11-23T09:44:00Z"/>
                <w:lang w:val="en-US"/>
              </w:rPr>
              <w:pPrChange w:id="20322" w:author="phuong vu" w:date="2018-11-23T13:48:00Z">
                <w:pPr>
                  <w:spacing w:line="360" w:lineRule="auto"/>
                  <w:jc w:val="center"/>
                </w:pPr>
              </w:pPrChange>
            </w:pPr>
            <w:ins w:id="20323" w:author="phuong vu" w:date="2018-11-23T09:49:00Z">
              <w:r>
                <w:rPr>
                  <w:lang w:val="en-US"/>
                </w:rPr>
                <w:t>3</w:t>
              </w:r>
            </w:ins>
          </w:p>
        </w:tc>
        <w:tc>
          <w:tcPr>
            <w:tcW w:w="2368" w:type="dxa"/>
          </w:tcPr>
          <w:p w14:paraId="02ADD938" w14:textId="77777777" w:rsidR="005D03AE" w:rsidRDefault="005D03AE">
            <w:pPr>
              <w:spacing w:line="276" w:lineRule="auto"/>
              <w:rPr>
                <w:ins w:id="20324" w:author="phuong vu" w:date="2018-11-23T09:44:00Z"/>
                <w:lang w:val="en-US"/>
              </w:rPr>
              <w:pPrChange w:id="20325" w:author="phuong vu" w:date="2018-11-23T13:48:00Z">
                <w:pPr>
                  <w:spacing w:line="360" w:lineRule="auto"/>
                </w:pPr>
              </w:pPrChange>
            </w:pPr>
            <w:ins w:id="20326" w:author="phuong vu" w:date="2018-11-23T09:44:00Z">
              <w:r>
                <w:rPr>
                  <w:lang w:val="en-US"/>
                </w:rPr>
                <w:t>color</w:t>
              </w:r>
            </w:ins>
          </w:p>
        </w:tc>
        <w:tc>
          <w:tcPr>
            <w:tcW w:w="1414" w:type="dxa"/>
          </w:tcPr>
          <w:p w14:paraId="6272F55C" w14:textId="77777777" w:rsidR="005D03AE" w:rsidRDefault="005D03AE">
            <w:pPr>
              <w:spacing w:line="276" w:lineRule="auto"/>
              <w:jc w:val="center"/>
              <w:rPr>
                <w:ins w:id="20327" w:author="phuong vu" w:date="2018-11-23T09:44:00Z"/>
                <w:lang w:val="en-US"/>
              </w:rPr>
              <w:pPrChange w:id="20328" w:author="phuong vu" w:date="2018-11-23T13:48:00Z">
                <w:pPr>
                  <w:spacing w:line="360" w:lineRule="auto"/>
                  <w:jc w:val="center"/>
                </w:pPr>
              </w:pPrChange>
            </w:pPr>
          </w:p>
        </w:tc>
        <w:tc>
          <w:tcPr>
            <w:tcW w:w="1395" w:type="dxa"/>
          </w:tcPr>
          <w:p w14:paraId="6F3BB738" w14:textId="77777777" w:rsidR="005D03AE" w:rsidRDefault="005D03AE">
            <w:pPr>
              <w:spacing w:line="276" w:lineRule="auto"/>
              <w:jc w:val="center"/>
              <w:rPr>
                <w:ins w:id="20329" w:author="phuong vu" w:date="2018-11-23T09:44:00Z"/>
                <w:lang w:val="en-US"/>
              </w:rPr>
              <w:pPrChange w:id="20330" w:author="phuong vu" w:date="2018-11-23T13:48:00Z">
                <w:pPr>
                  <w:spacing w:line="360" w:lineRule="auto"/>
                  <w:jc w:val="center"/>
                </w:pPr>
              </w:pPrChange>
            </w:pPr>
          </w:p>
        </w:tc>
        <w:tc>
          <w:tcPr>
            <w:tcW w:w="1397" w:type="dxa"/>
          </w:tcPr>
          <w:p w14:paraId="60F0C64B" w14:textId="77777777" w:rsidR="005D03AE" w:rsidRDefault="005D03AE">
            <w:pPr>
              <w:spacing w:line="276" w:lineRule="auto"/>
              <w:jc w:val="center"/>
              <w:rPr>
                <w:ins w:id="20331" w:author="phuong vu" w:date="2018-11-23T09:44:00Z"/>
                <w:lang w:val="en-US"/>
              </w:rPr>
              <w:pPrChange w:id="20332" w:author="phuong vu" w:date="2018-11-23T13:48:00Z">
                <w:pPr>
                  <w:spacing w:line="360" w:lineRule="auto"/>
                  <w:jc w:val="center"/>
                </w:pPr>
              </w:pPrChange>
            </w:pPr>
          </w:p>
        </w:tc>
        <w:tc>
          <w:tcPr>
            <w:tcW w:w="1406" w:type="dxa"/>
          </w:tcPr>
          <w:p w14:paraId="0FF41B44" w14:textId="77777777" w:rsidR="005D03AE" w:rsidRDefault="005D03AE">
            <w:pPr>
              <w:spacing w:line="276" w:lineRule="auto"/>
              <w:jc w:val="center"/>
              <w:rPr>
                <w:ins w:id="20333" w:author="phuong vu" w:date="2018-11-23T09:44:00Z"/>
                <w:lang w:val="en-US"/>
              </w:rPr>
              <w:pPrChange w:id="20334" w:author="phuong vu" w:date="2018-11-23T13:48:00Z">
                <w:pPr>
                  <w:jc w:val="center"/>
                </w:pPr>
              </w:pPrChange>
            </w:pPr>
            <w:ins w:id="20335" w:author="phuong vu" w:date="2018-11-23T09:44:00Z">
              <w:r>
                <w:rPr>
                  <w:lang w:val="en-US"/>
                </w:rPr>
                <w:t>X</w:t>
              </w:r>
            </w:ins>
          </w:p>
        </w:tc>
      </w:tr>
      <w:tr w:rsidR="005D03AE" w14:paraId="74DC3B6A" w14:textId="77777777" w:rsidTr="005D03AE">
        <w:trPr>
          <w:ins w:id="20336" w:author="phuong vu" w:date="2018-11-23T09:44:00Z"/>
        </w:trPr>
        <w:tc>
          <w:tcPr>
            <w:tcW w:w="797" w:type="dxa"/>
          </w:tcPr>
          <w:p w14:paraId="3F0238C9" w14:textId="509ED543" w:rsidR="005D03AE" w:rsidRDefault="005D03AE">
            <w:pPr>
              <w:spacing w:line="276" w:lineRule="auto"/>
              <w:jc w:val="center"/>
              <w:rPr>
                <w:ins w:id="20337" w:author="phuong vu" w:date="2018-11-23T09:44:00Z"/>
                <w:lang w:val="en-US"/>
              </w:rPr>
              <w:pPrChange w:id="20338" w:author="phuong vu" w:date="2018-11-23T13:48:00Z">
                <w:pPr>
                  <w:spacing w:line="360" w:lineRule="auto"/>
                  <w:jc w:val="center"/>
                </w:pPr>
              </w:pPrChange>
            </w:pPr>
            <w:ins w:id="20339" w:author="phuong vu" w:date="2018-11-23T09:49:00Z">
              <w:r>
                <w:rPr>
                  <w:lang w:val="en-US"/>
                </w:rPr>
                <w:t>4</w:t>
              </w:r>
            </w:ins>
          </w:p>
        </w:tc>
        <w:tc>
          <w:tcPr>
            <w:tcW w:w="2368" w:type="dxa"/>
          </w:tcPr>
          <w:p w14:paraId="5349410C" w14:textId="77777777" w:rsidR="005D03AE" w:rsidRDefault="005D03AE">
            <w:pPr>
              <w:spacing w:line="276" w:lineRule="auto"/>
              <w:rPr>
                <w:ins w:id="20340" w:author="phuong vu" w:date="2018-11-23T09:44:00Z"/>
                <w:lang w:val="en-US"/>
              </w:rPr>
              <w:pPrChange w:id="20341" w:author="phuong vu" w:date="2018-11-23T13:48:00Z">
                <w:pPr>
                  <w:spacing w:line="360" w:lineRule="auto"/>
                </w:pPr>
              </w:pPrChange>
            </w:pPr>
            <w:ins w:id="20342" w:author="phuong vu" w:date="2018-11-23T09:44:00Z">
              <w:r>
                <w:rPr>
                  <w:lang w:val="en-US"/>
                </w:rPr>
                <w:t>product</w:t>
              </w:r>
            </w:ins>
          </w:p>
        </w:tc>
        <w:tc>
          <w:tcPr>
            <w:tcW w:w="1414" w:type="dxa"/>
          </w:tcPr>
          <w:p w14:paraId="3C5154E2" w14:textId="77777777" w:rsidR="005D03AE" w:rsidRDefault="005D03AE">
            <w:pPr>
              <w:spacing w:line="276" w:lineRule="auto"/>
              <w:jc w:val="center"/>
              <w:rPr>
                <w:ins w:id="20343" w:author="phuong vu" w:date="2018-11-23T09:44:00Z"/>
                <w:lang w:val="en-US"/>
              </w:rPr>
              <w:pPrChange w:id="20344" w:author="phuong vu" w:date="2018-11-23T13:48:00Z">
                <w:pPr>
                  <w:spacing w:line="360" w:lineRule="auto"/>
                  <w:jc w:val="center"/>
                </w:pPr>
              </w:pPrChange>
            </w:pPr>
          </w:p>
        </w:tc>
        <w:tc>
          <w:tcPr>
            <w:tcW w:w="1395" w:type="dxa"/>
          </w:tcPr>
          <w:p w14:paraId="17322EAE" w14:textId="77777777" w:rsidR="005D03AE" w:rsidRDefault="005D03AE">
            <w:pPr>
              <w:spacing w:line="276" w:lineRule="auto"/>
              <w:jc w:val="center"/>
              <w:rPr>
                <w:ins w:id="20345" w:author="phuong vu" w:date="2018-11-23T09:44:00Z"/>
                <w:lang w:val="en-US"/>
              </w:rPr>
              <w:pPrChange w:id="20346" w:author="phuong vu" w:date="2018-11-23T13:48:00Z">
                <w:pPr>
                  <w:spacing w:line="360" w:lineRule="auto"/>
                  <w:jc w:val="center"/>
                </w:pPr>
              </w:pPrChange>
            </w:pPr>
          </w:p>
        </w:tc>
        <w:tc>
          <w:tcPr>
            <w:tcW w:w="1397" w:type="dxa"/>
          </w:tcPr>
          <w:p w14:paraId="7B35951C" w14:textId="77777777" w:rsidR="005D03AE" w:rsidRDefault="005D03AE">
            <w:pPr>
              <w:spacing w:line="276" w:lineRule="auto"/>
              <w:jc w:val="center"/>
              <w:rPr>
                <w:ins w:id="20347" w:author="phuong vu" w:date="2018-11-23T09:44:00Z"/>
                <w:lang w:val="en-US"/>
              </w:rPr>
              <w:pPrChange w:id="20348" w:author="phuong vu" w:date="2018-11-23T13:48:00Z">
                <w:pPr>
                  <w:spacing w:line="360" w:lineRule="auto"/>
                  <w:jc w:val="center"/>
                </w:pPr>
              </w:pPrChange>
            </w:pPr>
          </w:p>
        </w:tc>
        <w:tc>
          <w:tcPr>
            <w:tcW w:w="1406" w:type="dxa"/>
          </w:tcPr>
          <w:p w14:paraId="51A65373" w14:textId="77777777" w:rsidR="005D03AE" w:rsidRDefault="005D03AE">
            <w:pPr>
              <w:spacing w:line="276" w:lineRule="auto"/>
              <w:jc w:val="center"/>
              <w:rPr>
                <w:ins w:id="20349" w:author="phuong vu" w:date="2018-11-23T09:44:00Z"/>
                <w:lang w:val="en-US"/>
              </w:rPr>
              <w:pPrChange w:id="20350" w:author="phuong vu" w:date="2018-11-23T13:48:00Z">
                <w:pPr>
                  <w:jc w:val="center"/>
                </w:pPr>
              </w:pPrChange>
            </w:pPr>
            <w:ins w:id="20351" w:author="phuong vu" w:date="2018-11-23T09:44:00Z">
              <w:r>
                <w:rPr>
                  <w:lang w:val="en-US"/>
                </w:rPr>
                <w:t>X</w:t>
              </w:r>
            </w:ins>
          </w:p>
        </w:tc>
      </w:tr>
      <w:tr w:rsidR="005D03AE" w14:paraId="63879F68" w14:textId="77777777" w:rsidTr="005D03AE">
        <w:trPr>
          <w:ins w:id="20352" w:author="phuong vu" w:date="2018-11-23T09:44:00Z"/>
        </w:trPr>
        <w:tc>
          <w:tcPr>
            <w:tcW w:w="797" w:type="dxa"/>
          </w:tcPr>
          <w:p w14:paraId="3FE04D24" w14:textId="560726CB" w:rsidR="005D03AE" w:rsidRDefault="005D03AE">
            <w:pPr>
              <w:spacing w:line="276" w:lineRule="auto"/>
              <w:jc w:val="center"/>
              <w:rPr>
                <w:ins w:id="20353" w:author="phuong vu" w:date="2018-11-23T09:44:00Z"/>
                <w:lang w:val="en-US"/>
              </w:rPr>
              <w:pPrChange w:id="20354" w:author="phuong vu" w:date="2018-11-23T13:48:00Z">
                <w:pPr>
                  <w:spacing w:line="360" w:lineRule="auto"/>
                  <w:jc w:val="center"/>
                </w:pPr>
              </w:pPrChange>
            </w:pPr>
            <w:ins w:id="20355" w:author="phuong vu" w:date="2018-11-23T09:49:00Z">
              <w:r>
                <w:rPr>
                  <w:lang w:val="en-US"/>
                </w:rPr>
                <w:t>5</w:t>
              </w:r>
            </w:ins>
          </w:p>
        </w:tc>
        <w:tc>
          <w:tcPr>
            <w:tcW w:w="2368" w:type="dxa"/>
          </w:tcPr>
          <w:p w14:paraId="1AFC2CD5" w14:textId="77777777" w:rsidR="005D03AE" w:rsidRDefault="005D03AE">
            <w:pPr>
              <w:spacing w:line="276" w:lineRule="auto"/>
              <w:rPr>
                <w:ins w:id="20356" w:author="phuong vu" w:date="2018-11-23T09:44:00Z"/>
                <w:lang w:val="en-US"/>
              </w:rPr>
              <w:pPrChange w:id="20357" w:author="phuong vu" w:date="2018-11-23T13:48:00Z">
                <w:pPr>
                  <w:spacing w:line="360" w:lineRule="auto"/>
                </w:pPr>
              </w:pPrChange>
            </w:pPr>
            <w:ins w:id="20358" w:author="phuong vu" w:date="2018-11-23T09:44:00Z">
              <w:r>
                <w:rPr>
                  <w:lang w:val="en-US"/>
                </w:rPr>
                <w:t>product_type</w:t>
              </w:r>
            </w:ins>
          </w:p>
        </w:tc>
        <w:tc>
          <w:tcPr>
            <w:tcW w:w="1414" w:type="dxa"/>
          </w:tcPr>
          <w:p w14:paraId="5750972F" w14:textId="77777777" w:rsidR="005D03AE" w:rsidRDefault="005D03AE">
            <w:pPr>
              <w:spacing w:line="276" w:lineRule="auto"/>
              <w:jc w:val="center"/>
              <w:rPr>
                <w:ins w:id="20359" w:author="phuong vu" w:date="2018-11-23T09:44:00Z"/>
                <w:lang w:val="en-US"/>
              </w:rPr>
              <w:pPrChange w:id="20360" w:author="phuong vu" w:date="2018-11-23T13:48:00Z">
                <w:pPr>
                  <w:spacing w:line="360" w:lineRule="auto"/>
                  <w:jc w:val="center"/>
                </w:pPr>
              </w:pPrChange>
            </w:pPr>
          </w:p>
        </w:tc>
        <w:tc>
          <w:tcPr>
            <w:tcW w:w="1395" w:type="dxa"/>
          </w:tcPr>
          <w:p w14:paraId="49C4BB91" w14:textId="77777777" w:rsidR="005D03AE" w:rsidRDefault="005D03AE">
            <w:pPr>
              <w:spacing w:line="276" w:lineRule="auto"/>
              <w:jc w:val="center"/>
              <w:rPr>
                <w:ins w:id="20361" w:author="phuong vu" w:date="2018-11-23T09:44:00Z"/>
                <w:lang w:val="en-US"/>
              </w:rPr>
              <w:pPrChange w:id="20362" w:author="phuong vu" w:date="2018-11-23T13:48:00Z">
                <w:pPr>
                  <w:spacing w:line="360" w:lineRule="auto"/>
                  <w:jc w:val="center"/>
                </w:pPr>
              </w:pPrChange>
            </w:pPr>
          </w:p>
        </w:tc>
        <w:tc>
          <w:tcPr>
            <w:tcW w:w="1397" w:type="dxa"/>
          </w:tcPr>
          <w:p w14:paraId="1B5C8D2F" w14:textId="77777777" w:rsidR="005D03AE" w:rsidRDefault="005D03AE">
            <w:pPr>
              <w:spacing w:line="276" w:lineRule="auto"/>
              <w:jc w:val="center"/>
              <w:rPr>
                <w:ins w:id="20363" w:author="phuong vu" w:date="2018-11-23T09:44:00Z"/>
                <w:lang w:val="en-US"/>
              </w:rPr>
              <w:pPrChange w:id="20364" w:author="phuong vu" w:date="2018-11-23T13:48:00Z">
                <w:pPr>
                  <w:spacing w:line="360" w:lineRule="auto"/>
                  <w:jc w:val="center"/>
                </w:pPr>
              </w:pPrChange>
            </w:pPr>
          </w:p>
        </w:tc>
        <w:tc>
          <w:tcPr>
            <w:tcW w:w="1406" w:type="dxa"/>
          </w:tcPr>
          <w:p w14:paraId="48A0FFF1" w14:textId="77777777" w:rsidR="005D03AE" w:rsidRDefault="005D03AE" w:rsidP="00865EDB">
            <w:pPr>
              <w:keepNext/>
              <w:spacing w:line="276" w:lineRule="auto"/>
              <w:jc w:val="center"/>
              <w:rPr>
                <w:ins w:id="20365" w:author="phuong vu" w:date="2018-11-23T09:44:00Z"/>
                <w:lang w:val="en-US"/>
              </w:rPr>
              <w:pPrChange w:id="20366" w:author="Tran Huan" w:date="2018-11-26T00:15:00Z">
                <w:pPr>
                  <w:jc w:val="center"/>
                </w:pPr>
              </w:pPrChange>
            </w:pPr>
            <w:ins w:id="20367" w:author="phuong vu" w:date="2018-11-23T09:44:00Z">
              <w:r>
                <w:rPr>
                  <w:lang w:val="en-US"/>
                </w:rPr>
                <w:t>X</w:t>
              </w:r>
            </w:ins>
          </w:p>
        </w:tc>
      </w:tr>
    </w:tbl>
    <w:p w14:paraId="41BABE7A" w14:textId="3CE092CE" w:rsidR="005D03AE" w:rsidRPr="00865EDB" w:rsidRDefault="00865EDB" w:rsidP="00865EDB">
      <w:pPr>
        <w:pStyle w:val="Caption"/>
        <w:rPr>
          <w:ins w:id="20368" w:author="phuong vu" w:date="2018-11-15T17:59:00Z"/>
          <w:i/>
          <w:rPrChange w:id="20369" w:author="Tran Huan" w:date="2018-11-26T00:16:00Z">
            <w:rPr>
              <w:ins w:id="20370" w:author="phuong vu" w:date="2018-11-15T17:59:00Z"/>
              <w:lang w:val="en-US"/>
            </w:rPr>
          </w:rPrChange>
        </w:rPr>
        <w:pPrChange w:id="20371" w:author="Tran Huan" w:date="2018-11-26T00:15:00Z">
          <w:pPr>
            <w:pStyle w:val="Heading5"/>
          </w:pPr>
        </w:pPrChange>
      </w:pPr>
      <w:ins w:id="20372" w:author="Tran Huan" w:date="2018-11-26T00:15:00Z">
        <w:r>
          <w:t xml:space="preserve">Bảng </w:t>
        </w:r>
      </w:ins>
      <w:ins w:id="20373" w:author="Tran Huan" w:date="2018-11-26T01:45:00Z">
        <w:r w:rsidR="00BA6170">
          <w:fldChar w:fldCharType="begin"/>
        </w:r>
        <w:r w:rsidR="00BA6170">
          <w:instrText xml:space="preserve"> STYLEREF 1 \s </w:instrText>
        </w:r>
      </w:ins>
      <w:r w:rsidR="00BA6170">
        <w:fldChar w:fldCharType="separate"/>
      </w:r>
      <w:r w:rsidR="00BA6170">
        <w:rPr>
          <w:noProof/>
        </w:rPr>
        <w:t>3</w:t>
      </w:r>
      <w:ins w:id="20374"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20375" w:author="Tran Huan" w:date="2018-11-26T01:45:00Z">
        <w:r w:rsidR="00BA6170">
          <w:rPr>
            <w:noProof/>
          </w:rPr>
          <w:t>37</w:t>
        </w:r>
        <w:r w:rsidR="00BA6170">
          <w:fldChar w:fldCharType="end"/>
        </w:r>
      </w:ins>
      <w:ins w:id="20376" w:author="Tran Huan" w:date="2018-11-26T00:15:00Z">
        <w:r w:rsidRPr="00865EDB">
          <w:rPr>
            <w:rPrChange w:id="20377" w:author="Tran Huan" w:date="2018-11-26T00:16:00Z">
              <w:rPr>
                <w:lang w:val="en-US"/>
              </w:rPr>
            </w:rPrChange>
          </w:rPr>
          <w:t xml:space="preserve"> </w:t>
        </w:r>
        <w:r w:rsidRPr="00865EDB">
          <w:rPr>
            <w:i/>
            <w:rPrChange w:id="20378" w:author="Tran Huan" w:date="2018-11-26T00:16:00Z">
              <w:rPr>
                <w:i/>
                <w:lang w:val="en-US"/>
              </w:rPr>
            </w:rPrChange>
          </w:rPr>
          <w:t>Bảng dữ liệu sử dụng Tìm kiếm và lọc sản phẩm</w:t>
        </w:r>
      </w:ins>
    </w:p>
    <w:p w14:paraId="705DE2AD" w14:textId="5792EB08" w:rsidR="00C95C85" w:rsidRDefault="00C95C85">
      <w:pPr>
        <w:pStyle w:val="Heading5"/>
        <w:spacing w:line="276" w:lineRule="auto"/>
        <w:rPr>
          <w:ins w:id="20379" w:author="Tran Huan" w:date="2018-11-26T00:29:00Z"/>
          <w:lang w:val="en-US"/>
        </w:rPr>
        <w:pPrChange w:id="20380" w:author="phuong vu" w:date="2018-11-23T13:48:00Z">
          <w:pPr>
            <w:pStyle w:val="Heading4"/>
          </w:pPr>
        </w:pPrChange>
      </w:pPr>
      <w:ins w:id="20381" w:author="phuong vu" w:date="2018-11-15T17:59:00Z">
        <w:r>
          <w:rPr>
            <w:lang w:val="en-US"/>
          </w:rPr>
          <w:t>Cách xử lí</w:t>
        </w:r>
      </w:ins>
    </w:p>
    <w:p w14:paraId="34895514" w14:textId="77777777" w:rsidR="00D651A1" w:rsidRDefault="00D651A1" w:rsidP="00D651A1">
      <w:pPr>
        <w:keepNext/>
        <w:rPr>
          <w:ins w:id="20382" w:author="Tran Huan" w:date="2018-11-26T00:29:00Z"/>
        </w:rPr>
        <w:pPrChange w:id="20383" w:author="Tran Huan" w:date="2018-11-26T00:29:00Z">
          <w:pPr/>
        </w:pPrChange>
      </w:pPr>
      <w:ins w:id="20384" w:author="Tran Huan" w:date="2018-11-26T00:29:00Z">
        <w:r>
          <w:rPr>
            <w:noProof/>
            <w:lang w:val="en-US"/>
          </w:rPr>
          <w:drawing>
            <wp:inline distT="0" distB="0" distL="0" distR="0" wp14:anchorId="02EAE517" wp14:editId="4642BC84">
              <wp:extent cx="5579745" cy="44748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4474845"/>
                      </a:xfrm>
                      <a:prstGeom prst="rect">
                        <a:avLst/>
                      </a:prstGeom>
                    </pic:spPr>
                  </pic:pic>
                </a:graphicData>
              </a:graphic>
            </wp:inline>
          </w:drawing>
        </w:r>
      </w:ins>
    </w:p>
    <w:p w14:paraId="3A4F89B8" w14:textId="59827C45" w:rsidR="00D651A1" w:rsidRPr="00D651A1" w:rsidRDefault="00D651A1" w:rsidP="00D651A1">
      <w:pPr>
        <w:pStyle w:val="Caption"/>
        <w:rPr>
          <w:i/>
          <w:rPrChange w:id="20385" w:author="Tran Huan" w:date="2018-11-26T00:30:00Z">
            <w:rPr/>
          </w:rPrChange>
        </w:rPr>
        <w:pPrChange w:id="20386" w:author="Tran Huan" w:date="2018-11-26T00:30:00Z">
          <w:pPr>
            <w:pStyle w:val="Heading4"/>
          </w:pPr>
        </w:pPrChange>
      </w:pPr>
      <w:ins w:id="20387" w:author="Tran Huan" w:date="2018-11-26T00:29:00Z">
        <w:r>
          <w:t xml:space="preserve">Hình </w:t>
        </w:r>
      </w:ins>
      <w:ins w:id="20388" w:author="Tran Huan" w:date="2018-11-26T01:41:00Z">
        <w:r w:rsidR="00BA6170">
          <w:fldChar w:fldCharType="begin"/>
        </w:r>
        <w:r w:rsidR="00BA6170">
          <w:instrText xml:space="preserve"> STYLEREF 1 \s </w:instrText>
        </w:r>
      </w:ins>
      <w:r w:rsidR="00BA6170">
        <w:fldChar w:fldCharType="separate"/>
      </w:r>
      <w:r w:rsidR="00BA6170">
        <w:rPr>
          <w:noProof/>
        </w:rPr>
        <w:t>3</w:t>
      </w:r>
      <w:ins w:id="20389"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0390" w:author="Tran Huan" w:date="2018-11-26T01:41:00Z">
        <w:r w:rsidR="00BA6170">
          <w:rPr>
            <w:noProof/>
          </w:rPr>
          <w:t>11</w:t>
        </w:r>
        <w:r w:rsidR="00BA6170">
          <w:fldChar w:fldCharType="end"/>
        </w:r>
      </w:ins>
      <w:ins w:id="20391" w:author="Tran Huan" w:date="2018-11-26T00:30:00Z">
        <w:r w:rsidRPr="00D651A1">
          <w:rPr>
            <w:rPrChange w:id="20392" w:author="Tran Huan" w:date="2018-11-26T00:30:00Z">
              <w:rPr>
                <w:lang w:val="en-US"/>
              </w:rPr>
            </w:rPrChange>
          </w:rPr>
          <w:t xml:space="preserve"> </w:t>
        </w:r>
        <w:r w:rsidRPr="00D651A1">
          <w:rPr>
            <w:i/>
            <w:rPrChange w:id="20393" w:author="Tran Huan" w:date="2018-11-26T00:30:00Z">
              <w:rPr>
                <w:i/>
                <w:lang w:val="en-US"/>
              </w:rPr>
            </w:rPrChange>
          </w:rPr>
          <w:t xml:space="preserve">Sơ đồ xử lý tìm kiếm </w:t>
        </w:r>
        <w:r>
          <w:rPr>
            <w:i/>
            <w:rPrChange w:id="20394" w:author="Tran Huan" w:date="2018-11-26T00:30:00Z">
              <w:rPr>
                <w:i/>
              </w:rPr>
            </w:rPrChange>
          </w:rPr>
          <w:t>và</w:t>
        </w:r>
        <w:r w:rsidRPr="00D651A1">
          <w:rPr>
            <w:i/>
            <w:rPrChange w:id="20395" w:author="Tran Huan" w:date="2018-11-26T00:30:00Z">
              <w:rPr>
                <w:i/>
                <w:lang w:val="en-US"/>
              </w:rPr>
            </w:rPrChange>
          </w:rPr>
          <w:t xml:space="preserve"> lọc quần áo có sẵn</w:t>
        </w:r>
      </w:ins>
    </w:p>
    <w:p w14:paraId="69A9AF4F" w14:textId="4D1D3561" w:rsidR="00A61DB2" w:rsidDel="004A3D10" w:rsidRDefault="00A61DB2">
      <w:pPr>
        <w:pStyle w:val="Heading4"/>
        <w:spacing w:line="276" w:lineRule="auto"/>
        <w:rPr>
          <w:del w:id="20396" w:author="Tran Huan" w:date="2018-11-25T23:20:00Z"/>
        </w:rPr>
        <w:pPrChange w:id="20397" w:author="phuong vu" w:date="2018-11-23T13:48:00Z">
          <w:pPr>
            <w:pStyle w:val="Heading4"/>
          </w:pPr>
        </w:pPrChange>
      </w:pPr>
      <w:bookmarkStart w:id="20398" w:name="_Toc530662907"/>
      <w:del w:id="20399" w:author="Tran Huan" w:date="2018-11-25T23:20:00Z">
        <w:r w:rsidDel="004A3D10">
          <w:delText>Tìm kiếm đơn hàng</w:delText>
        </w:r>
        <w:bookmarkEnd w:id="20398"/>
      </w:del>
    </w:p>
    <w:p w14:paraId="3727CB41" w14:textId="5EC38D92" w:rsidR="00EC45DD" w:rsidRPr="00D651A1" w:rsidDel="004A3D10" w:rsidRDefault="00EC45DD">
      <w:pPr>
        <w:pStyle w:val="Heading5"/>
        <w:spacing w:line="276" w:lineRule="auto"/>
        <w:rPr>
          <w:del w:id="20400" w:author="Tran Huan" w:date="2018-11-25T23:20:00Z"/>
          <w:rPrChange w:id="20401" w:author="Tran Huan" w:date="2018-11-26T00:30:00Z">
            <w:rPr>
              <w:del w:id="20402" w:author="Tran Huan" w:date="2018-11-25T23:20:00Z"/>
              <w:lang w:val="en-US"/>
            </w:rPr>
          </w:rPrChange>
        </w:rPr>
        <w:pPrChange w:id="20403" w:author="phuong vu" w:date="2018-11-23T13:48:00Z">
          <w:pPr>
            <w:pStyle w:val="Heading5"/>
          </w:pPr>
        </w:pPrChange>
      </w:pPr>
      <w:del w:id="20404" w:author="Tran Huan" w:date="2018-11-25T23:20:00Z">
        <w:r w:rsidRPr="00D651A1" w:rsidDel="004A3D10">
          <w:rPr>
            <w:rPrChange w:id="20405" w:author="Tran Huan" w:date="2018-11-26T00:30:00Z">
              <w:rPr>
                <w:lang w:val="en-US"/>
              </w:rPr>
            </w:rPrChange>
          </w:rPr>
          <w:delText>Mục đích</w:delText>
        </w:r>
      </w:del>
    </w:p>
    <w:p w14:paraId="25FB8A66" w14:textId="61AEDB10" w:rsidR="00EC45DD" w:rsidRPr="00D651A1" w:rsidDel="004A3D10" w:rsidRDefault="00EC45DD">
      <w:pPr>
        <w:spacing w:line="276" w:lineRule="auto"/>
        <w:ind w:firstLine="720"/>
        <w:rPr>
          <w:del w:id="20406" w:author="Tran Huan" w:date="2018-11-25T23:20:00Z"/>
          <w:rPrChange w:id="20407" w:author="Tran Huan" w:date="2018-11-26T00:30:00Z">
            <w:rPr>
              <w:del w:id="20408" w:author="Tran Huan" w:date="2018-11-25T23:20:00Z"/>
              <w:lang w:val="en-US"/>
            </w:rPr>
          </w:rPrChange>
        </w:rPr>
        <w:pPrChange w:id="20409" w:author="phuong vu" w:date="2018-11-23T13:48:00Z">
          <w:pPr>
            <w:ind w:firstLine="720"/>
          </w:pPr>
        </w:pPrChange>
      </w:pPr>
      <w:del w:id="20410" w:author="Tran Huan" w:date="2018-11-25T23:20:00Z">
        <w:r w:rsidRPr="00D651A1" w:rsidDel="004A3D10">
          <w:rPr>
            <w:rPrChange w:id="20411" w:author="Tran Huan" w:date="2018-11-26T00:30:00Z">
              <w:rPr>
                <w:lang w:val="en-US"/>
              </w:rPr>
            </w:rPrChange>
          </w:rPr>
          <w:delTex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delText>
        </w:r>
      </w:del>
    </w:p>
    <w:p w14:paraId="4E51B6CA" w14:textId="40C4B4DA" w:rsidR="00EC45DD" w:rsidRPr="00D651A1" w:rsidDel="004A3D10" w:rsidRDefault="00EC45DD">
      <w:pPr>
        <w:pStyle w:val="Heading5"/>
        <w:spacing w:line="276" w:lineRule="auto"/>
        <w:rPr>
          <w:del w:id="20412" w:author="Tran Huan" w:date="2018-11-25T23:20:00Z"/>
          <w:rPrChange w:id="20413" w:author="Tran Huan" w:date="2018-11-26T00:30:00Z">
            <w:rPr>
              <w:del w:id="20414" w:author="Tran Huan" w:date="2018-11-25T23:20:00Z"/>
              <w:lang w:val="en-US"/>
            </w:rPr>
          </w:rPrChange>
        </w:rPr>
        <w:pPrChange w:id="20415" w:author="phuong vu" w:date="2018-11-23T13:48:00Z">
          <w:pPr>
            <w:pStyle w:val="Heading5"/>
          </w:pPr>
        </w:pPrChange>
      </w:pPr>
      <w:del w:id="20416" w:author="Tran Huan" w:date="2018-11-25T23:20:00Z">
        <w:r w:rsidRPr="00D651A1" w:rsidDel="004A3D10">
          <w:rPr>
            <w:rPrChange w:id="20417" w:author="Tran Huan" w:date="2018-11-26T00:30:00Z">
              <w:rPr>
                <w:lang w:val="en-US"/>
              </w:rPr>
            </w:rPrChange>
          </w:rPr>
          <w:delText>Giao diện</w:delText>
        </w:r>
      </w:del>
    </w:p>
    <w:p w14:paraId="2B344533" w14:textId="192F8C86" w:rsidR="00523613" w:rsidDel="004A3D10" w:rsidRDefault="00523613">
      <w:pPr>
        <w:keepNext/>
        <w:spacing w:line="276" w:lineRule="auto"/>
        <w:rPr>
          <w:del w:id="20418" w:author="Tran Huan" w:date="2018-11-25T23:20:00Z"/>
        </w:rPr>
        <w:pPrChange w:id="20419" w:author="phuong vu" w:date="2018-11-23T13:48:00Z">
          <w:pPr>
            <w:keepNext/>
          </w:pPr>
        </w:pPrChange>
      </w:pPr>
      <w:del w:id="20420" w:author="Tran Huan" w:date="2018-11-25T23:20:00Z">
        <w:r w:rsidDel="004A3D10">
          <w:rPr>
            <w:noProof/>
            <w:lang w:val="en-US"/>
          </w:rPr>
          <w:drawing>
            <wp:inline distT="0" distB="0" distL="0" distR="0" wp14:anchorId="563529CF" wp14:editId="39A05796">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385695"/>
                      </a:xfrm>
                      <a:prstGeom prst="rect">
                        <a:avLst/>
                      </a:prstGeom>
                    </pic:spPr>
                  </pic:pic>
                </a:graphicData>
              </a:graphic>
            </wp:inline>
          </w:drawing>
        </w:r>
      </w:del>
    </w:p>
    <w:p w14:paraId="3AD25041" w14:textId="408F62C2" w:rsidR="00523613" w:rsidRPr="0041406B" w:rsidDel="004A3D10" w:rsidRDefault="00523613">
      <w:pPr>
        <w:pStyle w:val="Caption"/>
        <w:spacing w:line="276" w:lineRule="auto"/>
        <w:rPr>
          <w:del w:id="20421" w:author="Tran Huan" w:date="2018-11-25T23:20:00Z"/>
          <w:szCs w:val="26"/>
          <w:rPrChange w:id="20422" w:author="Tran Huan" w:date="2018-11-25T16:29:00Z">
            <w:rPr>
              <w:del w:id="20423" w:author="Tran Huan" w:date="2018-11-25T23:20:00Z"/>
              <w:lang w:val="en-US"/>
            </w:rPr>
          </w:rPrChange>
        </w:rPr>
        <w:pPrChange w:id="20424" w:author="phuong vu" w:date="2018-11-23T13:48:00Z">
          <w:pPr>
            <w:pStyle w:val="Caption"/>
            <w:spacing w:line="276" w:lineRule="auto"/>
          </w:pPr>
        </w:pPrChange>
      </w:pPr>
      <w:del w:id="20425" w:author="Tran Huan" w:date="2018-11-25T23:20:00Z">
        <w:r w:rsidRPr="0047465B" w:rsidDel="004A3D10">
          <w:rPr>
            <w:szCs w:val="26"/>
          </w:rPr>
          <w:delText xml:space="preserve">Hình </w:delText>
        </w:r>
      </w:del>
      <w:ins w:id="20426" w:author="phuong vu" w:date="2018-11-22T18:14:00Z">
        <w:del w:id="20427" w:author="Tran Huan" w:date="2018-11-25T23:20:00Z">
          <w:r w:rsidR="00627671" w:rsidDel="004A3D10">
            <w:rPr>
              <w:szCs w:val="26"/>
            </w:rPr>
            <w:fldChar w:fldCharType="begin"/>
          </w:r>
          <w:r w:rsidR="00627671" w:rsidDel="004A3D10">
            <w:rPr>
              <w:szCs w:val="26"/>
            </w:rPr>
            <w:delInstrText xml:space="preserve"> STYLEREF 1 \s </w:delInstrText>
          </w:r>
        </w:del>
      </w:ins>
      <w:del w:id="20428" w:author="Tran Huan" w:date="2018-11-25T23:20:00Z">
        <w:r w:rsidR="00627671" w:rsidDel="004A3D10">
          <w:rPr>
            <w:szCs w:val="26"/>
          </w:rPr>
          <w:fldChar w:fldCharType="separate"/>
        </w:r>
        <w:r w:rsidR="00627671" w:rsidDel="004A3D10">
          <w:rPr>
            <w:noProof/>
            <w:szCs w:val="26"/>
          </w:rPr>
          <w:delText>3</w:delText>
        </w:r>
      </w:del>
      <w:ins w:id="20429" w:author="phuong vu" w:date="2018-11-22T18:14:00Z">
        <w:del w:id="20430" w:author="Tran Huan" w:date="2018-11-25T23:20:00Z">
          <w:r w:rsidR="00627671" w:rsidDel="004A3D10">
            <w:rPr>
              <w:szCs w:val="26"/>
            </w:rPr>
            <w:fldChar w:fldCharType="end"/>
          </w:r>
          <w:r w:rsidR="00627671" w:rsidDel="004A3D10">
            <w:rPr>
              <w:szCs w:val="26"/>
            </w:rPr>
            <w:delText>.</w:delText>
          </w:r>
          <w:r w:rsidR="00627671" w:rsidDel="004A3D10">
            <w:rPr>
              <w:szCs w:val="26"/>
            </w:rPr>
            <w:fldChar w:fldCharType="begin"/>
          </w:r>
          <w:r w:rsidR="00627671" w:rsidDel="004A3D10">
            <w:rPr>
              <w:szCs w:val="26"/>
            </w:rPr>
            <w:delInstrText xml:space="preserve"> SEQ Hình \* ARABIC \s 1 </w:delInstrText>
          </w:r>
        </w:del>
      </w:ins>
      <w:del w:id="20431" w:author="Tran Huan" w:date="2018-11-25T23:20:00Z">
        <w:r w:rsidR="00627671" w:rsidDel="004A3D10">
          <w:rPr>
            <w:szCs w:val="26"/>
          </w:rPr>
          <w:fldChar w:fldCharType="separate"/>
        </w:r>
      </w:del>
      <w:ins w:id="20432" w:author="phuong vu" w:date="2018-11-22T18:14:00Z">
        <w:del w:id="20433" w:author="Tran Huan" w:date="2018-11-25T23:20:00Z">
          <w:r w:rsidR="00627671" w:rsidDel="004A3D10">
            <w:rPr>
              <w:noProof/>
              <w:szCs w:val="26"/>
            </w:rPr>
            <w:delText>25</w:delText>
          </w:r>
          <w:r w:rsidR="00627671" w:rsidDel="004A3D10">
            <w:rPr>
              <w:szCs w:val="26"/>
            </w:rPr>
            <w:fldChar w:fldCharType="end"/>
          </w:r>
        </w:del>
      </w:ins>
      <w:del w:id="20434" w:author="Tran Huan" w:date="2018-11-25T23:20:00Z">
        <w:r w:rsidR="006C103E" w:rsidDel="004A3D10">
          <w:rPr>
            <w:szCs w:val="26"/>
          </w:rPr>
          <w:fldChar w:fldCharType="begin"/>
        </w:r>
        <w:r w:rsidR="006C103E" w:rsidDel="004A3D10">
          <w:rPr>
            <w:szCs w:val="26"/>
          </w:rPr>
          <w:delInstrText xml:space="preserve"> STYLEREF 1 \s </w:delInstrText>
        </w:r>
        <w:r w:rsidR="006C103E" w:rsidDel="004A3D10">
          <w:rPr>
            <w:szCs w:val="26"/>
          </w:rPr>
          <w:fldChar w:fldCharType="separate"/>
        </w:r>
        <w:r w:rsidR="006C103E" w:rsidDel="004A3D10">
          <w:rPr>
            <w:noProof/>
            <w:szCs w:val="26"/>
          </w:rPr>
          <w:delText>3</w:delText>
        </w:r>
        <w:r w:rsidR="006C103E" w:rsidDel="004A3D10">
          <w:rPr>
            <w:szCs w:val="26"/>
          </w:rPr>
          <w:fldChar w:fldCharType="end"/>
        </w:r>
        <w:r w:rsidR="006C103E" w:rsidDel="004A3D10">
          <w:rPr>
            <w:szCs w:val="26"/>
          </w:rPr>
          <w:delText>.</w:delText>
        </w:r>
        <w:r w:rsidR="006C103E" w:rsidDel="004A3D10">
          <w:rPr>
            <w:szCs w:val="26"/>
          </w:rPr>
          <w:fldChar w:fldCharType="begin"/>
        </w:r>
        <w:r w:rsidR="006C103E" w:rsidDel="004A3D10">
          <w:rPr>
            <w:szCs w:val="26"/>
          </w:rPr>
          <w:delInstrText xml:space="preserve"> SEQ Hình \* ARABIC \s 1 </w:delInstrText>
        </w:r>
        <w:r w:rsidR="006C103E" w:rsidDel="004A3D10">
          <w:rPr>
            <w:szCs w:val="26"/>
          </w:rPr>
          <w:fldChar w:fldCharType="separate"/>
        </w:r>
        <w:r w:rsidR="006C103E" w:rsidDel="004A3D10">
          <w:rPr>
            <w:noProof/>
            <w:szCs w:val="26"/>
          </w:rPr>
          <w:delText>17</w:delText>
        </w:r>
        <w:r w:rsidR="006C103E" w:rsidDel="004A3D10">
          <w:rPr>
            <w:szCs w:val="26"/>
          </w:rPr>
          <w:fldChar w:fldCharType="end"/>
        </w:r>
        <w:r w:rsidRPr="0041406B" w:rsidDel="004A3D10">
          <w:rPr>
            <w:szCs w:val="26"/>
            <w:rPrChange w:id="20435" w:author="Tran Huan" w:date="2018-11-25T16:29:00Z">
              <w:rPr>
                <w:lang w:val="en-US"/>
              </w:rPr>
            </w:rPrChange>
          </w:rPr>
          <w:delText xml:space="preserve"> Giao diện tìm kiếm</w:delText>
        </w:r>
      </w:del>
    </w:p>
    <w:p w14:paraId="3114B308" w14:textId="0BACAD49" w:rsidR="00EC45DD" w:rsidDel="004A3D10" w:rsidRDefault="00EC45DD">
      <w:pPr>
        <w:keepNext/>
        <w:spacing w:line="276" w:lineRule="auto"/>
        <w:rPr>
          <w:del w:id="20436" w:author="Tran Huan" w:date="2018-11-25T23:20:00Z"/>
        </w:rPr>
        <w:pPrChange w:id="20437" w:author="phuong vu" w:date="2018-11-23T13:48:00Z">
          <w:pPr>
            <w:keepNext/>
          </w:pPr>
        </w:pPrChange>
      </w:pPr>
      <w:del w:id="20438" w:author="Tran Huan" w:date="2018-11-25T23:20:00Z">
        <w:r w:rsidDel="004A3D10">
          <w:rPr>
            <w:noProof/>
            <w:lang w:val="en-US"/>
          </w:rPr>
          <w:drawing>
            <wp:inline distT="0" distB="0" distL="0" distR="0" wp14:anchorId="6BC0C324" wp14:editId="574CE4C4">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558415"/>
                      </a:xfrm>
                      <a:prstGeom prst="rect">
                        <a:avLst/>
                      </a:prstGeom>
                    </pic:spPr>
                  </pic:pic>
                </a:graphicData>
              </a:graphic>
            </wp:inline>
          </w:drawing>
        </w:r>
      </w:del>
    </w:p>
    <w:p w14:paraId="780455C0" w14:textId="3F2C709B" w:rsidR="00EC45DD" w:rsidRPr="000245EB" w:rsidDel="004A3D10" w:rsidRDefault="00EC45DD">
      <w:pPr>
        <w:pStyle w:val="Caption"/>
        <w:spacing w:line="276" w:lineRule="auto"/>
        <w:rPr>
          <w:del w:id="20439" w:author="Tran Huan" w:date="2018-11-25T23:20:00Z"/>
          <w:szCs w:val="26"/>
          <w:rPrChange w:id="20440" w:author="Tran Huan" w:date="2018-11-25T16:08:00Z">
            <w:rPr>
              <w:del w:id="20441" w:author="Tran Huan" w:date="2018-11-25T23:20:00Z"/>
              <w:lang w:val="en-US"/>
            </w:rPr>
          </w:rPrChange>
        </w:rPr>
        <w:pPrChange w:id="20442" w:author="phuong vu" w:date="2018-11-23T13:48:00Z">
          <w:pPr>
            <w:pStyle w:val="Caption"/>
            <w:spacing w:line="276" w:lineRule="auto"/>
          </w:pPr>
        </w:pPrChange>
      </w:pPr>
      <w:del w:id="20443" w:author="Tran Huan" w:date="2018-11-25T23:20:00Z">
        <w:r w:rsidRPr="00E4365A" w:rsidDel="004A3D10">
          <w:rPr>
            <w:szCs w:val="26"/>
          </w:rPr>
          <w:delText xml:space="preserve">Hình </w:delText>
        </w:r>
      </w:del>
      <w:ins w:id="20444" w:author="phuong vu" w:date="2018-11-22T18:14:00Z">
        <w:del w:id="20445" w:author="Tran Huan" w:date="2018-11-25T23:20:00Z">
          <w:r w:rsidR="00627671" w:rsidDel="004A3D10">
            <w:rPr>
              <w:szCs w:val="26"/>
            </w:rPr>
            <w:fldChar w:fldCharType="begin"/>
          </w:r>
          <w:r w:rsidR="00627671" w:rsidDel="004A3D10">
            <w:rPr>
              <w:szCs w:val="26"/>
            </w:rPr>
            <w:delInstrText xml:space="preserve"> STYLEREF 1 \s </w:delInstrText>
          </w:r>
        </w:del>
      </w:ins>
      <w:del w:id="20446" w:author="Tran Huan" w:date="2018-11-25T23:20:00Z">
        <w:r w:rsidR="00627671" w:rsidDel="004A3D10">
          <w:rPr>
            <w:szCs w:val="26"/>
          </w:rPr>
          <w:fldChar w:fldCharType="separate"/>
        </w:r>
        <w:r w:rsidR="00627671" w:rsidDel="004A3D10">
          <w:rPr>
            <w:noProof/>
            <w:szCs w:val="26"/>
          </w:rPr>
          <w:delText>3</w:delText>
        </w:r>
      </w:del>
      <w:ins w:id="20447" w:author="phuong vu" w:date="2018-11-22T18:14:00Z">
        <w:del w:id="20448" w:author="Tran Huan" w:date="2018-11-25T23:20:00Z">
          <w:r w:rsidR="00627671" w:rsidDel="004A3D10">
            <w:rPr>
              <w:szCs w:val="26"/>
            </w:rPr>
            <w:fldChar w:fldCharType="end"/>
          </w:r>
          <w:r w:rsidR="00627671" w:rsidDel="004A3D10">
            <w:rPr>
              <w:szCs w:val="26"/>
            </w:rPr>
            <w:delText>.</w:delText>
          </w:r>
          <w:r w:rsidR="00627671" w:rsidDel="004A3D10">
            <w:rPr>
              <w:szCs w:val="26"/>
            </w:rPr>
            <w:fldChar w:fldCharType="begin"/>
          </w:r>
          <w:r w:rsidR="00627671" w:rsidDel="004A3D10">
            <w:rPr>
              <w:szCs w:val="26"/>
            </w:rPr>
            <w:delInstrText xml:space="preserve"> SEQ Hình \* ARABIC \s 1 </w:delInstrText>
          </w:r>
        </w:del>
      </w:ins>
      <w:del w:id="20449" w:author="Tran Huan" w:date="2018-11-25T23:20:00Z">
        <w:r w:rsidR="00627671" w:rsidDel="004A3D10">
          <w:rPr>
            <w:szCs w:val="26"/>
          </w:rPr>
          <w:fldChar w:fldCharType="separate"/>
        </w:r>
      </w:del>
      <w:ins w:id="20450" w:author="phuong vu" w:date="2018-11-22T18:14:00Z">
        <w:del w:id="20451" w:author="Tran Huan" w:date="2018-11-25T23:20:00Z">
          <w:r w:rsidR="00627671" w:rsidDel="004A3D10">
            <w:rPr>
              <w:noProof/>
              <w:szCs w:val="26"/>
            </w:rPr>
            <w:delText>26</w:delText>
          </w:r>
          <w:r w:rsidR="00627671" w:rsidDel="004A3D10">
            <w:rPr>
              <w:szCs w:val="26"/>
            </w:rPr>
            <w:fldChar w:fldCharType="end"/>
          </w:r>
        </w:del>
      </w:ins>
      <w:del w:id="20452" w:author="Tran Huan" w:date="2018-11-25T23:20:00Z">
        <w:r w:rsidR="006C103E" w:rsidDel="004A3D10">
          <w:rPr>
            <w:szCs w:val="26"/>
          </w:rPr>
          <w:fldChar w:fldCharType="begin"/>
        </w:r>
        <w:r w:rsidR="006C103E" w:rsidDel="004A3D10">
          <w:rPr>
            <w:szCs w:val="26"/>
          </w:rPr>
          <w:delInstrText xml:space="preserve"> STYLEREF 1 \s </w:delInstrText>
        </w:r>
        <w:r w:rsidR="006C103E" w:rsidDel="004A3D10">
          <w:rPr>
            <w:szCs w:val="26"/>
          </w:rPr>
          <w:fldChar w:fldCharType="separate"/>
        </w:r>
        <w:r w:rsidR="006C103E" w:rsidDel="004A3D10">
          <w:rPr>
            <w:noProof/>
            <w:szCs w:val="26"/>
          </w:rPr>
          <w:delText>3</w:delText>
        </w:r>
        <w:r w:rsidR="006C103E" w:rsidDel="004A3D10">
          <w:rPr>
            <w:szCs w:val="26"/>
          </w:rPr>
          <w:fldChar w:fldCharType="end"/>
        </w:r>
        <w:r w:rsidR="006C103E" w:rsidDel="004A3D10">
          <w:rPr>
            <w:szCs w:val="26"/>
          </w:rPr>
          <w:delText>.</w:delText>
        </w:r>
        <w:r w:rsidR="006C103E" w:rsidDel="004A3D10">
          <w:rPr>
            <w:szCs w:val="26"/>
          </w:rPr>
          <w:fldChar w:fldCharType="begin"/>
        </w:r>
        <w:r w:rsidR="006C103E" w:rsidDel="004A3D10">
          <w:rPr>
            <w:szCs w:val="26"/>
          </w:rPr>
          <w:delInstrText xml:space="preserve"> SEQ Hình \* ARABIC \s 1 </w:delInstrText>
        </w:r>
        <w:r w:rsidR="006C103E" w:rsidDel="004A3D10">
          <w:rPr>
            <w:szCs w:val="26"/>
          </w:rPr>
          <w:fldChar w:fldCharType="separate"/>
        </w:r>
        <w:r w:rsidR="006C103E" w:rsidDel="004A3D10">
          <w:rPr>
            <w:noProof/>
            <w:szCs w:val="26"/>
          </w:rPr>
          <w:delText>18</w:delText>
        </w:r>
        <w:r w:rsidR="006C103E" w:rsidDel="004A3D10">
          <w:rPr>
            <w:szCs w:val="26"/>
          </w:rPr>
          <w:fldChar w:fldCharType="end"/>
        </w:r>
        <w:r w:rsidRPr="000245EB" w:rsidDel="004A3D10">
          <w:rPr>
            <w:szCs w:val="26"/>
            <w:rPrChange w:id="20453" w:author="Tran Huan" w:date="2018-11-25T16:08:00Z">
              <w:rPr>
                <w:lang w:val="en-US"/>
              </w:rPr>
            </w:rPrChange>
          </w:rPr>
          <w:delText xml:space="preserve"> Giao diện tìm kiếm đơn hàng</w:delText>
        </w:r>
        <w:r w:rsidR="00523613" w:rsidRPr="000245EB" w:rsidDel="004A3D10">
          <w:rPr>
            <w:szCs w:val="26"/>
            <w:rPrChange w:id="20454" w:author="Tran Huan" w:date="2018-11-25T16:08:00Z">
              <w:rPr>
                <w:lang w:val="en-US"/>
              </w:rPr>
            </w:rPrChange>
          </w:rPr>
          <w:delText xml:space="preserve"> khi có kêt quả</w:delText>
        </w:r>
      </w:del>
    </w:p>
    <w:p w14:paraId="3B7F4ACE" w14:textId="4BA1B4B5" w:rsidR="00E4365A" w:rsidDel="004A3D10" w:rsidRDefault="00E4365A">
      <w:pPr>
        <w:keepNext/>
        <w:spacing w:line="276" w:lineRule="auto"/>
        <w:rPr>
          <w:del w:id="20455" w:author="Tran Huan" w:date="2018-11-25T23:20:00Z"/>
        </w:rPr>
        <w:pPrChange w:id="20456" w:author="phuong vu" w:date="2018-11-23T13:48:00Z">
          <w:pPr>
            <w:keepNext/>
          </w:pPr>
        </w:pPrChange>
      </w:pPr>
      <w:del w:id="20457" w:author="Tran Huan" w:date="2018-11-25T23:20:00Z">
        <w:r w:rsidDel="004A3D10">
          <w:rPr>
            <w:noProof/>
            <w:lang w:val="en-US"/>
          </w:rPr>
          <w:drawing>
            <wp:inline distT="0" distB="0" distL="0" distR="0" wp14:anchorId="2F743D6A" wp14:editId="3BF113C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115310"/>
                      </a:xfrm>
                      <a:prstGeom prst="rect">
                        <a:avLst/>
                      </a:prstGeom>
                    </pic:spPr>
                  </pic:pic>
                </a:graphicData>
              </a:graphic>
            </wp:inline>
          </w:drawing>
        </w:r>
      </w:del>
    </w:p>
    <w:p w14:paraId="7FFBDCFD" w14:textId="7690A87A" w:rsidR="00E4365A" w:rsidRPr="000245EB" w:rsidDel="004A3D10" w:rsidRDefault="00E4365A">
      <w:pPr>
        <w:pStyle w:val="Caption"/>
        <w:spacing w:line="276" w:lineRule="auto"/>
        <w:rPr>
          <w:del w:id="20458" w:author="Tran Huan" w:date="2018-11-25T23:20:00Z"/>
          <w:szCs w:val="26"/>
          <w:rPrChange w:id="20459" w:author="Tran Huan" w:date="2018-11-25T16:08:00Z">
            <w:rPr>
              <w:del w:id="20460" w:author="Tran Huan" w:date="2018-11-25T23:20:00Z"/>
              <w:lang w:val="en-US"/>
            </w:rPr>
          </w:rPrChange>
        </w:rPr>
        <w:pPrChange w:id="20461" w:author="phuong vu" w:date="2018-11-23T13:48:00Z">
          <w:pPr>
            <w:pStyle w:val="Caption"/>
            <w:spacing w:line="276" w:lineRule="auto"/>
          </w:pPr>
        </w:pPrChange>
      </w:pPr>
      <w:del w:id="20462" w:author="Tran Huan" w:date="2018-11-25T23:20:00Z">
        <w:r w:rsidRPr="0047465B" w:rsidDel="004A3D10">
          <w:rPr>
            <w:szCs w:val="26"/>
          </w:rPr>
          <w:delText xml:space="preserve">Hình </w:delText>
        </w:r>
      </w:del>
      <w:ins w:id="20463" w:author="phuong vu" w:date="2018-11-22T18:14:00Z">
        <w:del w:id="20464" w:author="Tran Huan" w:date="2018-11-25T23:20:00Z">
          <w:r w:rsidR="00627671" w:rsidDel="004A3D10">
            <w:rPr>
              <w:szCs w:val="26"/>
            </w:rPr>
            <w:fldChar w:fldCharType="begin"/>
          </w:r>
          <w:r w:rsidR="00627671" w:rsidDel="004A3D10">
            <w:rPr>
              <w:szCs w:val="26"/>
            </w:rPr>
            <w:delInstrText xml:space="preserve"> STYLEREF 1 \s </w:delInstrText>
          </w:r>
        </w:del>
      </w:ins>
      <w:del w:id="20465" w:author="Tran Huan" w:date="2018-11-25T23:20:00Z">
        <w:r w:rsidR="00627671" w:rsidDel="004A3D10">
          <w:rPr>
            <w:szCs w:val="26"/>
          </w:rPr>
          <w:fldChar w:fldCharType="separate"/>
        </w:r>
        <w:r w:rsidR="00627671" w:rsidDel="004A3D10">
          <w:rPr>
            <w:noProof/>
            <w:szCs w:val="26"/>
          </w:rPr>
          <w:delText>3</w:delText>
        </w:r>
      </w:del>
      <w:ins w:id="20466" w:author="phuong vu" w:date="2018-11-22T18:14:00Z">
        <w:del w:id="20467" w:author="Tran Huan" w:date="2018-11-25T23:20:00Z">
          <w:r w:rsidR="00627671" w:rsidDel="004A3D10">
            <w:rPr>
              <w:szCs w:val="26"/>
            </w:rPr>
            <w:fldChar w:fldCharType="end"/>
          </w:r>
          <w:r w:rsidR="00627671" w:rsidDel="004A3D10">
            <w:rPr>
              <w:szCs w:val="26"/>
            </w:rPr>
            <w:delText>.</w:delText>
          </w:r>
          <w:r w:rsidR="00627671" w:rsidDel="004A3D10">
            <w:rPr>
              <w:szCs w:val="26"/>
            </w:rPr>
            <w:fldChar w:fldCharType="begin"/>
          </w:r>
          <w:r w:rsidR="00627671" w:rsidDel="004A3D10">
            <w:rPr>
              <w:szCs w:val="26"/>
            </w:rPr>
            <w:delInstrText xml:space="preserve"> SEQ Hình \* ARABIC \s 1 </w:delInstrText>
          </w:r>
        </w:del>
      </w:ins>
      <w:del w:id="20468" w:author="Tran Huan" w:date="2018-11-25T23:20:00Z">
        <w:r w:rsidR="00627671" w:rsidDel="004A3D10">
          <w:rPr>
            <w:szCs w:val="26"/>
          </w:rPr>
          <w:fldChar w:fldCharType="separate"/>
        </w:r>
      </w:del>
      <w:ins w:id="20469" w:author="phuong vu" w:date="2018-11-22T18:14:00Z">
        <w:del w:id="20470" w:author="Tran Huan" w:date="2018-11-25T23:20:00Z">
          <w:r w:rsidR="00627671" w:rsidDel="004A3D10">
            <w:rPr>
              <w:noProof/>
              <w:szCs w:val="26"/>
            </w:rPr>
            <w:delText>27</w:delText>
          </w:r>
          <w:r w:rsidR="00627671" w:rsidDel="004A3D10">
            <w:rPr>
              <w:szCs w:val="26"/>
            </w:rPr>
            <w:fldChar w:fldCharType="end"/>
          </w:r>
        </w:del>
      </w:ins>
      <w:del w:id="20471" w:author="Tran Huan" w:date="2018-11-25T23:20:00Z">
        <w:r w:rsidR="006C103E" w:rsidDel="004A3D10">
          <w:rPr>
            <w:szCs w:val="26"/>
          </w:rPr>
          <w:fldChar w:fldCharType="begin"/>
        </w:r>
        <w:r w:rsidR="006C103E" w:rsidDel="004A3D10">
          <w:rPr>
            <w:szCs w:val="26"/>
          </w:rPr>
          <w:delInstrText xml:space="preserve"> STYLEREF 1 \s </w:delInstrText>
        </w:r>
        <w:r w:rsidR="006C103E" w:rsidDel="004A3D10">
          <w:rPr>
            <w:szCs w:val="26"/>
          </w:rPr>
          <w:fldChar w:fldCharType="separate"/>
        </w:r>
        <w:r w:rsidR="006C103E" w:rsidDel="004A3D10">
          <w:rPr>
            <w:noProof/>
            <w:szCs w:val="26"/>
          </w:rPr>
          <w:delText>3</w:delText>
        </w:r>
        <w:r w:rsidR="006C103E" w:rsidDel="004A3D10">
          <w:rPr>
            <w:szCs w:val="26"/>
          </w:rPr>
          <w:fldChar w:fldCharType="end"/>
        </w:r>
        <w:r w:rsidR="006C103E" w:rsidDel="004A3D10">
          <w:rPr>
            <w:szCs w:val="26"/>
          </w:rPr>
          <w:delText>.</w:delText>
        </w:r>
        <w:r w:rsidR="006C103E" w:rsidDel="004A3D10">
          <w:rPr>
            <w:szCs w:val="26"/>
          </w:rPr>
          <w:fldChar w:fldCharType="begin"/>
        </w:r>
        <w:r w:rsidR="006C103E" w:rsidDel="004A3D10">
          <w:rPr>
            <w:szCs w:val="26"/>
          </w:rPr>
          <w:delInstrText xml:space="preserve"> SEQ Hình \* ARABIC \s 1 </w:delInstrText>
        </w:r>
        <w:r w:rsidR="006C103E" w:rsidDel="004A3D10">
          <w:rPr>
            <w:szCs w:val="26"/>
          </w:rPr>
          <w:fldChar w:fldCharType="separate"/>
        </w:r>
        <w:r w:rsidR="006C103E" w:rsidDel="004A3D10">
          <w:rPr>
            <w:noProof/>
            <w:szCs w:val="26"/>
          </w:rPr>
          <w:delText>19</w:delText>
        </w:r>
        <w:r w:rsidR="006C103E" w:rsidDel="004A3D10">
          <w:rPr>
            <w:szCs w:val="26"/>
          </w:rPr>
          <w:fldChar w:fldCharType="end"/>
        </w:r>
        <w:r w:rsidRPr="000245EB" w:rsidDel="004A3D10">
          <w:rPr>
            <w:szCs w:val="26"/>
            <w:rPrChange w:id="20472" w:author="Tran Huan" w:date="2018-11-25T16:08:00Z">
              <w:rPr>
                <w:lang w:val="en-US"/>
              </w:rPr>
            </w:rPrChange>
          </w:rPr>
          <w:delText xml:space="preserve"> Giao diện tìm kiếm khi QR Code được bật</w:delText>
        </w:r>
      </w:del>
    </w:p>
    <w:p w14:paraId="7BFE403F" w14:textId="009A6BDB" w:rsidR="00EC45DD" w:rsidRPr="00D651A1" w:rsidDel="004A3D10" w:rsidRDefault="00EC45DD">
      <w:pPr>
        <w:pStyle w:val="Heading5"/>
        <w:spacing w:line="276" w:lineRule="auto"/>
        <w:rPr>
          <w:del w:id="20473" w:author="Tran Huan" w:date="2018-11-25T23:20:00Z"/>
          <w:rPrChange w:id="20474" w:author="Tran Huan" w:date="2018-11-26T00:30:00Z">
            <w:rPr>
              <w:del w:id="20475" w:author="Tran Huan" w:date="2018-11-25T23:20:00Z"/>
              <w:lang w:val="en-US"/>
            </w:rPr>
          </w:rPrChange>
        </w:rPr>
        <w:pPrChange w:id="20476" w:author="phuong vu" w:date="2018-11-23T13:48:00Z">
          <w:pPr>
            <w:pStyle w:val="Heading5"/>
          </w:pPr>
        </w:pPrChange>
      </w:pPr>
      <w:del w:id="20477" w:author="Tran Huan" w:date="2018-11-25T23:20:00Z">
        <w:r w:rsidRPr="00D651A1" w:rsidDel="004A3D10">
          <w:rPr>
            <w:rPrChange w:id="20478" w:author="Tran Huan" w:date="2018-11-26T00:30:00Z">
              <w:rPr>
                <w:lang w:val="en-US"/>
              </w:rPr>
            </w:rPrChange>
          </w:rPr>
          <w:delText>Các thành phần giao diện</w:delText>
        </w:r>
      </w:del>
    </w:p>
    <w:tbl>
      <w:tblPr>
        <w:tblStyle w:val="TableGrid"/>
        <w:tblW w:w="0" w:type="auto"/>
        <w:tblLook w:val="04A0" w:firstRow="1" w:lastRow="0" w:firstColumn="1" w:lastColumn="0" w:noHBand="0" w:noVBand="1"/>
      </w:tblPr>
      <w:tblGrid>
        <w:gridCol w:w="805"/>
        <w:gridCol w:w="1980"/>
        <w:gridCol w:w="2970"/>
        <w:gridCol w:w="1266"/>
        <w:gridCol w:w="1756"/>
      </w:tblGrid>
      <w:tr w:rsidR="00A604BA" w:rsidDel="004A3D10" w14:paraId="4842BF5B" w14:textId="5B01779F" w:rsidTr="00E4365A">
        <w:trPr>
          <w:del w:id="20479" w:author="Tran Huan" w:date="2018-11-25T23:20:00Z"/>
        </w:trPr>
        <w:tc>
          <w:tcPr>
            <w:tcW w:w="805" w:type="dxa"/>
            <w:vAlign w:val="center"/>
          </w:tcPr>
          <w:p w14:paraId="71E5988C" w14:textId="3F285A25" w:rsidR="00A604BA" w:rsidRPr="00D651A1" w:rsidDel="004A3D10" w:rsidRDefault="00A604BA">
            <w:pPr>
              <w:spacing w:line="276" w:lineRule="auto"/>
              <w:jc w:val="center"/>
              <w:rPr>
                <w:del w:id="20480" w:author="Tran Huan" w:date="2018-11-25T23:20:00Z"/>
                <w:b/>
                <w:rPrChange w:id="20481" w:author="Tran Huan" w:date="2018-11-26T00:30:00Z">
                  <w:rPr>
                    <w:del w:id="20482" w:author="Tran Huan" w:date="2018-11-25T23:20:00Z"/>
                    <w:b/>
                    <w:lang w:val="en-US"/>
                  </w:rPr>
                </w:rPrChange>
              </w:rPr>
              <w:pPrChange w:id="20483" w:author="phuong vu" w:date="2018-11-23T13:48:00Z">
                <w:pPr>
                  <w:spacing w:line="360" w:lineRule="auto"/>
                  <w:jc w:val="center"/>
                </w:pPr>
              </w:pPrChange>
            </w:pPr>
            <w:del w:id="20484" w:author="Tran Huan" w:date="2018-11-25T23:20:00Z">
              <w:r w:rsidRPr="00D651A1" w:rsidDel="004A3D10">
                <w:rPr>
                  <w:b/>
                  <w:rPrChange w:id="20485" w:author="Tran Huan" w:date="2018-11-26T00:30:00Z">
                    <w:rPr>
                      <w:b/>
                      <w:lang w:val="en-US"/>
                    </w:rPr>
                  </w:rPrChange>
                </w:rPr>
                <w:delText>STT</w:delText>
              </w:r>
            </w:del>
          </w:p>
        </w:tc>
        <w:tc>
          <w:tcPr>
            <w:tcW w:w="1980" w:type="dxa"/>
            <w:vAlign w:val="center"/>
          </w:tcPr>
          <w:p w14:paraId="101A24C1" w14:textId="05A7FBFC" w:rsidR="00A604BA" w:rsidRPr="00D651A1" w:rsidDel="004A3D10" w:rsidRDefault="00A604BA">
            <w:pPr>
              <w:spacing w:line="276" w:lineRule="auto"/>
              <w:jc w:val="center"/>
              <w:rPr>
                <w:del w:id="20486" w:author="Tran Huan" w:date="2018-11-25T23:20:00Z"/>
                <w:b/>
                <w:rPrChange w:id="20487" w:author="Tran Huan" w:date="2018-11-26T00:30:00Z">
                  <w:rPr>
                    <w:del w:id="20488" w:author="Tran Huan" w:date="2018-11-25T23:20:00Z"/>
                    <w:b/>
                    <w:lang w:val="en-US"/>
                  </w:rPr>
                </w:rPrChange>
              </w:rPr>
              <w:pPrChange w:id="20489" w:author="phuong vu" w:date="2018-11-23T13:48:00Z">
                <w:pPr>
                  <w:spacing w:line="360" w:lineRule="auto"/>
                  <w:jc w:val="center"/>
                </w:pPr>
              </w:pPrChange>
            </w:pPr>
            <w:del w:id="20490" w:author="Tran Huan" w:date="2018-11-25T23:20:00Z">
              <w:r w:rsidRPr="00D651A1" w:rsidDel="004A3D10">
                <w:rPr>
                  <w:b/>
                  <w:rPrChange w:id="20491" w:author="Tran Huan" w:date="2018-11-26T00:30:00Z">
                    <w:rPr>
                      <w:b/>
                      <w:lang w:val="en-US"/>
                    </w:rPr>
                  </w:rPrChange>
                </w:rPr>
                <w:delText>Loại điều khiển</w:delText>
              </w:r>
            </w:del>
          </w:p>
        </w:tc>
        <w:tc>
          <w:tcPr>
            <w:tcW w:w="2970" w:type="dxa"/>
            <w:vAlign w:val="center"/>
          </w:tcPr>
          <w:p w14:paraId="5600B72F" w14:textId="30BBD340" w:rsidR="00A604BA" w:rsidRPr="00D651A1" w:rsidDel="004A3D10" w:rsidRDefault="00A604BA">
            <w:pPr>
              <w:spacing w:line="276" w:lineRule="auto"/>
              <w:jc w:val="center"/>
              <w:rPr>
                <w:del w:id="20492" w:author="Tran Huan" w:date="2018-11-25T23:20:00Z"/>
                <w:b/>
                <w:rPrChange w:id="20493" w:author="Tran Huan" w:date="2018-11-26T00:30:00Z">
                  <w:rPr>
                    <w:del w:id="20494" w:author="Tran Huan" w:date="2018-11-25T23:20:00Z"/>
                    <w:b/>
                    <w:lang w:val="en-US"/>
                  </w:rPr>
                </w:rPrChange>
              </w:rPr>
              <w:pPrChange w:id="20495" w:author="phuong vu" w:date="2018-11-23T13:48:00Z">
                <w:pPr>
                  <w:spacing w:line="360" w:lineRule="auto"/>
                  <w:jc w:val="center"/>
                </w:pPr>
              </w:pPrChange>
            </w:pPr>
            <w:del w:id="20496" w:author="Tran Huan" w:date="2018-11-25T23:20:00Z">
              <w:r w:rsidRPr="00D651A1" w:rsidDel="004A3D10">
                <w:rPr>
                  <w:b/>
                  <w:rPrChange w:id="20497" w:author="Tran Huan" w:date="2018-11-26T00:30:00Z">
                    <w:rPr>
                      <w:b/>
                      <w:lang w:val="en-US"/>
                    </w:rPr>
                  </w:rPrChange>
                </w:rPr>
                <w:delText>Nội dung thực hiện</w:delText>
              </w:r>
            </w:del>
          </w:p>
        </w:tc>
        <w:tc>
          <w:tcPr>
            <w:tcW w:w="1266" w:type="dxa"/>
            <w:vAlign w:val="center"/>
          </w:tcPr>
          <w:p w14:paraId="74807351" w14:textId="7C412DBD" w:rsidR="00A604BA" w:rsidRPr="00D651A1" w:rsidDel="004A3D10" w:rsidRDefault="00A604BA">
            <w:pPr>
              <w:spacing w:line="276" w:lineRule="auto"/>
              <w:jc w:val="center"/>
              <w:rPr>
                <w:del w:id="20498" w:author="Tran Huan" w:date="2018-11-25T23:20:00Z"/>
                <w:b/>
                <w:rPrChange w:id="20499" w:author="Tran Huan" w:date="2018-11-26T00:30:00Z">
                  <w:rPr>
                    <w:del w:id="20500" w:author="Tran Huan" w:date="2018-11-25T23:20:00Z"/>
                    <w:b/>
                    <w:lang w:val="en-US"/>
                  </w:rPr>
                </w:rPrChange>
              </w:rPr>
              <w:pPrChange w:id="20501" w:author="phuong vu" w:date="2018-11-23T13:48:00Z">
                <w:pPr>
                  <w:spacing w:line="360" w:lineRule="auto"/>
                  <w:jc w:val="center"/>
                </w:pPr>
              </w:pPrChange>
            </w:pPr>
            <w:del w:id="20502" w:author="Tran Huan" w:date="2018-11-25T23:20:00Z">
              <w:r w:rsidRPr="00D651A1" w:rsidDel="004A3D10">
                <w:rPr>
                  <w:b/>
                  <w:rPrChange w:id="20503" w:author="Tran Huan" w:date="2018-11-26T00:30:00Z">
                    <w:rPr>
                      <w:b/>
                      <w:lang w:val="en-US"/>
                    </w:rPr>
                  </w:rPrChange>
                </w:rPr>
                <w:delText>Giá trị mặc định</w:delText>
              </w:r>
            </w:del>
          </w:p>
        </w:tc>
        <w:tc>
          <w:tcPr>
            <w:tcW w:w="1756" w:type="dxa"/>
            <w:vAlign w:val="center"/>
          </w:tcPr>
          <w:p w14:paraId="7ED4E42E" w14:textId="6B84A6D7" w:rsidR="00A604BA" w:rsidRPr="00D651A1" w:rsidDel="004A3D10" w:rsidRDefault="00A604BA">
            <w:pPr>
              <w:spacing w:line="276" w:lineRule="auto"/>
              <w:jc w:val="center"/>
              <w:rPr>
                <w:del w:id="20504" w:author="Tran Huan" w:date="2018-11-25T23:20:00Z"/>
                <w:b/>
                <w:rPrChange w:id="20505" w:author="Tran Huan" w:date="2018-11-26T00:30:00Z">
                  <w:rPr>
                    <w:del w:id="20506" w:author="Tran Huan" w:date="2018-11-25T23:20:00Z"/>
                    <w:b/>
                    <w:lang w:val="en-US"/>
                  </w:rPr>
                </w:rPrChange>
              </w:rPr>
              <w:pPrChange w:id="20507" w:author="phuong vu" w:date="2018-11-23T13:48:00Z">
                <w:pPr>
                  <w:spacing w:line="360" w:lineRule="auto"/>
                  <w:jc w:val="center"/>
                </w:pPr>
              </w:pPrChange>
            </w:pPr>
            <w:del w:id="20508" w:author="Tran Huan" w:date="2018-11-25T23:20:00Z">
              <w:r w:rsidRPr="00D651A1" w:rsidDel="004A3D10">
                <w:rPr>
                  <w:b/>
                  <w:rPrChange w:id="20509" w:author="Tran Huan" w:date="2018-11-26T00:30:00Z">
                    <w:rPr>
                      <w:b/>
                      <w:lang w:val="en-US"/>
                    </w:rPr>
                  </w:rPrChange>
                </w:rPr>
                <w:delText>Lưu ý</w:delText>
              </w:r>
            </w:del>
          </w:p>
        </w:tc>
      </w:tr>
      <w:tr w:rsidR="00A604BA" w:rsidDel="004A3D10" w14:paraId="6A65765D" w14:textId="7B340582" w:rsidTr="00E4365A">
        <w:trPr>
          <w:del w:id="20510" w:author="Tran Huan" w:date="2018-11-25T23:20:00Z"/>
        </w:trPr>
        <w:tc>
          <w:tcPr>
            <w:tcW w:w="805" w:type="dxa"/>
          </w:tcPr>
          <w:p w14:paraId="7FD26624" w14:textId="1D18954B" w:rsidR="00A604BA" w:rsidRPr="00D651A1" w:rsidDel="004A3D10" w:rsidRDefault="00EA673D">
            <w:pPr>
              <w:spacing w:line="276" w:lineRule="auto"/>
              <w:jc w:val="center"/>
              <w:rPr>
                <w:del w:id="20511" w:author="Tran Huan" w:date="2018-11-25T23:20:00Z"/>
                <w:rPrChange w:id="20512" w:author="Tran Huan" w:date="2018-11-26T00:30:00Z">
                  <w:rPr>
                    <w:del w:id="20513" w:author="Tran Huan" w:date="2018-11-25T23:20:00Z"/>
                    <w:lang w:val="en-US"/>
                  </w:rPr>
                </w:rPrChange>
              </w:rPr>
              <w:pPrChange w:id="20514" w:author="phuong vu" w:date="2018-11-23T13:48:00Z">
                <w:pPr>
                  <w:spacing w:line="360" w:lineRule="auto"/>
                  <w:jc w:val="center"/>
                </w:pPr>
              </w:pPrChange>
            </w:pPr>
            <w:ins w:id="20515" w:author="phuong vu" w:date="2018-11-23T09:50:00Z">
              <w:del w:id="20516" w:author="Tran Huan" w:date="2018-11-25T23:20:00Z">
                <w:r w:rsidRPr="00D651A1" w:rsidDel="004A3D10">
                  <w:rPr>
                    <w:rPrChange w:id="20517" w:author="Tran Huan" w:date="2018-11-26T00:30:00Z">
                      <w:rPr>
                        <w:lang w:val="en-US"/>
                      </w:rPr>
                    </w:rPrChange>
                  </w:rPr>
                  <w:delText>1</w:delText>
                </w:r>
              </w:del>
            </w:ins>
            <w:del w:id="20518" w:author="Tran Huan" w:date="2018-11-25T23:20:00Z">
              <w:r w:rsidR="00A604BA" w:rsidRPr="00D651A1" w:rsidDel="004A3D10">
                <w:rPr>
                  <w:rPrChange w:id="20519" w:author="Tran Huan" w:date="2018-11-26T00:30:00Z">
                    <w:rPr>
                      <w:lang w:val="en-US"/>
                    </w:rPr>
                  </w:rPrChange>
                </w:rPr>
                <w:delText>2</w:delText>
              </w:r>
            </w:del>
          </w:p>
        </w:tc>
        <w:tc>
          <w:tcPr>
            <w:tcW w:w="1980" w:type="dxa"/>
          </w:tcPr>
          <w:p w14:paraId="45A55F20" w14:textId="53242A13" w:rsidR="00A604BA" w:rsidRPr="00D651A1" w:rsidDel="004A3D10" w:rsidRDefault="00A604BA">
            <w:pPr>
              <w:spacing w:line="276" w:lineRule="auto"/>
              <w:rPr>
                <w:del w:id="20520" w:author="Tran Huan" w:date="2018-11-25T23:20:00Z"/>
                <w:rPrChange w:id="20521" w:author="Tran Huan" w:date="2018-11-26T00:30:00Z">
                  <w:rPr>
                    <w:del w:id="20522" w:author="Tran Huan" w:date="2018-11-25T23:20:00Z"/>
                    <w:lang w:val="en-US"/>
                  </w:rPr>
                </w:rPrChange>
              </w:rPr>
              <w:pPrChange w:id="20523" w:author="phuong vu" w:date="2018-11-23T13:48:00Z">
                <w:pPr>
                  <w:spacing w:line="360" w:lineRule="auto"/>
                </w:pPr>
              </w:pPrChange>
            </w:pPr>
            <w:del w:id="20524" w:author="Tran Huan" w:date="2018-11-25T23:20:00Z">
              <w:r w:rsidRPr="00D651A1" w:rsidDel="004A3D10">
                <w:rPr>
                  <w:rPrChange w:id="20525" w:author="Tran Huan" w:date="2018-11-26T00:30:00Z">
                    <w:rPr>
                      <w:lang w:val="en-US"/>
                    </w:rPr>
                  </w:rPrChange>
                </w:rPr>
                <w:delText>inputText</w:delText>
              </w:r>
            </w:del>
          </w:p>
        </w:tc>
        <w:tc>
          <w:tcPr>
            <w:tcW w:w="2970" w:type="dxa"/>
          </w:tcPr>
          <w:p w14:paraId="743F25C4" w14:textId="1B16EE1D" w:rsidR="00A604BA" w:rsidRPr="00D651A1" w:rsidDel="004A3D10" w:rsidRDefault="00A604BA">
            <w:pPr>
              <w:spacing w:line="276" w:lineRule="auto"/>
              <w:rPr>
                <w:del w:id="20526" w:author="Tran Huan" w:date="2018-11-25T23:20:00Z"/>
                <w:rPrChange w:id="20527" w:author="Tran Huan" w:date="2018-11-26T00:30:00Z">
                  <w:rPr>
                    <w:del w:id="20528" w:author="Tran Huan" w:date="2018-11-25T23:20:00Z"/>
                    <w:lang w:val="en-US"/>
                  </w:rPr>
                </w:rPrChange>
              </w:rPr>
              <w:pPrChange w:id="20529" w:author="phuong vu" w:date="2018-11-23T13:48:00Z">
                <w:pPr>
                  <w:spacing w:line="360" w:lineRule="auto"/>
                </w:pPr>
              </w:pPrChange>
            </w:pPr>
            <w:del w:id="20530" w:author="Tran Huan" w:date="2018-11-25T23:20:00Z">
              <w:r w:rsidRPr="00D651A1" w:rsidDel="004A3D10">
                <w:rPr>
                  <w:rPrChange w:id="20531" w:author="Tran Huan" w:date="2018-11-26T00:30:00Z">
                    <w:rPr>
                      <w:lang w:val="en-US"/>
                    </w:rPr>
                  </w:rPrChange>
                </w:rPr>
                <w:delText>Nhập tên khách hàng</w:delText>
              </w:r>
            </w:del>
          </w:p>
        </w:tc>
        <w:tc>
          <w:tcPr>
            <w:tcW w:w="1266" w:type="dxa"/>
          </w:tcPr>
          <w:p w14:paraId="3598B38F" w14:textId="59B9A0A8" w:rsidR="00A604BA" w:rsidRPr="00D651A1" w:rsidDel="004A3D10" w:rsidRDefault="00A604BA">
            <w:pPr>
              <w:spacing w:line="276" w:lineRule="auto"/>
              <w:rPr>
                <w:del w:id="20532" w:author="Tran Huan" w:date="2018-11-25T23:20:00Z"/>
                <w:rPrChange w:id="20533" w:author="Tran Huan" w:date="2018-11-26T00:30:00Z">
                  <w:rPr>
                    <w:del w:id="20534" w:author="Tran Huan" w:date="2018-11-25T23:20:00Z"/>
                    <w:lang w:val="en-US"/>
                  </w:rPr>
                </w:rPrChange>
              </w:rPr>
              <w:pPrChange w:id="20535" w:author="phuong vu" w:date="2018-11-23T13:48:00Z">
                <w:pPr>
                  <w:spacing w:line="360" w:lineRule="auto"/>
                </w:pPr>
              </w:pPrChange>
            </w:pPr>
          </w:p>
        </w:tc>
        <w:tc>
          <w:tcPr>
            <w:tcW w:w="1756" w:type="dxa"/>
          </w:tcPr>
          <w:p w14:paraId="3E2D4965" w14:textId="415529DE" w:rsidR="00A604BA" w:rsidRPr="00D651A1" w:rsidDel="004A3D10" w:rsidRDefault="00A604BA">
            <w:pPr>
              <w:spacing w:line="276" w:lineRule="auto"/>
              <w:rPr>
                <w:del w:id="20536" w:author="Tran Huan" w:date="2018-11-25T23:20:00Z"/>
                <w:rPrChange w:id="20537" w:author="Tran Huan" w:date="2018-11-26T00:30:00Z">
                  <w:rPr>
                    <w:del w:id="20538" w:author="Tran Huan" w:date="2018-11-25T23:20:00Z"/>
                    <w:lang w:val="en-US"/>
                  </w:rPr>
                </w:rPrChange>
              </w:rPr>
              <w:pPrChange w:id="20539" w:author="phuong vu" w:date="2018-11-23T13:48:00Z">
                <w:pPr>
                  <w:spacing w:line="360" w:lineRule="auto"/>
                </w:pPr>
              </w:pPrChange>
            </w:pPr>
          </w:p>
        </w:tc>
      </w:tr>
      <w:tr w:rsidR="00A604BA" w:rsidDel="004A3D10" w14:paraId="7FD8A145" w14:textId="34ADEBFA" w:rsidTr="00E4365A">
        <w:trPr>
          <w:del w:id="20540" w:author="Tran Huan" w:date="2018-11-25T23:20:00Z"/>
        </w:trPr>
        <w:tc>
          <w:tcPr>
            <w:tcW w:w="805" w:type="dxa"/>
          </w:tcPr>
          <w:p w14:paraId="517AC359" w14:textId="76014A62" w:rsidR="00A604BA" w:rsidRPr="00D651A1" w:rsidDel="004A3D10" w:rsidRDefault="00EA673D">
            <w:pPr>
              <w:spacing w:line="276" w:lineRule="auto"/>
              <w:jc w:val="center"/>
              <w:rPr>
                <w:del w:id="20541" w:author="Tran Huan" w:date="2018-11-25T23:20:00Z"/>
                <w:rPrChange w:id="20542" w:author="Tran Huan" w:date="2018-11-26T00:30:00Z">
                  <w:rPr>
                    <w:del w:id="20543" w:author="Tran Huan" w:date="2018-11-25T23:20:00Z"/>
                    <w:lang w:val="en-US"/>
                  </w:rPr>
                </w:rPrChange>
              </w:rPr>
              <w:pPrChange w:id="20544" w:author="phuong vu" w:date="2018-11-23T13:48:00Z">
                <w:pPr>
                  <w:spacing w:line="360" w:lineRule="auto"/>
                  <w:jc w:val="center"/>
                </w:pPr>
              </w:pPrChange>
            </w:pPr>
            <w:ins w:id="20545" w:author="phuong vu" w:date="2018-11-23T09:50:00Z">
              <w:del w:id="20546" w:author="Tran Huan" w:date="2018-11-25T23:20:00Z">
                <w:r w:rsidRPr="00D651A1" w:rsidDel="004A3D10">
                  <w:rPr>
                    <w:rPrChange w:id="20547" w:author="Tran Huan" w:date="2018-11-26T00:30:00Z">
                      <w:rPr>
                        <w:lang w:val="en-US"/>
                      </w:rPr>
                    </w:rPrChange>
                  </w:rPr>
                  <w:delText>2</w:delText>
                </w:r>
              </w:del>
            </w:ins>
            <w:del w:id="20548" w:author="Tran Huan" w:date="2018-11-25T23:20:00Z">
              <w:r w:rsidR="00A604BA" w:rsidRPr="00D651A1" w:rsidDel="004A3D10">
                <w:rPr>
                  <w:rPrChange w:id="20549" w:author="Tran Huan" w:date="2018-11-26T00:30:00Z">
                    <w:rPr>
                      <w:lang w:val="en-US"/>
                    </w:rPr>
                  </w:rPrChange>
                </w:rPr>
                <w:delText>3</w:delText>
              </w:r>
            </w:del>
          </w:p>
        </w:tc>
        <w:tc>
          <w:tcPr>
            <w:tcW w:w="1980" w:type="dxa"/>
          </w:tcPr>
          <w:p w14:paraId="6DA506F2" w14:textId="2A8F939B" w:rsidR="00A604BA" w:rsidRPr="00D651A1" w:rsidDel="004A3D10" w:rsidRDefault="00A604BA">
            <w:pPr>
              <w:spacing w:line="276" w:lineRule="auto"/>
              <w:rPr>
                <w:del w:id="20550" w:author="Tran Huan" w:date="2018-11-25T23:20:00Z"/>
                <w:rPrChange w:id="20551" w:author="Tran Huan" w:date="2018-11-26T00:30:00Z">
                  <w:rPr>
                    <w:del w:id="20552" w:author="Tran Huan" w:date="2018-11-25T23:20:00Z"/>
                    <w:lang w:val="en-US"/>
                  </w:rPr>
                </w:rPrChange>
              </w:rPr>
              <w:pPrChange w:id="20553" w:author="phuong vu" w:date="2018-11-23T13:48:00Z">
                <w:pPr>
                  <w:spacing w:line="360" w:lineRule="auto"/>
                </w:pPr>
              </w:pPrChange>
            </w:pPr>
            <w:del w:id="20554" w:author="Tran Huan" w:date="2018-11-25T23:20:00Z">
              <w:r w:rsidRPr="00D651A1" w:rsidDel="004A3D10">
                <w:rPr>
                  <w:rPrChange w:id="20555" w:author="Tran Huan" w:date="2018-11-26T00:30:00Z">
                    <w:rPr>
                      <w:lang w:val="en-US"/>
                    </w:rPr>
                  </w:rPrChange>
                </w:rPr>
                <w:delText>inputText</w:delText>
              </w:r>
            </w:del>
          </w:p>
        </w:tc>
        <w:tc>
          <w:tcPr>
            <w:tcW w:w="2970" w:type="dxa"/>
          </w:tcPr>
          <w:p w14:paraId="6F08550B" w14:textId="671BF361" w:rsidR="00A604BA" w:rsidRPr="00D651A1" w:rsidDel="004A3D10" w:rsidRDefault="00A604BA">
            <w:pPr>
              <w:spacing w:line="276" w:lineRule="auto"/>
              <w:rPr>
                <w:del w:id="20556" w:author="Tran Huan" w:date="2018-11-25T23:20:00Z"/>
                <w:rPrChange w:id="20557" w:author="Tran Huan" w:date="2018-11-26T00:30:00Z">
                  <w:rPr>
                    <w:del w:id="20558" w:author="Tran Huan" w:date="2018-11-25T23:20:00Z"/>
                    <w:lang w:val="en-US"/>
                  </w:rPr>
                </w:rPrChange>
              </w:rPr>
              <w:pPrChange w:id="20559" w:author="phuong vu" w:date="2018-11-23T13:48:00Z">
                <w:pPr>
                  <w:spacing w:line="360" w:lineRule="auto"/>
                </w:pPr>
              </w:pPrChange>
            </w:pPr>
            <w:del w:id="20560" w:author="Tran Huan" w:date="2018-11-25T23:20:00Z">
              <w:r w:rsidRPr="00D651A1" w:rsidDel="004A3D10">
                <w:rPr>
                  <w:rPrChange w:id="20561" w:author="Tran Huan" w:date="2018-11-26T00:30:00Z">
                    <w:rPr>
                      <w:lang w:val="en-US"/>
                    </w:rPr>
                  </w:rPrChange>
                </w:rPr>
                <w:delText>Nhập ID đơn hàng</w:delText>
              </w:r>
            </w:del>
          </w:p>
        </w:tc>
        <w:tc>
          <w:tcPr>
            <w:tcW w:w="1266" w:type="dxa"/>
          </w:tcPr>
          <w:p w14:paraId="2DB36CD3" w14:textId="3654BAF0" w:rsidR="00A604BA" w:rsidRPr="00D651A1" w:rsidDel="004A3D10" w:rsidRDefault="00A604BA">
            <w:pPr>
              <w:spacing w:line="276" w:lineRule="auto"/>
              <w:rPr>
                <w:del w:id="20562" w:author="Tran Huan" w:date="2018-11-25T23:20:00Z"/>
                <w:rPrChange w:id="20563" w:author="Tran Huan" w:date="2018-11-26T00:30:00Z">
                  <w:rPr>
                    <w:del w:id="20564" w:author="Tran Huan" w:date="2018-11-25T23:20:00Z"/>
                    <w:lang w:val="en-US"/>
                  </w:rPr>
                </w:rPrChange>
              </w:rPr>
              <w:pPrChange w:id="20565" w:author="phuong vu" w:date="2018-11-23T13:48:00Z">
                <w:pPr>
                  <w:spacing w:line="360" w:lineRule="auto"/>
                </w:pPr>
              </w:pPrChange>
            </w:pPr>
          </w:p>
        </w:tc>
        <w:tc>
          <w:tcPr>
            <w:tcW w:w="1756" w:type="dxa"/>
          </w:tcPr>
          <w:p w14:paraId="5762AECC" w14:textId="6B9455D6" w:rsidR="00A604BA" w:rsidRPr="00D651A1" w:rsidDel="004A3D10" w:rsidRDefault="00A604BA">
            <w:pPr>
              <w:spacing w:line="276" w:lineRule="auto"/>
              <w:rPr>
                <w:del w:id="20566" w:author="Tran Huan" w:date="2018-11-25T23:20:00Z"/>
                <w:rPrChange w:id="20567" w:author="Tran Huan" w:date="2018-11-26T00:30:00Z">
                  <w:rPr>
                    <w:del w:id="20568" w:author="Tran Huan" w:date="2018-11-25T23:20:00Z"/>
                    <w:lang w:val="en-US"/>
                  </w:rPr>
                </w:rPrChange>
              </w:rPr>
              <w:pPrChange w:id="20569" w:author="phuong vu" w:date="2018-11-23T13:48:00Z">
                <w:pPr>
                  <w:spacing w:line="360" w:lineRule="auto"/>
                </w:pPr>
              </w:pPrChange>
            </w:pPr>
          </w:p>
        </w:tc>
      </w:tr>
      <w:tr w:rsidR="00A604BA" w:rsidDel="004A3D10" w14:paraId="5FCC861B" w14:textId="503A2FC1" w:rsidTr="00E4365A">
        <w:trPr>
          <w:del w:id="20570" w:author="Tran Huan" w:date="2018-11-25T23:20:00Z"/>
        </w:trPr>
        <w:tc>
          <w:tcPr>
            <w:tcW w:w="805" w:type="dxa"/>
          </w:tcPr>
          <w:p w14:paraId="42D989A3" w14:textId="02A9BB41" w:rsidR="00A604BA" w:rsidRPr="00D651A1" w:rsidDel="004A3D10" w:rsidRDefault="00EA673D">
            <w:pPr>
              <w:spacing w:line="276" w:lineRule="auto"/>
              <w:jc w:val="center"/>
              <w:rPr>
                <w:del w:id="20571" w:author="Tran Huan" w:date="2018-11-25T23:20:00Z"/>
                <w:rPrChange w:id="20572" w:author="Tran Huan" w:date="2018-11-26T00:30:00Z">
                  <w:rPr>
                    <w:del w:id="20573" w:author="Tran Huan" w:date="2018-11-25T23:20:00Z"/>
                    <w:lang w:val="en-US"/>
                  </w:rPr>
                </w:rPrChange>
              </w:rPr>
              <w:pPrChange w:id="20574" w:author="phuong vu" w:date="2018-11-23T13:48:00Z">
                <w:pPr>
                  <w:spacing w:line="360" w:lineRule="auto"/>
                  <w:jc w:val="center"/>
                </w:pPr>
              </w:pPrChange>
            </w:pPr>
            <w:ins w:id="20575" w:author="phuong vu" w:date="2018-11-23T09:50:00Z">
              <w:del w:id="20576" w:author="Tran Huan" w:date="2018-11-25T23:20:00Z">
                <w:r w:rsidRPr="00D651A1" w:rsidDel="004A3D10">
                  <w:rPr>
                    <w:rPrChange w:id="20577" w:author="Tran Huan" w:date="2018-11-26T00:30:00Z">
                      <w:rPr>
                        <w:lang w:val="en-US"/>
                      </w:rPr>
                    </w:rPrChange>
                  </w:rPr>
                  <w:delText>3</w:delText>
                </w:r>
              </w:del>
            </w:ins>
            <w:del w:id="20578" w:author="Tran Huan" w:date="2018-11-25T23:20:00Z">
              <w:r w:rsidR="00A604BA" w:rsidRPr="00D651A1" w:rsidDel="004A3D10">
                <w:rPr>
                  <w:rPrChange w:id="20579" w:author="Tran Huan" w:date="2018-11-26T00:30:00Z">
                    <w:rPr>
                      <w:lang w:val="en-US"/>
                    </w:rPr>
                  </w:rPrChange>
                </w:rPr>
                <w:delText>4</w:delText>
              </w:r>
            </w:del>
          </w:p>
        </w:tc>
        <w:tc>
          <w:tcPr>
            <w:tcW w:w="1980" w:type="dxa"/>
          </w:tcPr>
          <w:p w14:paraId="2E821978" w14:textId="4481675B" w:rsidR="00A604BA" w:rsidRPr="00D651A1" w:rsidDel="004A3D10" w:rsidRDefault="00A604BA">
            <w:pPr>
              <w:spacing w:line="276" w:lineRule="auto"/>
              <w:rPr>
                <w:del w:id="20580" w:author="Tran Huan" w:date="2018-11-25T23:20:00Z"/>
                <w:rPrChange w:id="20581" w:author="Tran Huan" w:date="2018-11-26T00:30:00Z">
                  <w:rPr>
                    <w:del w:id="20582" w:author="Tran Huan" w:date="2018-11-25T23:20:00Z"/>
                    <w:lang w:val="en-US"/>
                  </w:rPr>
                </w:rPrChange>
              </w:rPr>
              <w:pPrChange w:id="20583" w:author="phuong vu" w:date="2018-11-23T13:48:00Z">
                <w:pPr>
                  <w:spacing w:line="360" w:lineRule="auto"/>
                </w:pPr>
              </w:pPrChange>
            </w:pPr>
            <w:del w:id="20584" w:author="Tran Huan" w:date="2018-11-25T23:20:00Z">
              <w:r w:rsidRPr="00D651A1" w:rsidDel="004A3D10">
                <w:rPr>
                  <w:rPrChange w:id="20585" w:author="Tran Huan" w:date="2018-11-26T00:30:00Z">
                    <w:rPr>
                      <w:lang w:val="en-US"/>
                    </w:rPr>
                  </w:rPrChange>
                </w:rPr>
                <w:delText>Button</w:delText>
              </w:r>
            </w:del>
          </w:p>
        </w:tc>
        <w:tc>
          <w:tcPr>
            <w:tcW w:w="2970" w:type="dxa"/>
          </w:tcPr>
          <w:p w14:paraId="5017DDFE" w14:textId="4A17F004" w:rsidR="00A604BA" w:rsidRPr="00D651A1" w:rsidDel="004A3D10" w:rsidRDefault="00A604BA">
            <w:pPr>
              <w:spacing w:line="276" w:lineRule="auto"/>
              <w:rPr>
                <w:del w:id="20586" w:author="Tran Huan" w:date="2018-11-25T23:20:00Z"/>
                <w:rPrChange w:id="20587" w:author="Tran Huan" w:date="2018-11-26T00:30:00Z">
                  <w:rPr>
                    <w:del w:id="20588" w:author="Tran Huan" w:date="2018-11-25T23:20:00Z"/>
                    <w:lang w:val="en-US"/>
                  </w:rPr>
                </w:rPrChange>
              </w:rPr>
              <w:pPrChange w:id="20589" w:author="phuong vu" w:date="2018-11-23T13:48:00Z">
                <w:pPr>
                  <w:spacing w:line="360" w:lineRule="auto"/>
                </w:pPr>
              </w:pPrChange>
            </w:pPr>
            <w:del w:id="20590" w:author="Tran Huan" w:date="2018-11-25T23:20:00Z">
              <w:r w:rsidRPr="00D651A1" w:rsidDel="004A3D10">
                <w:rPr>
                  <w:rPrChange w:id="20591" w:author="Tran Huan" w:date="2018-11-26T00:30:00Z">
                    <w:rPr>
                      <w:lang w:val="en-US"/>
                    </w:rPr>
                  </w:rPrChange>
                </w:rPr>
                <w:delText>Tìm kiếm</w:delText>
              </w:r>
            </w:del>
          </w:p>
        </w:tc>
        <w:tc>
          <w:tcPr>
            <w:tcW w:w="1266" w:type="dxa"/>
          </w:tcPr>
          <w:p w14:paraId="3EAC4B77" w14:textId="135F99B4" w:rsidR="00A604BA" w:rsidRPr="00D651A1" w:rsidDel="004A3D10" w:rsidRDefault="00A604BA">
            <w:pPr>
              <w:spacing w:line="276" w:lineRule="auto"/>
              <w:rPr>
                <w:del w:id="20592" w:author="Tran Huan" w:date="2018-11-25T23:20:00Z"/>
                <w:rPrChange w:id="20593" w:author="Tran Huan" w:date="2018-11-26T00:30:00Z">
                  <w:rPr>
                    <w:del w:id="20594" w:author="Tran Huan" w:date="2018-11-25T23:20:00Z"/>
                    <w:lang w:val="en-US"/>
                  </w:rPr>
                </w:rPrChange>
              </w:rPr>
              <w:pPrChange w:id="20595" w:author="phuong vu" w:date="2018-11-23T13:48:00Z">
                <w:pPr>
                  <w:spacing w:line="360" w:lineRule="auto"/>
                </w:pPr>
              </w:pPrChange>
            </w:pPr>
          </w:p>
        </w:tc>
        <w:tc>
          <w:tcPr>
            <w:tcW w:w="1756" w:type="dxa"/>
          </w:tcPr>
          <w:p w14:paraId="72D7E72C" w14:textId="55985678" w:rsidR="00A604BA" w:rsidRPr="00D651A1" w:rsidDel="004A3D10" w:rsidRDefault="00A604BA">
            <w:pPr>
              <w:spacing w:line="276" w:lineRule="auto"/>
              <w:rPr>
                <w:del w:id="20596" w:author="Tran Huan" w:date="2018-11-25T23:20:00Z"/>
                <w:rPrChange w:id="20597" w:author="Tran Huan" w:date="2018-11-26T00:30:00Z">
                  <w:rPr>
                    <w:del w:id="20598" w:author="Tran Huan" w:date="2018-11-25T23:20:00Z"/>
                    <w:lang w:val="en-US"/>
                  </w:rPr>
                </w:rPrChange>
              </w:rPr>
              <w:pPrChange w:id="20599" w:author="phuong vu" w:date="2018-11-23T13:48:00Z">
                <w:pPr>
                  <w:spacing w:line="360" w:lineRule="auto"/>
                </w:pPr>
              </w:pPrChange>
            </w:pPr>
          </w:p>
        </w:tc>
      </w:tr>
      <w:tr w:rsidR="00A604BA" w:rsidDel="004A3D10" w14:paraId="1556CB6D" w14:textId="0EB8F4F7" w:rsidTr="00E4365A">
        <w:trPr>
          <w:del w:id="20600" w:author="Tran Huan" w:date="2018-11-25T23:20:00Z"/>
        </w:trPr>
        <w:tc>
          <w:tcPr>
            <w:tcW w:w="805" w:type="dxa"/>
          </w:tcPr>
          <w:p w14:paraId="16E8581B" w14:textId="5DA9C16A" w:rsidR="00A604BA" w:rsidRPr="00D651A1" w:rsidDel="004A3D10" w:rsidRDefault="00EA673D">
            <w:pPr>
              <w:spacing w:line="276" w:lineRule="auto"/>
              <w:jc w:val="center"/>
              <w:rPr>
                <w:del w:id="20601" w:author="Tran Huan" w:date="2018-11-25T23:20:00Z"/>
                <w:rPrChange w:id="20602" w:author="Tran Huan" w:date="2018-11-26T00:30:00Z">
                  <w:rPr>
                    <w:del w:id="20603" w:author="Tran Huan" w:date="2018-11-25T23:20:00Z"/>
                    <w:lang w:val="en-US"/>
                  </w:rPr>
                </w:rPrChange>
              </w:rPr>
              <w:pPrChange w:id="20604" w:author="phuong vu" w:date="2018-11-23T13:48:00Z">
                <w:pPr>
                  <w:spacing w:line="360" w:lineRule="auto"/>
                  <w:jc w:val="center"/>
                </w:pPr>
              </w:pPrChange>
            </w:pPr>
            <w:ins w:id="20605" w:author="phuong vu" w:date="2018-11-23T09:50:00Z">
              <w:del w:id="20606" w:author="Tran Huan" w:date="2018-11-25T23:20:00Z">
                <w:r w:rsidRPr="00D651A1" w:rsidDel="004A3D10">
                  <w:rPr>
                    <w:rPrChange w:id="20607" w:author="Tran Huan" w:date="2018-11-26T00:30:00Z">
                      <w:rPr>
                        <w:lang w:val="en-US"/>
                      </w:rPr>
                    </w:rPrChange>
                  </w:rPr>
                  <w:delText>4</w:delText>
                </w:r>
              </w:del>
            </w:ins>
            <w:del w:id="20608" w:author="Tran Huan" w:date="2018-11-25T23:20:00Z">
              <w:r w:rsidR="00A604BA" w:rsidRPr="00D651A1" w:rsidDel="004A3D10">
                <w:rPr>
                  <w:rPrChange w:id="20609" w:author="Tran Huan" w:date="2018-11-26T00:30:00Z">
                    <w:rPr>
                      <w:lang w:val="en-US"/>
                    </w:rPr>
                  </w:rPrChange>
                </w:rPr>
                <w:delText>5</w:delText>
              </w:r>
            </w:del>
          </w:p>
        </w:tc>
        <w:tc>
          <w:tcPr>
            <w:tcW w:w="1980" w:type="dxa"/>
          </w:tcPr>
          <w:p w14:paraId="6A88CEA9" w14:textId="546DD6CC" w:rsidR="00A604BA" w:rsidRPr="00D651A1" w:rsidDel="004A3D10" w:rsidRDefault="00A604BA">
            <w:pPr>
              <w:spacing w:line="276" w:lineRule="auto"/>
              <w:rPr>
                <w:del w:id="20610" w:author="Tran Huan" w:date="2018-11-25T23:20:00Z"/>
                <w:rPrChange w:id="20611" w:author="Tran Huan" w:date="2018-11-26T00:30:00Z">
                  <w:rPr>
                    <w:del w:id="20612" w:author="Tran Huan" w:date="2018-11-25T23:20:00Z"/>
                    <w:lang w:val="en-US"/>
                  </w:rPr>
                </w:rPrChange>
              </w:rPr>
              <w:pPrChange w:id="20613" w:author="phuong vu" w:date="2018-11-23T13:48:00Z">
                <w:pPr>
                  <w:spacing w:line="360" w:lineRule="auto"/>
                </w:pPr>
              </w:pPrChange>
            </w:pPr>
            <w:del w:id="20614" w:author="Tran Huan" w:date="2018-11-25T23:20:00Z">
              <w:r w:rsidRPr="00D651A1" w:rsidDel="004A3D10">
                <w:rPr>
                  <w:rPrChange w:id="20615" w:author="Tran Huan" w:date="2018-11-26T00:30:00Z">
                    <w:rPr>
                      <w:lang w:val="en-US"/>
                    </w:rPr>
                  </w:rPrChange>
                </w:rPr>
                <w:delText>textView</w:delText>
              </w:r>
            </w:del>
          </w:p>
        </w:tc>
        <w:tc>
          <w:tcPr>
            <w:tcW w:w="2970" w:type="dxa"/>
          </w:tcPr>
          <w:p w14:paraId="1D6D14D8" w14:textId="14D64167" w:rsidR="00A604BA" w:rsidRPr="00D651A1" w:rsidDel="004A3D10" w:rsidRDefault="00A604BA">
            <w:pPr>
              <w:spacing w:line="276" w:lineRule="auto"/>
              <w:rPr>
                <w:del w:id="20616" w:author="Tran Huan" w:date="2018-11-25T23:20:00Z"/>
                <w:rPrChange w:id="20617" w:author="Tran Huan" w:date="2018-11-26T00:30:00Z">
                  <w:rPr>
                    <w:del w:id="20618" w:author="Tran Huan" w:date="2018-11-25T23:20:00Z"/>
                    <w:lang w:val="en-US"/>
                  </w:rPr>
                </w:rPrChange>
              </w:rPr>
              <w:pPrChange w:id="20619" w:author="phuong vu" w:date="2018-11-23T13:48:00Z">
                <w:pPr>
                  <w:spacing w:line="360" w:lineRule="auto"/>
                </w:pPr>
              </w:pPrChange>
            </w:pPr>
            <w:del w:id="20620" w:author="Tran Huan" w:date="2018-11-25T23:20:00Z">
              <w:r w:rsidRPr="00D651A1" w:rsidDel="004A3D10">
                <w:rPr>
                  <w:rPrChange w:id="20621" w:author="Tran Huan" w:date="2018-11-26T00:30:00Z">
                    <w:rPr>
                      <w:lang w:val="en-US"/>
                    </w:rPr>
                  </w:rPrChange>
                </w:rPr>
                <w:delText>Tên khách hàng</w:delText>
              </w:r>
            </w:del>
          </w:p>
        </w:tc>
        <w:tc>
          <w:tcPr>
            <w:tcW w:w="1266" w:type="dxa"/>
          </w:tcPr>
          <w:p w14:paraId="7CC56813" w14:textId="7A97D878" w:rsidR="00A604BA" w:rsidRPr="00D651A1" w:rsidDel="004A3D10" w:rsidRDefault="00A604BA">
            <w:pPr>
              <w:spacing w:line="276" w:lineRule="auto"/>
              <w:rPr>
                <w:del w:id="20622" w:author="Tran Huan" w:date="2018-11-25T23:20:00Z"/>
                <w:rPrChange w:id="20623" w:author="Tran Huan" w:date="2018-11-26T00:30:00Z">
                  <w:rPr>
                    <w:del w:id="20624" w:author="Tran Huan" w:date="2018-11-25T23:20:00Z"/>
                    <w:lang w:val="en-US"/>
                  </w:rPr>
                </w:rPrChange>
              </w:rPr>
              <w:pPrChange w:id="20625" w:author="phuong vu" w:date="2018-11-23T13:48:00Z">
                <w:pPr>
                  <w:spacing w:line="360" w:lineRule="auto"/>
                </w:pPr>
              </w:pPrChange>
            </w:pPr>
          </w:p>
        </w:tc>
        <w:tc>
          <w:tcPr>
            <w:tcW w:w="1756" w:type="dxa"/>
          </w:tcPr>
          <w:p w14:paraId="3C36974A" w14:textId="2E585B72" w:rsidR="00A604BA" w:rsidRPr="00D651A1" w:rsidDel="004A3D10" w:rsidRDefault="00A604BA">
            <w:pPr>
              <w:spacing w:line="276" w:lineRule="auto"/>
              <w:rPr>
                <w:del w:id="20626" w:author="Tran Huan" w:date="2018-11-25T23:20:00Z"/>
                <w:rPrChange w:id="20627" w:author="Tran Huan" w:date="2018-11-26T00:30:00Z">
                  <w:rPr>
                    <w:del w:id="20628" w:author="Tran Huan" w:date="2018-11-25T23:20:00Z"/>
                    <w:lang w:val="en-US"/>
                  </w:rPr>
                </w:rPrChange>
              </w:rPr>
              <w:pPrChange w:id="20629" w:author="phuong vu" w:date="2018-11-23T13:48:00Z">
                <w:pPr>
                  <w:spacing w:line="360" w:lineRule="auto"/>
                </w:pPr>
              </w:pPrChange>
            </w:pPr>
          </w:p>
        </w:tc>
      </w:tr>
      <w:tr w:rsidR="00A604BA" w:rsidDel="004A3D10" w14:paraId="1B2C8F28" w14:textId="6E9022C9" w:rsidTr="00E4365A">
        <w:trPr>
          <w:del w:id="20630" w:author="Tran Huan" w:date="2018-11-25T23:20:00Z"/>
        </w:trPr>
        <w:tc>
          <w:tcPr>
            <w:tcW w:w="805" w:type="dxa"/>
          </w:tcPr>
          <w:p w14:paraId="492C55A5" w14:textId="290921BA" w:rsidR="00A604BA" w:rsidRPr="00D651A1" w:rsidDel="004A3D10" w:rsidRDefault="00EA673D">
            <w:pPr>
              <w:spacing w:line="276" w:lineRule="auto"/>
              <w:jc w:val="center"/>
              <w:rPr>
                <w:del w:id="20631" w:author="Tran Huan" w:date="2018-11-25T23:20:00Z"/>
                <w:rPrChange w:id="20632" w:author="Tran Huan" w:date="2018-11-26T00:30:00Z">
                  <w:rPr>
                    <w:del w:id="20633" w:author="Tran Huan" w:date="2018-11-25T23:20:00Z"/>
                    <w:lang w:val="en-US"/>
                  </w:rPr>
                </w:rPrChange>
              </w:rPr>
              <w:pPrChange w:id="20634" w:author="phuong vu" w:date="2018-11-23T13:48:00Z">
                <w:pPr>
                  <w:spacing w:line="360" w:lineRule="auto"/>
                  <w:jc w:val="center"/>
                </w:pPr>
              </w:pPrChange>
            </w:pPr>
            <w:ins w:id="20635" w:author="phuong vu" w:date="2018-11-23T09:50:00Z">
              <w:del w:id="20636" w:author="Tran Huan" w:date="2018-11-25T23:20:00Z">
                <w:r w:rsidRPr="00D651A1" w:rsidDel="004A3D10">
                  <w:rPr>
                    <w:rPrChange w:id="20637" w:author="Tran Huan" w:date="2018-11-26T00:30:00Z">
                      <w:rPr>
                        <w:lang w:val="en-US"/>
                      </w:rPr>
                    </w:rPrChange>
                  </w:rPr>
                  <w:delText>5</w:delText>
                </w:r>
              </w:del>
            </w:ins>
            <w:del w:id="20638" w:author="Tran Huan" w:date="2018-11-25T23:20:00Z">
              <w:r w:rsidR="00A604BA" w:rsidRPr="00D651A1" w:rsidDel="004A3D10">
                <w:rPr>
                  <w:rPrChange w:id="20639" w:author="Tran Huan" w:date="2018-11-26T00:30:00Z">
                    <w:rPr>
                      <w:lang w:val="en-US"/>
                    </w:rPr>
                  </w:rPrChange>
                </w:rPr>
                <w:delText>6</w:delText>
              </w:r>
            </w:del>
          </w:p>
        </w:tc>
        <w:tc>
          <w:tcPr>
            <w:tcW w:w="1980" w:type="dxa"/>
          </w:tcPr>
          <w:p w14:paraId="44DE693E" w14:textId="18FCAAC9" w:rsidR="00A604BA" w:rsidRPr="00D651A1" w:rsidDel="004A3D10" w:rsidRDefault="00295CFF">
            <w:pPr>
              <w:spacing w:line="276" w:lineRule="auto"/>
              <w:rPr>
                <w:del w:id="20640" w:author="Tran Huan" w:date="2018-11-25T23:20:00Z"/>
                <w:rPrChange w:id="20641" w:author="Tran Huan" w:date="2018-11-26T00:30:00Z">
                  <w:rPr>
                    <w:del w:id="20642" w:author="Tran Huan" w:date="2018-11-25T23:20:00Z"/>
                    <w:lang w:val="en-US"/>
                  </w:rPr>
                </w:rPrChange>
              </w:rPr>
              <w:pPrChange w:id="20643" w:author="phuong vu" w:date="2018-11-23T13:48:00Z">
                <w:pPr>
                  <w:spacing w:line="360" w:lineRule="auto"/>
                </w:pPr>
              </w:pPrChange>
            </w:pPr>
            <w:del w:id="20644" w:author="Tran Huan" w:date="2018-11-25T23:20:00Z">
              <w:r w:rsidRPr="00D651A1" w:rsidDel="004A3D10">
                <w:rPr>
                  <w:rPrChange w:id="20645" w:author="Tran Huan" w:date="2018-11-26T00:30:00Z">
                    <w:rPr>
                      <w:lang w:val="en-US"/>
                    </w:rPr>
                  </w:rPrChange>
                </w:rPr>
                <w:delText>textView</w:delText>
              </w:r>
            </w:del>
          </w:p>
        </w:tc>
        <w:tc>
          <w:tcPr>
            <w:tcW w:w="2970" w:type="dxa"/>
          </w:tcPr>
          <w:p w14:paraId="2378423F" w14:textId="6D7D0776" w:rsidR="00A604BA" w:rsidRPr="00D651A1" w:rsidDel="004A3D10" w:rsidRDefault="00295CFF">
            <w:pPr>
              <w:spacing w:line="276" w:lineRule="auto"/>
              <w:rPr>
                <w:del w:id="20646" w:author="Tran Huan" w:date="2018-11-25T23:20:00Z"/>
                <w:rPrChange w:id="20647" w:author="Tran Huan" w:date="2018-11-26T00:30:00Z">
                  <w:rPr>
                    <w:del w:id="20648" w:author="Tran Huan" w:date="2018-11-25T23:20:00Z"/>
                    <w:lang w:val="en-US"/>
                  </w:rPr>
                </w:rPrChange>
              </w:rPr>
              <w:pPrChange w:id="20649" w:author="phuong vu" w:date="2018-11-23T13:48:00Z">
                <w:pPr>
                  <w:spacing w:line="360" w:lineRule="auto"/>
                </w:pPr>
              </w:pPrChange>
            </w:pPr>
            <w:del w:id="20650" w:author="Tran Huan" w:date="2018-11-25T23:20:00Z">
              <w:r w:rsidRPr="00D651A1" w:rsidDel="004A3D10">
                <w:rPr>
                  <w:rPrChange w:id="20651" w:author="Tran Huan" w:date="2018-11-26T00:30:00Z">
                    <w:rPr>
                      <w:lang w:val="en-US"/>
                    </w:rPr>
                  </w:rPrChange>
                </w:rPr>
                <w:delText>Trạng thái đơn hàng</w:delText>
              </w:r>
            </w:del>
          </w:p>
        </w:tc>
        <w:tc>
          <w:tcPr>
            <w:tcW w:w="1266" w:type="dxa"/>
          </w:tcPr>
          <w:p w14:paraId="579232BE" w14:textId="709429BC" w:rsidR="00A604BA" w:rsidRPr="00D651A1" w:rsidDel="004A3D10" w:rsidRDefault="00A604BA">
            <w:pPr>
              <w:spacing w:line="276" w:lineRule="auto"/>
              <w:rPr>
                <w:del w:id="20652" w:author="Tran Huan" w:date="2018-11-25T23:20:00Z"/>
                <w:rPrChange w:id="20653" w:author="Tran Huan" w:date="2018-11-26T00:30:00Z">
                  <w:rPr>
                    <w:del w:id="20654" w:author="Tran Huan" w:date="2018-11-25T23:20:00Z"/>
                    <w:lang w:val="en-US"/>
                  </w:rPr>
                </w:rPrChange>
              </w:rPr>
              <w:pPrChange w:id="20655" w:author="phuong vu" w:date="2018-11-23T13:48:00Z">
                <w:pPr>
                  <w:spacing w:line="360" w:lineRule="auto"/>
                </w:pPr>
              </w:pPrChange>
            </w:pPr>
          </w:p>
        </w:tc>
        <w:tc>
          <w:tcPr>
            <w:tcW w:w="1756" w:type="dxa"/>
          </w:tcPr>
          <w:p w14:paraId="1EB18448" w14:textId="7F11F27A" w:rsidR="00A604BA" w:rsidRPr="00D651A1" w:rsidDel="004A3D10" w:rsidRDefault="00A604BA">
            <w:pPr>
              <w:spacing w:line="276" w:lineRule="auto"/>
              <w:rPr>
                <w:del w:id="20656" w:author="Tran Huan" w:date="2018-11-25T23:20:00Z"/>
                <w:rPrChange w:id="20657" w:author="Tran Huan" w:date="2018-11-26T00:30:00Z">
                  <w:rPr>
                    <w:del w:id="20658" w:author="Tran Huan" w:date="2018-11-25T23:20:00Z"/>
                    <w:lang w:val="en-US"/>
                  </w:rPr>
                </w:rPrChange>
              </w:rPr>
              <w:pPrChange w:id="20659" w:author="phuong vu" w:date="2018-11-23T13:48:00Z">
                <w:pPr>
                  <w:spacing w:line="360" w:lineRule="auto"/>
                </w:pPr>
              </w:pPrChange>
            </w:pPr>
          </w:p>
        </w:tc>
      </w:tr>
      <w:tr w:rsidR="00295CFF" w:rsidDel="004A3D10" w14:paraId="264F410B" w14:textId="35E1863C" w:rsidTr="00E4365A">
        <w:trPr>
          <w:del w:id="20660" w:author="Tran Huan" w:date="2018-11-25T23:20:00Z"/>
        </w:trPr>
        <w:tc>
          <w:tcPr>
            <w:tcW w:w="805" w:type="dxa"/>
          </w:tcPr>
          <w:p w14:paraId="435055FB" w14:textId="4C986766" w:rsidR="00295CFF" w:rsidRPr="00D651A1" w:rsidDel="004A3D10" w:rsidRDefault="00EA673D">
            <w:pPr>
              <w:spacing w:line="276" w:lineRule="auto"/>
              <w:jc w:val="center"/>
              <w:rPr>
                <w:del w:id="20661" w:author="Tran Huan" w:date="2018-11-25T23:20:00Z"/>
                <w:rPrChange w:id="20662" w:author="Tran Huan" w:date="2018-11-26T00:30:00Z">
                  <w:rPr>
                    <w:del w:id="20663" w:author="Tran Huan" w:date="2018-11-25T23:20:00Z"/>
                    <w:lang w:val="en-US"/>
                  </w:rPr>
                </w:rPrChange>
              </w:rPr>
              <w:pPrChange w:id="20664" w:author="phuong vu" w:date="2018-11-23T13:48:00Z">
                <w:pPr>
                  <w:spacing w:line="360" w:lineRule="auto"/>
                  <w:jc w:val="center"/>
                </w:pPr>
              </w:pPrChange>
            </w:pPr>
            <w:ins w:id="20665" w:author="phuong vu" w:date="2018-11-23T09:50:00Z">
              <w:del w:id="20666" w:author="Tran Huan" w:date="2018-11-25T23:20:00Z">
                <w:r w:rsidRPr="00D651A1" w:rsidDel="004A3D10">
                  <w:rPr>
                    <w:rPrChange w:id="20667" w:author="Tran Huan" w:date="2018-11-26T00:30:00Z">
                      <w:rPr>
                        <w:lang w:val="en-US"/>
                      </w:rPr>
                    </w:rPrChange>
                  </w:rPr>
                  <w:delText>6</w:delText>
                </w:r>
              </w:del>
            </w:ins>
            <w:del w:id="20668" w:author="Tran Huan" w:date="2018-11-25T23:20:00Z">
              <w:r w:rsidR="00295CFF" w:rsidRPr="00D651A1" w:rsidDel="004A3D10">
                <w:rPr>
                  <w:rPrChange w:id="20669" w:author="Tran Huan" w:date="2018-11-26T00:30:00Z">
                    <w:rPr>
                      <w:lang w:val="en-US"/>
                    </w:rPr>
                  </w:rPrChange>
                </w:rPr>
                <w:delText>7</w:delText>
              </w:r>
            </w:del>
          </w:p>
        </w:tc>
        <w:tc>
          <w:tcPr>
            <w:tcW w:w="1980" w:type="dxa"/>
          </w:tcPr>
          <w:p w14:paraId="7BFF6249" w14:textId="0DC386B4" w:rsidR="00295CFF" w:rsidRPr="00D651A1" w:rsidDel="004A3D10" w:rsidRDefault="00295CFF">
            <w:pPr>
              <w:spacing w:line="276" w:lineRule="auto"/>
              <w:rPr>
                <w:del w:id="20670" w:author="Tran Huan" w:date="2018-11-25T23:20:00Z"/>
                <w:rPrChange w:id="20671" w:author="Tran Huan" w:date="2018-11-26T00:30:00Z">
                  <w:rPr>
                    <w:del w:id="20672" w:author="Tran Huan" w:date="2018-11-25T23:20:00Z"/>
                    <w:lang w:val="en-US"/>
                  </w:rPr>
                </w:rPrChange>
              </w:rPr>
              <w:pPrChange w:id="20673" w:author="phuong vu" w:date="2018-11-23T13:48:00Z">
                <w:pPr>
                  <w:spacing w:line="360" w:lineRule="auto"/>
                </w:pPr>
              </w:pPrChange>
            </w:pPr>
            <w:del w:id="20674" w:author="Tran Huan" w:date="2018-11-25T23:20:00Z">
              <w:r w:rsidRPr="00D651A1" w:rsidDel="004A3D10">
                <w:rPr>
                  <w:rPrChange w:id="20675" w:author="Tran Huan" w:date="2018-11-26T00:30:00Z">
                    <w:rPr>
                      <w:lang w:val="en-US"/>
                    </w:rPr>
                  </w:rPrChange>
                </w:rPr>
                <w:delText>textView</w:delText>
              </w:r>
            </w:del>
          </w:p>
        </w:tc>
        <w:tc>
          <w:tcPr>
            <w:tcW w:w="2970" w:type="dxa"/>
          </w:tcPr>
          <w:p w14:paraId="0F6A7E23" w14:textId="21136848" w:rsidR="00295CFF" w:rsidRPr="00D651A1" w:rsidDel="004A3D10" w:rsidRDefault="00295CFF">
            <w:pPr>
              <w:spacing w:line="276" w:lineRule="auto"/>
              <w:rPr>
                <w:del w:id="20676" w:author="Tran Huan" w:date="2018-11-25T23:20:00Z"/>
                <w:rPrChange w:id="20677" w:author="Tran Huan" w:date="2018-11-26T00:30:00Z">
                  <w:rPr>
                    <w:del w:id="20678" w:author="Tran Huan" w:date="2018-11-25T23:20:00Z"/>
                    <w:lang w:val="en-US"/>
                  </w:rPr>
                </w:rPrChange>
              </w:rPr>
              <w:pPrChange w:id="20679" w:author="phuong vu" w:date="2018-11-23T13:48:00Z">
                <w:pPr>
                  <w:spacing w:line="360" w:lineRule="auto"/>
                </w:pPr>
              </w:pPrChange>
            </w:pPr>
            <w:del w:id="20680" w:author="Tran Huan" w:date="2018-11-25T23:20:00Z">
              <w:r w:rsidRPr="00D651A1" w:rsidDel="004A3D10">
                <w:rPr>
                  <w:rPrChange w:id="20681" w:author="Tran Huan" w:date="2018-11-26T00:30:00Z">
                    <w:rPr>
                      <w:lang w:val="en-US"/>
                    </w:rPr>
                  </w:rPrChange>
                </w:rPr>
                <w:delText>Email khách hàng</w:delText>
              </w:r>
            </w:del>
          </w:p>
        </w:tc>
        <w:tc>
          <w:tcPr>
            <w:tcW w:w="1266" w:type="dxa"/>
          </w:tcPr>
          <w:p w14:paraId="0375C2AF" w14:textId="0094512D" w:rsidR="00295CFF" w:rsidRPr="00D651A1" w:rsidDel="004A3D10" w:rsidRDefault="00295CFF">
            <w:pPr>
              <w:spacing w:line="276" w:lineRule="auto"/>
              <w:rPr>
                <w:del w:id="20682" w:author="Tran Huan" w:date="2018-11-25T23:20:00Z"/>
                <w:rPrChange w:id="20683" w:author="Tran Huan" w:date="2018-11-26T00:30:00Z">
                  <w:rPr>
                    <w:del w:id="20684" w:author="Tran Huan" w:date="2018-11-25T23:20:00Z"/>
                    <w:lang w:val="en-US"/>
                  </w:rPr>
                </w:rPrChange>
              </w:rPr>
              <w:pPrChange w:id="20685" w:author="phuong vu" w:date="2018-11-23T13:48:00Z">
                <w:pPr>
                  <w:spacing w:line="360" w:lineRule="auto"/>
                </w:pPr>
              </w:pPrChange>
            </w:pPr>
          </w:p>
        </w:tc>
        <w:tc>
          <w:tcPr>
            <w:tcW w:w="1756" w:type="dxa"/>
          </w:tcPr>
          <w:p w14:paraId="57BA6F5E" w14:textId="54FAD59B" w:rsidR="00295CFF" w:rsidRPr="00D651A1" w:rsidDel="004A3D10" w:rsidRDefault="00295CFF">
            <w:pPr>
              <w:spacing w:line="276" w:lineRule="auto"/>
              <w:rPr>
                <w:del w:id="20686" w:author="Tran Huan" w:date="2018-11-25T23:20:00Z"/>
                <w:rPrChange w:id="20687" w:author="Tran Huan" w:date="2018-11-26T00:30:00Z">
                  <w:rPr>
                    <w:del w:id="20688" w:author="Tran Huan" w:date="2018-11-25T23:20:00Z"/>
                    <w:lang w:val="en-US"/>
                  </w:rPr>
                </w:rPrChange>
              </w:rPr>
              <w:pPrChange w:id="20689" w:author="phuong vu" w:date="2018-11-23T13:48:00Z">
                <w:pPr>
                  <w:spacing w:line="360" w:lineRule="auto"/>
                </w:pPr>
              </w:pPrChange>
            </w:pPr>
          </w:p>
        </w:tc>
      </w:tr>
      <w:tr w:rsidR="00295CFF" w:rsidDel="004A3D10" w14:paraId="360786D1" w14:textId="04915D59" w:rsidTr="00E4365A">
        <w:trPr>
          <w:del w:id="20690" w:author="Tran Huan" w:date="2018-11-25T23:20:00Z"/>
        </w:trPr>
        <w:tc>
          <w:tcPr>
            <w:tcW w:w="805" w:type="dxa"/>
          </w:tcPr>
          <w:p w14:paraId="790931A5" w14:textId="3578ECD8" w:rsidR="00295CFF" w:rsidRPr="00D651A1" w:rsidDel="004A3D10" w:rsidRDefault="00EA673D">
            <w:pPr>
              <w:spacing w:line="276" w:lineRule="auto"/>
              <w:jc w:val="center"/>
              <w:rPr>
                <w:del w:id="20691" w:author="Tran Huan" w:date="2018-11-25T23:20:00Z"/>
                <w:rPrChange w:id="20692" w:author="Tran Huan" w:date="2018-11-26T00:30:00Z">
                  <w:rPr>
                    <w:del w:id="20693" w:author="Tran Huan" w:date="2018-11-25T23:20:00Z"/>
                    <w:lang w:val="en-US"/>
                  </w:rPr>
                </w:rPrChange>
              </w:rPr>
              <w:pPrChange w:id="20694" w:author="phuong vu" w:date="2018-11-23T13:48:00Z">
                <w:pPr>
                  <w:spacing w:line="360" w:lineRule="auto"/>
                  <w:jc w:val="center"/>
                </w:pPr>
              </w:pPrChange>
            </w:pPr>
            <w:ins w:id="20695" w:author="phuong vu" w:date="2018-11-23T09:50:00Z">
              <w:del w:id="20696" w:author="Tran Huan" w:date="2018-11-25T23:20:00Z">
                <w:r w:rsidRPr="00D651A1" w:rsidDel="004A3D10">
                  <w:rPr>
                    <w:rPrChange w:id="20697" w:author="Tran Huan" w:date="2018-11-26T00:30:00Z">
                      <w:rPr>
                        <w:lang w:val="en-US"/>
                      </w:rPr>
                    </w:rPrChange>
                  </w:rPr>
                  <w:delText>7</w:delText>
                </w:r>
              </w:del>
            </w:ins>
            <w:del w:id="20698" w:author="Tran Huan" w:date="2018-11-25T23:20:00Z">
              <w:r w:rsidR="00295CFF" w:rsidRPr="00D651A1" w:rsidDel="004A3D10">
                <w:rPr>
                  <w:rPrChange w:id="20699" w:author="Tran Huan" w:date="2018-11-26T00:30:00Z">
                    <w:rPr>
                      <w:lang w:val="en-US"/>
                    </w:rPr>
                  </w:rPrChange>
                </w:rPr>
                <w:delText>8</w:delText>
              </w:r>
            </w:del>
          </w:p>
        </w:tc>
        <w:tc>
          <w:tcPr>
            <w:tcW w:w="1980" w:type="dxa"/>
          </w:tcPr>
          <w:p w14:paraId="70C28E09" w14:textId="7B22FBF2" w:rsidR="00295CFF" w:rsidRPr="00D651A1" w:rsidDel="004A3D10" w:rsidRDefault="00295CFF">
            <w:pPr>
              <w:spacing w:line="276" w:lineRule="auto"/>
              <w:rPr>
                <w:del w:id="20700" w:author="Tran Huan" w:date="2018-11-25T23:20:00Z"/>
                <w:rPrChange w:id="20701" w:author="Tran Huan" w:date="2018-11-26T00:30:00Z">
                  <w:rPr>
                    <w:del w:id="20702" w:author="Tran Huan" w:date="2018-11-25T23:20:00Z"/>
                    <w:lang w:val="en-US"/>
                  </w:rPr>
                </w:rPrChange>
              </w:rPr>
              <w:pPrChange w:id="20703" w:author="phuong vu" w:date="2018-11-23T13:48:00Z">
                <w:pPr>
                  <w:spacing w:line="360" w:lineRule="auto"/>
                </w:pPr>
              </w:pPrChange>
            </w:pPr>
            <w:del w:id="20704" w:author="Tran Huan" w:date="2018-11-25T23:20:00Z">
              <w:r w:rsidRPr="00D651A1" w:rsidDel="004A3D10">
                <w:rPr>
                  <w:rPrChange w:id="20705" w:author="Tran Huan" w:date="2018-11-26T00:30:00Z">
                    <w:rPr>
                      <w:lang w:val="en-US"/>
                    </w:rPr>
                  </w:rPrChange>
                </w:rPr>
                <w:delText>textView</w:delText>
              </w:r>
            </w:del>
          </w:p>
        </w:tc>
        <w:tc>
          <w:tcPr>
            <w:tcW w:w="2970" w:type="dxa"/>
          </w:tcPr>
          <w:p w14:paraId="72CFDC4A" w14:textId="623AC8E1" w:rsidR="00295CFF" w:rsidRPr="00D651A1" w:rsidDel="004A3D10" w:rsidRDefault="00295CFF">
            <w:pPr>
              <w:spacing w:line="276" w:lineRule="auto"/>
              <w:rPr>
                <w:del w:id="20706" w:author="Tran Huan" w:date="2018-11-25T23:20:00Z"/>
                <w:rPrChange w:id="20707" w:author="Tran Huan" w:date="2018-11-26T00:30:00Z">
                  <w:rPr>
                    <w:del w:id="20708" w:author="Tran Huan" w:date="2018-11-25T23:20:00Z"/>
                    <w:lang w:val="en-US"/>
                  </w:rPr>
                </w:rPrChange>
              </w:rPr>
              <w:pPrChange w:id="20709" w:author="phuong vu" w:date="2018-11-23T13:48:00Z">
                <w:pPr>
                  <w:spacing w:line="360" w:lineRule="auto"/>
                </w:pPr>
              </w:pPrChange>
            </w:pPr>
            <w:del w:id="20710" w:author="Tran Huan" w:date="2018-11-25T23:20:00Z">
              <w:r w:rsidRPr="00D651A1" w:rsidDel="004A3D10">
                <w:rPr>
                  <w:rPrChange w:id="20711" w:author="Tran Huan" w:date="2018-11-26T00:30:00Z">
                    <w:rPr>
                      <w:lang w:val="en-US"/>
                    </w:rPr>
                  </w:rPrChange>
                </w:rPr>
                <w:delText>Số điện thoại</w:delText>
              </w:r>
            </w:del>
          </w:p>
        </w:tc>
        <w:tc>
          <w:tcPr>
            <w:tcW w:w="1266" w:type="dxa"/>
          </w:tcPr>
          <w:p w14:paraId="2B42E7D0" w14:textId="04393B74" w:rsidR="00295CFF" w:rsidRPr="00D651A1" w:rsidDel="004A3D10" w:rsidRDefault="00295CFF">
            <w:pPr>
              <w:spacing w:line="276" w:lineRule="auto"/>
              <w:rPr>
                <w:del w:id="20712" w:author="Tran Huan" w:date="2018-11-25T23:20:00Z"/>
                <w:rPrChange w:id="20713" w:author="Tran Huan" w:date="2018-11-26T00:30:00Z">
                  <w:rPr>
                    <w:del w:id="20714" w:author="Tran Huan" w:date="2018-11-25T23:20:00Z"/>
                    <w:lang w:val="en-US"/>
                  </w:rPr>
                </w:rPrChange>
              </w:rPr>
              <w:pPrChange w:id="20715" w:author="phuong vu" w:date="2018-11-23T13:48:00Z">
                <w:pPr>
                  <w:spacing w:line="360" w:lineRule="auto"/>
                </w:pPr>
              </w:pPrChange>
            </w:pPr>
          </w:p>
        </w:tc>
        <w:tc>
          <w:tcPr>
            <w:tcW w:w="1756" w:type="dxa"/>
          </w:tcPr>
          <w:p w14:paraId="40C3E3D0" w14:textId="22AA9135" w:rsidR="00295CFF" w:rsidRPr="00D651A1" w:rsidDel="004A3D10" w:rsidRDefault="00295CFF">
            <w:pPr>
              <w:spacing w:line="276" w:lineRule="auto"/>
              <w:rPr>
                <w:del w:id="20716" w:author="Tran Huan" w:date="2018-11-25T23:20:00Z"/>
                <w:rPrChange w:id="20717" w:author="Tran Huan" w:date="2018-11-26T00:30:00Z">
                  <w:rPr>
                    <w:del w:id="20718" w:author="Tran Huan" w:date="2018-11-25T23:20:00Z"/>
                    <w:lang w:val="en-US"/>
                  </w:rPr>
                </w:rPrChange>
              </w:rPr>
              <w:pPrChange w:id="20719" w:author="phuong vu" w:date="2018-11-23T13:48:00Z">
                <w:pPr>
                  <w:spacing w:line="360" w:lineRule="auto"/>
                </w:pPr>
              </w:pPrChange>
            </w:pPr>
          </w:p>
        </w:tc>
      </w:tr>
      <w:tr w:rsidR="00295CFF" w:rsidDel="004A3D10" w14:paraId="2D77F47B" w14:textId="39B69E4E" w:rsidTr="00E4365A">
        <w:trPr>
          <w:del w:id="20720" w:author="Tran Huan" w:date="2018-11-25T23:20:00Z"/>
        </w:trPr>
        <w:tc>
          <w:tcPr>
            <w:tcW w:w="805" w:type="dxa"/>
          </w:tcPr>
          <w:p w14:paraId="70430645" w14:textId="15337BAF" w:rsidR="00295CFF" w:rsidRPr="00D651A1" w:rsidDel="004A3D10" w:rsidRDefault="00EA673D">
            <w:pPr>
              <w:spacing w:line="276" w:lineRule="auto"/>
              <w:jc w:val="center"/>
              <w:rPr>
                <w:del w:id="20721" w:author="Tran Huan" w:date="2018-11-25T23:20:00Z"/>
                <w:rPrChange w:id="20722" w:author="Tran Huan" w:date="2018-11-26T00:30:00Z">
                  <w:rPr>
                    <w:del w:id="20723" w:author="Tran Huan" w:date="2018-11-25T23:20:00Z"/>
                    <w:lang w:val="en-US"/>
                  </w:rPr>
                </w:rPrChange>
              </w:rPr>
              <w:pPrChange w:id="20724" w:author="phuong vu" w:date="2018-11-23T13:48:00Z">
                <w:pPr>
                  <w:spacing w:line="360" w:lineRule="auto"/>
                  <w:jc w:val="center"/>
                </w:pPr>
              </w:pPrChange>
            </w:pPr>
            <w:ins w:id="20725" w:author="phuong vu" w:date="2018-11-23T09:50:00Z">
              <w:del w:id="20726" w:author="Tran Huan" w:date="2018-11-25T23:20:00Z">
                <w:r w:rsidRPr="00D651A1" w:rsidDel="004A3D10">
                  <w:rPr>
                    <w:rPrChange w:id="20727" w:author="Tran Huan" w:date="2018-11-26T00:30:00Z">
                      <w:rPr>
                        <w:lang w:val="en-US"/>
                      </w:rPr>
                    </w:rPrChange>
                  </w:rPr>
                  <w:delText>8</w:delText>
                </w:r>
              </w:del>
            </w:ins>
            <w:del w:id="20728" w:author="Tran Huan" w:date="2018-11-25T23:20:00Z">
              <w:r w:rsidR="00295CFF" w:rsidRPr="00D651A1" w:rsidDel="004A3D10">
                <w:rPr>
                  <w:rPrChange w:id="20729" w:author="Tran Huan" w:date="2018-11-26T00:30:00Z">
                    <w:rPr>
                      <w:lang w:val="en-US"/>
                    </w:rPr>
                  </w:rPrChange>
                </w:rPr>
                <w:delText>9</w:delText>
              </w:r>
            </w:del>
          </w:p>
        </w:tc>
        <w:tc>
          <w:tcPr>
            <w:tcW w:w="1980" w:type="dxa"/>
          </w:tcPr>
          <w:p w14:paraId="56547BFA" w14:textId="731CAB8F" w:rsidR="00295CFF" w:rsidRPr="00D651A1" w:rsidDel="004A3D10" w:rsidRDefault="00295CFF">
            <w:pPr>
              <w:spacing w:line="276" w:lineRule="auto"/>
              <w:rPr>
                <w:del w:id="20730" w:author="Tran Huan" w:date="2018-11-25T23:20:00Z"/>
                <w:rPrChange w:id="20731" w:author="Tran Huan" w:date="2018-11-26T00:30:00Z">
                  <w:rPr>
                    <w:del w:id="20732" w:author="Tran Huan" w:date="2018-11-25T23:20:00Z"/>
                    <w:lang w:val="en-US"/>
                  </w:rPr>
                </w:rPrChange>
              </w:rPr>
              <w:pPrChange w:id="20733" w:author="phuong vu" w:date="2018-11-23T13:48:00Z">
                <w:pPr>
                  <w:spacing w:line="360" w:lineRule="auto"/>
                </w:pPr>
              </w:pPrChange>
            </w:pPr>
            <w:del w:id="20734" w:author="Tran Huan" w:date="2018-11-25T23:20:00Z">
              <w:r w:rsidRPr="00D651A1" w:rsidDel="004A3D10">
                <w:rPr>
                  <w:rPrChange w:id="20735" w:author="Tran Huan" w:date="2018-11-26T00:30:00Z">
                    <w:rPr>
                      <w:lang w:val="en-US"/>
                    </w:rPr>
                  </w:rPrChange>
                </w:rPr>
                <w:delText>textView</w:delText>
              </w:r>
            </w:del>
          </w:p>
        </w:tc>
        <w:tc>
          <w:tcPr>
            <w:tcW w:w="2970" w:type="dxa"/>
          </w:tcPr>
          <w:p w14:paraId="022509DB" w14:textId="4CD7425B" w:rsidR="00295CFF" w:rsidRPr="00D651A1" w:rsidDel="004A3D10" w:rsidRDefault="00295CFF">
            <w:pPr>
              <w:spacing w:line="276" w:lineRule="auto"/>
              <w:rPr>
                <w:del w:id="20736" w:author="Tran Huan" w:date="2018-11-25T23:20:00Z"/>
                <w:rPrChange w:id="20737" w:author="Tran Huan" w:date="2018-11-26T00:30:00Z">
                  <w:rPr>
                    <w:del w:id="20738" w:author="Tran Huan" w:date="2018-11-25T23:20:00Z"/>
                    <w:lang w:val="en-US"/>
                  </w:rPr>
                </w:rPrChange>
              </w:rPr>
              <w:pPrChange w:id="20739" w:author="phuong vu" w:date="2018-11-23T13:48:00Z">
                <w:pPr>
                  <w:spacing w:line="360" w:lineRule="auto"/>
                </w:pPr>
              </w:pPrChange>
            </w:pPr>
            <w:del w:id="20740" w:author="Tran Huan" w:date="2018-11-25T23:20:00Z">
              <w:r w:rsidRPr="00D651A1" w:rsidDel="004A3D10">
                <w:rPr>
                  <w:rPrChange w:id="20741" w:author="Tran Huan" w:date="2018-11-26T00:30:00Z">
                    <w:rPr>
                      <w:lang w:val="en-US"/>
                    </w:rPr>
                  </w:rPrChange>
                </w:rPr>
                <w:delText>Số lượng kết quả</w:delText>
              </w:r>
            </w:del>
          </w:p>
        </w:tc>
        <w:tc>
          <w:tcPr>
            <w:tcW w:w="1266" w:type="dxa"/>
          </w:tcPr>
          <w:p w14:paraId="61F7B67A" w14:textId="79198162" w:rsidR="00295CFF" w:rsidRPr="00D651A1" w:rsidDel="004A3D10" w:rsidRDefault="00295CFF">
            <w:pPr>
              <w:spacing w:line="276" w:lineRule="auto"/>
              <w:jc w:val="center"/>
              <w:rPr>
                <w:del w:id="20742" w:author="Tran Huan" w:date="2018-11-25T23:20:00Z"/>
                <w:rPrChange w:id="20743" w:author="Tran Huan" w:date="2018-11-26T00:30:00Z">
                  <w:rPr>
                    <w:del w:id="20744" w:author="Tran Huan" w:date="2018-11-25T23:20:00Z"/>
                    <w:lang w:val="en-US"/>
                  </w:rPr>
                </w:rPrChange>
              </w:rPr>
              <w:pPrChange w:id="20745" w:author="phuong vu" w:date="2018-11-23T13:48:00Z">
                <w:pPr>
                  <w:spacing w:line="360" w:lineRule="auto"/>
                  <w:jc w:val="center"/>
                </w:pPr>
              </w:pPrChange>
            </w:pPr>
            <w:del w:id="20746" w:author="Tran Huan" w:date="2018-11-25T23:20:00Z">
              <w:r w:rsidRPr="00D651A1" w:rsidDel="004A3D10">
                <w:rPr>
                  <w:rPrChange w:id="20747" w:author="Tran Huan" w:date="2018-11-26T00:30:00Z">
                    <w:rPr>
                      <w:lang w:val="en-US"/>
                    </w:rPr>
                  </w:rPrChange>
                </w:rPr>
                <w:delText>0</w:delText>
              </w:r>
            </w:del>
          </w:p>
        </w:tc>
        <w:tc>
          <w:tcPr>
            <w:tcW w:w="1756" w:type="dxa"/>
          </w:tcPr>
          <w:p w14:paraId="77204EB2" w14:textId="6285951E" w:rsidR="00295CFF" w:rsidRPr="00D651A1" w:rsidDel="004A3D10" w:rsidRDefault="00295CFF">
            <w:pPr>
              <w:spacing w:line="276" w:lineRule="auto"/>
              <w:rPr>
                <w:del w:id="20748" w:author="Tran Huan" w:date="2018-11-25T23:20:00Z"/>
                <w:rPrChange w:id="20749" w:author="Tran Huan" w:date="2018-11-26T00:30:00Z">
                  <w:rPr>
                    <w:del w:id="20750" w:author="Tran Huan" w:date="2018-11-25T23:20:00Z"/>
                    <w:lang w:val="en-US"/>
                  </w:rPr>
                </w:rPrChange>
              </w:rPr>
              <w:pPrChange w:id="20751" w:author="phuong vu" w:date="2018-11-23T13:48:00Z">
                <w:pPr>
                  <w:spacing w:line="360" w:lineRule="auto"/>
                </w:pPr>
              </w:pPrChange>
            </w:pPr>
          </w:p>
        </w:tc>
      </w:tr>
    </w:tbl>
    <w:p w14:paraId="169875A2" w14:textId="2DE3DA39" w:rsidR="00A604BA" w:rsidRPr="00D651A1" w:rsidDel="004A3D10" w:rsidRDefault="00A604BA">
      <w:pPr>
        <w:spacing w:line="276" w:lineRule="auto"/>
        <w:rPr>
          <w:del w:id="20752" w:author="Tran Huan" w:date="2018-11-25T23:20:00Z"/>
          <w:rPrChange w:id="20753" w:author="Tran Huan" w:date="2018-11-26T00:30:00Z">
            <w:rPr>
              <w:del w:id="20754" w:author="Tran Huan" w:date="2018-11-25T23:20:00Z"/>
              <w:lang w:val="en-US"/>
            </w:rPr>
          </w:rPrChange>
        </w:rPr>
        <w:pPrChange w:id="20755" w:author="phuong vu" w:date="2018-11-23T13:48:00Z">
          <w:pPr/>
        </w:pPrChange>
      </w:pPr>
    </w:p>
    <w:p w14:paraId="61EB96DE" w14:textId="4E0591A2" w:rsidR="00EC45DD" w:rsidRPr="00D651A1" w:rsidDel="004A3D10" w:rsidRDefault="00EC45DD">
      <w:pPr>
        <w:pStyle w:val="Heading5"/>
        <w:spacing w:line="276" w:lineRule="auto"/>
        <w:rPr>
          <w:del w:id="20756" w:author="Tran Huan" w:date="2018-11-25T23:20:00Z"/>
          <w:rPrChange w:id="20757" w:author="Tran Huan" w:date="2018-11-26T00:30:00Z">
            <w:rPr>
              <w:del w:id="20758" w:author="Tran Huan" w:date="2018-11-25T23:20:00Z"/>
              <w:lang w:val="en-US"/>
            </w:rPr>
          </w:rPrChange>
        </w:rPr>
        <w:pPrChange w:id="20759" w:author="phuong vu" w:date="2018-11-23T13:48:00Z">
          <w:pPr>
            <w:pStyle w:val="Heading5"/>
          </w:pPr>
        </w:pPrChange>
      </w:pPr>
      <w:del w:id="20760" w:author="Tran Huan" w:date="2018-11-25T23:20:00Z">
        <w:r w:rsidRPr="00D651A1" w:rsidDel="004A3D10">
          <w:rPr>
            <w:rPrChange w:id="20761" w:author="Tran Huan" w:date="2018-11-26T00:30:00Z">
              <w:rPr>
                <w:lang w:val="en-US"/>
              </w:rPr>
            </w:rPrChange>
          </w:rPr>
          <w:delText>Dữ liệu sử dụng</w:delText>
        </w:r>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Del="004A3D10" w14:paraId="3DDD64A5" w14:textId="288F5106" w:rsidTr="00E4365A">
        <w:trPr>
          <w:del w:id="20762" w:author="Tran Huan" w:date="2018-11-25T23:20:00Z"/>
        </w:trPr>
        <w:tc>
          <w:tcPr>
            <w:tcW w:w="805" w:type="dxa"/>
            <w:vMerge w:val="restart"/>
            <w:vAlign w:val="center"/>
          </w:tcPr>
          <w:p w14:paraId="21EC09B6" w14:textId="46B0E1C5" w:rsidR="00295CFF" w:rsidRPr="00D651A1" w:rsidDel="004A3D10" w:rsidRDefault="00295CFF">
            <w:pPr>
              <w:spacing w:line="276" w:lineRule="auto"/>
              <w:jc w:val="center"/>
              <w:rPr>
                <w:del w:id="20763" w:author="Tran Huan" w:date="2018-11-25T23:20:00Z"/>
                <w:b/>
                <w:rPrChange w:id="20764" w:author="Tran Huan" w:date="2018-11-26T00:30:00Z">
                  <w:rPr>
                    <w:del w:id="20765" w:author="Tran Huan" w:date="2018-11-25T23:20:00Z"/>
                    <w:b/>
                    <w:lang w:val="en-US"/>
                  </w:rPr>
                </w:rPrChange>
              </w:rPr>
              <w:pPrChange w:id="20766" w:author="phuong vu" w:date="2018-11-23T13:48:00Z">
                <w:pPr>
                  <w:spacing w:line="360" w:lineRule="auto"/>
                  <w:jc w:val="center"/>
                </w:pPr>
              </w:pPrChange>
            </w:pPr>
            <w:del w:id="20767" w:author="Tran Huan" w:date="2018-11-25T23:20:00Z">
              <w:r w:rsidRPr="00D651A1" w:rsidDel="004A3D10">
                <w:rPr>
                  <w:b/>
                  <w:rPrChange w:id="20768" w:author="Tran Huan" w:date="2018-11-26T00:30:00Z">
                    <w:rPr>
                      <w:b/>
                      <w:lang w:val="en-US"/>
                    </w:rPr>
                  </w:rPrChange>
                </w:rPr>
                <w:delText>STT</w:delText>
              </w:r>
            </w:del>
          </w:p>
        </w:tc>
        <w:tc>
          <w:tcPr>
            <w:tcW w:w="2120" w:type="dxa"/>
            <w:vMerge w:val="restart"/>
            <w:vAlign w:val="center"/>
          </w:tcPr>
          <w:p w14:paraId="773D3EAA" w14:textId="211A7E67" w:rsidR="00295CFF" w:rsidRPr="00D651A1" w:rsidDel="004A3D10" w:rsidRDefault="00295CFF">
            <w:pPr>
              <w:spacing w:line="276" w:lineRule="auto"/>
              <w:jc w:val="center"/>
              <w:rPr>
                <w:del w:id="20769" w:author="Tran Huan" w:date="2018-11-25T23:20:00Z"/>
                <w:b/>
                <w:rPrChange w:id="20770" w:author="Tran Huan" w:date="2018-11-26T00:30:00Z">
                  <w:rPr>
                    <w:del w:id="20771" w:author="Tran Huan" w:date="2018-11-25T23:20:00Z"/>
                    <w:b/>
                    <w:lang w:val="en-US"/>
                  </w:rPr>
                </w:rPrChange>
              </w:rPr>
              <w:pPrChange w:id="20772" w:author="phuong vu" w:date="2018-11-23T13:48:00Z">
                <w:pPr>
                  <w:spacing w:line="360" w:lineRule="auto"/>
                  <w:jc w:val="center"/>
                </w:pPr>
              </w:pPrChange>
            </w:pPr>
            <w:del w:id="20773" w:author="Tran Huan" w:date="2018-11-25T23:20:00Z">
              <w:r w:rsidRPr="00D651A1" w:rsidDel="004A3D10">
                <w:rPr>
                  <w:b/>
                  <w:rPrChange w:id="20774" w:author="Tran Huan" w:date="2018-11-26T00:30:00Z">
                    <w:rPr>
                      <w:b/>
                      <w:lang w:val="en-US"/>
                    </w:rPr>
                  </w:rPrChange>
                </w:rPr>
                <w:delText>Tên bảng/</w:delText>
              </w:r>
            </w:del>
          </w:p>
          <w:p w14:paraId="0399FEC4" w14:textId="6CA52169" w:rsidR="00295CFF" w:rsidRPr="00D651A1" w:rsidDel="004A3D10" w:rsidRDefault="00295CFF">
            <w:pPr>
              <w:spacing w:line="276" w:lineRule="auto"/>
              <w:jc w:val="center"/>
              <w:rPr>
                <w:del w:id="20775" w:author="Tran Huan" w:date="2018-11-25T23:20:00Z"/>
                <w:b/>
                <w:rPrChange w:id="20776" w:author="Tran Huan" w:date="2018-11-26T00:30:00Z">
                  <w:rPr>
                    <w:del w:id="20777" w:author="Tran Huan" w:date="2018-11-25T23:20:00Z"/>
                    <w:b/>
                    <w:lang w:val="en-US"/>
                  </w:rPr>
                </w:rPrChange>
              </w:rPr>
              <w:pPrChange w:id="20778" w:author="phuong vu" w:date="2018-11-23T13:48:00Z">
                <w:pPr>
                  <w:spacing w:line="360" w:lineRule="auto"/>
                  <w:jc w:val="center"/>
                </w:pPr>
              </w:pPrChange>
            </w:pPr>
            <w:del w:id="20779" w:author="Tran Huan" w:date="2018-11-25T23:20:00Z">
              <w:r w:rsidRPr="00D651A1" w:rsidDel="004A3D10">
                <w:rPr>
                  <w:b/>
                  <w:rPrChange w:id="20780" w:author="Tran Huan" w:date="2018-11-26T00:30:00Z">
                    <w:rPr>
                      <w:b/>
                      <w:lang w:val="en-US"/>
                    </w:rPr>
                  </w:rPrChange>
                </w:rPr>
                <w:delText>Cấu trúc dữ liệu</w:delText>
              </w:r>
            </w:del>
          </w:p>
        </w:tc>
        <w:tc>
          <w:tcPr>
            <w:tcW w:w="5852" w:type="dxa"/>
            <w:gridSpan w:val="4"/>
            <w:vAlign w:val="center"/>
          </w:tcPr>
          <w:p w14:paraId="45CF542F" w14:textId="258CE08D" w:rsidR="00295CFF" w:rsidRPr="00D651A1" w:rsidDel="004A3D10" w:rsidRDefault="00295CFF">
            <w:pPr>
              <w:spacing w:line="276" w:lineRule="auto"/>
              <w:jc w:val="center"/>
              <w:rPr>
                <w:del w:id="20781" w:author="Tran Huan" w:date="2018-11-25T23:20:00Z"/>
                <w:b/>
                <w:rPrChange w:id="20782" w:author="Tran Huan" w:date="2018-11-26T00:30:00Z">
                  <w:rPr>
                    <w:del w:id="20783" w:author="Tran Huan" w:date="2018-11-25T23:20:00Z"/>
                    <w:b/>
                    <w:lang w:val="en-US"/>
                  </w:rPr>
                </w:rPrChange>
              </w:rPr>
              <w:pPrChange w:id="20784" w:author="phuong vu" w:date="2018-11-23T13:48:00Z">
                <w:pPr>
                  <w:spacing w:line="360" w:lineRule="auto"/>
                  <w:jc w:val="center"/>
                </w:pPr>
              </w:pPrChange>
            </w:pPr>
            <w:del w:id="20785" w:author="Tran Huan" w:date="2018-11-25T23:20:00Z">
              <w:r w:rsidRPr="00D651A1" w:rsidDel="004A3D10">
                <w:rPr>
                  <w:b/>
                  <w:rPrChange w:id="20786" w:author="Tran Huan" w:date="2018-11-26T00:30:00Z">
                    <w:rPr>
                      <w:b/>
                      <w:lang w:val="en-US"/>
                    </w:rPr>
                  </w:rPrChange>
                </w:rPr>
                <w:delText>Phương thức</w:delText>
              </w:r>
            </w:del>
          </w:p>
        </w:tc>
      </w:tr>
      <w:tr w:rsidR="00295CFF" w:rsidDel="004A3D10" w14:paraId="78FC7DFB" w14:textId="1F6A1C27" w:rsidTr="00E4365A">
        <w:trPr>
          <w:del w:id="20787" w:author="Tran Huan" w:date="2018-11-25T23:20:00Z"/>
        </w:trPr>
        <w:tc>
          <w:tcPr>
            <w:tcW w:w="805" w:type="dxa"/>
            <w:vMerge/>
            <w:vAlign w:val="center"/>
          </w:tcPr>
          <w:p w14:paraId="716AD20C" w14:textId="1D2417D1" w:rsidR="00295CFF" w:rsidRPr="00D651A1" w:rsidDel="004A3D10" w:rsidRDefault="00295CFF">
            <w:pPr>
              <w:spacing w:line="276" w:lineRule="auto"/>
              <w:jc w:val="center"/>
              <w:rPr>
                <w:del w:id="20788" w:author="Tran Huan" w:date="2018-11-25T23:20:00Z"/>
                <w:b/>
                <w:rPrChange w:id="20789" w:author="Tran Huan" w:date="2018-11-26T00:30:00Z">
                  <w:rPr>
                    <w:del w:id="20790" w:author="Tran Huan" w:date="2018-11-25T23:20:00Z"/>
                    <w:b/>
                    <w:lang w:val="en-US"/>
                  </w:rPr>
                </w:rPrChange>
              </w:rPr>
              <w:pPrChange w:id="20791" w:author="phuong vu" w:date="2018-11-23T13:48:00Z">
                <w:pPr>
                  <w:spacing w:line="360" w:lineRule="auto"/>
                  <w:jc w:val="center"/>
                </w:pPr>
              </w:pPrChange>
            </w:pPr>
          </w:p>
        </w:tc>
        <w:tc>
          <w:tcPr>
            <w:tcW w:w="2120" w:type="dxa"/>
            <w:vMerge/>
            <w:vAlign w:val="center"/>
          </w:tcPr>
          <w:p w14:paraId="2A091AD6" w14:textId="0CB26F17" w:rsidR="00295CFF" w:rsidRPr="00D651A1" w:rsidDel="004A3D10" w:rsidRDefault="00295CFF">
            <w:pPr>
              <w:spacing w:line="276" w:lineRule="auto"/>
              <w:jc w:val="center"/>
              <w:rPr>
                <w:del w:id="20792" w:author="Tran Huan" w:date="2018-11-25T23:20:00Z"/>
                <w:b/>
                <w:rPrChange w:id="20793" w:author="Tran Huan" w:date="2018-11-26T00:30:00Z">
                  <w:rPr>
                    <w:del w:id="20794" w:author="Tran Huan" w:date="2018-11-25T23:20:00Z"/>
                    <w:b/>
                    <w:lang w:val="en-US"/>
                  </w:rPr>
                </w:rPrChange>
              </w:rPr>
              <w:pPrChange w:id="20795" w:author="phuong vu" w:date="2018-11-23T13:48:00Z">
                <w:pPr>
                  <w:spacing w:line="360" w:lineRule="auto"/>
                  <w:jc w:val="center"/>
                </w:pPr>
              </w:pPrChange>
            </w:pPr>
          </w:p>
        </w:tc>
        <w:tc>
          <w:tcPr>
            <w:tcW w:w="1463" w:type="dxa"/>
            <w:vAlign w:val="center"/>
          </w:tcPr>
          <w:p w14:paraId="3A573C9D" w14:textId="345C87BE" w:rsidR="00295CFF" w:rsidRPr="00D651A1" w:rsidDel="004A3D10" w:rsidRDefault="00295CFF">
            <w:pPr>
              <w:spacing w:line="276" w:lineRule="auto"/>
              <w:jc w:val="center"/>
              <w:rPr>
                <w:del w:id="20796" w:author="Tran Huan" w:date="2018-11-25T23:20:00Z"/>
                <w:b/>
                <w:rPrChange w:id="20797" w:author="Tran Huan" w:date="2018-11-26T00:30:00Z">
                  <w:rPr>
                    <w:del w:id="20798" w:author="Tran Huan" w:date="2018-11-25T23:20:00Z"/>
                    <w:b/>
                    <w:lang w:val="en-US"/>
                  </w:rPr>
                </w:rPrChange>
              </w:rPr>
              <w:pPrChange w:id="20799" w:author="phuong vu" w:date="2018-11-23T13:48:00Z">
                <w:pPr>
                  <w:spacing w:line="360" w:lineRule="auto"/>
                  <w:jc w:val="center"/>
                </w:pPr>
              </w:pPrChange>
            </w:pPr>
            <w:del w:id="20800" w:author="Tran Huan" w:date="2018-11-25T23:20:00Z">
              <w:r w:rsidRPr="00D651A1" w:rsidDel="004A3D10">
                <w:rPr>
                  <w:b/>
                  <w:rPrChange w:id="20801" w:author="Tran Huan" w:date="2018-11-26T00:30:00Z">
                    <w:rPr>
                      <w:b/>
                      <w:lang w:val="en-US"/>
                    </w:rPr>
                  </w:rPrChange>
                </w:rPr>
                <w:delText>Thêm</w:delText>
              </w:r>
            </w:del>
          </w:p>
        </w:tc>
        <w:tc>
          <w:tcPr>
            <w:tcW w:w="1463" w:type="dxa"/>
            <w:vAlign w:val="center"/>
          </w:tcPr>
          <w:p w14:paraId="3FBD27B4" w14:textId="3E43581C" w:rsidR="00295CFF" w:rsidRPr="00D651A1" w:rsidDel="004A3D10" w:rsidRDefault="00295CFF">
            <w:pPr>
              <w:spacing w:line="276" w:lineRule="auto"/>
              <w:jc w:val="center"/>
              <w:rPr>
                <w:del w:id="20802" w:author="Tran Huan" w:date="2018-11-25T23:20:00Z"/>
                <w:b/>
                <w:rPrChange w:id="20803" w:author="Tran Huan" w:date="2018-11-26T00:30:00Z">
                  <w:rPr>
                    <w:del w:id="20804" w:author="Tran Huan" w:date="2018-11-25T23:20:00Z"/>
                    <w:b/>
                    <w:lang w:val="en-US"/>
                  </w:rPr>
                </w:rPrChange>
              </w:rPr>
              <w:pPrChange w:id="20805" w:author="phuong vu" w:date="2018-11-23T13:48:00Z">
                <w:pPr>
                  <w:spacing w:line="360" w:lineRule="auto"/>
                  <w:jc w:val="center"/>
                </w:pPr>
              </w:pPrChange>
            </w:pPr>
            <w:del w:id="20806" w:author="Tran Huan" w:date="2018-11-25T23:20:00Z">
              <w:r w:rsidRPr="00D651A1" w:rsidDel="004A3D10">
                <w:rPr>
                  <w:b/>
                  <w:rPrChange w:id="20807" w:author="Tran Huan" w:date="2018-11-26T00:30:00Z">
                    <w:rPr>
                      <w:b/>
                      <w:lang w:val="en-US"/>
                    </w:rPr>
                  </w:rPrChange>
                </w:rPr>
                <w:delText>Sửa</w:delText>
              </w:r>
            </w:del>
          </w:p>
        </w:tc>
        <w:tc>
          <w:tcPr>
            <w:tcW w:w="1463" w:type="dxa"/>
            <w:vAlign w:val="center"/>
          </w:tcPr>
          <w:p w14:paraId="56A907F8" w14:textId="38981206" w:rsidR="00295CFF" w:rsidRPr="00D651A1" w:rsidDel="004A3D10" w:rsidRDefault="00295CFF">
            <w:pPr>
              <w:spacing w:line="276" w:lineRule="auto"/>
              <w:jc w:val="center"/>
              <w:rPr>
                <w:del w:id="20808" w:author="Tran Huan" w:date="2018-11-25T23:20:00Z"/>
                <w:b/>
                <w:rPrChange w:id="20809" w:author="Tran Huan" w:date="2018-11-26T00:30:00Z">
                  <w:rPr>
                    <w:del w:id="20810" w:author="Tran Huan" w:date="2018-11-25T23:20:00Z"/>
                    <w:b/>
                    <w:lang w:val="en-US"/>
                  </w:rPr>
                </w:rPrChange>
              </w:rPr>
              <w:pPrChange w:id="20811" w:author="phuong vu" w:date="2018-11-23T13:48:00Z">
                <w:pPr>
                  <w:spacing w:line="360" w:lineRule="auto"/>
                  <w:jc w:val="center"/>
                </w:pPr>
              </w:pPrChange>
            </w:pPr>
            <w:del w:id="20812" w:author="Tran Huan" w:date="2018-11-25T23:20:00Z">
              <w:r w:rsidRPr="00D651A1" w:rsidDel="004A3D10">
                <w:rPr>
                  <w:b/>
                  <w:rPrChange w:id="20813" w:author="Tran Huan" w:date="2018-11-26T00:30:00Z">
                    <w:rPr>
                      <w:b/>
                      <w:lang w:val="en-US"/>
                    </w:rPr>
                  </w:rPrChange>
                </w:rPr>
                <w:delText>Xóa</w:delText>
              </w:r>
            </w:del>
          </w:p>
        </w:tc>
        <w:tc>
          <w:tcPr>
            <w:tcW w:w="1463" w:type="dxa"/>
            <w:vAlign w:val="center"/>
          </w:tcPr>
          <w:p w14:paraId="2DA39E4B" w14:textId="0F7F3D94" w:rsidR="00295CFF" w:rsidRPr="00D651A1" w:rsidDel="004A3D10" w:rsidRDefault="00295CFF">
            <w:pPr>
              <w:spacing w:line="276" w:lineRule="auto"/>
              <w:jc w:val="center"/>
              <w:rPr>
                <w:del w:id="20814" w:author="Tran Huan" w:date="2018-11-25T23:20:00Z"/>
                <w:b/>
                <w:rPrChange w:id="20815" w:author="Tran Huan" w:date="2018-11-26T00:30:00Z">
                  <w:rPr>
                    <w:del w:id="20816" w:author="Tran Huan" w:date="2018-11-25T23:20:00Z"/>
                    <w:b/>
                    <w:lang w:val="en-US"/>
                  </w:rPr>
                </w:rPrChange>
              </w:rPr>
              <w:pPrChange w:id="20817" w:author="phuong vu" w:date="2018-11-23T13:48:00Z">
                <w:pPr>
                  <w:spacing w:line="360" w:lineRule="auto"/>
                  <w:jc w:val="center"/>
                </w:pPr>
              </w:pPrChange>
            </w:pPr>
            <w:del w:id="20818" w:author="Tran Huan" w:date="2018-11-25T23:20:00Z">
              <w:r w:rsidRPr="00D651A1" w:rsidDel="004A3D10">
                <w:rPr>
                  <w:b/>
                  <w:rPrChange w:id="20819" w:author="Tran Huan" w:date="2018-11-26T00:30:00Z">
                    <w:rPr>
                      <w:b/>
                      <w:lang w:val="en-US"/>
                    </w:rPr>
                  </w:rPrChange>
                </w:rPr>
                <w:delText>Truy vấn</w:delText>
              </w:r>
            </w:del>
          </w:p>
        </w:tc>
      </w:tr>
      <w:tr w:rsidR="00295CFF" w:rsidDel="004A3D10" w14:paraId="57C8DB19" w14:textId="78A80F18" w:rsidTr="00E4365A">
        <w:trPr>
          <w:del w:id="20820" w:author="Tran Huan" w:date="2018-11-25T23:20:00Z"/>
        </w:trPr>
        <w:tc>
          <w:tcPr>
            <w:tcW w:w="805" w:type="dxa"/>
          </w:tcPr>
          <w:p w14:paraId="097A051E" w14:textId="44C6BF49" w:rsidR="00295CFF" w:rsidRPr="00D651A1" w:rsidDel="004A3D10" w:rsidRDefault="00295CFF">
            <w:pPr>
              <w:spacing w:line="276" w:lineRule="auto"/>
              <w:jc w:val="center"/>
              <w:rPr>
                <w:del w:id="20821" w:author="Tran Huan" w:date="2018-11-25T23:20:00Z"/>
                <w:rPrChange w:id="20822" w:author="Tran Huan" w:date="2018-11-26T00:30:00Z">
                  <w:rPr>
                    <w:del w:id="20823" w:author="Tran Huan" w:date="2018-11-25T23:20:00Z"/>
                    <w:lang w:val="en-US"/>
                  </w:rPr>
                </w:rPrChange>
              </w:rPr>
              <w:pPrChange w:id="20824" w:author="phuong vu" w:date="2018-11-23T13:48:00Z">
                <w:pPr>
                  <w:spacing w:line="360" w:lineRule="auto"/>
                  <w:jc w:val="center"/>
                </w:pPr>
              </w:pPrChange>
            </w:pPr>
            <w:del w:id="20825" w:author="Tran Huan" w:date="2018-11-25T23:20:00Z">
              <w:r w:rsidRPr="00D651A1" w:rsidDel="004A3D10">
                <w:rPr>
                  <w:rPrChange w:id="20826" w:author="Tran Huan" w:date="2018-11-26T00:30:00Z">
                    <w:rPr>
                      <w:lang w:val="en-US"/>
                    </w:rPr>
                  </w:rPrChange>
                </w:rPr>
                <w:delText>1</w:delText>
              </w:r>
            </w:del>
          </w:p>
        </w:tc>
        <w:tc>
          <w:tcPr>
            <w:tcW w:w="2120" w:type="dxa"/>
          </w:tcPr>
          <w:p w14:paraId="2922F7FD" w14:textId="3898BF46" w:rsidR="00295CFF" w:rsidRPr="00D651A1" w:rsidDel="004A3D10" w:rsidRDefault="00295CFF">
            <w:pPr>
              <w:spacing w:line="276" w:lineRule="auto"/>
              <w:rPr>
                <w:del w:id="20827" w:author="Tran Huan" w:date="2018-11-25T23:20:00Z"/>
                <w:rPrChange w:id="20828" w:author="Tran Huan" w:date="2018-11-26T00:30:00Z">
                  <w:rPr>
                    <w:del w:id="20829" w:author="Tran Huan" w:date="2018-11-25T23:20:00Z"/>
                    <w:lang w:val="en-US"/>
                  </w:rPr>
                </w:rPrChange>
              </w:rPr>
              <w:pPrChange w:id="20830" w:author="phuong vu" w:date="2018-11-23T13:48:00Z">
                <w:pPr>
                  <w:spacing w:line="360" w:lineRule="auto"/>
                </w:pPr>
              </w:pPrChange>
            </w:pPr>
            <w:del w:id="20831" w:author="Tran Huan" w:date="2018-11-25T23:20:00Z">
              <w:r w:rsidRPr="00D651A1" w:rsidDel="004A3D10">
                <w:rPr>
                  <w:rPrChange w:id="20832" w:author="Tran Huan" w:date="2018-11-26T00:30:00Z">
                    <w:rPr>
                      <w:lang w:val="en-US"/>
                    </w:rPr>
                  </w:rPrChange>
                </w:rPr>
                <w:delText>customer_order</w:delText>
              </w:r>
            </w:del>
          </w:p>
        </w:tc>
        <w:tc>
          <w:tcPr>
            <w:tcW w:w="1463" w:type="dxa"/>
          </w:tcPr>
          <w:p w14:paraId="3D905F34" w14:textId="56EEAE81" w:rsidR="00295CFF" w:rsidRPr="00D651A1" w:rsidDel="004A3D10" w:rsidRDefault="00295CFF">
            <w:pPr>
              <w:spacing w:line="276" w:lineRule="auto"/>
              <w:jc w:val="center"/>
              <w:rPr>
                <w:del w:id="20833" w:author="Tran Huan" w:date="2018-11-25T23:20:00Z"/>
                <w:rPrChange w:id="20834" w:author="Tran Huan" w:date="2018-11-26T00:30:00Z">
                  <w:rPr>
                    <w:del w:id="20835" w:author="Tran Huan" w:date="2018-11-25T23:20:00Z"/>
                    <w:lang w:val="en-US"/>
                  </w:rPr>
                </w:rPrChange>
              </w:rPr>
              <w:pPrChange w:id="20836" w:author="phuong vu" w:date="2018-11-23T13:48:00Z">
                <w:pPr>
                  <w:spacing w:line="360" w:lineRule="auto"/>
                  <w:jc w:val="center"/>
                </w:pPr>
              </w:pPrChange>
            </w:pPr>
          </w:p>
        </w:tc>
        <w:tc>
          <w:tcPr>
            <w:tcW w:w="1463" w:type="dxa"/>
          </w:tcPr>
          <w:p w14:paraId="66A133DE" w14:textId="1DA96F0B" w:rsidR="00295CFF" w:rsidRPr="00D651A1" w:rsidDel="004A3D10" w:rsidRDefault="00295CFF">
            <w:pPr>
              <w:spacing w:line="276" w:lineRule="auto"/>
              <w:jc w:val="center"/>
              <w:rPr>
                <w:del w:id="20837" w:author="Tran Huan" w:date="2018-11-25T23:20:00Z"/>
                <w:rPrChange w:id="20838" w:author="Tran Huan" w:date="2018-11-26T00:30:00Z">
                  <w:rPr>
                    <w:del w:id="20839" w:author="Tran Huan" w:date="2018-11-25T23:20:00Z"/>
                    <w:lang w:val="en-US"/>
                  </w:rPr>
                </w:rPrChange>
              </w:rPr>
              <w:pPrChange w:id="20840" w:author="phuong vu" w:date="2018-11-23T13:48:00Z">
                <w:pPr>
                  <w:spacing w:line="360" w:lineRule="auto"/>
                  <w:jc w:val="center"/>
                </w:pPr>
              </w:pPrChange>
            </w:pPr>
          </w:p>
        </w:tc>
        <w:tc>
          <w:tcPr>
            <w:tcW w:w="1463" w:type="dxa"/>
          </w:tcPr>
          <w:p w14:paraId="514FADA7" w14:textId="0815CD38" w:rsidR="00295CFF" w:rsidRPr="00D651A1" w:rsidDel="004A3D10" w:rsidRDefault="00295CFF">
            <w:pPr>
              <w:spacing w:line="276" w:lineRule="auto"/>
              <w:jc w:val="center"/>
              <w:rPr>
                <w:del w:id="20841" w:author="Tran Huan" w:date="2018-11-25T23:20:00Z"/>
                <w:rPrChange w:id="20842" w:author="Tran Huan" w:date="2018-11-26T00:30:00Z">
                  <w:rPr>
                    <w:del w:id="20843" w:author="Tran Huan" w:date="2018-11-25T23:20:00Z"/>
                    <w:lang w:val="en-US"/>
                  </w:rPr>
                </w:rPrChange>
              </w:rPr>
              <w:pPrChange w:id="20844" w:author="phuong vu" w:date="2018-11-23T13:48:00Z">
                <w:pPr>
                  <w:spacing w:line="360" w:lineRule="auto"/>
                  <w:jc w:val="center"/>
                </w:pPr>
              </w:pPrChange>
            </w:pPr>
          </w:p>
        </w:tc>
        <w:tc>
          <w:tcPr>
            <w:tcW w:w="1463" w:type="dxa"/>
          </w:tcPr>
          <w:p w14:paraId="78C5CFFB" w14:textId="476E971D" w:rsidR="00295CFF" w:rsidRPr="00D651A1" w:rsidDel="004A3D10" w:rsidRDefault="00295CFF">
            <w:pPr>
              <w:spacing w:line="276" w:lineRule="auto"/>
              <w:jc w:val="center"/>
              <w:rPr>
                <w:del w:id="20845" w:author="Tran Huan" w:date="2018-11-25T23:20:00Z"/>
                <w:rPrChange w:id="20846" w:author="Tran Huan" w:date="2018-11-26T00:30:00Z">
                  <w:rPr>
                    <w:del w:id="20847" w:author="Tran Huan" w:date="2018-11-25T23:20:00Z"/>
                    <w:lang w:val="en-US"/>
                  </w:rPr>
                </w:rPrChange>
              </w:rPr>
              <w:pPrChange w:id="20848" w:author="phuong vu" w:date="2018-11-23T13:48:00Z">
                <w:pPr>
                  <w:jc w:val="center"/>
                </w:pPr>
              </w:pPrChange>
            </w:pPr>
            <w:del w:id="20849" w:author="Tran Huan" w:date="2018-11-25T23:20:00Z">
              <w:r w:rsidRPr="00D651A1" w:rsidDel="004A3D10">
                <w:rPr>
                  <w:rPrChange w:id="20850" w:author="Tran Huan" w:date="2018-11-26T00:30:00Z">
                    <w:rPr>
                      <w:lang w:val="en-US"/>
                    </w:rPr>
                  </w:rPrChange>
                </w:rPr>
                <w:delText>X</w:delText>
              </w:r>
            </w:del>
          </w:p>
        </w:tc>
      </w:tr>
      <w:tr w:rsidR="00295CFF" w:rsidDel="004A3D10" w14:paraId="7622EAD6" w14:textId="32A8B27F" w:rsidTr="00E4365A">
        <w:trPr>
          <w:del w:id="20851" w:author="Tran Huan" w:date="2018-11-25T23:20:00Z"/>
        </w:trPr>
        <w:tc>
          <w:tcPr>
            <w:tcW w:w="805" w:type="dxa"/>
          </w:tcPr>
          <w:p w14:paraId="4F8A454B" w14:textId="62580A92" w:rsidR="00295CFF" w:rsidRPr="00D651A1" w:rsidDel="004A3D10" w:rsidRDefault="00295CFF">
            <w:pPr>
              <w:spacing w:line="276" w:lineRule="auto"/>
              <w:jc w:val="center"/>
              <w:rPr>
                <w:del w:id="20852" w:author="Tran Huan" w:date="2018-11-25T23:20:00Z"/>
                <w:rPrChange w:id="20853" w:author="Tran Huan" w:date="2018-11-26T00:30:00Z">
                  <w:rPr>
                    <w:del w:id="20854" w:author="Tran Huan" w:date="2018-11-25T23:20:00Z"/>
                    <w:lang w:val="en-US"/>
                  </w:rPr>
                </w:rPrChange>
              </w:rPr>
              <w:pPrChange w:id="20855" w:author="phuong vu" w:date="2018-11-23T13:48:00Z">
                <w:pPr>
                  <w:spacing w:line="360" w:lineRule="auto"/>
                  <w:jc w:val="center"/>
                </w:pPr>
              </w:pPrChange>
            </w:pPr>
            <w:del w:id="20856" w:author="Tran Huan" w:date="2018-11-25T23:20:00Z">
              <w:r w:rsidRPr="00D651A1" w:rsidDel="004A3D10">
                <w:rPr>
                  <w:rPrChange w:id="20857" w:author="Tran Huan" w:date="2018-11-26T00:30:00Z">
                    <w:rPr>
                      <w:lang w:val="en-US"/>
                    </w:rPr>
                  </w:rPrChange>
                </w:rPr>
                <w:delText>2</w:delText>
              </w:r>
            </w:del>
          </w:p>
        </w:tc>
        <w:tc>
          <w:tcPr>
            <w:tcW w:w="2120" w:type="dxa"/>
          </w:tcPr>
          <w:p w14:paraId="069127B7" w14:textId="669A70CF" w:rsidR="00295CFF" w:rsidRPr="00D651A1" w:rsidDel="004A3D10" w:rsidRDefault="00295CFF">
            <w:pPr>
              <w:spacing w:line="276" w:lineRule="auto"/>
              <w:rPr>
                <w:del w:id="20858" w:author="Tran Huan" w:date="2018-11-25T23:20:00Z"/>
                <w:rPrChange w:id="20859" w:author="Tran Huan" w:date="2018-11-26T00:30:00Z">
                  <w:rPr>
                    <w:del w:id="20860" w:author="Tran Huan" w:date="2018-11-25T23:20:00Z"/>
                    <w:lang w:val="en-US"/>
                  </w:rPr>
                </w:rPrChange>
              </w:rPr>
              <w:pPrChange w:id="20861" w:author="phuong vu" w:date="2018-11-23T13:48:00Z">
                <w:pPr>
                  <w:spacing w:line="360" w:lineRule="auto"/>
                </w:pPr>
              </w:pPrChange>
            </w:pPr>
            <w:del w:id="20862" w:author="Tran Huan" w:date="2018-11-25T23:20:00Z">
              <w:r w:rsidRPr="00D651A1" w:rsidDel="004A3D10">
                <w:rPr>
                  <w:rPrChange w:id="20863" w:author="Tran Huan" w:date="2018-11-26T00:30:00Z">
                    <w:rPr>
                      <w:lang w:val="en-US"/>
                    </w:rPr>
                  </w:rPrChange>
                </w:rPr>
                <w:delText>customer</w:delText>
              </w:r>
            </w:del>
          </w:p>
        </w:tc>
        <w:tc>
          <w:tcPr>
            <w:tcW w:w="1463" w:type="dxa"/>
          </w:tcPr>
          <w:p w14:paraId="09AD4650" w14:textId="4DE69302" w:rsidR="00295CFF" w:rsidRPr="00D651A1" w:rsidDel="004A3D10" w:rsidRDefault="00295CFF">
            <w:pPr>
              <w:spacing w:line="276" w:lineRule="auto"/>
              <w:jc w:val="center"/>
              <w:rPr>
                <w:del w:id="20864" w:author="Tran Huan" w:date="2018-11-25T23:20:00Z"/>
                <w:rPrChange w:id="20865" w:author="Tran Huan" w:date="2018-11-26T00:30:00Z">
                  <w:rPr>
                    <w:del w:id="20866" w:author="Tran Huan" w:date="2018-11-25T23:20:00Z"/>
                    <w:lang w:val="en-US"/>
                  </w:rPr>
                </w:rPrChange>
              </w:rPr>
              <w:pPrChange w:id="20867" w:author="phuong vu" w:date="2018-11-23T13:48:00Z">
                <w:pPr>
                  <w:spacing w:line="360" w:lineRule="auto"/>
                  <w:jc w:val="center"/>
                </w:pPr>
              </w:pPrChange>
            </w:pPr>
          </w:p>
        </w:tc>
        <w:tc>
          <w:tcPr>
            <w:tcW w:w="1463" w:type="dxa"/>
          </w:tcPr>
          <w:p w14:paraId="576F32B1" w14:textId="21A29D74" w:rsidR="00295CFF" w:rsidRPr="00D651A1" w:rsidDel="004A3D10" w:rsidRDefault="00295CFF">
            <w:pPr>
              <w:spacing w:line="276" w:lineRule="auto"/>
              <w:jc w:val="center"/>
              <w:rPr>
                <w:del w:id="20868" w:author="Tran Huan" w:date="2018-11-25T23:20:00Z"/>
                <w:rPrChange w:id="20869" w:author="Tran Huan" w:date="2018-11-26T00:30:00Z">
                  <w:rPr>
                    <w:del w:id="20870" w:author="Tran Huan" w:date="2018-11-25T23:20:00Z"/>
                    <w:lang w:val="en-US"/>
                  </w:rPr>
                </w:rPrChange>
              </w:rPr>
              <w:pPrChange w:id="20871" w:author="phuong vu" w:date="2018-11-23T13:48:00Z">
                <w:pPr>
                  <w:spacing w:line="360" w:lineRule="auto"/>
                  <w:jc w:val="center"/>
                </w:pPr>
              </w:pPrChange>
            </w:pPr>
          </w:p>
        </w:tc>
        <w:tc>
          <w:tcPr>
            <w:tcW w:w="1463" w:type="dxa"/>
          </w:tcPr>
          <w:p w14:paraId="5FF8A304" w14:textId="767F29ED" w:rsidR="00295CFF" w:rsidRPr="00D651A1" w:rsidDel="004A3D10" w:rsidRDefault="00295CFF">
            <w:pPr>
              <w:spacing w:line="276" w:lineRule="auto"/>
              <w:jc w:val="center"/>
              <w:rPr>
                <w:del w:id="20872" w:author="Tran Huan" w:date="2018-11-25T23:20:00Z"/>
                <w:rPrChange w:id="20873" w:author="Tran Huan" w:date="2018-11-26T00:30:00Z">
                  <w:rPr>
                    <w:del w:id="20874" w:author="Tran Huan" w:date="2018-11-25T23:20:00Z"/>
                    <w:lang w:val="en-US"/>
                  </w:rPr>
                </w:rPrChange>
              </w:rPr>
              <w:pPrChange w:id="20875" w:author="phuong vu" w:date="2018-11-23T13:48:00Z">
                <w:pPr>
                  <w:spacing w:line="360" w:lineRule="auto"/>
                  <w:jc w:val="center"/>
                </w:pPr>
              </w:pPrChange>
            </w:pPr>
          </w:p>
        </w:tc>
        <w:tc>
          <w:tcPr>
            <w:tcW w:w="1463" w:type="dxa"/>
          </w:tcPr>
          <w:p w14:paraId="6092ADD0" w14:textId="0778718C" w:rsidR="00295CFF" w:rsidRPr="00D651A1" w:rsidDel="004A3D10" w:rsidRDefault="00295CFF">
            <w:pPr>
              <w:spacing w:line="276" w:lineRule="auto"/>
              <w:jc w:val="center"/>
              <w:rPr>
                <w:del w:id="20876" w:author="Tran Huan" w:date="2018-11-25T23:20:00Z"/>
                <w:rPrChange w:id="20877" w:author="Tran Huan" w:date="2018-11-26T00:30:00Z">
                  <w:rPr>
                    <w:del w:id="20878" w:author="Tran Huan" w:date="2018-11-25T23:20:00Z"/>
                    <w:lang w:val="en-US"/>
                  </w:rPr>
                </w:rPrChange>
              </w:rPr>
              <w:pPrChange w:id="20879" w:author="phuong vu" w:date="2018-11-23T13:48:00Z">
                <w:pPr>
                  <w:jc w:val="center"/>
                </w:pPr>
              </w:pPrChange>
            </w:pPr>
            <w:del w:id="20880" w:author="Tran Huan" w:date="2018-11-25T23:20:00Z">
              <w:r w:rsidRPr="00D651A1" w:rsidDel="004A3D10">
                <w:rPr>
                  <w:rPrChange w:id="20881" w:author="Tran Huan" w:date="2018-11-26T00:30:00Z">
                    <w:rPr>
                      <w:lang w:val="en-US"/>
                    </w:rPr>
                  </w:rPrChange>
                </w:rPr>
                <w:delText>X</w:delText>
              </w:r>
            </w:del>
          </w:p>
        </w:tc>
      </w:tr>
    </w:tbl>
    <w:p w14:paraId="04693793" w14:textId="0CD4732E" w:rsidR="00295CFF" w:rsidRPr="00E4365A" w:rsidDel="004A3D10" w:rsidRDefault="00295CFF">
      <w:pPr>
        <w:spacing w:line="276" w:lineRule="auto"/>
        <w:rPr>
          <w:del w:id="20882" w:author="Tran Huan" w:date="2018-11-25T23:20:00Z"/>
          <w:lang w:val="en-US"/>
        </w:rPr>
        <w:pPrChange w:id="20883" w:author="phuong vu" w:date="2018-11-23T13:48:00Z">
          <w:pPr/>
        </w:pPrChange>
      </w:pPr>
    </w:p>
    <w:p w14:paraId="52BEEBF0" w14:textId="7711945D" w:rsidR="00EC45DD" w:rsidDel="004A3D10" w:rsidRDefault="00EC45DD">
      <w:pPr>
        <w:pStyle w:val="Heading5"/>
        <w:spacing w:line="276" w:lineRule="auto"/>
        <w:rPr>
          <w:del w:id="20884" w:author="Tran Huan" w:date="2018-11-25T23:20:00Z"/>
          <w:lang w:val="en-US"/>
        </w:rPr>
        <w:pPrChange w:id="20885" w:author="phuong vu" w:date="2018-11-23T13:48:00Z">
          <w:pPr>
            <w:pStyle w:val="Heading5"/>
          </w:pPr>
        </w:pPrChange>
      </w:pPr>
      <w:del w:id="20886" w:author="Tran Huan" w:date="2018-11-25T23:20:00Z">
        <w:r w:rsidDel="004A3D10">
          <w:rPr>
            <w:lang w:val="en-US"/>
          </w:rPr>
          <w:delText>Cách xử lí</w:delText>
        </w:r>
      </w:del>
    </w:p>
    <w:p w14:paraId="64C7CB21" w14:textId="56A0A16B" w:rsidR="009F114E" w:rsidDel="004A3D10" w:rsidRDefault="00B467D9">
      <w:pPr>
        <w:keepNext/>
        <w:spacing w:line="276" w:lineRule="auto"/>
        <w:jc w:val="center"/>
        <w:rPr>
          <w:del w:id="20887" w:author="Tran Huan" w:date="2018-11-25T23:20:00Z"/>
        </w:rPr>
        <w:pPrChange w:id="20888" w:author="phuong vu" w:date="2018-11-23T13:48:00Z">
          <w:pPr>
            <w:keepNext/>
            <w:jc w:val="center"/>
          </w:pPr>
        </w:pPrChange>
      </w:pPr>
      <w:del w:id="20889" w:author="Tran Huan" w:date="2018-11-25T23:20:00Z">
        <w:r w:rsidRPr="00B467D9" w:rsidDel="004A3D10">
          <w:rPr>
            <w:noProof/>
            <w:lang w:val="en-US"/>
          </w:rPr>
          <w:drawing>
            <wp:inline distT="0" distB="0" distL="0" distR="0" wp14:anchorId="7A9C52EB" wp14:editId="2A90E508">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del>
    </w:p>
    <w:p w14:paraId="50AABFC0" w14:textId="76BA6764" w:rsidR="00EB7385" w:rsidRPr="0047465B" w:rsidDel="004A3D10" w:rsidRDefault="009F114E">
      <w:pPr>
        <w:pStyle w:val="Caption"/>
        <w:spacing w:line="276" w:lineRule="auto"/>
        <w:rPr>
          <w:del w:id="20890" w:author="Tran Huan" w:date="2018-11-25T23:20:00Z"/>
          <w:szCs w:val="26"/>
        </w:rPr>
        <w:pPrChange w:id="20891" w:author="phuong vu" w:date="2018-11-23T13:48:00Z">
          <w:pPr>
            <w:pStyle w:val="Caption"/>
            <w:spacing w:line="276" w:lineRule="auto"/>
          </w:pPr>
        </w:pPrChange>
      </w:pPr>
      <w:del w:id="20892" w:author="Tran Huan" w:date="2018-11-25T23:20:00Z">
        <w:r w:rsidRPr="0047465B" w:rsidDel="004A3D10">
          <w:rPr>
            <w:szCs w:val="26"/>
          </w:rPr>
          <w:delText xml:space="preserve">Hình </w:delText>
        </w:r>
      </w:del>
      <w:ins w:id="20893" w:author="phuong vu" w:date="2018-11-22T18:14:00Z">
        <w:del w:id="20894" w:author="Tran Huan" w:date="2018-11-25T23:20:00Z">
          <w:r w:rsidR="00627671" w:rsidDel="004A3D10">
            <w:rPr>
              <w:szCs w:val="26"/>
            </w:rPr>
            <w:fldChar w:fldCharType="begin"/>
          </w:r>
          <w:r w:rsidR="00627671" w:rsidDel="004A3D10">
            <w:rPr>
              <w:szCs w:val="26"/>
            </w:rPr>
            <w:delInstrText xml:space="preserve"> STYLEREF 1 \s </w:delInstrText>
          </w:r>
        </w:del>
      </w:ins>
      <w:del w:id="20895" w:author="Tran Huan" w:date="2018-11-25T23:20:00Z">
        <w:r w:rsidR="00627671" w:rsidDel="004A3D10">
          <w:rPr>
            <w:szCs w:val="26"/>
          </w:rPr>
          <w:fldChar w:fldCharType="separate"/>
        </w:r>
        <w:r w:rsidR="00627671" w:rsidDel="004A3D10">
          <w:rPr>
            <w:noProof/>
            <w:szCs w:val="26"/>
          </w:rPr>
          <w:delText>3</w:delText>
        </w:r>
      </w:del>
      <w:ins w:id="20896" w:author="phuong vu" w:date="2018-11-22T18:14:00Z">
        <w:del w:id="20897" w:author="Tran Huan" w:date="2018-11-25T23:20:00Z">
          <w:r w:rsidR="00627671" w:rsidDel="004A3D10">
            <w:rPr>
              <w:szCs w:val="26"/>
            </w:rPr>
            <w:fldChar w:fldCharType="end"/>
          </w:r>
          <w:r w:rsidR="00627671" w:rsidDel="004A3D10">
            <w:rPr>
              <w:szCs w:val="26"/>
            </w:rPr>
            <w:delText>.</w:delText>
          </w:r>
          <w:r w:rsidR="00627671" w:rsidDel="004A3D10">
            <w:rPr>
              <w:szCs w:val="26"/>
            </w:rPr>
            <w:fldChar w:fldCharType="begin"/>
          </w:r>
          <w:r w:rsidR="00627671" w:rsidDel="004A3D10">
            <w:rPr>
              <w:szCs w:val="26"/>
            </w:rPr>
            <w:delInstrText xml:space="preserve"> SEQ Hình \* ARABIC \s 1 </w:delInstrText>
          </w:r>
        </w:del>
      </w:ins>
      <w:del w:id="20898" w:author="Tran Huan" w:date="2018-11-25T23:20:00Z">
        <w:r w:rsidR="00627671" w:rsidDel="004A3D10">
          <w:rPr>
            <w:szCs w:val="26"/>
          </w:rPr>
          <w:fldChar w:fldCharType="separate"/>
        </w:r>
      </w:del>
      <w:ins w:id="20899" w:author="phuong vu" w:date="2018-11-22T18:14:00Z">
        <w:del w:id="20900" w:author="Tran Huan" w:date="2018-11-25T23:20:00Z">
          <w:r w:rsidR="00627671" w:rsidDel="004A3D10">
            <w:rPr>
              <w:noProof/>
              <w:szCs w:val="26"/>
            </w:rPr>
            <w:delText>28</w:delText>
          </w:r>
          <w:r w:rsidR="00627671" w:rsidDel="004A3D10">
            <w:rPr>
              <w:szCs w:val="26"/>
            </w:rPr>
            <w:fldChar w:fldCharType="end"/>
          </w:r>
        </w:del>
      </w:ins>
      <w:del w:id="20901" w:author="Tran Huan" w:date="2018-11-25T23:20:00Z">
        <w:r w:rsidR="006C103E" w:rsidDel="004A3D10">
          <w:rPr>
            <w:szCs w:val="26"/>
          </w:rPr>
          <w:fldChar w:fldCharType="begin"/>
        </w:r>
        <w:r w:rsidR="006C103E" w:rsidDel="004A3D10">
          <w:rPr>
            <w:szCs w:val="26"/>
          </w:rPr>
          <w:delInstrText xml:space="preserve"> STYLEREF 1 \s </w:delInstrText>
        </w:r>
        <w:r w:rsidR="006C103E" w:rsidDel="004A3D10">
          <w:rPr>
            <w:szCs w:val="26"/>
          </w:rPr>
          <w:fldChar w:fldCharType="separate"/>
        </w:r>
        <w:r w:rsidR="006C103E" w:rsidDel="004A3D10">
          <w:rPr>
            <w:noProof/>
            <w:szCs w:val="26"/>
          </w:rPr>
          <w:delText>3</w:delText>
        </w:r>
        <w:r w:rsidR="006C103E" w:rsidDel="004A3D10">
          <w:rPr>
            <w:szCs w:val="26"/>
          </w:rPr>
          <w:fldChar w:fldCharType="end"/>
        </w:r>
        <w:r w:rsidR="006C103E" w:rsidDel="004A3D10">
          <w:rPr>
            <w:szCs w:val="26"/>
          </w:rPr>
          <w:delText>.</w:delText>
        </w:r>
        <w:r w:rsidR="006C103E" w:rsidDel="004A3D10">
          <w:rPr>
            <w:szCs w:val="26"/>
          </w:rPr>
          <w:fldChar w:fldCharType="begin"/>
        </w:r>
        <w:r w:rsidR="006C103E" w:rsidDel="004A3D10">
          <w:rPr>
            <w:szCs w:val="26"/>
          </w:rPr>
          <w:delInstrText xml:space="preserve"> SEQ Hình \* ARABIC \s 1 </w:delInstrText>
        </w:r>
        <w:r w:rsidR="006C103E" w:rsidDel="004A3D10">
          <w:rPr>
            <w:szCs w:val="26"/>
          </w:rPr>
          <w:fldChar w:fldCharType="separate"/>
        </w:r>
        <w:r w:rsidR="006C103E" w:rsidDel="004A3D10">
          <w:rPr>
            <w:noProof/>
            <w:szCs w:val="26"/>
          </w:rPr>
          <w:delText>20</w:delText>
        </w:r>
        <w:r w:rsidR="006C103E" w:rsidDel="004A3D10">
          <w:rPr>
            <w:szCs w:val="26"/>
          </w:rPr>
          <w:fldChar w:fldCharType="end"/>
        </w:r>
        <w:r w:rsidRPr="000245EB" w:rsidDel="004A3D10">
          <w:rPr>
            <w:szCs w:val="26"/>
            <w:rPrChange w:id="20902" w:author="Tran Huan" w:date="2018-11-25T16:08:00Z">
              <w:rPr>
                <w:lang w:val="en-US"/>
              </w:rPr>
            </w:rPrChange>
          </w:rPr>
          <w:delText xml:space="preserve"> Sơ đồ cách xử lí tìm kiếm đơn hàng</w:delText>
        </w:r>
      </w:del>
    </w:p>
    <w:p w14:paraId="6C2245BB" w14:textId="7CB5AF5A" w:rsidR="00A61DB2" w:rsidRDefault="00A61DB2">
      <w:pPr>
        <w:pStyle w:val="Heading4"/>
        <w:spacing w:line="276" w:lineRule="auto"/>
        <w:rPr>
          <w:lang w:val="en-US"/>
        </w:rPr>
        <w:pPrChange w:id="20903" w:author="phuong vu" w:date="2018-11-23T13:48:00Z">
          <w:pPr>
            <w:pStyle w:val="Heading4"/>
          </w:pPr>
        </w:pPrChange>
      </w:pPr>
      <w:bookmarkStart w:id="20904" w:name="_Toc530662908"/>
      <w:r>
        <w:t>Đăng nhập</w:t>
      </w:r>
      <w:r>
        <w:rPr>
          <w:lang w:val="en-US"/>
        </w:rPr>
        <w:t xml:space="preserve"> hệ thống</w:t>
      </w:r>
      <w:bookmarkEnd w:id="20904"/>
    </w:p>
    <w:p w14:paraId="5CB4352B" w14:textId="12A0D91C" w:rsidR="00CF3985" w:rsidRDefault="00CF3985">
      <w:pPr>
        <w:pStyle w:val="Heading5"/>
        <w:spacing w:line="276" w:lineRule="auto"/>
        <w:rPr>
          <w:lang w:val="en-US"/>
        </w:rPr>
        <w:pPrChange w:id="20905" w:author="phuong vu" w:date="2018-11-23T13:48:00Z">
          <w:pPr>
            <w:pStyle w:val="Heading5"/>
          </w:pPr>
        </w:pPrChange>
      </w:pPr>
      <w:r>
        <w:rPr>
          <w:lang w:val="en-US"/>
        </w:rPr>
        <w:t>Mục đích</w:t>
      </w:r>
    </w:p>
    <w:p w14:paraId="0B511C8B" w14:textId="18F7707D" w:rsidR="00B07F23" w:rsidRDefault="00B07F23">
      <w:pPr>
        <w:spacing w:line="276" w:lineRule="auto"/>
        <w:ind w:firstLine="720"/>
        <w:rPr>
          <w:lang w:val="en-US"/>
        </w:rPr>
        <w:pPrChange w:id="20906" w:author="phuong vu" w:date="2018-11-23T13:48:00Z">
          <w:pPr>
            <w:ind w:firstLine="720"/>
          </w:pPr>
        </w:pPrChange>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pPr>
        <w:spacing w:line="276" w:lineRule="auto"/>
        <w:ind w:firstLine="720"/>
        <w:rPr>
          <w:lang w:val="en-US"/>
        </w:rPr>
        <w:pPrChange w:id="20907" w:author="phuong vu" w:date="2018-11-23T13:48:00Z">
          <w:pPr>
            <w:ind w:firstLine="720"/>
          </w:pPr>
        </w:pPrChange>
      </w:pPr>
      <w:r>
        <w:rPr>
          <w:lang w:val="en-US"/>
        </w:rPr>
        <w:t>Loại tài khoản được chia làm hai loại: Tài khoản vô danh và tài khoản đã được xác thực.</w:t>
      </w:r>
    </w:p>
    <w:p w14:paraId="7648F779" w14:textId="0E373CF8" w:rsidR="004A26FE" w:rsidRDefault="004A26FE">
      <w:pPr>
        <w:spacing w:line="276" w:lineRule="auto"/>
        <w:ind w:firstLine="720"/>
        <w:rPr>
          <w:lang w:val="en-US"/>
        </w:rPr>
        <w:pPrChange w:id="20908" w:author="phuong vu" w:date="2018-11-23T13:48:00Z">
          <w:pPr>
            <w:ind w:firstLine="720"/>
          </w:pPr>
        </w:pPrChange>
      </w:pPr>
      <w:r>
        <w:rPr>
          <w:lang w:val="en-US"/>
        </w:rPr>
        <w:t>Loại người dùng gồm hai loại: người dùng khách hàng (customer_type), người dùng nhận viên (staff_type).</w:t>
      </w:r>
    </w:p>
    <w:p w14:paraId="303EA976" w14:textId="057E2AD0" w:rsidR="00B07F23" w:rsidRPr="006A2C8A" w:rsidRDefault="00B07F23">
      <w:pPr>
        <w:spacing w:line="276" w:lineRule="auto"/>
        <w:ind w:left="720"/>
        <w:rPr>
          <w:lang w:val="en-US"/>
        </w:rPr>
        <w:pPrChange w:id="20909" w:author="phuong vu" w:date="2018-11-23T13:48:00Z">
          <w:pPr>
            <w:ind w:left="720"/>
          </w:pPr>
        </w:pPrChange>
      </w:pPr>
    </w:p>
    <w:p w14:paraId="352541C2" w14:textId="6412EE59" w:rsidR="00CF3985" w:rsidRDefault="00405A7C">
      <w:pPr>
        <w:pStyle w:val="Heading5"/>
        <w:spacing w:line="276" w:lineRule="auto"/>
        <w:rPr>
          <w:lang w:val="en-US"/>
        </w:rPr>
        <w:pPrChange w:id="20910" w:author="phuong vu" w:date="2018-11-23T13:48:00Z">
          <w:pPr>
            <w:pStyle w:val="Heading5"/>
          </w:pPr>
        </w:pPrChange>
      </w:pPr>
      <w:r>
        <w:rPr>
          <w:lang w:val="en-US"/>
        </w:rPr>
        <w:t>Giao diện</w:t>
      </w:r>
    </w:p>
    <w:p w14:paraId="4CA1230C" w14:textId="5FA57946" w:rsidR="00405A7C" w:rsidRPr="006A2C8A" w:rsidRDefault="00D651A1">
      <w:pPr>
        <w:spacing w:line="276" w:lineRule="auto"/>
        <w:rPr>
          <w:lang w:val="en-US"/>
        </w:rPr>
        <w:pPrChange w:id="20911" w:author="phuong vu" w:date="2018-11-23T13:48:00Z">
          <w:pPr/>
        </w:pPrChange>
      </w:pPr>
      <w:ins w:id="20912" w:author="Tran Huan" w:date="2018-11-26T00:29:00Z">
        <w:r>
          <w:rPr>
            <w:noProof/>
          </w:rPr>
          <mc:AlternateContent>
            <mc:Choice Requires="wps">
              <w:drawing>
                <wp:anchor distT="0" distB="0" distL="114300" distR="114300" simplePos="0" relativeHeight="251692032" behindDoc="0" locked="0" layoutInCell="1" allowOverlap="1" wp14:anchorId="6A2A667E" wp14:editId="2FE2E09E">
                  <wp:simplePos x="0" y="0"/>
                  <wp:positionH relativeFrom="margin">
                    <wp:align>center</wp:align>
                  </wp:positionH>
                  <wp:positionV relativeFrom="paragraph">
                    <wp:posOffset>3851275</wp:posOffset>
                  </wp:positionV>
                  <wp:extent cx="23622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E0844FE" w14:textId="00360C68" w:rsidR="00BA6170" w:rsidRPr="00D651A1" w:rsidRDefault="00BA6170" w:rsidP="00D651A1">
                              <w:pPr>
                                <w:pStyle w:val="Caption"/>
                                <w:rPr>
                                  <w:i/>
                                  <w:noProof/>
                                  <w:szCs w:val="26"/>
                                  <w:lang w:val="en-US"/>
                                  <w:rPrChange w:id="20913" w:author="Tran Huan" w:date="2018-11-26T00:29:00Z">
                                    <w:rPr>
                                      <w:noProof/>
                                    </w:rPr>
                                  </w:rPrChange>
                                </w:rPr>
                                <w:pPrChange w:id="20914" w:author="Tran Huan" w:date="2018-11-26T00:29:00Z">
                                  <w:pPr>
                                    <w:spacing w:line="276" w:lineRule="auto"/>
                                  </w:pPr>
                                </w:pPrChange>
                              </w:pPr>
                              <w:ins w:id="20915" w:author="Tran Huan" w:date="2018-11-26T00:29:00Z">
                                <w:r>
                                  <w:t xml:space="preserve">Hình </w:t>
                                </w:r>
                              </w:ins>
                              <w:ins w:id="20916" w:author="Tran Huan" w:date="2018-11-26T01:41:00Z">
                                <w:r>
                                  <w:fldChar w:fldCharType="begin"/>
                                </w:r>
                                <w:r>
                                  <w:instrText xml:space="preserve"> STYLEREF 1 \s </w:instrText>
                                </w:r>
                              </w:ins>
                              <w:r>
                                <w:fldChar w:fldCharType="separate"/>
                              </w:r>
                              <w:r>
                                <w:rPr>
                                  <w:noProof/>
                                </w:rPr>
                                <w:t>3</w:t>
                              </w:r>
                              <w:ins w:id="20917" w:author="Tran Huan" w:date="2018-11-26T01:41:00Z">
                                <w:r>
                                  <w:fldChar w:fldCharType="end"/>
                                </w:r>
                                <w:r>
                                  <w:t>.</w:t>
                                </w:r>
                                <w:r>
                                  <w:fldChar w:fldCharType="begin"/>
                                </w:r>
                                <w:r>
                                  <w:instrText xml:space="preserve"> SEQ Hình \* ARABIC \s 1 </w:instrText>
                                </w:r>
                              </w:ins>
                              <w:r>
                                <w:fldChar w:fldCharType="separate"/>
                              </w:r>
                              <w:ins w:id="20918" w:author="Tran Huan" w:date="2018-11-26T01:41:00Z">
                                <w:r>
                                  <w:rPr>
                                    <w:noProof/>
                                  </w:rPr>
                                  <w:t>12</w:t>
                                </w:r>
                                <w:r>
                                  <w:fldChar w:fldCharType="end"/>
                                </w:r>
                              </w:ins>
                              <w:ins w:id="20919" w:author="Tran Huan" w:date="2018-11-26T00:29:00Z">
                                <w:r>
                                  <w:rPr>
                                    <w:lang w:val="en-US"/>
                                  </w:rPr>
                                  <w:t xml:space="preserve"> </w:t>
                                </w:r>
                                <w:r>
                                  <w:rPr>
                                    <w:i/>
                                    <w:lang w:val="en-US"/>
                                  </w:rPr>
                                  <w:t>Giao diện đăng nhập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A667E" id="Text Box 108" o:spid="_x0000_s1030" type="#_x0000_t202" style="position:absolute;left:0;text-align:left;margin-left:0;margin-top:303.25pt;width:186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" stroked="f">
                  <v:textbox style="mso-fit-shape-to-text:t" inset="0,0,0,0">
                    <w:txbxContent>
                      <w:p w14:paraId="0E0844FE" w14:textId="00360C68" w:rsidR="00BA6170" w:rsidRPr="00D651A1" w:rsidRDefault="00BA6170" w:rsidP="00D651A1">
                        <w:pPr>
                          <w:pStyle w:val="Caption"/>
                          <w:rPr>
                            <w:i/>
                            <w:noProof/>
                            <w:szCs w:val="26"/>
                            <w:lang w:val="en-US"/>
                            <w:rPrChange w:id="20920" w:author="Tran Huan" w:date="2018-11-26T00:29:00Z">
                              <w:rPr>
                                <w:noProof/>
                              </w:rPr>
                            </w:rPrChange>
                          </w:rPr>
                          <w:pPrChange w:id="20921" w:author="Tran Huan" w:date="2018-11-26T00:29:00Z">
                            <w:pPr>
                              <w:spacing w:line="276" w:lineRule="auto"/>
                            </w:pPr>
                          </w:pPrChange>
                        </w:pPr>
                        <w:ins w:id="20922" w:author="Tran Huan" w:date="2018-11-26T00:29:00Z">
                          <w:r>
                            <w:t xml:space="preserve">Hình </w:t>
                          </w:r>
                        </w:ins>
                        <w:ins w:id="20923" w:author="Tran Huan" w:date="2018-11-26T01:41:00Z">
                          <w:r>
                            <w:fldChar w:fldCharType="begin"/>
                          </w:r>
                          <w:r>
                            <w:instrText xml:space="preserve"> STYLEREF 1 \s </w:instrText>
                          </w:r>
                        </w:ins>
                        <w:r>
                          <w:fldChar w:fldCharType="separate"/>
                        </w:r>
                        <w:r>
                          <w:rPr>
                            <w:noProof/>
                          </w:rPr>
                          <w:t>3</w:t>
                        </w:r>
                        <w:ins w:id="20924" w:author="Tran Huan" w:date="2018-11-26T01:41:00Z">
                          <w:r>
                            <w:fldChar w:fldCharType="end"/>
                          </w:r>
                          <w:r>
                            <w:t>.</w:t>
                          </w:r>
                          <w:r>
                            <w:fldChar w:fldCharType="begin"/>
                          </w:r>
                          <w:r>
                            <w:instrText xml:space="preserve"> SEQ Hình \* ARABIC \s 1 </w:instrText>
                          </w:r>
                        </w:ins>
                        <w:r>
                          <w:fldChar w:fldCharType="separate"/>
                        </w:r>
                        <w:ins w:id="20925" w:author="Tran Huan" w:date="2018-11-26T01:41:00Z">
                          <w:r>
                            <w:rPr>
                              <w:noProof/>
                            </w:rPr>
                            <w:t>12</w:t>
                          </w:r>
                          <w:r>
                            <w:fldChar w:fldCharType="end"/>
                          </w:r>
                        </w:ins>
                        <w:ins w:id="20926" w:author="Tran Huan" w:date="2018-11-26T00:29:00Z">
                          <w:r>
                            <w:rPr>
                              <w:lang w:val="en-US"/>
                            </w:rPr>
                            <w:t xml:space="preserve"> </w:t>
                          </w:r>
                          <w:r>
                            <w:rPr>
                              <w:i/>
                              <w:lang w:val="en-US"/>
                            </w:rPr>
                            <w:t>Giao diện đăng nhập</w:t>
                          </w:r>
                        </w:ins>
                      </w:p>
                    </w:txbxContent>
                  </v:textbox>
                  <w10:wrap type="topAndBottom" anchorx="margin"/>
                </v:shape>
              </w:pict>
            </mc:Fallback>
          </mc:AlternateContent>
        </w:r>
      </w:ins>
      <w:ins w:id="20927" w:author="Tran Huan" w:date="2018-11-26T00:25:00Z">
        <w:r>
          <w:rPr>
            <w:noProof/>
            <w:lang w:val="en-US"/>
          </w:rPr>
          <w:drawing>
            <wp:anchor distT="0" distB="0" distL="114300" distR="114300" simplePos="0" relativeHeight="251652096" behindDoc="0" locked="0" layoutInCell="1" allowOverlap="1" wp14:anchorId="3BF95553" wp14:editId="0AF9A903">
              <wp:simplePos x="0" y="0"/>
              <wp:positionH relativeFrom="margin">
                <wp:align>center</wp:align>
              </wp:positionH>
              <wp:positionV relativeFrom="paragraph">
                <wp:posOffset>196215</wp:posOffset>
              </wp:positionV>
              <wp:extent cx="1799590" cy="35998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a:graphicData>
              </a:graphic>
            </wp:anchor>
          </w:drawing>
        </w:r>
      </w:ins>
      <w:del w:id="20928" w:author="Tran Huan" w:date="2018-11-26T00:25:00Z">
        <w:r w:rsidDel="00D651A1">
          <w:rPr>
            <w:noProof/>
            <w:lang w:val="en-US"/>
          </w:rPr>
          <mc:AlternateContent>
            <mc:Choice Requires="wpg">
              <w:drawing>
                <wp:anchor distT="0" distB="0" distL="114300" distR="114300" simplePos="0" relativeHeight="251652096" behindDoc="0" locked="0" layoutInCell="1" allowOverlap="1" wp14:anchorId="1B7F4940" wp14:editId="26D59037">
                  <wp:simplePos x="0" y="0"/>
                  <wp:positionH relativeFrom="margin">
                    <wp:align>left</wp:align>
                  </wp:positionH>
                  <wp:positionV relativeFrom="paragraph">
                    <wp:posOffset>198274</wp:posOffset>
                  </wp:positionV>
                  <wp:extent cx="5332095" cy="3599815"/>
                  <wp:effectExtent l="0" t="0" r="1905" b="635"/>
                  <wp:wrapTopAndBottom/>
                  <wp:docPr id="7" name="Group 7"/>
                  <wp:cNvGraphicFramePr/>
                  <a:graphic xmlns:a="http://schemas.openxmlformats.org/drawingml/2006/main">
                    <a:graphicData uri="http://schemas.microsoft.com/office/word/2010/wordprocessingGroup">
                      <wpg:wgp>
                        <wpg:cNvGrpSpPr/>
                        <wpg:grpSpPr>
                          <a:xfrm>
                            <a:off x="0" y="0"/>
                            <a:ext cx="1799682" cy="3600000"/>
                            <a:chOff x="-1" y="-1"/>
                            <a:chExt cx="1799682" cy="3600000"/>
                          </a:xfrm>
                        </wpg:grpSpPr>
                        <pic:pic xmlns:pic="http://schemas.openxmlformats.org/drawingml/2006/picture">
                          <pic:nvPicPr>
                            <pic:cNvPr id="5" name="Picture 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99682" cy="3600000"/>
                            </a:xfrm>
                            <a:prstGeom prst="rect">
                              <a:avLst/>
                            </a:prstGeom>
                          </pic:spPr>
                        </pic:pic>
                      </wpg:wgp>
                    </a:graphicData>
                  </a:graphic>
                  <wp14:sizeRelV relativeFrom="margin">
                    <wp14:pctHeight>0</wp14:pctHeight>
                  </wp14:sizeRelV>
                </wp:anchor>
              </w:drawing>
            </mc:Choice>
            <mc:Fallback>
              <w:pict>
                <v:group w14:anchorId="535C288E" id="Group 7" o:spid="_x0000_s1026" style="position:absolute;margin-left:0;margin-top:15.6pt;width:419.85pt;height:283.45pt;z-index:251652096;mso-position-horizontal:left;mso-position-horizontal-relative:margin;mso-height-relative:margin" coordorigin="" coordsize="17996,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">
                  <v:shape id="Picture 5" o:spid="_x0000_s1027" type="#_x0000_t75" style="position:absolute;width:17996;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">
                    <v:imagedata r:id="rId106" o:title=""/>
                    <v:path arrowok="t"/>
                  </v:shape>
                  <w10:wrap type="topAndBottom" anchorx="margin"/>
                </v:group>
              </w:pict>
            </mc:Fallback>
          </mc:AlternateContent>
        </w:r>
      </w:del>
      <w:r w:rsidR="00635A50">
        <w:rPr>
          <w:noProof/>
          <w:lang w:val="en-US"/>
        </w:rPr>
        <mc:AlternateContent>
          <mc:Choice Requires="wps">
            <w:drawing>
              <wp:anchor distT="0" distB="0" distL="114300" distR="114300" simplePos="0" relativeHeight="251654144" behindDoc="0" locked="0" layoutInCell="1" allowOverlap="1" wp14:anchorId="0D78D20D" wp14:editId="6A0A4354">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30648063" w:rsidR="00BA6170" w:rsidRPr="006A2C8A" w:rsidRDefault="00BA6170" w:rsidP="000D1FDC">
                            <w:pPr>
                              <w:pStyle w:val="Caption"/>
                              <w:rPr>
                                <w:noProof/>
                              </w:rPr>
                              <w:pPrChange w:id="20929" w:author="Tran Huan" w:date="2018-11-25T23:36:00Z">
                                <w:pPr>
                                  <w:pStyle w:val="Caption"/>
                                </w:pPr>
                              </w:pPrChange>
                            </w:pPr>
                            <w:bookmarkStart w:id="20930" w:name="_Toc530951462"/>
                            <w:del w:id="20931" w:author="Tran Huan" w:date="2018-11-26T00:26:00Z">
                              <w:r w:rsidRPr="00E4365A" w:rsidDel="00D651A1">
                                <w:delText xml:space="preserve">Hình </w:delText>
                              </w:r>
                            </w:del>
                            <w:ins w:id="20932" w:author="phuong vu" w:date="2018-11-22T18:14:00Z">
                              <w:del w:id="20933" w:author="Tran Huan" w:date="2018-11-26T00:26:00Z">
                                <w:r w:rsidDel="00D651A1">
                                  <w:fldChar w:fldCharType="begin"/>
                                </w:r>
                                <w:r w:rsidDel="00D651A1">
                                  <w:delInstrText xml:space="preserve"> STYLEREF 1 \s </w:delInstrText>
                                </w:r>
                              </w:del>
                            </w:ins>
                            <w:del w:id="20934" w:author="Tran Huan" w:date="2018-11-26T00:26:00Z">
                              <w:r w:rsidDel="00D651A1">
                                <w:fldChar w:fldCharType="separate"/>
                              </w:r>
                              <w:r w:rsidDel="00D651A1">
                                <w:rPr>
                                  <w:noProof/>
                                </w:rPr>
                                <w:delText>3</w:delText>
                              </w:r>
                            </w:del>
                            <w:ins w:id="20935" w:author="phuong vu" w:date="2018-11-22T18:14:00Z">
                              <w:del w:id="20936"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20937" w:author="Tran Huan" w:date="2018-11-26T00:26:00Z">
                              <w:r w:rsidDel="00D651A1">
                                <w:fldChar w:fldCharType="separate"/>
                              </w:r>
                            </w:del>
                            <w:ins w:id="20938" w:author="phuong vu" w:date="2018-11-22T18:14:00Z">
                              <w:del w:id="20939" w:author="Tran Huan" w:date="2018-11-26T00:26:00Z">
                                <w:r w:rsidDel="00D651A1">
                                  <w:rPr>
                                    <w:noProof/>
                                  </w:rPr>
                                  <w:delText>29</w:delText>
                                </w:r>
                                <w:r w:rsidDel="00D651A1">
                                  <w:fldChar w:fldCharType="end"/>
                                </w:r>
                              </w:del>
                            </w:ins>
                            <w:ins w:id="20940" w:author="phuong vu" w:date="2018-11-23T09:50:00Z">
                              <w:del w:id="20941" w:author="Tran Huan" w:date="2018-11-26T00:26:00Z">
                                <w:r w:rsidDel="00D651A1">
                                  <w:rPr>
                                    <w:lang w:val="en-US"/>
                                  </w:rPr>
                                  <w:delText xml:space="preserve"> </w:delText>
                                </w:r>
                              </w:del>
                            </w:ins>
                            <w:del w:id="20942" w:author="Tran Huan" w:date="2018-11-26T00:26:00Z">
                              <w:r w:rsidRPr="00D651A1" w:rsidDel="00D651A1">
                                <w:rPr>
                                  <w:i/>
                                  <w:rPrChange w:id="20943" w:author="Tran Huan" w:date="2018-11-26T00:26:00Z">
                                    <w:rPr/>
                                  </w:rPrChange>
                                </w:rPr>
                                <w:fldChar w:fldCharType="begin"/>
                              </w:r>
                              <w:r w:rsidRPr="00D651A1" w:rsidDel="00D651A1">
                                <w:rPr>
                                  <w:i/>
                                  <w:rPrChange w:id="20944" w:author="Tran Huan" w:date="2018-11-26T00:26:00Z">
                                    <w:rPr/>
                                  </w:rPrChange>
                                </w:rPr>
                                <w:delInstrText xml:space="preserve"> STYLEREF 1 \s </w:delInstrText>
                              </w:r>
                              <w:r w:rsidRPr="00D651A1" w:rsidDel="00D651A1">
                                <w:rPr>
                                  <w:i/>
                                  <w:rPrChange w:id="20945" w:author="Tran Huan" w:date="2018-11-26T00:26:00Z">
                                    <w:rPr/>
                                  </w:rPrChange>
                                </w:rPr>
                                <w:fldChar w:fldCharType="separate"/>
                              </w:r>
                              <w:r w:rsidRPr="00D651A1" w:rsidDel="00D651A1">
                                <w:rPr>
                                  <w:i/>
                                  <w:noProof/>
                                  <w:rPrChange w:id="20946" w:author="Tran Huan" w:date="2018-11-26T00:26:00Z">
                                    <w:rPr>
                                      <w:noProof/>
                                    </w:rPr>
                                  </w:rPrChange>
                                </w:rPr>
                                <w:delText>3</w:delText>
                              </w:r>
                              <w:r w:rsidRPr="00D651A1" w:rsidDel="00D651A1">
                                <w:rPr>
                                  <w:i/>
                                  <w:rPrChange w:id="20947" w:author="Tran Huan" w:date="2018-11-26T00:26:00Z">
                                    <w:rPr/>
                                  </w:rPrChange>
                                </w:rPr>
                                <w:fldChar w:fldCharType="end"/>
                              </w:r>
                              <w:r w:rsidRPr="00D651A1" w:rsidDel="00D651A1">
                                <w:rPr>
                                  <w:i/>
                                  <w:rPrChange w:id="20948" w:author="Tran Huan" w:date="2018-11-26T00:26:00Z">
                                    <w:rPr/>
                                  </w:rPrChange>
                                </w:rPr>
                                <w:delText>.</w:delText>
                              </w:r>
                              <w:r w:rsidRPr="00D651A1" w:rsidDel="00D651A1">
                                <w:rPr>
                                  <w:i/>
                                  <w:rPrChange w:id="20949" w:author="Tran Huan" w:date="2018-11-26T00:26:00Z">
                                    <w:rPr/>
                                  </w:rPrChange>
                                </w:rPr>
                                <w:fldChar w:fldCharType="begin"/>
                              </w:r>
                              <w:r w:rsidRPr="00D651A1" w:rsidDel="00D651A1">
                                <w:rPr>
                                  <w:i/>
                                  <w:rPrChange w:id="20950" w:author="Tran Huan" w:date="2018-11-26T00:26:00Z">
                                    <w:rPr/>
                                  </w:rPrChange>
                                </w:rPr>
                                <w:delInstrText xml:space="preserve"> SEQ Hình \* ARABIC \s 1 </w:delInstrText>
                              </w:r>
                              <w:r w:rsidRPr="00D651A1" w:rsidDel="00D651A1">
                                <w:rPr>
                                  <w:i/>
                                  <w:rPrChange w:id="20951" w:author="Tran Huan" w:date="2018-11-26T00:26:00Z">
                                    <w:rPr/>
                                  </w:rPrChange>
                                </w:rPr>
                                <w:fldChar w:fldCharType="separate"/>
                              </w:r>
                              <w:r w:rsidRPr="00D651A1" w:rsidDel="00D651A1">
                                <w:rPr>
                                  <w:i/>
                                  <w:noProof/>
                                  <w:rPrChange w:id="20952" w:author="Tran Huan" w:date="2018-11-26T00:26:00Z">
                                    <w:rPr>
                                      <w:noProof/>
                                    </w:rPr>
                                  </w:rPrChange>
                                </w:rPr>
                                <w:delText>21</w:delText>
                              </w:r>
                              <w:r w:rsidRPr="00D651A1" w:rsidDel="00D651A1">
                                <w:rPr>
                                  <w:i/>
                                  <w:rPrChange w:id="20953" w:author="Tran Huan" w:date="2018-11-26T00:26:00Z">
                                    <w:rPr/>
                                  </w:rPrChange>
                                </w:rPr>
                                <w:fldChar w:fldCharType="end"/>
                              </w:r>
                              <w:r w:rsidRPr="00D651A1" w:rsidDel="00D651A1">
                                <w:rPr>
                                  <w:i/>
                                  <w:lang w:val="en-US"/>
                                  <w:rPrChange w:id="20954" w:author="Tran Huan" w:date="2018-11-26T00:26:00Z">
                                    <w:rPr>
                                      <w:lang w:val="en-US"/>
                                    </w:rPr>
                                  </w:rPrChange>
                                </w:rPr>
                                <w:delText>Giao diện đăng nhập trên điện thoại và trên web</w:delText>
                              </w:r>
                            </w:del>
                            <w:bookmarkEnd w:id="20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31" type="#_x0000_t202" style="position:absolute;left:0;text-align:left;margin-left:0;margin-top:302.9pt;width:419.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" stroked="f">
                <v:textbox style="mso-fit-shape-to-text:t" inset="0,0,0,0">
                  <w:txbxContent>
                    <w:p w14:paraId="4B7323F1" w14:textId="30648063" w:rsidR="00BA6170" w:rsidRPr="006A2C8A" w:rsidRDefault="00BA6170" w:rsidP="000D1FDC">
                      <w:pPr>
                        <w:pStyle w:val="Caption"/>
                        <w:rPr>
                          <w:noProof/>
                        </w:rPr>
                        <w:pPrChange w:id="20955" w:author="Tran Huan" w:date="2018-11-25T23:36:00Z">
                          <w:pPr>
                            <w:pStyle w:val="Caption"/>
                          </w:pPr>
                        </w:pPrChange>
                      </w:pPr>
                      <w:bookmarkStart w:id="20956" w:name="_Toc530951462"/>
                      <w:del w:id="20957" w:author="Tran Huan" w:date="2018-11-26T00:26:00Z">
                        <w:r w:rsidRPr="00E4365A" w:rsidDel="00D651A1">
                          <w:delText xml:space="preserve">Hình </w:delText>
                        </w:r>
                      </w:del>
                      <w:ins w:id="20958" w:author="phuong vu" w:date="2018-11-22T18:14:00Z">
                        <w:del w:id="20959" w:author="Tran Huan" w:date="2018-11-26T00:26:00Z">
                          <w:r w:rsidDel="00D651A1">
                            <w:fldChar w:fldCharType="begin"/>
                          </w:r>
                          <w:r w:rsidDel="00D651A1">
                            <w:delInstrText xml:space="preserve"> STYLEREF 1 \s </w:delInstrText>
                          </w:r>
                        </w:del>
                      </w:ins>
                      <w:del w:id="20960" w:author="Tran Huan" w:date="2018-11-26T00:26:00Z">
                        <w:r w:rsidDel="00D651A1">
                          <w:fldChar w:fldCharType="separate"/>
                        </w:r>
                        <w:r w:rsidDel="00D651A1">
                          <w:rPr>
                            <w:noProof/>
                          </w:rPr>
                          <w:delText>3</w:delText>
                        </w:r>
                      </w:del>
                      <w:ins w:id="20961" w:author="phuong vu" w:date="2018-11-22T18:14:00Z">
                        <w:del w:id="20962"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20963" w:author="Tran Huan" w:date="2018-11-26T00:26:00Z">
                        <w:r w:rsidDel="00D651A1">
                          <w:fldChar w:fldCharType="separate"/>
                        </w:r>
                      </w:del>
                      <w:ins w:id="20964" w:author="phuong vu" w:date="2018-11-22T18:14:00Z">
                        <w:del w:id="20965" w:author="Tran Huan" w:date="2018-11-26T00:26:00Z">
                          <w:r w:rsidDel="00D651A1">
                            <w:rPr>
                              <w:noProof/>
                            </w:rPr>
                            <w:delText>29</w:delText>
                          </w:r>
                          <w:r w:rsidDel="00D651A1">
                            <w:fldChar w:fldCharType="end"/>
                          </w:r>
                        </w:del>
                      </w:ins>
                      <w:ins w:id="20966" w:author="phuong vu" w:date="2018-11-23T09:50:00Z">
                        <w:del w:id="20967" w:author="Tran Huan" w:date="2018-11-26T00:26:00Z">
                          <w:r w:rsidDel="00D651A1">
                            <w:rPr>
                              <w:lang w:val="en-US"/>
                            </w:rPr>
                            <w:delText xml:space="preserve"> </w:delText>
                          </w:r>
                        </w:del>
                      </w:ins>
                      <w:del w:id="20968" w:author="Tran Huan" w:date="2018-11-26T00:26:00Z">
                        <w:r w:rsidRPr="00D651A1" w:rsidDel="00D651A1">
                          <w:rPr>
                            <w:i/>
                            <w:rPrChange w:id="20969" w:author="Tran Huan" w:date="2018-11-26T00:26:00Z">
                              <w:rPr/>
                            </w:rPrChange>
                          </w:rPr>
                          <w:fldChar w:fldCharType="begin"/>
                        </w:r>
                        <w:r w:rsidRPr="00D651A1" w:rsidDel="00D651A1">
                          <w:rPr>
                            <w:i/>
                            <w:rPrChange w:id="20970" w:author="Tran Huan" w:date="2018-11-26T00:26:00Z">
                              <w:rPr/>
                            </w:rPrChange>
                          </w:rPr>
                          <w:delInstrText xml:space="preserve"> STYLEREF 1 \s </w:delInstrText>
                        </w:r>
                        <w:r w:rsidRPr="00D651A1" w:rsidDel="00D651A1">
                          <w:rPr>
                            <w:i/>
                            <w:rPrChange w:id="20971" w:author="Tran Huan" w:date="2018-11-26T00:26:00Z">
                              <w:rPr/>
                            </w:rPrChange>
                          </w:rPr>
                          <w:fldChar w:fldCharType="separate"/>
                        </w:r>
                        <w:r w:rsidRPr="00D651A1" w:rsidDel="00D651A1">
                          <w:rPr>
                            <w:i/>
                            <w:noProof/>
                            <w:rPrChange w:id="20972" w:author="Tran Huan" w:date="2018-11-26T00:26:00Z">
                              <w:rPr>
                                <w:noProof/>
                              </w:rPr>
                            </w:rPrChange>
                          </w:rPr>
                          <w:delText>3</w:delText>
                        </w:r>
                        <w:r w:rsidRPr="00D651A1" w:rsidDel="00D651A1">
                          <w:rPr>
                            <w:i/>
                            <w:rPrChange w:id="20973" w:author="Tran Huan" w:date="2018-11-26T00:26:00Z">
                              <w:rPr/>
                            </w:rPrChange>
                          </w:rPr>
                          <w:fldChar w:fldCharType="end"/>
                        </w:r>
                        <w:r w:rsidRPr="00D651A1" w:rsidDel="00D651A1">
                          <w:rPr>
                            <w:i/>
                            <w:rPrChange w:id="20974" w:author="Tran Huan" w:date="2018-11-26T00:26:00Z">
                              <w:rPr/>
                            </w:rPrChange>
                          </w:rPr>
                          <w:delText>.</w:delText>
                        </w:r>
                        <w:r w:rsidRPr="00D651A1" w:rsidDel="00D651A1">
                          <w:rPr>
                            <w:i/>
                            <w:rPrChange w:id="20975" w:author="Tran Huan" w:date="2018-11-26T00:26:00Z">
                              <w:rPr/>
                            </w:rPrChange>
                          </w:rPr>
                          <w:fldChar w:fldCharType="begin"/>
                        </w:r>
                        <w:r w:rsidRPr="00D651A1" w:rsidDel="00D651A1">
                          <w:rPr>
                            <w:i/>
                            <w:rPrChange w:id="20976" w:author="Tran Huan" w:date="2018-11-26T00:26:00Z">
                              <w:rPr/>
                            </w:rPrChange>
                          </w:rPr>
                          <w:delInstrText xml:space="preserve"> SEQ Hình \* ARABIC \s 1 </w:delInstrText>
                        </w:r>
                        <w:r w:rsidRPr="00D651A1" w:rsidDel="00D651A1">
                          <w:rPr>
                            <w:i/>
                            <w:rPrChange w:id="20977" w:author="Tran Huan" w:date="2018-11-26T00:26:00Z">
                              <w:rPr/>
                            </w:rPrChange>
                          </w:rPr>
                          <w:fldChar w:fldCharType="separate"/>
                        </w:r>
                        <w:r w:rsidRPr="00D651A1" w:rsidDel="00D651A1">
                          <w:rPr>
                            <w:i/>
                            <w:noProof/>
                            <w:rPrChange w:id="20978" w:author="Tran Huan" w:date="2018-11-26T00:26:00Z">
                              <w:rPr>
                                <w:noProof/>
                              </w:rPr>
                            </w:rPrChange>
                          </w:rPr>
                          <w:delText>21</w:delText>
                        </w:r>
                        <w:r w:rsidRPr="00D651A1" w:rsidDel="00D651A1">
                          <w:rPr>
                            <w:i/>
                            <w:rPrChange w:id="20979" w:author="Tran Huan" w:date="2018-11-26T00:26:00Z">
                              <w:rPr/>
                            </w:rPrChange>
                          </w:rPr>
                          <w:fldChar w:fldCharType="end"/>
                        </w:r>
                        <w:r w:rsidRPr="00D651A1" w:rsidDel="00D651A1">
                          <w:rPr>
                            <w:i/>
                            <w:lang w:val="en-US"/>
                            <w:rPrChange w:id="20980" w:author="Tran Huan" w:date="2018-11-26T00:26:00Z">
                              <w:rPr>
                                <w:lang w:val="en-US"/>
                              </w:rPr>
                            </w:rPrChange>
                          </w:rPr>
                          <w:delText>Giao diện đăng nhập trên điện thoại và trên web</w:delText>
                        </w:r>
                      </w:del>
                      <w:bookmarkEnd w:id="20956"/>
                    </w:p>
                  </w:txbxContent>
                </v:textbox>
                <w10:wrap type="topAndBottom"/>
              </v:shape>
            </w:pict>
          </mc:Fallback>
        </mc:AlternateContent>
      </w:r>
      <w:r w:rsidR="00405A7C" w:rsidRPr="00405A7C">
        <w:rPr>
          <w:noProof/>
        </w:rPr>
        <w:t xml:space="preserve"> </w:t>
      </w:r>
    </w:p>
    <w:p w14:paraId="7C9E9F2D" w14:textId="77AAE486" w:rsidR="00405A7C" w:rsidRDefault="00405A7C">
      <w:pPr>
        <w:pStyle w:val="Heading5"/>
        <w:spacing w:line="276" w:lineRule="auto"/>
        <w:rPr>
          <w:lang w:val="en-US"/>
        </w:rPr>
        <w:pPrChange w:id="20981" w:author="phuong vu" w:date="2018-11-23T13:48:00Z">
          <w:pPr>
            <w:pStyle w:val="Heading5"/>
          </w:pPr>
        </w:pPrChange>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pPr>
              <w:spacing w:line="276" w:lineRule="auto"/>
              <w:jc w:val="center"/>
              <w:rPr>
                <w:b/>
                <w:lang w:val="en-US"/>
              </w:rPr>
              <w:pPrChange w:id="20982" w:author="phuong vu" w:date="2018-11-23T13:48:00Z">
                <w:pPr>
                  <w:spacing w:line="360" w:lineRule="auto"/>
                  <w:jc w:val="center"/>
                </w:pPr>
              </w:pPrChange>
            </w:pPr>
            <w:r w:rsidRPr="00E4365A">
              <w:rPr>
                <w:b/>
                <w:lang w:val="en-US"/>
              </w:rPr>
              <w:t>STT</w:t>
            </w:r>
          </w:p>
        </w:tc>
        <w:tc>
          <w:tcPr>
            <w:tcW w:w="1980" w:type="dxa"/>
            <w:vAlign w:val="center"/>
          </w:tcPr>
          <w:p w14:paraId="27F257C4" w14:textId="5BD98C38" w:rsidR="00635A50" w:rsidRPr="00E4365A" w:rsidRDefault="00635A50">
            <w:pPr>
              <w:spacing w:line="276" w:lineRule="auto"/>
              <w:jc w:val="center"/>
              <w:rPr>
                <w:b/>
                <w:lang w:val="en-US"/>
              </w:rPr>
              <w:pPrChange w:id="20983" w:author="phuong vu" w:date="2018-11-23T13:48:00Z">
                <w:pPr>
                  <w:spacing w:line="360" w:lineRule="auto"/>
                  <w:jc w:val="center"/>
                </w:pPr>
              </w:pPrChange>
            </w:pPr>
            <w:r w:rsidRPr="00E4365A">
              <w:rPr>
                <w:b/>
                <w:lang w:val="en-US"/>
              </w:rPr>
              <w:t>Loại điều khiển</w:t>
            </w:r>
          </w:p>
        </w:tc>
        <w:tc>
          <w:tcPr>
            <w:tcW w:w="2970" w:type="dxa"/>
            <w:vAlign w:val="center"/>
          </w:tcPr>
          <w:p w14:paraId="171DB254" w14:textId="1561C98F" w:rsidR="00635A50" w:rsidRPr="00E4365A" w:rsidRDefault="00635A50">
            <w:pPr>
              <w:spacing w:line="276" w:lineRule="auto"/>
              <w:jc w:val="center"/>
              <w:rPr>
                <w:b/>
                <w:lang w:val="en-US"/>
              </w:rPr>
              <w:pPrChange w:id="20984" w:author="phuong vu" w:date="2018-11-23T13:48:00Z">
                <w:pPr>
                  <w:spacing w:line="360" w:lineRule="auto"/>
                  <w:jc w:val="center"/>
                </w:pPr>
              </w:pPrChange>
            </w:pPr>
            <w:r w:rsidRPr="00E4365A">
              <w:rPr>
                <w:b/>
                <w:lang w:val="en-US"/>
              </w:rPr>
              <w:t>Nội dung thực hiện</w:t>
            </w:r>
          </w:p>
        </w:tc>
        <w:tc>
          <w:tcPr>
            <w:tcW w:w="1266" w:type="dxa"/>
            <w:vAlign w:val="center"/>
          </w:tcPr>
          <w:p w14:paraId="694EF5DD" w14:textId="2E39E0CA" w:rsidR="00635A50" w:rsidRPr="00E4365A" w:rsidRDefault="00635A50">
            <w:pPr>
              <w:spacing w:line="276" w:lineRule="auto"/>
              <w:jc w:val="center"/>
              <w:rPr>
                <w:b/>
                <w:lang w:val="en-US"/>
              </w:rPr>
              <w:pPrChange w:id="20985" w:author="phuong vu" w:date="2018-11-23T13:48:00Z">
                <w:pPr>
                  <w:spacing w:line="360" w:lineRule="auto"/>
                  <w:jc w:val="center"/>
                </w:pPr>
              </w:pPrChange>
            </w:pPr>
            <w:r w:rsidRPr="00E4365A">
              <w:rPr>
                <w:b/>
                <w:lang w:val="en-US"/>
              </w:rPr>
              <w:t>Giá trị mặc định</w:t>
            </w:r>
          </w:p>
        </w:tc>
        <w:tc>
          <w:tcPr>
            <w:tcW w:w="1756" w:type="dxa"/>
            <w:vAlign w:val="center"/>
          </w:tcPr>
          <w:p w14:paraId="153B05B7" w14:textId="06DEC515" w:rsidR="00635A50" w:rsidRPr="00E4365A" w:rsidRDefault="00635A50">
            <w:pPr>
              <w:spacing w:line="276" w:lineRule="auto"/>
              <w:jc w:val="center"/>
              <w:rPr>
                <w:b/>
                <w:lang w:val="en-US"/>
              </w:rPr>
              <w:pPrChange w:id="20986" w:author="phuong vu" w:date="2018-11-23T13:48:00Z">
                <w:pPr>
                  <w:spacing w:line="360" w:lineRule="auto"/>
                  <w:jc w:val="center"/>
                </w:pPr>
              </w:pPrChange>
            </w:pPr>
            <w:r w:rsidRPr="00E4365A">
              <w:rPr>
                <w:b/>
                <w:lang w:val="en-US"/>
              </w:rPr>
              <w:t>Lưu ý</w:t>
            </w:r>
          </w:p>
        </w:tc>
      </w:tr>
      <w:tr w:rsidR="00635A50" w14:paraId="4E591DCE" w14:textId="77777777" w:rsidTr="00E4365A">
        <w:tc>
          <w:tcPr>
            <w:tcW w:w="805" w:type="dxa"/>
          </w:tcPr>
          <w:p w14:paraId="17C21D90" w14:textId="628C2428" w:rsidR="00635A50" w:rsidRDefault="00443B37">
            <w:pPr>
              <w:spacing w:line="276" w:lineRule="auto"/>
              <w:jc w:val="center"/>
              <w:rPr>
                <w:lang w:val="en-US"/>
              </w:rPr>
              <w:pPrChange w:id="20987" w:author="phuong vu" w:date="2018-11-23T13:48:00Z">
                <w:pPr>
                  <w:spacing w:line="360" w:lineRule="auto"/>
                  <w:jc w:val="center"/>
                </w:pPr>
              </w:pPrChange>
            </w:pPr>
            <w:r>
              <w:rPr>
                <w:lang w:val="en-US"/>
              </w:rPr>
              <w:t>1</w:t>
            </w:r>
          </w:p>
        </w:tc>
        <w:tc>
          <w:tcPr>
            <w:tcW w:w="1980" w:type="dxa"/>
          </w:tcPr>
          <w:p w14:paraId="0CF4CE65" w14:textId="2015419E" w:rsidR="00635A50" w:rsidRDefault="00443B37">
            <w:pPr>
              <w:spacing w:line="276" w:lineRule="auto"/>
              <w:rPr>
                <w:lang w:val="en-US"/>
              </w:rPr>
              <w:pPrChange w:id="20988" w:author="phuong vu" w:date="2018-11-23T13:48:00Z">
                <w:pPr>
                  <w:spacing w:line="360" w:lineRule="auto"/>
                </w:pPr>
              </w:pPrChange>
            </w:pPr>
            <w:r>
              <w:rPr>
                <w:lang w:val="en-US"/>
              </w:rPr>
              <w:t>inputText</w:t>
            </w:r>
          </w:p>
        </w:tc>
        <w:tc>
          <w:tcPr>
            <w:tcW w:w="2970" w:type="dxa"/>
          </w:tcPr>
          <w:p w14:paraId="269EAB32" w14:textId="2C98A1F8" w:rsidR="00635A50" w:rsidRDefault="005D2D32">
            <w:pPr>
              <w:spacing w:line="276" w:lineRule="auto"/>
              <w:rPr>
                <w:lang w:val="en-US"/>
              </w:rPr>
              <w:pPrChange w:id="20989" w:author="phuong vu" w:date="2018-11-23T13:48:00Z">
                <w:pPr>
                  <w:spacing w:line="360" w:lineRule="auto"/>
                </w:pPr>
              </w:pPrChange>
            </w:pPr>
            <w:r>
              <w:rPr>
                <w:lang w:val="en-US"/>
              </w:rPr>
              <w:t>Nhập địa chỉ email</w:t>
            </w:r>
          </w:p>
        </w:tc>
        <w:tc>
          <w:tcPr>
            <w:tcW w:w="1266" w:type="dxa"/>
          </w:tcPr>
          <w:p w14:paraId="301A60FA" w14:textId="77777777" w:rsidR="00635A50" w:rsidRDefault="00635A50">
            <w:pPr>
              <w:spacing w:line="276" w:lineRule="auto"/>
              <w:rPr>
                <w:lang w:val="en-US"/>
              </w:rPr>
              <w:pPrChange w:id="20990" w:author="phuong vu" w:date="2018-11-23T13:48:00Z">
                <w:pPr>
                  <w:spacing w:line="360" w:lineRule="auto"/>
                </w:pPr>
              </w:pPrChange>
            </w:pPr>
          </w:p>
        </w:tc>
        <w:tc>
          <w:tcPr>
            <w:tcW w:w="1756" w:type="dxa"/>
          </w:tcPr>
          <w:p w14:paraId="7F07190E" w14:textId="77777777" w:rsidR="00635A50" w:rsidRDefault="00635A50">
            <w:pPr>
              <w:spacing w:line="276" w:lineRule="auto"/>
              <w:rPr>
                <w:lang w:val="en-US"/>
              </w:rPr>
              <w:pPrChange w:id="20991" w:author="phuong vu" w:date="2018-11-23T13:48:00Z">
                <w:pPr>
                  <w:spacing w:line="360" w:lineRule="auto"/>
                </w:pPr>
              </w:pPrChange>
            </w:pPr>
          </w:p>
        </w:tc>
      </w:tr>
      <w:tr w:rsidR="00443B37" w14:paraId="6F72BE58" w14:textId="77777777" w:rsidTr="00E4365A">
        <w:tc>
          <w:tcPr>
            <w:tcW w:w="805" w:type="dxa"/>
          </w:tcPr>
          <w:p w14:paraId="1266287B" w14:textId="3553F01E" w:rsidR="00443B37" w:rsidRDefault="00443B37">
            <w:pPr>
              <w:spacing w:line="276" w:lineRule="auto"/>
              <w:jc w:val="center"/>
              <w:rPr>
                <w:lang w:val="en-US"/>
              </w:rPr>
              <w:pPrChange w:id="20992" w:author="phuong vu" w:date="2018-11-23T13:48:00Z">
                <w:pPr>
                  <w:spacing w:line="360" w:lineRule="auto"/>
                  <w:jc w:val="center"/>
                </w:pPr>
              </w:pPrChange>
            </w:pPr>
            <w:r>
              <w:rPr>
                <w:lang w:val="en-US"/>
              </w:rPr>
              <w:t>2</w:t>
            </w:r>
          </w:p>
        </w:tc>
        <w:tc>
          <w:tcPr>
            <w:tcW w:w="1980" w:type="dxa"/>
          </w:tcPr>
          <w:p w14:paraId="742BBADE" w14:textId="76BB4F89" w:rsidR="00443B37" w:rsidRDefault="00443B37">
            <w:pPr>
              <w:spacing w:line="276" w:lineRule="auto"/>
              <w:rPr>
                <w:lang w:val="en-US"/>
              </w:rPr>
              <w:pPrChange w:id="20993" w:author="phuong vu" w:date="2018-11-23T13:48:00Z">
                <w:pPr>
                  <w:spacing w:line="360" w:lineRule="auto"/>
                </w:pPr>
              </w:pPrChange>
            </w:pPr>
            <w:r>
              <w:rPr>
                <w:lang w:val="en-US"/>
              </w:rPr>
              <w:t>inputText</w:t>
            </w:r>
          </w:p>
        </w:tc>
        <w:tc>
          <w:tcPr>
            <w:tcW w:w="2970" w:type="dxa"/>
          </w:tcPr>
          <w:p w14:paraId="4CACBBBA" w14:textId="7D2F95B3" w:rsidR="00443B37" w:rsidRDefault="005D2D32">
            <w:pPr>
              <w:spacing w:line="276" w:lineRule="auto"/>
              <w:rPr>
                <w:lang w:val="en-US"/>
              </w:rPr>
              <w:pPrChange w:id="20994" w:author="phuong vu" w:date="2018-11-23T13:48:00Z">
                <w:pPr>
                  <w:spacing w:line="360" w:lineRule="auto"/>
                </w:pPr>
              </w:pPrChange>
            </w:pPr>
            <w:r>
              <w:rPr>
                <w:lang w:val="en-US"/>
              </w:rPr>
              <w:t>Nhập mật khẩu</w:t>
            </w:r>
          </w:p>
        </w:tc>
        <w:tc>
          <w:tcPr>
            <w:tcW w:w="1266" w:type="dxa"/>
          </w:tcPr>
          <w:p w14:paraId="19AAA9C3" w14:textId="77777777" w:rsidR="00443B37" w:rsidRDefault="00443B37">
            <w:pPr>
              <w:spacing w:line="276" w:lineRule="auto"/>
              <w:rPr>
                <w:lang w:val="en-US"/>
              </w:rPr>
              <w:pPrChange w:id="20995" w:author="phuong vu" w:date="2018-11-23T13:48:00Z">
                <w:pPr>
                  <w:spacing w:line="360" w:lineRule="auto"/>
                </w:pPr>
              </w:pPrChange>
            </w:pPr>
          </w:p>
        </w:tc>
        <w:tc>
          <w:tcPr>
            <w:tcW w:w="1756" w:type="dxa"/>
          </w:tcPr>
          <w:p w14:paraId="433F537D" w14:textId="77777777" w:rsidR="00443B37" w:rsidRDefault="00443B37">
            <w:pPr>
              <w:spacing w:line="276" w:lineRule="auto"/>
              <w:rPr>
                <w:lang w:val="en-US"/>
              </w:rPr>
              <w:pPrChange w:id="20996" w:author="phuong vu" w:date="2018-11-23T13:48:00Z">
                <w:pPr>
                  <w:spacing w:line="360" w:lineRule="auto"/>
                </w:pPr>
              </w:pPrChange>
            </w:pPr>
          </w:p>
        </w:tc>
      </w:tr>
      <w:tr w:rsidR="00443B37" w14:paraId="7603998A" w14:textId="77777777" w:rsidTr="00E4365A">
        <w:tc>
          <w:tcPr>
            <w:tcW w:w="805" w:type="dxa"/>
          </w:tcPr>
          <w:p w14:paraId="575BDB53" w14:textId="702F83B7" w:rsidR="00443B37" w:rsidRDefault="00443B37">
            <w:pPr>
              <w:spacing w:line="276" w:lineRule="auto"/>
              <w:jc w:val="center"/>
              <w:rPr>
                <w:lang w:val="en-US"/>
              </w:rPr>
              <w:pPrChange w:id="20997" w:author="phuong vu" w:date="2018-11-23T13:48:00Z">
                <w:pPr>
                  <w:spacing w:line="360" w:lineRule="auto"/>
                  <w:jc w:val="center"/>
                </w:pPr>
              </w:pPrChange>
            </w:pPr>
            <w:r>
              <w:rPr>
                <w:lang w:val="en-US"/>
              </w:rPr>
              <w:t>3</w:t>
            </w:r>
          </w:p>
        </w:tc>
        <w:tc>
          <w:tcPr>
            <w:tcW w:w="1980" w:type="dxa"/>
          </w:tcPr>
          <w:p w14:paraId="79F9F589" w14:textId="414F7F81" w:rsidR="00443B37" w:rsidRDefault="00443B37">
            <w:pPr>
              <w:spacing w:line="276" w:lineRule="auto"/>
              <w:rPr>
                <w:lang w:val="en-US"/>
              </w:rPr>
              <w:pPrChange w:id="20998" w:author="phuong vu" w:date="2018-11-23T13:48:00Z">
                <w:pPr>
                  <w:spacing w:line="360" w:lineRule="auto"/>
                </w:pPr>
              </w:pPrChange>
            </w:pPr>
            <w:r>
              <w:rPr>
                <w:lang w:val="en-US"/>
              </w:rPr>
              <w:t>button</w:t>
            </w:r>
          </w:p>
        </w:tc>
        <w:tc>
          <w:tcPr>
            <w:tcW w:w="2970" w:type="dxa"/>
          </w:tcPr>
          <w:p w14:paraId="054D88AD" w14:textId="60FF05EA" w:rsidR="00443B37" w:rsidRDefault="005D2D32">
            <w:pPr>
              <w:spacing w:line="276" w:lineRule="auto"/>
              <w:rPr>
                <w:lang w:val="en-US"/>
              </w:rPr>
              <w:pPrChange w:id="20999" w:author="phuong vu" w:date="2018-11-23T13:48:00Z">
                <w:pPr>
                  <w:spacing w:line="360" w:lineRule="auto"/>
                </w:pPr>
              </w:pPrChange>
            </w:pPr>
            <w:r>
              <w:rPr>
                <w:lang w:val="en-US"/>
              </w:rPr>
              <w:t>Đăng nhập</w:t>
            </w:r>
          </w:p>
        </w:tc>
        <w:tc>
          <w:tcPr>
            <w:tcW w:w="1266" w:type="dxa"/>
          </w:tcPr>
          <w:p w14:paraId="0A810ABA" w14:textId="77777777" w:rsidR="00443B37" w:rsidRDefault="00443B37">
            <w:pPr>
              <w:spacing w:line="276" w:lineRule="auto"/>
              <w:rPr>
                <w:lang w:val="en-US"/>
              </w:rPr>
              <w:pPrChange w:id="21000" w:author="phuong vu" w:date="2018-11-23T13:48:00Z">
                <w:pPr>
                  <w:spacing w:line="360" w:lineRule="auto"/>
                </w:pPr>
              </w:pPrChange>
            </w:pPr>
          </w:p>
        </w:tc>
        <w:tc>
          <w:tcPr>
            <w:tcW w:w="1756" w:type="dxa"/>
          </w:tcPr>
          <w:p w14:paraId="138525B0" w14:textId="77777777" w:rsidR="00443B37" w:rsidRDefault="00443B37">
            <w:pPr>
              <w:spacing w:line="276" w:lineRule="auto"/>
              <w:rPr>
                <w:lang w:val="en-US"/>
              </w:rPr>
              <w:pPrChange w:id="21001" w:author="phuong vu" w:date="2018-11-23T13:48:00Z">
                <w:pPr>
                  <w:spacing w:line="360" w:lineRule="auto"/>
                </w:pPr>
              </w:pPrChange>
            </w:pPr>
          </w:p>
        </w:tc>
      </w:tr>
    </w:tbl>
    <w:p w14:paraId="720DECDA" w14:textId="77777777" w:rsidR="00635A50" w:rsidRPr="006A2C8A" w:rsidRDefault="00635A50">
      <w:pPr>
        <w:spacing w:line="276" w:lineRule="auto"/>
        <w:rPr>
          <w:lang w:val="en-US"/>
        </w:rPr>
        <w:pPrChange w:id="21002" w:author="phuong vu" w:date="2018-11-23T13:48:00Z">
          <w:pPr/>
        </w:pPrChange>
      </w:pPr>
    </w:p>
    <w:p w14:paraId="240F99B1" w14:textId="3292BCE6" w:rsidR="00405A7C" w:rsidRDefault="00405A7C">
      <w:pPr>
        <w:pStyle w:val="Heading5"/>
        <w:spacing w:line="276" w:lineRule="auto"/>
        <w:rPr>
          <w:lang w:val="en-US"/>
        </w:rPr>
        <w:pPrChange w:id="21003"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pPr>
              <w:spacing w:line="276" w:lineRule="auto"/>
              <w:jc w:val="center"/>
              <w:rPr>
                <w:b/>
                <w:lang w:val="en-US"/>
              </w:rPr>
              <w:pPrChange w:id="21004" w:author="phuong vu" w:date="2018-11-23T13:48:00Z">
                <w:pPr>
                  <w:spacing w:line="360" w:lineRule="auto"/>
                  <w:jc w:val="center"/>
                </w:pPr>
              </w:pPrChange>
            </w:pPr>
            <w:r w:rsidRPr="00E4365A">
              <w:rPr>
                <w:b/>
                <w:lang w:val="en-US"/>
              </w:rPr>
              <w:t>STT</w:t>
            </w:r>
          </w:p>
        </w:tc>
        <w:tc>
          <w:tcPr>
            <w:tcW w:w="2120" w:type="dxa"/>
            <w:vMerge w:val="restart"/>
            <w:vAlign w:val="center"/>
          </w:tcPr>
          <w:p w14:paraId="5703658E" w14:textId="77777777" w:rsidR="00D3718D" w:rsidRPr="00E4365A" w:rsidRDefault="00D3718D">
            <w:pPr>
              <w:spacing w:line="276" w:lineRule="auto"/>
              <w:jc w:val="center"/>
              <w:rPr>
                <w:b/>
                <w:lang w:val="en-US"/>
              </w:rPr>
              <w:pPrChange w:id="21005" w:author="phuong vu" w:date="2018-11-23T13:48:00Z">
                <w:pPr>
                  <w:spacing w:line="360" w:lineRule="auto"/>
                  <w:jc w:val="center"/>
                </w:pPr>
              </w:pPrChange>
            </w:pPr>
            <w:r w:rsidRPr="00E4365A">
              <w:rPr>
                <w:b/>
                <w:lang w:val="en-US"/>
              </w:rPr>
              <w:t>Tên bảng/</w:t>
            </w:r>
          </w:p>
          <w:p w14:paraId="5BABB39B" w14:textId="57D70C5E" w:rsidR="00D3718D" w:rsidRPr="00E4365A" w:rsidRDefault="00D3718D">
            <w:pPr>
              <w:spacing w:line="276" w:lineRule="auto"/>
              <w:jc w:val="center"/>
              <w:rPr>
                <w:b/>
                <w:lang w:val="en-US"/>
              </w:rPr>
              <w:pPrChange w:id="21006" w:author="phuong vu" w:date="2018-11-23T13:48:00Z">
                <w:pPr>
                  <w:spacing w:line="360" w:lineRule="auto"/>
                  <w:jc w:val="center"/>
                </w:pPr>
              </w:pPrChange>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pPr>
              <w:spacing w:line="276" w:lineRule="auto"/>
              <w:jc w:val="center"/>
              <w:rPr>
                <w:b/>
                <w:lang w:val="en-US"/>
              </w:rPr>
              <w:pPrChange w:id="21007" w:author="phuong vu" w:date="2018-11-23T13:48:00Z">
                <w:pPr>
                  <w:spacing w:line="360" w:lineRule="auto"/>
                  <w:jc w:val="center"/>
                </w:pPr>
              </w:pPrChange>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pPr>
              <w:spacing w:line="276" w:lineRule="auto"/>
              <w:jc w:val="center"/>
              <w:rPr>
                <w:b/>
                <w:lang w:val="en-US"/>
              </w:rPr>
              <w:pPrChange w:id="21008" w:author="phuong vu" w:date="2018-11-23T13:48:00Z">
                <w:pPr>
                  <w:spacing w:line="360" w:lineRule="auto"/>
                  <w:jc w:val="center"/>
                </w:pPr>
              </w:pPrChange>
            </w:pPr>
          </w:p>
        </w:tc>
        <w:tc>
          <w:tcPr>
            <w:tcW w:w="2120" w:type="dxa"/>
            <w:vMerge/>
            <w:vAlign w:val="center"/>
          </w:tcPr>
          <w:p w14:paraId="47FD5023" w14:textId="77777777" w:rsidR="00D3718D" w:rsidRPr="00E4365A" w:rsidRDefault="00D3718D">
            <w:pPr>
              <w:spacing w:line="276" w:lineRule="auto"/>
              <w:jc w:val="center"/>
              <w:rPr>
                <w:b/>
                <w:lang w:val="en-US"/>
              </w:rPr>
              <w:pPrChange w:id="21009" w:author="phuong vu" w:date="2018-11-23T13:48:00Z">
                <w:pPr>
                  <w:spacing w:line="360" w:lineRule="auto"/>
                  <w:jc w:val="center"/>
                </w:pPr>
              </w:pPrChange>
            </w:pPr>
          </w:p>
        </w:tc>
        <w:tc>
          <w:tcPr>
            <w:tcW w:w="1463" w:type="dxa"/>
            <w:vAlign w:val="center"/>
          </w:tcPr>
          <w:p w14:paraId="5BF83A93" w14:textId="7F619BB1" w:rsidR="00D3718D" w:rsidRPr="00E4365A" w:rsidRDefault="00D3718D">
            <w:pPr>
              <w:spacing w:line="276" w:lineRule="auto"/>
              <w:jc w:val="center"/>
              <w:rPr>
                <w:b/>
                <w:lang w:val="en-US"/>
              </w:rPr>
              <w:pPrChange w:id="21010" w:author="phuong vu" w:date="2018-11-23T13:48:00Z">
                <w:pPr>
                  <w:spacing w:line="360" w:lineRule="auto"/>
                  <w:jc w:val="center"/>
                </w:pPr>
              </w:pPrChange>
            </w:pPr>
            <w:r w:rsidRPr="00E4365A">
              <w:rPr>
                <w:b/>
                <w:lang w:val="en-US"/>
              </w:rPr>
              <w:t>Thêm</w:t>
            </w:r>
          </w:p>
        </w:tc>
        <w:tc>
          <w:tcPr>
            <w:tcW w:w="1463" w:type="dxa"/>
            <w:vAlign w:val="center"/>
          </w:tcPr>
          <w:p w14:paraId="5CEBF21E" w14:textId="79E4FC9A" w:rsidR="00D3718D" w:rsidRPr="00E4365A" w:rsidRDefault="00D3718D">
            <w:pPr>
              <w:spacing w:line="276" w:lineRule="auto"/>
              <w:jc w:val="center"/>
              <w:rPr>
                <w:b/>
                <w:lang w:val="en-US"/>
              </w:rPr>
              <w:pPrChange w:id="21011" w:author="phuong vu" w:date="2018-11-23T13:48:00Z">
                <w:pPr>
                  <w:spacing w:line="360" w:lineRule="auto"/>
                  <w:jc w:val="center"/>
                </w:pPr>
              </w:pPrChange>
            </w:pPr>
            <w:r w:rsidRPr="00E4365A">
              <w:rPr>
                <w:b/>
                <w:lang w:val="en-US"/>
              </w:rPr>
              <w:t>Sửa</w:t>
            </w:r>
          </w:p>
        </w:tc>
        <w:tc>
          <w:tcPr>
            <w:tcW w:w="1463" w:type="dxa"/>
            <w:vAlign w:val="center"/>
          </w:tcPr>
          <w:p w14:paraId="62B44522" w14:textId="2A654DAD" w:rsidR="00D3718D" w:rsidRPr="00E4365A" w:rsidRDefault="00D3718D">
            <w:pPr>
              <w:spacing w:line="276" w:lineRule="auto"/>
              <w:jc w:val="center"/>
              <w:rPr>
                <w:b/>
                <w:lang w:val="en-US"/>
              </w:rPr>
              <w:pPrChange w:id="21012" w:author="phuong vu" w:date="2018-11-23T13:48:00Z">
                <w:pPr>
                  <w:spacing w:line="360" w:lineRule="auto"/>
                  <w:jc w:val="center"/>
                </w:pPr>
              </w:pPrChange>
            </w:pPr>
            <w:r w:rsidRPr="00E4365A">
              <w:rPr>
                <w:b/>
                <w:lang w:val="en-US"/>
              </w:rPr>
              <w:t>Xóa</w:t>
            </w:r>
          </w:p>
        </w:tc>
        <w:tc>
          <w:tcPr>
            <w:tcW w:w="1463" w:type="dxa"/>
            <w:vAlign w:val="center"/>
          </w:tcPr>
          <w:p w14:paraId="38CD1A32" w14:textId="1296246B" w:rsidR="00D3718D" w:rsidRPr="00E4365A" w:rsidRDefault="00D3718D">
            <w:pPr>
              <w:spacing w:line="276" w:lineRule="auto"/>
              <w:jc w:val="center"/>
              <w:rPr>
                <w:b/>
                <w:lang w:val="en-US"/>
              </w:rPr>
              <w:pPrChange w:id="21013" w:author="phuong vu" w:date="2018-11-23T13:48:00Z">
                <w:pPr>
                  <w:spacing w:line="360" w:lineRule="auto"/>
                  <w:jc w:val="center"/>
                </w:pPr>
              </w:pPrChange>
            </w:pPr>
            <w:r w:rsidRPr="00E4365A">
              <w:rPr>
                <w:b/>
                <w:lang w:val="en-US"/>
              </w:rPr>
              <w:t>Truy vấn</w:t>
            </w:r>
          </w:p>
        </w:tc>
      </w:tr>
      <w:tr w:rsidR="00D3718D" w14:paraId="6ABA1252" w14:textId="77777777" w:rsidTr="00E4365A">
        <w:tc>
          <w:tcPr>
            <w:tcW w:w="805" w:type="dxa"/>
          </w:tcPr>
          <w:p w14:paraId="5F2737C7" w14:textId="3EA0470E" w:rsidR="00D3718D" w:rsidRDefault="00D3718D">
            <w:pPr>
              <w:spacing w:line="276" w:lineRule="auto"/>
              <w:jc w:val="center"/>
              <w:rPr>
                <w:lang w:val="en-US"/>
              </w:rPr>
              <w:pPrChange w:id="21014" w:author="phuong vu" w:date="2018-11-23T13:48:00Z">
                <w:pPr>
                  <w:spacing w:line="360" w:lineRule="auto"/>
                  <w:jc w:val="center"/>
                </w:pPr>
              </w:pPrChange>
            </w:pPr>
            <w:r>
              <w:rPr>
                <w:lang w:val="en-US"/>
              </w:rPr>
              <w:t>1</w:t>
            </w:r>
          </w:p>
        </w:tc>
        <w:tc>
          <w:tcPr>
            <w:tcW w:w="2120" w:type="dxa"/>
          </w:tcPr>
          <w:p w14:paraId="7E93C1CE" w14:textId="6E6E9F2B" w:rsidR="00D3718D" w:rsidRDefault="00D3718D">
            <w:pPr>
              <w:spacing w:line="276" w:lineRule="auto"/>
              <w:rPr>
                <w:lang w:val="en-US"/>
              </w:rPr>
              <w:pPrChange w:id="21015" w:author="phuong vu" w:date="2018-11-23T13:48:00Z">
                <w:pPr>
                  <w:spacing w:line="360" w:lineRule="auto"/>
                </w:pPr>
              </w:pPrChange>
            </w:pPr>
            <w:r>
              <w:rPr>
                <w:lang w:val="en-US"/>
              </w:rPr>
              <w:t>user</w:t>
            </w:r>
          </w:p>
        </w:tc>
        <w:tc>
          <w:tcPr>
            <w:tcW w:w="1463" w:type="dxa"/>
          </w:tcPr>
          <w:p w14:paraId="057EE6FD" w14:textId="77777777" w:rsidR="00D3718D" w:rsidRDefault="00D3718D">
            <w:pPr>
              <w:spacing w:line="276" w:lineRule="auto"/>
              <w:jc w:val="center"/>
              <w:rPr>
                <w:lang w:val="en-US"/>
              </w:rPr>
              <w:pPrChange w:id="21016" w:author="phuong vu" w:date="2018-11-23T13:48:00Z">
                <w:pPr>
                  <w:spacing w:line="360" w:lineRule="auto"/>
                  <w:jc w:val="center"/>
                </w:pPr>
              </w:pPrChange>
            </w:pPr>
          </w:p>
        </w:tc>
        <w:tc>
          <w:tcPr>
            <w:tcW w:w="1463" w:type="dxa"/>
          </w:tcPr>
          <w:p w14:paraId="707021CB" w14:textId="77777777" w:rsidR="00D3718D" w:rsidRDefault="00D3718D">
            <w:pPr>
              <w:spacing w:line="276" w:lineRule="auto"/>
              <w:jc w:val="center"/>
              <w:rPr>
                <w:lang w:val="en-US"/>
              </w:rPr>
              <w:pPrChange w:id="21017" w:author="phuong vu" w:date="2018-11-23T13:48:00Z">
                <w:pPr>
                  <w:spacing w:line="360" w:lineRule="auto"/>
                  <w:jc w:val="center"/>
                </w:pPr>
              </w:pPrChange>
            </w:pPr>
          </w:p>
        </w:tc>
        <w:tc>
          <w:tcPr>
            <w:tcW w:w="1463" w:type="dxa"/>
          </w:tcPr>
          <w:p w14:paraId="18CD5731" w14:textId="77777777" w:rsidR="00D3718D" w:rsidRDefault="00D3718D">
            <w:pPr>
              <w:spacing w:line="276" w:lineRule="auto"/>
              <w:jc w:val="center"/>
              <w:rPr>
                <w:lang w:val="en-US"/>
              </w:rPr>
              <w:pPrChange w:id="21018" w:author="phuong vu" w:date="2018-11-23T13:48:00Z">
                <w:pPr>
                  <w:spacing w:line="360" w:lineRule="auto"/>
                  <w:jc w:val="center"/>
                </w:pPr>
              </w:pPrChange>
            </w:pPr>
          </w:p>
        </w:tc>
        <w:tc>
          <w:tcPr>
            <w:tcW w:w="1463" w:type="dxa"/>
          </w:tcPr>
          <w:p w14:paraId="1896C2C1" w14:textId="0C44E69D" w:rsidR="00D3718D" w:rsidRDefault="00D3718D">
            <w:pPr>
              <w:spacing w:line="276" w:lineRule="auto"/>
              <w:jc w:val="center"/>
              <w:rPr>
                <w:lang w:val="en-US"/>
              </w:rPr>
              <w:pPrChange w:id="21019" w:author="phuong vu" w:date="2018-11-23T13:48:00Z">
                <w:pPr>
                  <w:jc w:val="center"/>
                </w:pPr>
              </w:pPrChange>
            </w:pPr>
            <w:r>
              <w:rPr>
                <w:lang w:val="en-US"/>
              </w:rPr>
              <w:t>X</w:t>
            </w:r>
          </w:p>
        </w:tc>
      </w:tr>
      <w:tr w:rsidR="00D3718D" w14:paraId="12A95A41" w14:textId="77777777" w:rsidTr="00E4365A">
        <w:tc>
          <w:tcPr>
            <w:tcW w:w="805" w:type="dxa"/>
          </w:tcPr>
          <w:p w14:paraId="7F5DB412" w14:textId="25D2BBD4" w:rsidR="00D3718D" w:rsidRDefault="00D3718D">
            <w:pPr>
              <w:spacing w:line="276" w:lineRule="auto"/>
              <w:jc w:val="center"/>
              <w:rPr>
                <w:lang w:val="en-US"/>
              </w:rPr>
              <w:pPrChange w:id="21020" w:author="phuong vu" w:date="2018-11-23T13:48:00Z">
                <w:pPr>
                  <w:spacing w:line="360" w:lineRule="auto"/>
                  <w:jc w:val="center"/>
                </w:pPr>
              </w:pPrChange>
            </w:pPr>
            <w:r>
              <w:rPr>
                <w:lang w:val="en-US"/>
              </w:rPr>
              <w:t>2</w:t>
            </w:r>
          </w:p>
        </w:tc>
        <w:tc>
          <w:tcPr>
            <w:tcW w:w="2120" w:type="dxa"/>
          </w:tcPr>
          <w:p w14:paraId="48D2000A" w14:textId="2AAEA3C8" w:rsidR="00D3718D" w:rsidRDefault="00D3718D">
            <w:pPr>
              <w:spacing w:line="276" w:lineRule="auto"/>
              <w:rPr>
                <w:lang w:val="en-US"/>
              </w:rPr>
              <w:pPrChange w:id="21021" w:author="phuong vu" w:date="2018-11-23T13:48:00Z">
                <w:pPr>
                  <w:spacing w:line="360" w:lineRule="auto"/>
                </w:pPr>
              </w:pPrChange>
            </w:pPr>
            <w:r>
              <w:rPr>
                <w:lang w:val="en-US"/>
              </w:rPr>
              <w:t>customer</w:t>
            </w:r>
          </w:p>
        </w:tc>
        <w:tc>
          <w:tcPr>
            <w:tcW w:w="1463" w:type="dxa"/>
          </w:tcPr>
          <w:p w14:paraId="3B584FE2" w14:textId="77777777" w:rsidR="00D3718D" w:rsidRDefault="00D3718D">
            <w:pPr>
              <w:spacing w:line="276" w:lineRule="auto"/>
              <w:jc w:val="center"/>
              <w:rPr>
                <w:lang w:val="en-US"/>
              </w:rPr>
              <w:pPrChange w:id="21022" w:author="phuong vu" w:date="2018-11-23T13:48:00Z">
                <w:pPr>
                  <w:spacing w:line="360" w:lineRule="auto"/>
                  <w:jc w:val="center"/>
                </w:pPr>
              </w:pPrChange>
            </w:pPr>
          </w:p>
        </w:tc>
        <w:tc>
          <w:tcPr>
            <w:tcW w:w="1463" w:type="dxa"/>
          </w:tcPr>
          <w:p w14:paraId="45FD592F" w14:textId="77777777" w:rsidR="00D3718D" w:rsidRDefault="00D3718D">
            <w:pPr>
              <w:spacing w:line="276" w:lineRule="auto"/>
              <w:jc w:val="center"/>
              <w:rPr>
                <w:lang w:val="en-US"/>
              </w:rPr>
              <w:pPrChange w:id="21023" w:author="phuong vu" w:date="2018-11-23T13:48:00Z">
                <w:pPr>
                  <w:spacing w:line="360" w:lineRule="auto"/>
                  <w:jc w:val="center"/>
                </w:pPr>
              </w:pPrChange>
            </w:pPr>
          </w:p>
        </w:tc>
        <w:tc>
          <w:tcPr>
            <w:tcW w:w="1463" w:type="dxa"/>
          </w:tcPr>
          <w:p w14:paraId="23532FE0" w14:textId="77777777" w:rsidR="00D3718D" w:rsidRDefault="00D3718D">
            <w:pPr>
              <w:spacing w:line="276" w:lineRule="auto"/>
              <w:jc w:val="center"/>
              <w:rPr>
                <w:lang w:val="en-US"/>
              </w:rPr>
              <w:pPrChange w:id="21024" w:author="phuong vu" w:date="2018-11-23T13:48:00Z">
                <w:pPr>
                  <w:spacing w:line="360" w:lineRule="auto"/>
                  <w:jc w:val="center"/>
                </w:pPr>
              </w:pPrChange>
            </w:pPr>
          </w:p>
        </w:tc>
        <w:tc>
          <w:tcPr>
            <w:tcW w:w="1463" w:type="dxa"/>
          </w:tcPr>
          <w:p w14:paraId="49606902" w14:textId="63D6FD39" w:rsidR="00D3718D" w:rsidRDefault="00D3718D">
            <w:pPr>
              <w:spacing w:line="276" w:lineRule="auto"/>
              <w:jc w:val="center"/>
              <w:rPr>
                <w:lang w:val="en-US"/>
              </w:rPr>
              <w:pPrChange w:id="21025" w:author="phuong vu" w:date="2018-11-23T13:48:00Z">
                <w:pPr>
                  <w:jc w:val="center"/>
                </w:pPr>
              </w:pPrChange>
            </w:pPr>
            <w:r>
              <w:rPr>
                <w:lang w:val="en-US"/>
              </w:rPr>
              <w:t>X</w:t>
            </w:r>
          </w:p>
        </w:tc>
      </w:tr>
      <w:tr w:rsidR="00D3718D" w14:paraId="24614304" w14:textId="77777777" w:rsidTr="00D3718D">
        <w:tc>
          <w:tcPr>
            <w:tcW w:w="805" w:type="dxa"/>
          </w:tcPr>
          <w:p w14:paraId="11AC8182" w14:textId="4254C1AD" w:rsidR="00D3718D" w:rsidRDefault="00D3718D">
            <w:pPr>
              <w:spacing w:line="276" w:lineRule="auto"/>
              <w:jc w:val="center"/>
              <w:rPr>
                <w:lang w:val="en-US"/>
              </w:rPr>
              <w:pPrChange w:id="21026" w:author="phuong vu" w:date="2018-11-23T13:48:00Z">
                <w:pPr>
                  <w:spacing w:line="360" w:lineRule="auto"/>
                  <w:jc w:val="center"/>
                </w:pPr>
              </w:pPrChange>
            </w:pPr>
            <w:r>
              <w:rPr>
                <w:lang w:val="en-US"/>
              </w:rPr>
              <w:t>3</w:t>
            </w:r>
          </w:p>
        </w:tc>
        <w:tc>
          <w:tcPr>
            <w:tcW w:w="2120" w:type="dxa"/>
          </w:tcPr>
          <w:p w14:paraId="21F115D2" w14:textId="498B8D71" w:rsidR="00D3718D" w:rsidRDefault="00D3718D">
            <w:pPr>
              <w:spacing w:line="276" w:lineRule="auto"/>
              <w:rPr>
                <w:lang w:val="en-US"/>
              </w:rPr>
              <w:pPrChange w:id="21027" w:author="phuong vu" w:date="2018-11-23T13:48:00Z">
                <w:pPr>
                  <w:spacing w:line="360" w:lineRule="auto"/>
                </w:pPr>
              </w:pPrChange>
            </w:pPr>
            <w:r>
              <w:rPr>
                <w:lang w:val="en-US"/>
              </w:rPr>
              <w:t>staff</w:t>
            </w:r>
          </w:p>
        </w:tc>
        <w:tc>
          <w:tcPr>
            <w:tcW w:w="1463" w:type="dxa"/>
          </w:tcPr>
          <w:p w14:paraId="38DED89B" w14:textId="77777777" w:rsidR="00D3718D" w:rsidRDefault="00D3718D">
            <w:pPr>
              <w:spacing w:line="276" w:lineRule="auto"/>
              <w:jc w:val="center"/>
              <w:rPr>
                <w:lang w:val="en-US"/>
              </w:rPr>
              <w:pPrChange w:id="21028" w:author="phuong vu" w:date="2018-11-23T13:48:00Z">
                <w:pPr>
                  <w:spacing w:line="360" w:lineRule="auto"/>
                  <w:jc w:val="center"/>
                </w:pPr>
              </w:pPrChange>
            </w:pPr>
          </w:p>
        </w:tc>
        <w:tc>
          <w:tcPr>
            <w:tcW w:w="1463" w:type="dxa"/>
          </w:tcPr>
          <w:p w14:paraId="58287871" w14:textId="77777777" w:rsidR="00D3718D" w:rsidRDefault="00D3718D">
            <w:pPr>
              <w:spacing w:line="276" w:lineRule="auto"/>
              <w:jc w:val="center"/>
              <w:rPr>
                <w:lang w:val="en-US"/>
              </w:rPr>
              <w:pPrChange w:id="21029" w:author="phuong vu" w:date="2018-11-23T13:48:00Z">
                <w:pPr>
                  <w:spacing w:line="360" w:lineRule="auto"/>
                  <w:jc w:val="center"/>
                </w:pPr>
              </w:pPrChange>
            </w:pPr>
          </w:p>
        </w:tc>
        <w:tc>
          <w:tcPr>
            <w:tcW w:w="1463" w:type="dxa"/>
          </w:tcPr>
          <w:p w14:paraId="23A1617E" w14:textId="77777777" w:rsidR="00D3718D" w:rsidRDefault="00D3718D">
            <w:pPr>
              <w:spacing w:line="276" w:lineRule="auto"/>
              <w:jc w:val="center"/>
              <w:rPr>
                <w:lang w:val="en-US"/>
              </w:rPr>
              <w:pPrChange w:id="21030" w:author="phuong vu" w:date="2018-11-23T13:48:00Z">
                <w:pPr>
                  <w:spacing w:line="360" w:lineRule="auto"/>
                  <w:jc w:val="center"/>
                </w:pPr>
              </w:pPrChange>
            </w:pPr>
          </w:p>
        </w:tc>
        <w:tc>
          <w:tcPr>
            <w:tcW w:w="1463" w:type="dxa"/>
          </w:tcPr>
          <w:p w14:paraId="0125DB78" w14:textId="49BD6AC5" w:rsidR="00D3718D" w:rsidRDefault="00D3718D">
            <w:pPr>
              <w:spacing w:line="276" w:lineRule="auto"/>
              <w:jc w:val="center"/>
              <w:rPr>
                <w:lang w:val="en-US"/>
              </w:rPr>
              <w:pPrChange w:id="21031" w:author="phuong vu" w:date="2018-11-23T13:48:00Z">
                <w:pPr>
                  <w:jc w:val="center"/>
                </w:pPr>
              </w:pPrChange>
            </w:pPr>
            <w:r>
              <w:rPr>
                <w:lang w:val="en-US"/>
              </w:rPr>
              <w:t>X</w:t>
            </w:r>
          </w:p>
        </w:tc>
      </w:tr>
      <w:tr w:rsidR="00D3718D" w14:paraId="51BC0CDE" w14:textId="77777777" w:rsidTr="00D3718D">
        <w:tc>
          <w:tcPr>
            <w:tcW w:w="805" w:type="dxa"/>
          </w:tcPr>
          <w:p w14:paraId="57CD55CF" w14:textId="3646729F" w:rsidR="00D3718D" w:rsidRDefault="00D3718D">
            <w:pPr>
              <w:spacing w:line="276" w:lineRule="auto"/>
              <w:jc w:val="center"/>
              <w:rPr>
                <w:lang w:val="en-US"/>
              </w:rPr>
              <w:pPrChange w:id="21032" w:author="phuong vu" w:date="2018-11-23T13:48:00Z">
                <w:pPr>
                  <w:spacing w:line="360" w:lineRule="auto"/>
                  <w:jc w:val="center"/>
                </w:pPr>
              </w:pPrChange>
            </w:pPr>
            <w:r>
              <w:rPr>
                <w:lang w:val="en-US"/>
              </w:rPr>
              <w:t>4</w:t>
            </w:r>
          </w:p>
        </w:tc>
        <w:tc>
          <w:tcPr>
            <w:tcW w:w="2120" w:type="dxa"/>
          </w:tcPr>
          <w:p w14:paraId="7B61D072" w14:textId="03AF129C" w:rsidR="00D3718D" w:rsidRDefault="00D3718D">
            <w:pPr>
              <w:spacing w:line="276" w:lineRule="auto"/>
              <w:rPr>
                <w:lang w:val="en-US"/>
              </w:rPr>
              <w:pPrChange w:id="21033" w:author="phuong vu" w:date="2018-11-23T13:48:00Z">
                <w:pPr>
                  <w:spacing w:line="360" w:lineRule="auto"/>
                </w:pPr>
              </w:pPrChange>
            </w:pPr>
            <w:r>
              <w:rPr>
                <w:lang w:val="en-US"/>
              </w:rPr>
              <w:t>staff_type</w:t>
            </w:r>
          </w:p>
        </w:tc>
        <w:tc>
          <w:tcPr>
            <w:tcW w:w="1463" w:type="dxa"/>
          </w:tcPr>
          <w:p w14:paraId="728694FB" w14:textId="77777777" w:rsidR="00D3718D" w:rsidRDefault="00D3718D">
            <w:pPr>
              <w:spacing w:line="276" w:lineRule="auto"/>
              <w:jc w:val="center"/>
              <w:rPr>
                <w:lang w:val="en-US"/>
              </w:rPr>
              <w:pPrChange w:id="21034" w:author="phuong vu" w:date="2018-11-23T13:48:00Z">
                <w:pPr>
                  <w:spacing w:line="360" w:lineRule="auto"/>
                  <w:jc w:val="center"/>
                </w:pPr>
              </w:pPrChange>
            </w:pPr>
          </w:p>
        </w:tc>
        <w:tc>
          <w:tcPr>
            <w:tcW w:w="1463" w:type="dxa"/>
          </w:tcPr>
          <w:p w14:paraId="300E4CDB" w14:textId="77777777" w:rsidR="00D3718D" w:rsidRDefault="00D3718D">
            <w:pPr>
              <w:spacing w:line="276" w:lineRule="auto"/>
              <w:jc w:val="center"/>
              <w:rPr>
                <w:lang w:val="en-US"/>
              </w:rPr>
              <w:pPrChange w:id="21035" w:author="phuong vu" w:date="2018-11-23T13:48:00Z">
                <w:pPr>
                  <w:spacing w:line="360" w:lineRule="auto"/>
                  <w:jc w:val="center"/>
                </w:pPr>
              </w:pPrChange>
            </w:pPr>
          </w:p>
        </w:tc>
        <w:tc>
          <w:tcPr>
            <w:tcW w:w="1463" w:type="dxa"/>
          </w:tcPr>
          <w:p w14:paraId="2FA74826" w14:textId="77777777" w:rsidR="00D3718D" w:rsidRDefault="00D3718D">
            <w:pPr>
              <w:spacing w:line="276" w:lineRule="auto"/>
              <w:jc w:val="center"/>
              <w:rPr>
                <w:lang w:val="en-US"/>
              </w:rPr>
              <w:pPrChange w:id="21036" w:author="phuong vu" w:date="2018-11-23T13:48:00Z">
                <w:pPr>
                  <w:spacing w:line="360" w:lineRule="auto"/>
                  <w:jc w:val="center"/>
                </w:pPr>
              </w:pPrChange>
            </w:pPr>
          </w:p>
        </w:tc>
        <w:tc>
          <w:tcPr>
            <w:tcW w:w="1463" w:type="dxa"/>
          </w:tcPr>
          <w:p w14:paraId="3F87A46F" w14:textId="02B5D319" w:rsidR="00D3718D" w:rsidRDefault="00D3718D">
            <w:pPr>
              <w:spacing w:line="276" w:lineRule="auto"/>
              <w:jc w:val="center"/>
              <w:rPr>
                <w:lang w:val="en-US"/>
              </w:rPr>
              <w:pPrChange w:id="21037" w:author="phuong vu" w:date="2018-11-23T13:48:00Z">
                <w:pPr>
                  <w:jc w:val="center"/>
                </w:pPr>
              </w:pPrChange>
            </w:pPr>
            <w:r>
              <w:rPr>
                <w:lang w:val="en-US"/>
              </w:rPr>
              <w:t>X</w:t>
            </w:r>
          </w:p>
        </w:tc>
      </w:tr>
    </w:tbl>
    <w:p w14:paraId="38C9CA11" w14:textId="44C63D42" w:rsidR="00405A7C" w:rsidRDefault="00405A7C">
      <w:pPr>
        <w:pStyle w:val="Heading5"/>
        <w:spacing w:line="276" w:lineRule="auto"/>
        <w:rPr>
          <w:lang w:val="en-US"/>
        </w:rPr>
        <w:pPrChange w:id="21038" w:author="phuong vu" w:date="2018-11-23T13:48:00Z">
          <w:pPr>
            <w:pStyle w:val="Heading5"/>
          </w:pPr>
        </w:pPrChange>
      </w:pPr>
      <w:r>
        <w:rPr>
          <w:lang w:val="en-US"/>
        </w:rPr>
        <w:t>Cách xử lí</w:t>
      </w:r>
    </w:p>
    <w:p w14:paraId="7F0B50FD" w14:textId="77777777" w:rsidR="00D651A1" w:rsidRDefault="008F226C" w:rsidP="00D651A1">
      <w:pPr>
        <w:keepNext/>
        <w:spacing w:line="276" w:lineRule="auto"/>
        <w:jc w:val="center"/>
        <w:rPr>
          <w:ins w:id="21039" w:author="Tran Huan" w:date="2018-11-26T00:31:00Z"/>
        </w:rPr>
        <w:pPrChange w:id="21040" w:author="Tran Huan" w:date="2018-11-26T00:31:00Z">
          <w:pPr>
            <w:keepNext/>
            <w:spacing w:line="276" w:lineRule="auto"/>
            <w:jc w:val="center"/>
          </w:pPr>
        </w:pPrChange>
      </w:pPr>
      <w:r w:rsidRPr="008F226C">
        <w:rPr>
          <w:noProof/>
          <w:lang w:val="en-US"/>
        </w:rPr>
        <w:drawing>
          <wp:inline distT="0" distB="0" distL="0" distR="0" wp14:anchorId="7BBF50E8" wp14:editId="26C5D3F2">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p>
    <w:p w14:paraId="702EEDAC" w14:textId="002BB0EB" w:rsidR="00D651A1" w:rsidRPr="00D651A1" w:rsidRDefault="00D651A1" w:rsidP="00D651A1">
      <w:pPr>
        <w:pStyle w:val="Caption"/>
        <w:rPr>
          <w:ins w:id="21041" w:author="Tran Huan" w:date="2018-11-26T00:31:00Z"/>
          <w:rPrChange w:id="21042" w:author="Tran Huan" w:date="2018-11-26T00:31:00Z">
            <w:rPr>
              <w:ins w:id="21043" w:author="Tran Huan" w:date="2018-11-26T00:31:00Z"/>
            </w:rPr>
          </w:rPrChange>
        </w:rPr>
        <w:pPrChange w:id="21044" w:author="Tran Huan" w:date="2018-11-26T00:31:00Z">
          <w:pPr>
            <w:pStyle w:val="Caption"/>
          </w:pPr>
        </w:pPrChange>
      </w:pPr>
      <w:ins w:id="21045" w:author="Tran Huan" w:date="2018-11-26T00:31:00Z">
        <w:r>
          <w:t xml:space="preserve">Hình </w:t>
        </w:r>
      </w:ins>
      <w:ins w:id="21046" w:author="Tran Huan" w:date="2018-11-26T01:41:00Z">
        <w:r w:rsidR="00BA6170">
          <w:fldChar w:fldCharType="begin"/>
        </w:r>
        <w:r w:rsidR="00BA6170">
          <w:instrText xml:space="preserve"> STYLEREF 1 \s </w:instrText>
        </w:r>
      </w:ins>
      <w:r w:rsidR="00BA6170">
        <w:fldChar w:fldCharType="separate"/>
      </w:r>
      <w:r w:rsidR="00BA6170">
        <w:rPr>
          <w:noProof/>
        </w:rPr>
        <w:t>3</w:t>
      </w:r>
      <w:ins w:id="21047"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1048" w:author="Tran Huan" w:date="2018-11-26T01:41:00Z">
        <w:r w:rsidR="00BA6170">
          <w:rPr>
            <w:noProof/>
          </w:rPr>
          <w:t>13</w:t>
        </w:r>
        <w:r w:rsidR="00BA6170">
          <w:fldChar w:fldCharType="end"/>
        </w:r>
      </w:ins>
      <w:ins w:id="21049" w:author="Tran Huan" w:date="2018-11-26T00:31:00Z">
        <w:r w:rsidRPr="00D651A1">
          <w:rPr>
            <w:rPrChange w:id="21050" w:author="Tran Huan" w:date="2018-11-26T00:31:00Z">
              <w:rPr>
                <w:lang w:val="en-US"/>
              </w:rPr>
            </w:rPrChange>
          </w:rPr>
          <w:t xml:space="preserve"> </w:t>
        </w:r>
        <w:r w:rsidRPr="00D651A1">
          <w:rPr>
            <w:i/>
            <w:rPrChange w:id="21051" w:author="Tran Huan" w:date="2018-11-26T00:31:00Z">
              <w:rPr/>
            </w:rPrChange>
          </w:rPr>
          <w:t>Sơ đồ xử lí đăng nhập</w:t>
        </w:r>
      </w:ins>
    </w:p>
    <w:p w14:paraId="12DA4868" w14:textId="69550E1D" w:rsidR="00744A90" w:rsidRDefault="008F226C">
      <w:pPr>
        <w:keepNext/>
        <w:spacing w:line="276" w:lineRule="auto"/>
        <w:jc w:val="center"/>
        <w:pPrChange w:id="21052" w:author="phuong vu" w:date="2018-11-23T13:48:00Z">
          <w:pPr>
            <w:keepNext/>
            <w:jc w:val="center"/>
          </w:pPr>
        </w:pPrChange>
      </w:pPr>
      <w:r w:rsidRPr="00D651A1">
        <w:rPr>
          <w:noProof/>
          <w:rPrChange w:id="21053" w:author="Tran Huan" w:date="2018-11-26T00:31:00Z">
            <w:rPr>
              <w:noProof/>
              <w:lang w:val="en-US"/>
            </w:rPr>
          </w:rPrChange>
        </w:rPr>
        <w:t xml:space="preserve"> </w:t>
      </w:r>
    </w:p>
    <w:p w14:paraId="0428E027" w14:textId="6D9D92DC" w:rsidR="00744A90" w:rsidRPr="000245EB" w:rsidDel="00D651A1" w:rsidRDefault="00744A90" w:rsidP="000D1FDC">
      <w:pPr>
        <w:pStyle w:val="Caption"/>
        <w:rPr>
          <w:del w:id="21054" w:author="Tran Huan" w:date="2018-11-26T00:30:00Z"/>
          <w:rPrChange w:id="21055" w:author="Tran Huan" w:date="2018-11-25T16:08:00Z">
            <w:rPr>
              <w:del w:id="21056" w:author="Tran Huan" w:date="2018-11-26T00:30:00Z"/>
              <w:lang w:val="en-US"/>
            </w:rPr>
          </w:rPrChange>
        </w:rPr>
        <w:pPrChange w:id="21057" w:author="Tran Huan" w:date="2018-11-25T23:36:00Z">
          <w:pPr>
            <w:pStyle w:val="Caption"/>
          </w:pPr>
        </w:pPrChange>
      </w:pPr>
      <w:bookmarkStart w:id="21058" w:name="_Toc530951463"/>
      <w:del w:id="21059" w:author="Tran Huan" w:date="2018-11-26T00:30:00Z">
        <w:r w:rsidRPr="00E4365A" w:rsidDel="00D651A1">
          <w:delText xml:space="preserve">Hình </w:delText>
        </w:r>
      </w:del>
      <w:ins w:id="21060" w:author="phuong vu" w:date="2018-11-22T18:14:00Z">
        <w:del w:id="21061" w:author="Tran Huan" w:date="2018-11-26T00:30:00Z">
          <w:r w:rsidR="00627671" w:rsidDel="00D651A1">
            <w:fldChar w:fldCharType="begin"/>
          </w:r>
          <w:r w:rsidR="00627671" w:rsidDel="00D651A1">
            <w:delInstrText xml:space="preserve"> STYLEREF 1 \s </w:delInstrText>
          </w:r>
        </w:del>
      </w:ins>
      <w:del w:id="21062" w:author="Tran Huan" w:date="2018-11-26T00:30:00Z">
        <w:r w:rsidR="00627671" w:rsidDel="00D651A1">
          <w:fldChar w:fldCharType="separate"/>
        </w:r>
        <w:r w:rsidR="00627671" w:rsidDel="00D651A1">
          <w:rPr>
            <w:noProof/>
          </w:rPr>
          <w:delText>3</w:delText>
        </w:r>
      </w:del>
      <w:ins w:id="21063" w:author="phuong vu" w:date="2018-11-22T18:14:00Z">
        <w:del w:id="21064" w:author="Tran Huan" w:date="2018-11-26T00:30:00Z">
          <w:r w:rsidR="00627671" w:rsidDel="00D651A1">
            <w:fldChar w:fldCharType="end"/>
          </w:r>
          <w:r w:rsidR="00627671" w:rsidDel="00D651A1">
            <w:delText>.</w:delText>
          </w:r>
          <w:r w:rsidR="00627671" w:rsidDel="00D651A1">
            <w:fldChar w:fldCharType="begin"/>
          </w:r>
          <w:r w:rsidR="00627671" w:rsidDel="00D651A1">
            <w:delInstrText xml:space="preserve"> SEQ Hình \* ARABIC \s 1 </w:delInstrText>
          </w:r>
        </w:del>
      </w:ins>
      <w:del w:id="21065" w:author="Tran Huan" w:date="2018-11-26T00:30:00Z">
        <w:r w:rsidR="00627671" w:rsidDel="00D651A1">
          <w:fldChar w:fldCharType="separate"/>
        </w:r>
      </w:del>
      <w:ins w:id="21066" w:author="phuong vu" w:date="2018-11-22T18:14:00Z">
        <w:del w:id="21067" w:author="Tran Huan" w:date="2018-11-26T00:30:00Z">
          <w:r w:rsidR="00627671" w:rsidDel="00D651A1">
            <w:rPr>
              <w:noProof/>
            </w:rPr>
            <w:delText>30</w:delText>
          </w:r>
          <w:r w:rsidR="00627671" w:rsidDel="00D651A1">
            <w:fldChar w:fldCharType="end"/>
          </w:r>
        </w:del>
      </w:ins>
      <w:del w:id="21068" w:author="Tran Huan" w:date="2018-11-26T00:30:00Z">
        <w:r w:rsidR="006C103E" w:rsidDel="00D651A1">
          <w:fldChar w:fldCharType="begin"/>
        </w:r>
        <w:r w:rsidR="006C103E" w:rsidDel="00D651A1">
          <w:delInstrText xml:space="preserve"> STYLEREF 1 \s </w:delInstrText>
        </w:r>
        <w:r w:rsidR="006C103E" w:rsidDel="00D651A1">
          <w:fldChar w:fldCharType="separate"/>
        </w:r>
        <w:r w:rsidR="006C103E" w:rsidDel="00D651A1">
          <w:rPr>
            <w:noProof/>
          </w:rPr>
          <w:delText>3</w:delText>
        </w:r>
        <w:r w:rsidR="006C103E" w:rsidDel="00D651A1">
          <w:fldChar w:fldCharType="end"/>
        </w:r>
        <w:r w:rsidR="006C103E" w:rsidDel="00D651A1">
          <w:delText>.</w:delText>
        </w:r>
        <w:r w:rsidR="006C103E" w:rsidDel="00D651A1">
          <w:fldChar w:fldCharType="begin"/>
        </w:r>
        <w:r w:rsidR="006C103E" w:rsidDel="00D651A1">
          <w:delInstrText xml:space="preserve"> SEQ Hình \* ARABIC \s 1 </w:delInstrText>
        </w:r>
        <w:r w:rsidR="006C103E" w:rsidDel="00D651A1">
          <w:fldChar w:fldCharType="separate"/>
        </w:r>
        <w:r w:rsidR="006C103E" w:rsidDel="00D651A1">
          <w:rPr>
            <w:noProof/>
          </w:rPr>
          <w:delText>22</w:delText>
        </w:r>
        <w:r w:rsidR="006C103E" w:rsidDel="00D651A1">
          <w:fldChar w:fldCharType="end"/>
        </w:r>
        <w:r w:rsidRPr="000245EB" w:rsidDel="00D651A1">
          <w:rPr>
            <w:rPrChange w:id="21069" w:author="Tran Huan" w:date="2018-11-25T16:08:00Z">
              <w:rPr>
                <w:lang w:val="en-US"/>
              </w:rPr>
            </w:rPrChange>
          </w:rPr>
          <w:delText xml:space="preserve"> Sơ đồ xử lí đăng nhập</w:delText>
        </w:r>
        <w:bookmarkEnd w:id="21058"/>
      </w:del>
    </w:p>
    <w:p w14:paraId="0AD7EF50" w14:textId="77777777" w:rsidR="00E114E4" w:rsidRPr="000245EB" w:rsidRDefault="00E114E4">
      <w:pPr>
        <w:spacing w:line="276" w:lineRule="auto"/>
        <w:rPr>
          <w:rPrChange w:id="21070" w:author="Tran Huan" w:date="2018-11-25T16:08:00Z">
            <w:rPr>
              <w:lang w:val="en-US"/>
            </w:rPr>
          </w:rPrChange>
        </w:rPr>
        <w:pPrChange w:id="21071" w:author="phuong vu" w:date="2018-11-23T13:48:00Z">
          <w:pPr/>
        </w:pPrChange>
      </w:pPr>
    </w:p>
    <w:p w14:paraId="44D29F39" w14:textId="1BC24A39" w:rsidR="00A61DB2" w:rsidRDefault="00A61DB2">
      <w:pPr>
        <w:pStyle w:val="Heading4"/>
        <w:spacing w:line="276" w:lineRule="auto"/>
        <w:pPrChange w:id="21072" w:author="phuong vu" w:date="2018-11-23T13:48:00Z">
          <w:pPr>
            <w:pStyle w:val="Heading4"/>
          </w:pPr>
        </w:pPrChange>
      </w:pPr>
      <w:bookmarkStart w:id="21073" w:name="_Toc530662909"/>
      <w:r>
        <w:rPr>
          <w:lang w:val="en-US"/>
        </w:rPr>
        <w:t>Đ</w:t>
      </w:r>
      <w:r>
        <w:t>ăng xuất hệ thống</w:t>
      </w:r>
      <w:bookmarkEnd w:id="21073"/>
    </w:p>
    <w:p w14:paraId="07A63252" w14:textId="1D210B82" w:rsidR="003D3E6A" w:rsidRDefault="003D3E6A">
      <w:pPr>
        <w:pStyle w:val="Heading5"/>
        <w:spacing w:line="276" w:lineRule="auto"/>
        <w:rPr>
          <w:ins w:id="21074" w:author="phuong vu" w:date="2018-11-23T09:51:00Z"/>
          <w:lang w:val="en-US"/>
        </w:rPr>
        <w:pPrChange w:id="21075" w:author="phuong vu" w:date="2018-11-23T13:48:00Z">
          <w:pPr>
            <w:pStyle w:val="Heading5"/>
          </w:pPr>
        </w:pPrChange>
      </w:pPr>
      <w:r>
        <w:rPr>
          <w:lang w:val="en-US"/>
        </w:rPr>
        <w:t>Mục đích</w:t>
      </w:r>
    </w:p>
    <w:p w14:paraId="17C32D2E" w14:textId="41580E01" w:rsidR="00EA673D" w:rsidRPr="000245EB" w:rsidRDefault="00EA673D">
      <w:pPr>
        <w:spacing w:line="276" w:lineRule="auto"/>
        <w:ind w:firstLine="720"/>
        <w:rPr>
          <w:lang w:val="en-US"/>
        </w:rPr>
        <w:pPrChange w:id="21076" w:author="phuong vu" w:date="2018-11-23T13:48:00Z">
          <w:pPr>
            <w:pStyle w:val="Heading5"/>
          </w:pPr>
        </w:pPrChange>
      </w:pPr>
      <w:ins w:id="21077" w:author="phuong vu" w:date="2018-11-23T09:51:00Z">
        <w:r>
          <w:rPr>
            <w:lang w:val="en-US"/>
          </w:rPr>
          <w:t>Nhằm giúp người dùng</w:t>
        </w:r>
      </w:ins>
      <w:ins w:id="21078" w:author="phuong vu" w:date="2018-11-23T09:52:00Z">
        <w:r>
          <w:rPr>
            <w:lang w:val="en-US"/>
          </w:rPr>
          <w:t xml:space="preserve"> thoát khỏi hệ thống khi không còn </w:t>
        </w:r>
      </w:ins>
      <w:ins w:id="21079" w:author="phuong vu" w:date="2018-11-23T09:55:00Z">
        <w:r>
          <w:rPr>
            <w:lang w:val="en-US"/>
          </w:rPr>
          <w:t>nhu cầu sử dụng hệ thống.</w:t>
        </w:r>
      </w:ins>
    </w:p>
    <w:p w14:paraId="6279BE24" w14:textId="69DEE694" w:rsidR="0070756E" w:rsidRPr="00D3179D" w:rsidRDefault="00D651A1">
      <w:pPr>
        <w:pStyle w:val="Heading5"/>
        <w:spacing w:line="276" w:lineRule="auto"/>
        <w:rPr>
          <w:lang w:val="en-US"/>
        </w:rPr>
        <w:pPrChange w:id="21080" w:author="phuong vu" w:date="2018-11-23T13:48:00Z">
          <w:pPr>
            <w:pStyle w:val="Heading5"/>
          </w:pPr>
        </w:pPrChange>
      </w:pPr>
      <w:ins w:id="21081" w:author="Tran Huan" w:date="2018-11-26T00:32:00Z">
        <w:r>
          <w:rPr>
            <w:noProof/>
          </w:rPr>
          <mc:AlternateContent>
            <mc:Choice Requires="wps">
              <w:drawing>
                <wp:anchor distT="0" distB="0" distL="114300" distR="114300" simplePos="0" relativeHeight="251694080" behindDoc="0" locked="0" layoutInCell="1" allowOverlap="1" wp14:anchorId="2740BE11" wp14:editId="0FBBDC5C">
                  <wp:simplePos x="0" y="0"/>
                  <wp:positionH relativeFrom="margin">
                    <wp:align>center</wp:align>
                  </wp:positionH>
                  <wp:positionV relativeFrom="paragraph">
                    <wp:posOffset>4850130</wp:posOffset>
                  </wp:positionV>
                  <wp:extent cx="2714625" cy="635"/>
                  <wp:effectExtent l="0" t="0" r="9525" b="6985"/>
                  <wp:wrapTopAndBottom/>
                  <wp:docPr id="110" name="Text Box 11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02C0BD49" w14:textId="27CB76D8" w:rsidR="00BA6170" w:rsidRPr="00D651A1" w:rsidRDefault="00BA6170" w:rsidP="00D651A1">
                              <w:pPr>
                                <w:pStyle w:val="Caption"/>
                                <w:rPr>
                                  <w:b/>
                                  <w:i/>
                                  <w:noProof/>
                                  <w:szCs w:val="26"/>
                                  <w:lang w:val="en-US"/>
                                  <w:rPrChange w:id="21082" w:author="Tran Huan" w:date="2018-11-26T00:32:00Z">
                                    <w:rPr>
                                      <w:noProof/>
                                    </w:rPr>
                                  </w:rPrChange>
                                </w:rPr>
                                <w:pPrChange w:id="21083" w:author="Tran Huan" w:date="2018-11-26T00:32:00Z">
                                  <w:pPr>
                                    <w:pStyle w:val="Heading5"/>
                                    <w:spacing w:line="276" w:lineRule="auto"/>
                                  </w:pPr>
                                </w:pPrChange>
                              </w:pPr>
                              <w:ins w:id="21084" w:author="Tran Huan" w:date="2018-11-26T00:32:00Z">
                                <w:r>
                                  <w:t xml:space="preserve">Hình </w:t>
                                </w:r>
                              </w:ins>
                              <w:ins w:id="21085" w:author="Tran Huan" w:date="2018-11-26T01:41:00Z">
                                <w:r>
                                  <w:fldChar w:fldCharType="begin"/>
                                </w:r>
                                <w:r>
                                  <w:instrText xml:space="preserve"> STYLEREF 1 \s </w:instrText>
                                </w:r>
                              </w:ins>
                              <w:r>
                                <w:fldChar w:fldCharType="separate"/>
                              </w:r>
                              <w:r>
                                <w:rPr>
                                  <w:noProof/>
                                </w:rPr>
                                <w:t>3</w:t>
                              </w:r>
                              <w:ins w:id="21086" w:author="Tran Huan" w:date="2018-11-26T01:41:00Z">
                                <w:r>
                                  <w:fldChar w:fldCharType="end"/>
                                </w:r>
                                <w:r>
                                  <w:t>.</w:t>
                                </w:r>
                                <w:r>
                                  <w:fldChar w:fldCharType="begin"/>
                                </w:r>
                                <w:r>
                                  <w:instrText xml:space="preserve"> SEQ Hình \* ARABIC \s 1 </w:instrText>
                                </w:r>
                              </w:ins>
                              <w:r>
                                <w:fldChar w:fldCharType="separate"/>
                              </w:r>
                              <w:ins w:id="21087" w:author="Tran Huan" w:date="2018-11-26T01:41:00Z">
                                <w:r>
                                  <w:rPr>
                                    <w:noProof/>
                                  </w:rPr>
                                  <w:t>14</w:t>
                                </w:r>
                                <w:r>
                                  <w:fldChar w:fldCharType="end"/>
                                </w:r>
                              </w:ins>
                              <w:ins w:id="21088" w:author="Tran Huan" w:date="2018-11-26T00:32:00Z">
                                <w:r>
                                  <w:rPr>
                                    <w:lang w:val="en-US"/>
                                  </w:rPr>
                                  <w:t xml:space="preserve"> </w:t>
                                </w:r>
                                <w:r w:rsidRPr="00D651A1">
                                  <w:rPr>
                                    <w:i/>
                                    <w:lang w:val="en-US"/>
                                    <w:rPrChange w:id="21089" w:author="Tran Huan" w:date="2018-11-26T00:32:00Z">
                                      <w:rPr>
                                        <w:lang w:val="en-US"/>
                                      </w:rPr>
                                    </w:rPrChange>
                                  </w:rPr>
                                  <w:t>Giao diện xử lí đăng xuất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0BE11" id="Text Box 110" o:spid="_x0000_s1032" type="#_x0000_t202" style="position:absolute;left:0;text-align:left;margin-left:0;margin-top:381.9pt;width:213.75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" stroked="f">
                  <v:textbox style="mso-fit-shape-to-text:t" inset="0,0,0,0">
                    <w:txbxContent>
                      <w:p w14:paraId="02C0BD49" w14:textId="27CB76D8" w:rsidR="00BA6170" w:rsidRPr="00D651A1" w:rsidRDefault="00BA6170" w:rsidP="00D651A1">
                        <w:pPr>
                          <w:pStyle w:val="Caption"/>
                          <w:rPr>
                            <w:b/>
                            <w:i/>
                            <w:noProof/>
                            <w:szCs w:val="26"/>
                            <w:lang w:val="en-US"/>
                            <w:rPrChange w:id="21090" w:author="Tran Huan" w:date="2018-11-26T00:32:00Z">
                              <w:rPr>
                                <w:noProof/>
                              </w:rPr>
                            </w:rPrChange>
                          </w:rPr>
                          <w:pPrChange w:id="21091" w:author="Tran Huan" w:date="2018-11-26T00:32:00Z">
                            <w:pPr>
                              <w:pStyle w:val="Heading5"/>
                              <w:spacing w:line="276" w:lineRule="auto"/>
                            </w:pPr>
                          </w:pPrChange>
                        </w:pPr>
                        <w:ins w:id="21092" w:author="Tran Huan" w:date="2018-11-26T00:32:00Z">
                          <w:r>
                            <w:t xml:space="preserve">Hình </w:t>
                          </w:r>
                        </w:ins>
                        <w:ins w:id="21093" w:author="Tran Huan" w:date="2018-11-26T01:41:00Z">
                          <w:r>
                            <w:fldChar w:fldCharType="begin"/>
                          </w:r>
                          <w:r>
                            <w:instrText xml:space="preserve"> STYLEREF 1 \s </w:instrText>
                          </w:r>
                        </w:ins>
                        <w:r>
                          <w:fldChar w:fldCharType="separate"/>
                        </w:r>
                        <w:r>
                          <w:rPr>
                            <w:noProof/>
                          </w:rPr>
                          <w:t>3</w:t>
                        </w:r>
                        <w:ins w:id="21094" w:author="Tran Huan" w:date="2018-11-26T01:41:00Z">
                          <w:r>
                            <w:fldChar w:fldCharType="end"/>
                          </w:r>
                          <w:r>
                            <w:t>.</w:t>
                          </w:r>
                          <w:r>
                            <w:fldChar w:fldCharType="begin"/>
                          </w:r>
                          <w:r>
                            <w:instrText xml:space="preserve"> SEQ Hình \* ARABIC \s 1 </w:instrText>
                          </w:r>
                        </w:ins>
                        <w:r>
                          <w:fldChar w:fldCharType="separate"/>
                        </w:r>
                        <w:ins w:id="21095" w:author="Tran Huan" w:date="2018-11-26T01:41:00Z">
                          <w:r>
                            <w:rPr>
                              <w:noProof/>
                            </w:rPr>
                            <w:t>14</w:t>
                          </w:r>
                          <w:r>
                            <w:fldChar w:fldCharType="end"/>
                          </w:r>
                        </w:ins>
                        <w:ins w:id="21096" w:author="Tran Huan" w:date="2018-11-26T00:32:00Z">
                          <w:r>
                            <w:rPr>
                              <w:lang w:val="en-US"/>
                            </w:rPr>
                            <w:t xml:space="preserve"> </w:t>
                          </w:r>
                          <w:r w:rsidRPr="00D651A1">
                            <w:rPr>
                              <w:i/>
                              <w:lang w:val="en-US"/>
                              <w:rPrChange w:id="21097" w:author="Tran Huan" w:date="2018-11-26T00:32:00Z">
                                <w:rPr>
                                  <w:lang w:val="en-US"/>
                                </w:rPr>
                              </w:rPrChange>
                            </w:rPr>
                            <w:t>Giao diện xử lí đăng xuất</w:t>
                          </w:r>
                        </w:ins>
                      </w:p>
                    </w:txbxContent>
                  </v:textbox>
                  <w10:wrap type="topAndBottom" anchorx="margin"/>
                </v:shape>
              </w:pict>
            </mc:Fallback>
          </mc:AlternateContent>
        </w:r>
        <w:r>
          <w:rPr>
            <w:noProof/>
            <w:lang w:val="en-US"/>
          </w:rPr>
          <mc:AlternateContent>
            <mc:Choice Requires="wpg">
              <w:drawing>
                <wp:anchor distT="0" distB="0" distL="114300" distR="114300" simplePos="0" relativeHeight="251660288" behindDoc="0" locked="0" layoutInCell="1" allowOverlap="1" wp14:anchorId="147C5A55" wp14:editId="540381AF">
                  <wp:simplePos x="0" y="0"/>
                  <wp:positionH relativeFrom="margin">
                    <wp:align>center</wp:align>
                  </wp:positionH>
                  <wp:positionV relativeFrom="paragraph">
                    <wp:posOffset>411480</wp:posOffset>
                  </wp:positionV>
                  <wp:extent cx="2190750" cy="438150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BDCF4E" id="Group 11" o:spid="_x0000_s1026" style="position:absolute;margin-left:0;margin-top:32.4pt;width:172.5pt;height:345pt;z-index:251660288;mso-position-horizontal:center;mso-position-horizontal-relative:margin"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">
                  <v:shape id="Picture 2" o:spid="_x0000_s1027"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09" o:title=""/>
                    <v:path arrowok="t"/>
                  </v:shape>
                  <v:rect id="Rectangle 10" o:spid="_x0000_s1028"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w10:wrap type="topAndBottom" anchorx="margin"/>
                </v:group>
              </w:pict>
            </mc:Fallback>
          </mc:AlternateContent>
        </w:r>
      </w:ins>
      <w:r w:rsidR="0070756E">
        <w:rPr>
          <w:noProof/>
          <w:lang w:val="en-US"/>
        </w:rPr>
        <mc:AlternateContent>
          <mc:Choice Requires="wps">
            <w:drawing>
              <wp:anchor distT="0" distB="0" distL="114300" distR="114300" simplePos="0" relativeHeight="251662336" behindDoc="0" locked="0" layoutInCell="1" allowOverlap="1" wp14:anchorId="0E6B47CE" wp14:editId="521C8B5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7CB3FE11" w:rsidR="00BA6170" w:rsidRPr="00E4365A" w:rsidRDefault="00BA6170" w:rsidP="000D1FDC">
                            <w:pPr>
                              <w:pStyle w:val="Caption"/>
                              <w:rPr>
                                <w:b/>
                                <w:noProof/>
                              </w:rPr>
                              <w:pPrChange w:id="21098" w:author="Tran Huan" w:date="2018-11-25T23:36:00Z">
                                <w:pPr>
                                  <w:pStyle w:val="Caption"/>
                                </w:pPr>
                              </w:pPrChange>
                            </w:pPr>
                            <w:bookmarkStart w:id="21099" w:name="_Toc530951464"/>
                            <w:del w:id="21100" w:author="Tran Huan" w:date="2018-11-26T00:32:00Z">
                              <w:r w:rsidRPr="00E4365A" w:rsidDel="00D651A1">
                                <w:delText xml:space="preserve">Hình </w:delText>
                              </w:r>
                            </w:del>
                            <w:ins w:id="21101" w:author="phuong vu" w:date="2018-11-22T18:14:00Z">
                              <w:del w:id="21102" w:author="Tran Huan" w:date="2018-11-26T00:32:00Z">
                                <w:r w:rsidDel="00D651A1">
                                  <w:fldChar w:fldCharType="begin"/>
                                </w:r>
                                <w:r w:rsidDel="00D651A1">
                                  <w:delInstrText xml:space="preserve"> STYLEREF 1 \s </w:delInstrText>
                                </w:r>
                              </w:del>
                            </w:ins>
                            <w:del w:id="21103" w:author="Tran Huan" w:date="2018-11-26T00:32:00Z">
                              <w:r w:rsidDel="00D651A1">
                                <w:fldChar w:fldCharType="separate"/>
                              </w:r>
                              <w:r w:rsidDel="00D651A1">
                                <w:rPr>
                                  <w:noProof/>
                                </w:rPr>
                                <w:delText>3</w:delText>
                              </w:r>
                            </w:del>
                            <w:ins w:id="21104" w:author="phuong vu" w:date="2018-11-22T18:14:00Z">
                              <w:del w:id="21105"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21106" w:author="Tran Huan" w:date="2018-11-26T00:32:00Z">
                              <w:r w:rsidDel="00D651A1">
                                <w:fldChar w:fldCharType="separate"/>
                              </w:r>
                            </w:del>
                            <w:ins w:id="21107" w:author="phuong vu" w:date="2018-11-22T18:14:00Z">
                              <w:del w:id="21108" w:author="Tran Huan" w:date="2018-11-26T00:32:00Z">
                                <w:r w:rsidDel="00D651A1">
                                  <w:rPr>
                                    <w:noProof/>
                                  </w:rPr>
                                  <w:delText>31</w:delText>
                                </w:r>
                                <w:r w:rsidDel="00D651A1">
                                  <w:fldChar w:fldCharType="end"/>
                                </w:r>
                              </w:del>
                            </w:ins>
                            <w:del w:id="21109"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bookmarkEnd w:id="210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33" type="#_x0000_t202" style="position:absolute;left:0;text-align:left;margin-left:-.25pt;margin-top:381.55pt;width:428.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DUDl6pLgIAAGYEAAAOAAAAAAAAAAAAAAAAAC4C&#10;AABkcnMvZTJvRG9jLnhtbFBLAQItABQABgAIAAAAIQA6s6hM4QAAAAkBAAAPAAAAAAAAAAAAAAAA&#10;AIgEAABkcnMvZG93bnJldi54bWxQSwUGAAAAAAQABADzAAAAlgUAAAAA&#10;" stroked="f">
                <v:textbox style="mso-fit-shape-to-text:t" inset="0,0,0,0">
                  <w:txbxContent>
                    <w:p w14:paraId="0DC24B9C" w14:textId="7CB3FE11" w:rsidR="00BA6170" w:rsidRPr="00E4365A" w:rsidRDefault="00BA6170" w:rsidP="000D1FDC">
                      <w:pPr>
                        <w:pStyle w:val="Caption"/>
                        <w:rPr>
                          <w:b/>
                          <w:noProof/>
                        </w:rPr>
                        <w:pPrChange w:id="21110" w:author="Tran Huan" w:date="2018-11-25T23:36:00Z">
                          <w:pPr>
                            <w:pStyle w:val="Caption"/>
                          </w:pPr>
                        </w:pPrChange>
                      </w:pPr>
                      <w:bookmarkStart w:id="21111" w:name="_Toc530951464"/>
                      <w:del w:id="21112" w:author="Tran Huan" w:date="2018-11-26T00:32:00Z">
                        <w:r w:rsidRPr="00E4365A" w:rsidDel="00D651A1">
                          <w:delText xml:space="preserve">Hình </w:delText>
                        </w:r>
                      </w:del>
                      <w:ins w:id="21113" w:author="phuong vu" w:date="2018-11-22T18:14:00Z">
                        <w:del w:id="21114" w:author="Tran Huan" w:date="2018-11-26T00:32:00Z">
                          <w:r w:rsidDel="00D651A1">
                            <w:fldChar w:fldCharType="begin"/>
                          </w:r>
                          <w:r w:rsidDel="00D651A1">
                            <w:delInstrText xml:space="preserve"> STYLEREF 1 \s </w:delInstrText>
                          </w:r>
                        </w:del>
                      </w:ins>
                      <w:del w:id="21115" w:author="Tran Huan" w:date="2018-11-26T00:32:00Z">
                        <w:r w:rsidDel="00D651A1">
                          <w:fldChar w:fldCharType="separate"/>
                        </w:r>
                        <w:r w:rsidDel="00D651A1">
                          <w:rPr>
                            <w:noProof/>
                          </w:rPr>
                          <w:delText>3</w:delText>
                        </w:r>
                      </w:del>
                      <w:ins w:id="21116" w:author="phuong vu" w:date="2018-11-22T18:14:00Z">
                        <w:del w:id="21117"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21118" w:author="Tran Huan" w:date="2018-11-26T00:32:00Z">
                        <w:r w:rsidDel="00D651A1">
                          <w:fldChar w:fldCharType="separate"/>
                        </w:r>
                      </w:del>
                      <w:ins w:id="21119" w:author="phuong vu" w:date="2018-11-22T18:14:00Z">
                        <w:del w:id="21120" w:author="Tran Huan" w:date="2018-11-26T00:32:00Z">
                          <w:r w:rsidDel="00D651A1">
                            <w:rPr>
                              <w:noProof/>
                            </w:rPr>
                            <w:delText>31</w:delText>
                          </w:r>
                          <w:r w:rsidDel="00D651A1">
                            <w:fldChar w:fldCharType="end"/>
                          </w:r>
                        </w:del>
                      </w:ins>
                      <w:del w:id="21121"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bookmarkEnd w:id="21111"/>
                    </w:p>
                  </w:txbxContent>
                </v:textbox>
                <w10:wrap type="topAndBottom"/>
              </v:shape>
            </w:pict>
          </mc:Fallback>
        </mc:AlternateContent>
      </w:r>
      <w:del w:id="21122" w:author="Tran Huan" w:date="2018-11-26T00:32:00Z">
        <w:r w:rsidR="0070756E" w:rsidDel="00D651A1">
          <w:rPr>
            <w:noProof/>
            <w:lang w:val="en-US"/>
          </w:rPr>
          <mc:AlternateContent>
            <mc:Choice Requires="wpg">
              <w:drawing>
                <wp:anchor distT="0" distB="0" distL="114300" distR="114300" simplePos="0" relativeHeight="251660288" behindDoc="0" locked="0" layoutInCell="1" allowOverlap="1" wp14:anchorId="7C821D81" wp14:editId="5ABD77EA">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B0471C2" id="Group 15" o:spid="_x0000_s1026" style="position:absolute;margin-left:-.25pt;margin-top:32.05pt;width:428.2pt;height:345pt;z-index:251660288"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09" o:title=""/>
                      <v:path arrowok="t"/>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w10:wrap type="topAndBottom"/>
                </v:group>
              </w:pict>
            </mc:Fallback>
          </mc:AlternateContent>
        </w:r>
      </w:del>
      <w:r w:rsidR="003D3E6A">
        <w:rPr>
          <w:lang w:val="en-US"/>
        </w:rPr>
        <w:t>Giao diện</w:t>
      </w:r>
    </w:p>
    <w:p w14:paraId="3B90F156" w14:textId="0A979654" w:rsidR="003D3E6A" w:rsidRDefault="0070756E">
      <w:pPr>
        <w:pStyle w:val="Heading5"/>
        <w:spacing w:line="276" w:lineRule="auto"/>
        <w:rPr>
          <w:lang w:val="en-US"/>
        </w:rPr>
        <w:pPrChange w:id="21123"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pPr>
              <w:spacing w:line="276" w:lineRule="auto"/>
              <w:jc w:val="center"/>
              <w:rPr>
                <w:b/>
                <w:lang w:val="en-US"/>
              </w:rPr>
              <w:pPrChange w:id="21124" w:author="phuong vu" w:date="2018-11-23T13:48:00Z">
                <w:pPr>
                  <w:spacing w:line="360" w:lineRule="auto"/>
                  <w:jc w:val="center"/>
                </w:pPr>
              </w:pPrChange>
            </w:pPr>
            <w:r w:rsidRPr="007F1EF1">
              <w:rPr>
                <w:b/>
                <w:lang w:val="en-US"/>
              </w:rPr>
              <w:t>STT</w:t>
            </w:r>
          </w:p>
        </w:tc>
        <w:tc>
          <w:tcPr>
            <w:tcW w:w="1980" w:type="dxa"/>
            <w:vAlign w:val="center"/>
          </w:tcPr>
          <w:p w14:paraId="6A15696C" w14:textId="77777777" w:rsidR="003D5A3C" w:rsidRPr="007F1EF1" w:rsidRDefault="003D5A3C">
            <w:pPr>
              <w:spacing w:line="276" w:lineRule="auto"/>
              <w:jc w:val="center"/>
              <w:rPr>
                <w:b/>
                <w:lang w:val="en-US"/>
              </w:rPr>
              <w:pPrChange w:id="21125" w:author="phuong vu" w:date="2018-11-23T13:48:00Z">
                <w:pPr>
                  <w:spacing w:line="360" w:lineRule="auto"/>
                  <w:jc w:val="center"/>
                </w:pPr>
              </w:pPrChange>
            </w:pPr>
            <w:r w:rsidRPr="007F1EF1">
              <w:rPr>
                <w:b/>
                <w:lang w:val="en-US"/>
              </w:rPr>
              <w:t>Loại điều khiển</w:t>
            </w:r>
          </w:p>
        </w:tc>
        <w:tc>
          <w:tcPr>
            <w:tcW w:w="2970" w:type="dxa"/>
            <w:vAlign w:val="center"/>
          </w:tcPr>
          <w:p w14:paraId="527A4227" w14:textId="77777777" w:rsidR="003D5A3C" w:rsidRPr="007F1EF1" w:rsidRDefault="003D5A3C">
            <w:pPr>
              <w:spacing w:line="276" w:lineRule="auto"/>
              <w:jc w:val="center"/>
              <w:rPr>
                <w:b/>
                <w:lang w:val="en-US"/>
              </w:rPr>
              <w:pPrChange w:id="21126" w:author="phuong vu" w:date="2018-11-23T13:48:00Z">
                <w:pPr>
                  <w:spacing w:line="360" w:lineRule="auto"/>
                  <w:jc w:val="center"/>
                </w:pPr>
              </w:pPrChange>
            </w:pPr>
            <w:r w:rsidRPr="007F1EF1">
              <w:rPr>
                <w:b/>
                <w:lang w:val="en-US"/>
              </w:rPr>
              <w:t>Nội dung thực hiện</w:t>
            </w:r>
          </w:p>
        </w:tc>
        <w:tc>
          <w:tcPr>
            <w:tcW w:w="1266" w:type="dxa"/>
            <w:vAlign w:val="center"/>
          </w:tcPr>
          <w:p w14:paraId="3748BDEA" w14:textId="77777777" w:rsidR="003D5A3C" w:rsidRPr="007F1EF1" w:rsidRDefault="003D5A3C">
            <w:pPr>
              <w:spacing w:line="276" w:lineRule="auto"/>
              <w:jc w:val="center"/>
              <w:rPr>
                <w:b/>
                <w:lang w:val="en-US"/>
              </w:rPr>
              <w:pPrChange w:id="21127" w:author="phuong vu" w:date="2018-11-23T13:48:00Z">
                <w:pPr>
                  <w:spacing w:line="360" w:lineRule="auto"/>
                  <w:jc w:val="center"/>
                </w:pPr>
              </w:pPrChange>
            </w:pPr>
            <w:r w:rsidRPr="007F1EF1">
              <w:rPr>
                <w:b/>
                <w:lang w:val="en-US"/>
              </w:rPr>
              <w:t>Giá trị mặc định</w:t>
            </w:r>
          </w:p>
        </w:tc>
        <w:tc>
          <w:tcPr>
            <w:tcW w:w="1756" w:type="dxa"/>
            <w:vAlign w:val="center"/>
          </w:tcPr>
          <w:p w14:paraId="7CAA9B7C" w14:textId="77777777" w:rsidR="003D5A3C" w:rsidRPr="007F1EF1" w:rsidRDefault="003D5A3C">
            <w:pPr>
              <w:spacing w:line="276" w:lineRule="auto"/>
              <w:jc w:val="center"/>
              <w:rPr>
                <w:b/>
                <w:lang w:val="en-US"/>
              </w:rPr>
              <w:pPrChange w:id="21128" w:author="phuong vu" w:date="2018-11-23T13:48:00Z">
                <w:pPr>
                  <w:spacing w:line="360" w:lineRule="auto"/>
                  <w:jc w:val="center"/>
                </w:pPr>
              </w:pPrChange>
            </w:pPr>
            <w:r w:rsidRPr="007F1EF1">
              <w:rPr>
                <w:b/>
                <w:lang w:val="en-US"/>
              </w:rPr>
              <w:t>Lưu ý</w:t>
            </w:r>
          </w:p>
        </w:tc>
      </w:tr>
      <w:tr w:rsidR="003D5A3C" w14:paraId="4D4D2B70" w14:textId="77777777" w:rsidTr="00E4365A">
        <w:tc>
          <w:tcPr>
            <w:tcW w:w="805" w:type="dxa"/>
          </w:tcPr>
          <w:p w14:paraId="22DF081A" w14:textId="77777777" w:rsidR="003D5A3C" w:rsidRDefault="003D5A3C">
            <w:pPr>
              <w:spacing w:line="276" w:lineRule="auto"/>
              <w:jc w:val="center"/>
              <w:rPr>
                <w:lang w:val="en-US"/>
              </w:rPr>
              <w:pPrChange w:id="21129" w:author="phuong vu" w:date="2018-11-23T13:48:00Z">
                <w:pPr>
                  <w:spacing w:line="360" w:lineRule="auto"/>
                  <w:jc w:val="center"/>
                </w:pPr>
              </w:pPrChange>
            </w:pPr>
            <w:r>
              <w:rPr>
                <w:lang w:val="en-US"/>
              </w:rPr>
              <w:t>1</w:t>
            </w:r>
          </w:p>
        </w:tc>
        <w:tc>
          <w:tcPr>
            <w:tcW w:w="1980" w:type="dxa"/>
          </w:tcPr>
          <w:p w14:paraId="61469B85" w14:textId="0FB80F43" w:rsidR="003D5A3C" w:rsidRDefault="003D5A3C">
            <w:pPr>
              <w:spacing w:line="276" w:lineRule="auto"/>
              <w:rPr>
                <w:lang w:val="en-US"/>
              </w:rPr>
              <w:pPrChange w:id="21130" w:author="phuong vu" w:date="2018-11-23T13:48:00Z">
                <w:pPr>
                  <w:spacing w:line="360" w:lineRule="auto"/>
                </w:pPr>
              </w:pPrChange>
            </w:pPr>
            <w:r>
              <w:rPr>
                <w:lang w:val="en-US"/>
              </w:rPr>
              <w:t>floatingButon</w:t>
            </w:r>
          </w:p>
        </w:tc>
        <w:tc>
          <w:tcPr>
            <w:tcW w:w="2970" w:type="dxa"/>
          </w:tcPr>
          <w:p w14:paraId="6CC9217E" w14:textId="002FB544" w:rsidR="003D5A3C" w:rsidRDefault="003D5A3C">
            <w:pPr>
              <w:spacing w:line="276" w:lineRule="auto"/>
              <w:rPr>
                <w:lang w:val="en-US"/>
              </w:rPr>
              <w:pPrChange w:id="21131" w:author="phuong vu" w:date="2018-11-23T13:48:00Z">
                <w:pPr>
                  <w:spacing w:line="360" w:lineRule="auto"/>
                </w:pPr>
              </w:pPrChange>
            </w:pPr>
            <w:r>
              <w:rPr>
                <w:lang w:val="en-US"/>
              </w:rPr>
              <w:t>Đăng xuất</w:t>
            </w:r>
          </w:p>
        </w:tc>
        <w:tc>
          <w:tcPr>
            <w:tcW w:w="1266" w:type="dxa"/>
          </w:tcPr>
          <w:p w14:paraId="7B16D95A" w14:textId="77777777" w:rsidR="003D5A3C" w:rsidRDefault="003D5A3C">
            <w:pPr>
              <w:spacing w:line="276" w:lineRule="auto"/>
              <w:rPr>
                <w:lang w:val="en-US"/>
              </w:rPr>
              <w:pPrChange w:id="21132" w:author="phuong vu" w:date="2018-11-23T13:48:00Z">
                <w:pPr>
                  <w:spacing w:line="360" w:lineRule="auto"/>
                </w:pPr>
              </w:pPrChange>
            </w:pPr>
          </w:p>
        </w:tc>
        <w:tc>
          <w:tcPr>
            <w:tcW w:w="1756" w:type="dxa"/>
          </w:tcPr>
          <w:p w14:paraId="369D5831" w14:textId="77777777" w:rsidR="003D5A3C" w:rsidRDefault="003D5A3C">
            <w:pPr>
              <w:spacing w:line="276" w:lineRule="auto"/>
              <w:rPr>
                <w:lang w:val="en-US"/>
              </w:rPr>
              <w:pPrChange w:id="21133" w:author="phuong vu" w:date="2018-11-23T13:48:00Z">
                <w:pPr>
                  <w:spacing w:line="360" w:lineRule="auto"/>
                </w:pPr>
              </w:pPrChange>
            </w:pPr>
          </w:p>
        </w:tc>
      </w:tr>
      <w:tr w:rsidR="003D5A3C" w:rsidDel="00D651A1" w14:paraId="465A3CD7" w14:textId="40E34DEB" w:rsidTr="00E4365A">
        <w:trPr>
          <w:del w:id="21134" w:author="Tran Huan" w:date="2018-11-26T00:32:00Z"/>
        </w:trPr>
        <w:tc>
          <w:tcPr>
            <w:tcW w:w="805" w:type="dxa"/>
          </w:tcPr>
          <w:p w14:paraId="24884726" w14:textId="61D3D226" w:rsidR="003D5A3C" w:rsidDel="00D651A1" w:rsidRDefault="003D5A3C">
            <w:pPr>
              <w:spacing w:line="276" w:lineRule="auto"/>
              <w:jc w:val="center"/>
              <w:rPr>
                <w:del w:id="21135" w:author="Tran Huan" w:date="2018-11-26T00:32:00Z"/>
                <w:lang w:val="en-US"/>
              </w:rPr>
              <w:pPrChange w:id="21136" w:author="phuong vu" w:date="2018-11-23T13:48:00Z">
                <w:pPr>
                  <w:spacing w:line="360" w:lineRule="auto"/>
                  <w:jc w:val="center"/>
                </w:pPr>
              </w:pPrChange>
            </w:pPr>
            <w:del w:id="21137" w:author="Tran Huan" w:date="2018-11-26T00:32:00Z">
              <w:r w:rsidDel="00D651A1">
                <w:rPr>
                  <w:lang w:val="en-US"/>
                </w:rPr>
                <w:delText>2</w:delText>
              </w:r>
            </w:del>
          </w:p>
        </w:tc>
        <w:tc>
          <w:tcPr>
            <w:tcW w:w="1980" w:type="dxa"/>
          </w:tcPr>
          <w:p w14:paraId="1B1E4005" w14:textId="1631E18F" w:rsidR="003D5A3C" w:rsidDel="00D651A1" w:rsidRDefault="003D5A3C">
            <w:pPr>
              <w:spacing w:line="276" w:lineRule="auto"/>
              <w:rPr>
                <w:del w:id="21138" w:author="Tran Huan" w:date="2018-11-26T00:32:00Z"/>
                <w:lang w:val="en-US"/>
              </w:rPr>
              <w:pPrChange w:id="21139" w:author="phuong vu" w:date="2018-11-23T13:48:00Z">
                <w:pPr>
                  <w:spacing w:line="360" w:lineRule="auto"/>
                </w:pPr>
              </w:pPrChange>
            </w:pPr>
            <w:del w:id="21140" w:author="Tran Huan" w:date="2018-11-26T00:32:00Z">
              <w:r w:rsidDel="00D651A1">
                <w:rPr>
                  <w:lang w:val="en-US"/>
                </w:rPr>
                <w:delText>Link</w:delText>
              </w:r>
            </w:del>
          </w:p>
        </w:tc>
        <w:tc>
          <w:tcPr>
            <w:tcW w:w="2970" w:type="dxa"/>
          </w:tcPr>
          <w:p w14:paraId="728AB0AB" w14:textId="13742011" w:rsidR="003D5A3C" w:rsidDel="00D651A1" w:rsidRDefault="003D5A3C">
            <w:pPr>
              <w:spacing w:line="276" w:lineRule="auto"/>
              <w:rPr>
                <w:del w:id="21141" w:author="Tran Huan" w:date="2018-11-26T00:32:00Z"/>
                <w:lang w:val="en-US"/>
              </w:rPr>
              <w:pPrChange w:id="21142" w:author="phuong vu" w:date="2018-11-23T13:48:00Z">
                <w:pPr>
                  <w:spacing w:line="360" w:lineRule="auto"/>
                </w:pPr>
              </w:pPrChange>
            </w:pPr>
            <w:del w:id="21143" w:author="Tran Huan" w:date="2018-11-26T00:32:00Z">
              <w:r w:rsidDel="00D651A1">
                <w:rPr>
                  <w:lang w:val="en-US"/>
                </w:rPr>
                <w:delText>Đăng xuất</w:delText>
              </w:r>
            </w:del>
          </w:p>
        </w:tc>
        <w:tc>
          <w:tcPr>
            <w:tcW w:w="1266" w:type="dxa"/>
          </w:tcPr>
          <w:p w14:paraId="4DA87A72" w14:textId="68FEE113" w:rsidR="003D5A3C" w:rsidDel="00D651A1" w:rsidRDefault="003D5A3C">
            <w:pPr>
              <w:spacing w:line="276" w:lineRule="auto"/>
              <w:rPr>
                <w:del w:id="21144" w:author="Tran Huan" w:date="2018-11-26T00:32:00Z"/>
                <w:lang w:val="en-US"/>
              </w:rPr>
              <w:pPrChange w:id="21145" w:author="phuong vu" w:date="2018-11-23T13:48:00Z">
                <w:pPr>
                  <w:spacing w:line="360" w:lineRule="auto"/>
                </w:pPr>
              </w:pPrChange>
            </w:pPr>
          </w:p>
        </w:tc>
        <w:tc>
          <w:tcPr>
            <w:tcW w:w="1756" w:type="dxa"/>
          </w:tcPr>
          <w:p w14:paraId="536E37A9" w14:textId="150D78E3" w:rsidR="003D5A3C" w:rsidDel="00D651A1" w:rsidRDefault="003D5A3C">
            <w:pPr>
              <w:spacing w:line="276" w:lineRule="auto"/>
              <w:rPr>
                <w:del w:id="21146" w:author="Tran Huan" w:date="2018-11-26T00:32:00Z"/>
                <w:lang w:val="en-US"/>
              </w:rPr>
              <w:pPrChange w:id="21147" w:author="phuong vu" w:date="2018-11-23T13:48:00Z">
                <w:pPr>
                  <w:spacing w:line="360" w:lineRule="auto"/>
                </w:pPr>
              </w:pPrChange>
            </w:pPr>
          </w:p>
        </w:tc>
      </w:tr>
    </w:tbl>
    <w:p w14:paraId="746ECECF" w14:textId="77777777" w:rsidR="003D5A3C" w:rsidRPr="00D3179D" w:rsidRDefault="003D5A3C">
      <w:pPr>
        <w:spacing w:line="276" w:lineRule="auto"/>
        <w:rPr>
          <w:lang w:val="en-US"/>
        </w:rPr>
        <w:pPrChange w:id="21148" w:author="phuong vu" w:date="2018-11-23T13:48:00Z">
          <w:pPr/>
        </w:pPrChange>
      </w:pPr>
    </w:p>
    <w:p w14:paraId="44FA1B3B" w14:textId="57BCA9E0" w:rsidR="00755C63" w:rsidRDefault="00755C63">
      <w:pPr>
        <w:pStyle w:val="Heading5"/>
        <w:spacing w:line="276" w:lineRule="auto"/>
        <w:rPr>
          <w:lang w:val="en-US"/>
        </w:rPr>
        <w:pPrChange w:id="21149"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pPr>
              <w:spacing w:line="276" w:lineRule="auto"/>
              <w:jc w:val="center"/>
              <w:rPr>
                <w:b/>
                <w:lang w:val="en-US"/>
              </w:rPr>
              <w:pPrChange w:id="21150" w:author="phuong vu" w:date="2018-11-23T13:48:00Z">
                <w:pPr>
                  <w:spacing w:line="360" w:lineRule="auto"/>
                  <w:jc w:val="center"/>
                </w:pPr>
              </w:pPrChange>
            </w:pPr>
            <w:r w:rsidRPr="007F1EF1">
              <w:rPr>
                <w:b/>
                <w:lang w:val="en-US"/>
              </w:rPr>
              <w:t>STT</w:t>
            </w:r>
          </w:p>
        </w:tc>
        <w:tc>
          <w:tcPr>
            <w:tcW w:w="2120" w:type="dxa"/>
            <w:vMerge w:val="restart"/>
            <w:vAlign w:val="center"/>
          </w:tcPr>
          <w:p w14:paraId="04719330" w14:textId="77777777" w:rsidR="00755C63" w:rsidRPr="007F1EF1" w:rsidRDefault="00755C63">
            <w:pPr>
              <w:spacing w:line="276" w:lineRule="auto"/>
              <w:jc w:val="center"/>
              <w:rPr>
                <w:b/>
                <w:lang w:val="en-US"/>
              </w:rPr>
              <w:pPrChange w:id="21151" w:author="phuong vu" w:date="2018-11-23T13:48:00Z">
                <w:pPr>
                  <w:spacing w:line="360" w:lineRule="auto"/>
                  <w:jc w:val="center"/>
                </w:pPr>
              </w:pPrChange>
            </w:pPr>
            <w:r w:rsidRPr="007F1EF1">
              <w:rPr>
                <w:b/>
                <w:lang w:val="en-US"/>
              </w:rPr>
              <w:t>Tên bảng/</w:t>
            </w:r>
          </w:p>
          <w:p w14:paraId="14283A62" w14:textId="77777777" w:rsidR="00755C63" w:rsidRPr="007F1EF1" w:rsidRDefault="00755C63">
            <w:pPr>
              <w:spacing w:line="276" w:lineRule="auto"/>
              <w:jc w:val="center"/>
              <w:rPr>
                <w:b/>
                <w:lang w:val="en-US"/>
              </w:rPr>
              <w:pPrChange w:id="21152"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pPr>
              <w:spacing w:line="276" w:lineRule="auto"/>
              <w:jc w:val="center"/>
              <w:rPr>
                <w:b/>
                <w:lang w:val="en-US"/>
              </w:rPr>
              <w:pPrChange w:id="21153" w:author="phuong vu" w:date="2018-11-23T13:48:00Z">
                <w:pPr>
                  <w:spacing w:line="360" w:lineRule="auto"/>
                  <w:jc w:val="center"/>
                </w:pPr>
              </w:pPrChange>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pPr>
              <w:spacing w:line="276" w:lineRule="auto"/>
              <w:jc w:val="center"/>
              <w:rPr>
                <w:b/>
                <w:lang w:val="en-US"/>
              </w:rPr>
              <w:pPrChange w:id="21154" w:author="phuong vu" w:date="2018-11-23T13:48:00Z">
                <w:pPr>
                  <w:spacing w:line="360" w:lineRule="auto"/>
                  <w:jc w:val="center"/>
                </w:pPr>
              </w:pPrChange>
            </w:pPr>
          </w:p>
        </w:tc>
        <w:tc>
          <w:tcPr>
            <w:tcW w:w="2120" w:type="dxa"/>
            <w:vMerge/>
            <w:vAlign w:val="center"/>
          </w:tcPr>
          <w:p w14:paraId="1F009265" w14:textId="77777777" w:rsidR="00755C63" w:rsidRPr="007F1EF1" w:rsidRDefault="00755C63">
            <w:pPr>
              <w:spacing w:line="276" w:lineRule="auto"/>
              <w:jc w:val="center"/>
              <w:rPr>
                <w:b/>
                <w:lang w:val="en-US"/>
              </w:rPr>
              <w:pPrChange w:id="21155" w:author="phuong vu" w:date="2018-11-23T13:48:00Z">
                <w:pPr>
                  <w:spacing w:line="360" w:lineRule="auto"/>
                  <w:jc w:val="center"/>
                </w:pPr>
              </w:pPrChange>
            </w:pPr>
          </w:p>
        </w:tc>
        <w:tc>
          <w:tcPr>
            <w:tcW w:w="1463" w:type="dxa"/>
            <w:vAlign w:val="center"/>
          </w:tcPr>
          <w:p w14:paraId="73FCEC87" w14:textId="77777777" w:rsidR="00755C63" w:rsidRPr="007F1EF1" w:rsidRDefault="00755C63">
            <w:pPr>
              <w:spacing w:line="276" w:lineRule="auto"/>
              <w:jc w:val="center"/>
              <w:rPr>
                <w:b/>
                <w:lang w:val="en-US"/>
              </w:rPr>
              <w:pPrChange w:id="21156" w:author="phuong vu" w:date="2018-11-23T13:48:00Z">
                <w:pPr>
                  <w:spacing w:line="360" w:lineRule="auto"/>
                  <w:jc w:val="center"/>
                </w:pPr>
              </w:pPrChange>
            </w:pPr>
            <w:r w:rsidRPr="007F1EF1">
              <w:rPr>
                <w:b/>
                <w:lang w:val="en-US"/>
              </w:rPr>
              <w:t>Thêm</w:t>
            </w:r>
          </w:p>
        </w:tc>
        <w:tc>
          <w:tcPr>
            <w:tcW w:w="1463" w:type="dxa"/>
            <w:vAlign w:val="center"/>
          </w:tcPr>
          <w:p w14:paraId="490AEDF4" w14:textId="77777777" w:rsidR="00755C63" w:rsidRPr="007F1EF1" w:rsidRDefault="00755C63">
            <w:pPr>
              <w:spacing w:line="276" w:lineRule="auto"/>
              <w:jc w:val="center"/>
              <w:rPr>
                <w:b/>
                <w:lang w:val="en-US"/>
              </w:rPr>
              <w:pPrChange w:id="21157" w:author="phuong vu" w:date="2018-11-23T13:48:00Z">
                <w:pPr>
                  <w:spacing w:line="360" w:lineRule="auto"/>
                  <w:jc w:val="center"/>
                </w:pPr>
              </w:pPrChange>
            </w:pPr>
            <w:r w:rsidRPr="007F1EF1">
              <w:rPr>
                <w:b/>
                <w:lang w:val="en-US"/>
              </w:rPr>
              <w:t>Sửa</w:t>
            </w:r>
          </w:p>
        </w:tc>
        <w:tc>
          <w:tcPr>
            <w:tcW w:w="1463" w:type="dxa"/>
            <w:vAlign w:val="center"/>
          </w:tcPr>
          <w:p w14:paraId="43578DAC" w14:textId="77777777" w:rsidR="00755C63" w:rsidRPr="007F1EF1" w:rsidRDefault="00755C63">
            <w:pPr>
              <w:spacing w:line="276" w:lineRule="auto"/>
              <w:jc w:val="center"/>
              <w:rPr>
                <w:b/>
                <w:lang w:val="en-US"/>
              </w:rPr>
              <w:pPrChange w:id="21158" w:author="phuong vu" w:date="2018-11-23T13:48:00Z">
                <w:pPr>
                  <w:spacing w:line="360" w:lineRule="auto"/>
                  <w:jc w:val="center"/>
                </w:pPr>
              </w:pPrChange>
            </w:pPr>
            <w:r w:rsidRPr="007F1EF1">
              <w:rPr>
                <w:b/>
                <w:lang w:val="en-US"/>
              </w:rPr>
              <w:t>Xóa</w:t>
            </w:r>
          </w:p>
        </w:tc>
        <w:tc>
          <w:tcPr>
            <w:tcW w:w="1463" w:type="dxa"/>
            <w:vAlign w:val="center"/>
          </w:tcPr>
          <w:p w14:paraId="10E2C5C5" w14:textId="77777777" w:rsidR="00755C63" w:rsidRPr="007F1EF1" w:rsidRDefault="00755C63">
            <w:pPr>
              <w:spacing w:line="276" w:lineRule="auto"/>
              <w:jc w:val="center"/>
              <w:rPr>
                <w:b/>
                <w:lang w:val="en-US"/>
              </w:rPr>
              <w:pPrChange w:id="21159" w:author="phuong vu" w:date="2018-11-23T13:48:00Z">
                <w:pPr>
                  <w:spacing w:line="360" w:lineRule="auto"/>
                  <w:jc w:val="center"/>
                </w:pPr>
              </w:pPrChange>
            </w:pPr>
            <w:r w:rsidRPr="007F1EF1">
              <w:rPr>
                <w:b/>
                <w:lang w:val="en-US"/>
              </w:rPr>
              <w:t>Truy vấn</w:t>
            </w:r>
          </w:p>
        </w:tc>
      </w:tr>
      <w:tr w:rsidR="00755C63" w:rsidDel="00D651A1" w14:paraId="38383064" w14:textId="1B6E2227" w:rsidTr="00E4365A">
        <w:trPr>
          <w:del w:id="21160" w:author="Tran Huan" w:date="2018-11-26T00:33:00Z"/>
        </w:trPr>
        <w:tc>
          <w:tcPr>
            <w:tcW w:w="805" w:type="dxa"/>
          </w:tcPr>
          <w:p w14:paraId="68868094" w14:textId="73DE4A86" w:rsidR="00755C63" w:rsidDel="00D651A1" w:rsidRDefault="00755C63">
            <w:pPr>
              <w:spacing w:line="276" w:lineRule="auto"/>
              <w:jc w:val="center"/>
              <w:rPr>
                <w:del w:id="21161" w:author="Tran Huan" w:date="2018-11-26T00:33:00Z"/>
                <w:lang w:val="en-US"/>
              </w:rPr>
              <w:pPrChange w:id="21162" w:author="phuong vu" w:date="2018-11-23T13:48:00Z">
                <w:pPr>
                  <w:spacing w:line="360" w:lineRule="auto"/>
                  <w:jc w:val="center"/>
                </w:pPr>
              </w:pPrChange>
            </w:pPr>
            <w:del w:id="21163" w:author="Tran Huan" w:date="2018-11-26T00:33:00Z">
              <w:r w:rsidDel="00D651A1">
                <w:rPr>
                  <w:lang w:val="en-US"/>
                </w:rPr>
                <w:delText>1</w:delText>
              </w:r>
            </w:del>
          </w:p>
        </w:tc>
        <w:tc>
          <w:tcPr>
            <w:tcW w:w="2120" w:type="dxa"/>
          </w:tcPr>
          <w:p w14:paraId="0AFF8D4E" w14:textId="31DDF323" w:rsidR="00755C63" w:rsidDel="00D651A1" w:rsidRDefault="00755C63">
            <w:pPr>
              <w:spacing w:line="276" w:lineRule="auto"/>
              <w:rPr>
                <w:del w:id="21164" w:author="Tran Huan" w:date="2018-11-26T00:33:00Z"/>
                <w:lang w:val="en-US"/>
              </w:rPr>
              <w:pPrChange w:id="21165" w:author="phuong vu" w:date="2018-11-23T13:48:00Z">
                <w:pPr>
                  <w:spacing w:line="360" w:lineRule="auto"/>
                </w:pPr>
              </w:pPrChange>
            </w:pPr>
            <w:del w:id="21166" w:author="Tran Huan" w:date="2018-11-26T00:33:00Z">
              <w:r w:rsidDel="00D651A1">
                <w:rPr>
                  <w:lang w:val="en-US"/>
                </w:rPr>
                <w:delText>Local Storage</w:delText>
              </w:r>
            </w:del>
          </w:p>
        </w:tc>
        <w:tc>
          <w:tcPr>
            <w:tcW w:w="1463" w:type="dxa"/>
          </w:tcPr>
          <w:p w14:paraId="08DC8D28" w14:textId="2AC55451" w:rsidR="00755C63" w:rsidDel="00D651A1" w:rsidRDefault="00755C63">
            <w:pPr>
              <w:spacing w:line="276" w:lineRule="auto"/>
              <w:jc w:val="center"/>
              <w:rPr>
                <w:del w:id="21167" w:author="Tran Huan" w:date="2018-11-26T00:33:00Z"/>
                <w:lang w:val="en-US"/>
              </w:rPr>
              <w:pPrChange w:id="21168" w:author="phuong vu" w:date="2018-11-23T13:48:00Z">
                <w:pPr>
                  <w:spacing w:line="360" w:lineRule="auto"/>
                  <w:jc w:val="center"/>
                </w:pPr>
              </w:pPrChange>
            </w:pPr>
          </w:p>
        </w:tc>
        <w:tc>
          <w:tcPr>
            <w:tcW w:w="1463" w:type="dxa"/>
          </w:tcPr>
          <w:p w14:paraId="101FE444" w14:textId="6F406FA7" w:rsidR="00755C63" w:rsidDel="00D651A1" w:rsidRDefault="00755C63">
            <w:pPr>
              <w:spacing w:line="276" w:lineRule="auto"/>
              <w:jc w:val="center"/>
              <w:rPr>
                <w:del w:id="21169" w:author="Tran Huan" w:date="2018-11-26T00:33:00Z"/>
                <w:lang w:val="en-US"/>
              </w:rPr>
              <w:pPrChange w:id="21170" w:author="phuong vu" w:date="2018-11-23T13:48:00Z">
                <w:pPr>
                  <w:spacing w:line="360" w:lineRule="auto"/>
                  <w:jc w:val="center"/>
                </w:pPr>
              </w:pPrChange>
            </w:pPr>
          </w:p>
        </w:tc>
        <w:tc>
          <w:tcPr>
            <w:tcW w:w="1463" w:type="dxa"/>
          </w:tcPr>
          <w:p w14:paraId="3284C90A" w14:textId="16085DC5" w:rsidR="00755C63" w:rsidDel="00D651A1" w:rsidRDefault="00755C63">
            <w:pPr>
              <w:spacing w:line="276" w:lineRule="auto"/>
              <w:jc w:val="center"/>
              <w:rPr>
                <w:del w:id="21171" w:author="Tran Huan" w:date="2018-11-26T00:33:00Z"/>
                <w:lang w:val="en-US"/>
              </w:rPr>
              <w:pPrChange w:id="21172" w:author="phuong vu" w:date="2018-11-23T13:48:00Z">
                <w:pPr>
                  <w:spacing w:line="360" w:lineRule="auto"/>
                  <w:jc w:val="center"/>
                </w:pPr>
              </w:pPrChange>
            </w:pPr>
            <w:del w:id="21173" w:author="Tran Huan" w:date="2018-11-26T00:33:00Z">
              <w:r w:rsidDel="00D651A1">
                <w:rPr>
                  <w:lang w:val="en-US"/>
                </w:rPr>
                <w:delText>X</w:delText>
              </w:r>
            </w:del>
          </w:p>
        </w:tc>
        <w:tc>
          <w:tcPr>
            <w:tcW w:w="1463" w:type="dxa"/>
          </w:tcPr>
          <w:p w14:paraId="2B215149" w14:textId="5A020B08" w:rsidR="00755C63" w:rsidDel="00D651A1" w:rsidRDefault="00755C63">
            <w:pPr>
              <w:spacing w:line="276" w:lineRule="auto"/>
              <w:jc w:val="center"/>
              <w:rPr>
                <w:del w:id="21174" w:author="Tran Huan" w:date="2018-11-26T00:33:00Z"/>
                <w:lang w:val="en-US"/>
              </w:rPr>
              <w:pPrChange w:id="21175" w:author="phuong vu" w:date="2018-11-23T13:48:00Z">
                <w:pPr>
                  <w:jc w:val="center"/>
                </w:pPr>
              </w:pPrChange>
            </w:pPr>
          </w:p>
        </w:tc>
      </w:tr>
      <w:tr w:rsidR="00755C63" w14:paraId="74F329F9" w14:textId="77777777" w:rsidTr="00E4365A">
        <w:tc>
          <w:tcPr>
            <w:tcW w:w="805" w:type="dxa"/>
          </w:tcPr>
          <w:p w14:paraId="5EA5421F" w14:textId="498139B0" w:rsidR="00755C63" w:rsidRDefault="00755C63">
            <w:pPr>
              <w:spacing w:line="276" w:lineRule="auto"/>
              <w:jc w:val="center"/>
              <w:rPr>
                <w:lang w:val="en-US"/>
              </w:rPr>
              <w:pPrChange w:id="21176" w:author="phuong vu" w:date="2018-11-23T13:48:00Z">
                <w:pPr>
                  <w:spacing w:line="360" w:lineRule="auto"/>
                  <w:jc w:val="center"/>
                </w:pPr>
              </w:pPrChange>
            </w:pPr>
            <w:del w:id="21177" w:author="Tran Huan" w:date="2018-11-26T00:33:00Z">
              <w:r w:rsidDel="00D651A1">
                <w:rPr>
                  <w:lang w:val="en-US"/>
                </w:rPr>
                <w:delText>2</w:delText>
              </w:r>
            </w:del>
            <w:ins w:id="21178" w:author="Tran Huan" w:date="2018-11-26T00:33:00Z">
              <w:r w:rsidR="00D651A1">
                <w:rPr>
                  <w:lang w:val="en-US"/>
                </w:rPr>
                <w:t>1</w:t>
              </w:r>
            </w:ins>
          </w:p>
        </w:tc>
        <w:tc>
          <w:tcPr>
            <w:tcW w:w="2120" w:type="dxa"/>
          </w:tcPr>
          <w:p w14:paraId="04E67848" w14:textId="78C94A5F" w:rsidR="00755C63" w:rsidRDefault="00755C63">
            <w:pPr>
              <w:spacing w:line="276" w:lineRule="auto"/>
              <w:rPr>
                <w:lang w:val="en-US"/>
              </w:rPr>
              <w:pPrChange w:id="21179" w:author="phuong vu" w:date="2018-11-23T13:48:00Z">
                <w:pPr>
                  <w:spacing w:line="360" w:lineRule="auto"/>
                </w:pPr>
              </w:pPrChange>
            </w:pPr>
            <w:r>
              <w:rPr>
                <w:lang w:val="en-US"/>
              </w:rPr>
              <w:t>Share Preferences</w:t>
            </w:r>
          </w:p>
        </w:tc>
        <w:tc>
          <w:tcPr>
            <w:tcW w:w="1463" w:type="dxa"/>
          </w:tcPr>
          <w:p w14:paraId="18A10D8B" w14:textId="77777777" w:rsidR="00755C63" w:rsidRDefault="00755C63">
            <w:pPr>
              <w:spacing w:line="276" w:lineRule="auto"/>
              <w:jc w:val="center"/>
              <w:rPr>
                <w:lang w:val="en-US"/>
              </w:rPr>
              <w:pPrChange w:id="21180" w:author="phuong vu" w:date="2018-11-23T13:48:00Z">
                <w:pPr>
                  <w:spacing w:line="360" w:lineRule="auto"/>
                  <w:jc w:val="center"/>
                </w:pPr>
              </w:pPrChange>
            </w:pPr>
          </w:p>
        </w:tc>
        <w:tc>
          <w:tcPr>
            <w:tcW w:w="1463" w:type="dxa"/>
          </w:tcPr>
          <w:p w14:paraId="7591477D" w14:textId="77777777" w:rsidR="00755C63" w:rsidRDefault="00755C63">
            <w:pPr>
              <w:spacing w:line="276" w:lineRule="auto"/>
              <w:jc w:val="center"/>
              <w:rPr>
                <w:lang w:val="en-US"/>
              </w:rPr>
              <w:pPrChange w:id="21181" w:author="phuong vu" w:date="2018-11-23T13:48:00Z">
                <w:pPr>
                  <w:spacing w:line="360" w:lineRule="auto"/>
                  <w:jc w:val="center"/>
                </w:pPr>
              </w:pPrChange>
            </w:pPr>
          </w:p>
        </w:tc>
        <w:tc>
          <w:tcPr>
            <w:tcW w:w="1463" w:type="dxa"/>
          </w:tcPr>
          <w:p w14:paraId="617076E0" w14:textId="2213F894" w:rsidR="00755C63" w:rsidRDefault="00755C63">
            <w:pPr>
              <w:spacing w:line="276" w:lineRule="auto"/>
              <w:jc w:val="center"/>
              <w:rPr>
                <w:lang w:val="en-US"/>
              </w:rPr>
              <w:pPrChange w:id="21182" w:author="phuong vu" w:date="2018-11-23T13:48:00Z">
                <w:pPr>
                  <w:spacing w:line="360" w:lineRule="auto"/>
                  <w:jc w:val="center"/>
                </w:pPr>
              </w:pPrChange>
            </w:pPr>
            <w:r>
              <w:rPr>
                <w:lang w:val="en-US"/>
              </w:rPr>
              <w:t>X</w:t>
            </w:r>
          </w:p>
        </w:tc>
        <w:tc>
          <w:tcPr>
            <w:tcW w:w="1463" w:type="dxa"/>
          </w:tcPr>
          <w:p w14:paraId="328D61F1" w14:textId="5574029D" w:rsidR="00755C63" w:rsidRDefault="00755C63">
            <w:pPr>
              <w:spacing w:line="276" w:lineRule="auto"/>
              <w:jc w:val="center"/>
              <w:rPr>
                <w:lang w:val="en-US"/>
              </w:rPr>
              <w:pPrChange w:id="21183" w:author="phuong vu" w:date="2018-11-23T13:48:00Z">
                <w:pPr>
                  <w:jc w:val="center"/>
                </w:pPr>
              </w:pPrChange>
            </w:pPr>
          </w:p>
        </w:tc>
      </w:tr>
    </w:tbl>
    <w:p w14:paraId="7BCDE8F0" w14:textId="77777777" w:rsidR="00755C63" w:rsidRPr="00D3179D" w:rsidRDefault="00755C63">
      <w:pPr>
        <w:spacing w:line="276" w:lineRule="auto"/>
        <w:rPr>
          <w:lang w:val="en-US"/>
        </w:rPr>
        <w:pPrChange w:id="21184" w:author="phuong vu" w:date="2018-11-23T13:48:00Z">
          <w:pPr/>
        </w:pPrChange>
      </w:pPr>
    </w:p>
    <w:p w14:paraId="1466F76B" w14:textId="04978C9D" w:rsidR="0070756E" w:rsidRDefault="0070756E">
      <w:pPr>
        <w:pStyle w:val="Heading5"/>
        <w:spacing w:line="276" w:lineRule="auto"/>
        <w:rPr>
          <w:lang w:val="en-US"/>
        </w:rPr>
        <w:pPrChange w:id="21185" w:author="phuong vu" w:date="2018-11-23T13:48:00Z">
          <w:pPr>
            <w:pStyle w:val="Heading5"/>
          </w:pPr>
        </w:pPrChange>
      </w:pPr>
      <w:r>
        <w:rPr>
          <w:lang w:val="en-US"/>
        </w:rPr>
        <w:t>Cách xử lí</w:t>
      </w:r>
    </w:p>
    <w:p w14:paraId="40054FBF" w14:textId="77777777" w:rsidR="00D651A1" w:rsidRDefault="00282E77" w:rsidP="00D651A1">
      <w:pPr>
        <w:keepNext/>
        <w:spacing w:line="276" w:lineRule="auto"/>
        <w:jc w:val="center"/>
        <w:rPr>
          <w:ins w:id="21186" w:author="Tran Huan" w:date="2018-11-26T00:33:00Z"/>
        </w:rPr>
        <w:pPrChange w:id="21187" w:author="Tran Huan" w:date="2018-11-26T00:33:00Z">
          <w:pPr>
            <w:keepNext/>
            <w:spacing w:line="276" w:lineRule="auto"/>
            <w:jc w:val="center"/>
          </w:pPr>
        </w:pPrChange>
      </w:pPr>
      <w:r w:rsidRPr="00282E77">
        <w:rPr>
          <w:noProof/>
          <w:lang w:val="en-US"/>
        </w:rPr>
        <w:drawing>
          <wp:inline distT="0" distB="0" distL="0" distR="0" wp14:anchorId="4D01AB39" wp14:editId="53BF6F76">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7A54B7D0" w14:textId="59076B9E" w:rsidR="00282E77" w:rsidRPr="00D651A1" w:rsidRDefault="00D651A1" w:rsidP="00D651A1">
      <w:pPr>
        <w:pStyle w:val="Caption"/>
        <w:rPr>
          <w:i/>
          <w:rPrChange w:id="21188" w:author="Tran Huan" w:date="2018-11-26T00:33:00Z">
            <w:rPr/>
          </w:rPrChange>
        </w:rPr>
        <w:pPrChange w:id="21189" w:author="Tran Huan" w:date="2018-11-26T00:33:00Z">
          <w:pPr>
            <w:keepNext/>
            <w:jc w:val="center"/>
          </w:pPr>
        </w:pPrChange>
      </w:pPr>
      <w:ins w:id="21190" w:author="Tran Huan" w:date="2018-11-26T00:33:00Z">
        <w:r>
          <w:t xml:space="preserve">Hình </w:t>
        </w:r>
      </w:ins>
      <w:ins w:id="21191" w:author="Tran Huan" w:date="2018-11-26T01:41:00Z">
        <w:r w:rsidR="00BA6170">
          <w:fldChar w:fldCharType="begin"/>
        </w:r>
        <w:r w:rsidR="00BA6170">
          <w:instrText xml:space="preserve"> STYLEREF 1 \s </w:instrText>
        </w:r>
      </w:ins>
      <w:r w:rsidR="00BA6170">
        <w:fldChar w:fldCharType="separate"/>
      </w:r>
      <w:r w:rsidR="00BA6170">
        <w:rPr>
          <w:noProof/>
        </w:rPr>
        <w:t>3</w:t>
      </w:r>
      <w:ins w:id="21192"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1193" w:author="Tran Huan" w:date="2018-11-26T01:41:00Z">
        <w:r w:rsidR="00BA6170">
          <w:rPr>
            <w:noProof/>
          </w:rPr>
          <w:t>15</w:t>
        </w:r>
        <w:r w:rsidR="00BA6170">
          <w:fldChar w:fldCharType="end"/>
        </w:r>
      </w:ins>
      <w:ins w:id="21194" w:author="Tran Huan" w:date="2018-11-26T00:33:00Z">
        <w:r w:rsidRPr="00D651A1">
          <w:rPr>
            <w:rPrChange w:id="21195" w:author="Tran Huan" w:date="2018-11-26T00:33:00Z">
              <w:rPr>
                <w:lang w:val="en-US"/>
              </w:rPr>
            </w:rPrChange>
          </w:rPr>
          <w:t xml:space="preserve"> </w:t>
        </w:r>
        <w:r w:rsidRPr="008F40CD">
          <w:rPr>
            <w:i/>
          </w:rPr>
          <w:t>Sơ đồ xử lí đăng xuất</w:t>
        </w:r>
      </w:ins>
    </w:p>
    <w:p w14:paraId="69F1FC2A" w14:textId="2FD56D50" w:rsidR="006F77C5" w:rsidRPr="000245EB" w:rsidDel="00D651A1" w:rsidRDefault="00282E77" w:rsidP="000D1FDC">
      <w:pPr>
        <w:pStyle w:val="Caption"/>
        <w:rPr>
          <w:del w:id="21196" w:author="Tran Huan" w:date="2018-11-26T00:33:00Z"/>
          <w:rPrChange w:id="21197" w:author="Tran Huan" w:date="2018-11-25T16:08:00Z">
            <w:rPr>
              <w:del w:id="21198" w:author="Tran Huan" w:date="2018-11-26T00:33:00Z"/>
              <w:lang w:val="en-US"/>
            </w:rPr>
          </w:rPrChange>
        </w:rPr>
        <w:pPrChange w:id="21199" w:author="Tran Huan" w:date="2018-11-25T23:36:00Z">
          <w:pPr>
            <w:pStyle w:val="Caption"/>
          </w:pPr>
        </w:pPrChange>
      </w:pPr>
      <w:bookmarkStart w:id="21200" w:name="_Toc530951465"/>
      <w:del w:id="21201" w:author="Tran Huan" w:date="2018-11-26T00:33:00Z">
        <w:r w:rsidRPr="00E4365A" w:rsidDel="00D651A1">
          <w:delText xml:space="preserve">Hình </w:delText>
        </w:r>
      </w:del>
      <w:ins w:id="21202" w:author="phuong vu" w:date="2018-11-22T18:14:00Z">
        <w:del w:id="21203" w:author="Tran Huan" w:date="2018-11-26T00:33:00Z">
          <w:r w:rsidR="00627671" w:rsidDel="00D651A1">
            <w:fldChar w:fldCharType="begin"/>
          </w:r>
          <w:r w:rsidR="00627671" w:rsidDel="00D651A1">
            <w:delInstrText xml:space="preserve"> STYLEREF 1 \s </w:delInstrText>
          </w:r>
        </w:del>
      </w:ins>
      <w:del w:id="21204" w:author="Tran Huan" w:date="2018-11-26T00:33:00Z">
        <w:r w:rsidR="00627671" w:rsidDel="00D651A1">
          <w:fldChar w:fldCharType="separate"/>
        </w:r>
        <w:r w:rsidR="00627671" w:rsidDel="00D651A1">
          <w:rPr>
            <w:noProof/>
          </w:rPr>
          <w:delText>3</w:delText>
        </w:r>
      </w:del>
      <w:ins w:id="21205" w:author="phuong vu" w:date="2018-11-22T18:14:00Z">
        <w:del w:id="21206" w:author="Tran Huan" w:date="2018-11-26T00:33:00Z">
          <w:r w:rsidR="00627671" w:rsidDel="00D651A1">
            <w:fldChar w:fldCharType="end"/>
          </w:r>
          <w:r w:rsidR="00627671" w:rsidDel="00D651A1">
            <w:delText>.</w:delText>
          </w:r>
          <w:r w:rsidR="00627671" w:rsidDel="00D651A1">
            <w:fldChar w:fldCharType="begin"/>
          </w:r>
          <w:r w:rsidR="00627671" w:rsidDel="00D651A1">
            <w:delInstrText xml:space="preserve"> SEQ Hình \* ARABIC \s 1 </w:delInstrText>
          </w:r>
        </w:del>
      </w:ins>
      <w:del w:id="21207" w:author="Tran Huan" w:date="2018-11-26T00:33:00Z">
        <w:r w:rsidR="00627671" w:rsidDel="00D651A1">
          <w:fldChar w:fldCharType="separate"/>
        </w:r>
      </w:del>
      <w:ins w:id="21208" w:author="phuong vu" w:date="2018-11-22T18:14:00Z">
        <w:del w:id="21209" w:author="Tran Huan" w:date="2018-11-26T00:33:00Z">
          <w:r w:rsidR="00627671" w:rsidDel="00D651A1">
            <w:rPr>
              <w:noProof/>
            </w:rPr>
            <w:delText>32</w:delText>
          </w:r>
          <w:r w:rsidR="00627671" w:rsidDel="00D651A1">
            <w:fldChar w:fldCharType="end"/>
          </w:r>
        </w:del>
      </w:ins>
      <w:del w:id="21210" w:author="Tran Huan" w:date="2018-11-26T00:33:00Z">
        <w:r w:rsidR="006C103E" w:rsidDel="00D651A1">
          <w:fldChar w:fldCharType="begin"/>
        </w:r>
        <w:r w:rsidR="006C103E" w:rsidDel="00D651A1">
          <w:delInstrText xml:space="preserve"> STYLEREF 1 \s </w:delInstrText>
        </w:r>
        <w:r w:rsidR="006C103E" w:rsidDel="00D651A1">
          <w:fldChar w:fldCharType="separate"/>
        </w:r>
        <w:r w:rsidR="006C103E" w:rsidDel="00D651A1">
          <w:rPr>
            <w:noProof/>
          </w:rPr>
          <w:delText>3</w:delText>
        </w:r>
        <w:r w:rsidR="006C103E" w:rsidDel="00D651A1">
          <w:fldChar w:fldCharType="end"/>
        </w:r>
        <w:r w:rsidR="006C103E" w:rsidDel="00D651A1">
          <w:delText>.</w:delText>
        </w:r>
        <w:r w:rsidR="006C103E" w:rsidDel="00D651A1">
          <w:fldChar w:fldCharType="begin"/>
        </w:r>
        <w:r w:rsidR="006C103E" w:rsidDel="00D651A1">
          <w:delInstrText xml:space="preserve"> SEQ Hình \* ARABIC \s 1 </w:delInstrText>
        </w:r>
        <w:r w:rsidR="006C103E" w:rsidDel="00D651A1">
          <w:fldChar w:fldCharType="separate"/>
        </w:r>
        <w:r w:rsidR="006C103E" w:rsidDel="00D651A1">
          <w:rPr>
            <w:noProof/>
          </w:rPr>
          <w:delText>24</w:delText>
        </w:r>
        <w:r w:rsidR="006C103E" w:rsidDel="00D651A1">
          <w:fldChar w:fldCharType="end"/>
        </w:r>
        <w:r w:rsidRPr="000245EB" w:rsidDel="00D651A1">
          <w:rPr>
            <w:rPrChange w:id="21211" w:author="Tran Huan" w:date="2018-11-25T16:08:00Z">
              <w:rPr>
                <w:lang w:val="en-US"/>
              </w:rPr>
            </w:rPrChange>
          </w:rPr>
          <w:delText xml:space="preserve"> </w:delText>
        </w:r>
        <w:r w:rsidRPr="00D651A1" w:rsidDel="00D651A1">
          <w:rPr>
            <w:i/>
            <w:rPrChange w:id="21212" w:author="Tran Huan" w:date="2018-11-26T00:33:00Z">
              <w:rPr>
                <w:lang w:val="en-US"/>
              </w:rPr>
            </w:rPrChange>
          </w:rPr>
          <w:delText>Sơ đồ xử lí đăng xuất</w:delText>
        </w:r>
        <w:bookmarkEnd w:id="21200"/>
      </w:del>
    </w:p>
    <w:p w14:paraId="4CDC644F" w14:textId="6DF1E2B1" w:rsidR="00A61DB2" w:rsidRPr="000245EB" w:rsidRDefault="00A61DB2">
      <w:pPr>
        <w:pStyle w:val="Heading4"/>
        <w:spacing w:line="276" w:lineRule="auto"/>
        <w:rPr>
          <w:rPrChange w:id="21213" w:author="Tran Huan" w:date="2018-11-25T16:08:00Z">
            <w:rPr>
              <w:lang w:val="en-US"/>
            </w:rPr>
          </w:rPrChange>
        </w:rPr>
        <w:pPrChange w:id="21214" w:author="phuong vu" w:date="2018-11-23T13:48:00Z">
          <w:pPr>
            <w:pStyle w:val="Heading4"/>
          </w:pPr>
        </w:pPrChange>
      </w:pPr>
      <w:bookmarkStart w:id="21215" w:name="_Toc530662910"/>
      <w:r w:rsidRPr="000245EB">
        <w:rPr>
          <w:rPrChange w:id="21216" w:author="Tran Huan" w:date="2018-11-25T16:08:00Z">
            <w:rPr>
              <w:lang w:val="en-US"/>
            </w:rPr>
          </w:rPrChange>
        </w:rPr>
        <w:t>Đăng kí tài khoản khách hàng</w:t>
      </w:r>
      <w:bookmarkEnd w:id="21215"/>
    </w:p>
    <w:p w14:paraId="27B05813" w14:textId="0678A1D4" w:rsidR="00755C63" w:rsidRDefault="00755C63">
      <w:pPr>
        <w:pStyle w:val="Heading5"/>
        <w:spacing w:line="276" w:lineRule="auto"/>
        <w:rPr>
          <w:lang w:val="en-US"/>
        </w:rPr>
        <w:pPrChange w:id="21217" w:author="phuong vu" w:date="2018-11-23T13:48:00Z">
          <w:pPr>
            <w:pStyle w:val="Heading5"/>
          </w:pPr>
        </w:pPrChange>
      </w:pPr>
      <w:r>
        <w:rPr>
          <w:lang w:val="en-US"/>
        </w:rPr>
        <w:t>Mục đích</w:t>
      </w:r>
    </w:p>
    <w:p w14:paraId="5CE4E920" w14:textId="372AEA54" w:rsidR="00C86E94" w:rsidRPr="00D3179D" w:rsidRDefault="00510604">
      <w:pPr>
        <w:spacing w:line="276" w:lineRule="auto"/>
        <w:ind w:firstLine="720"/>
        <w:rPr>
          <w:lang w:val="en-US"/>
        </w:rPr>
        <w:pPrChange w:id="21218" w:author="phuong vu" w:date="2018-11-23T13:48:00Z">
          <w:pPr>
            <w:ind w:firstLine="720"/>
          </w:pPr>
        </w:pPrChange>
      </w:pPr>
      <w:r>
        <w:rPr>
          <w:lang w:val="en-US"/>
        </w:rPr>
        <w:t>Chức năng đ</w:t>
      </w:r>
      <w:ins w:id="21219" w:author="Tran Huan" w:date="2018-11-26T00:33:00Z">
        <w:r w:rsidR="00D651A1">
          <w:rPr>
            <w:lang w:val="en-US"/>
          </w:rPr>
          <w:t>ă</w:t>
        </w:r>
      </w:ins>
      <w:del w:id="21220" w:author="Tran Huan" w:date="2018-11-26T00:33:00Z">
        <w:r w:rsidDel="00D651A1">
          <w:rPr>
            <w:lang w:val="en-US"/>
          </w:rPr>
          <w:delText>a</w:delText>
        </w:r>
      </w:del>
      <w:r>
        <w:rPr>
          <w:lang w:val="en-US"/>
        </w:rPr>
        <w:t>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3508915F" w:rsidR="00C86E94" w:rsidRPr="00D3179D" w:rsidRDefault="00C967D6">
      <w:pPr>
        <w:pStyle w:val="Heading5"/>
        <w:spacing w:line="276" w:lineRule="auto"/>
        <w:rPr>
          <w:lang w:val="en-US"/>
        </w:rPr>
        <w:pPrChange w:id="21221" w:author="phuong vu" w:date="2018-11-23T13:48:00Z">
          <w:pPr>
            <w:pStyle w:val="Heading5"/>
          </w:pPr>
        </w:pPrChange>
      </w:pPr>
      <w:ins w:id="21222" w:author="Tran Huan" w:date="2018-11-26T01:01:00Z">
        <w:r>
          <w:rPr>
            <w:noProof/>
          </w:rPr>
          <mc:AlternateContent>
            <mc:Choice Requires="wps">
              <w:drawing>
                <wp:anchor distT="0" distB="0" distL="114300" distR="114300" simplePos="0" relativeHeight="251696128" behindDoc="0" locked="0" layoutInCell="1" allowOverlap="1" wp14:anchorId="24BDB7D0" wp14:editId="04587281">
                  <wp:simplePos x="0" y="0"/>
                  <wp:positionH relativeFrom="column">
                    <wp:posOffset>758825</wp:posOffset>
                  </wp:positionH>
                  <wp:positionV relativeFrom="paragraph">
                    <wp:posOffset>3879850</wp:posOffset>
                  </wp:positionV>
                  <wp:extent cx="359918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3A04C17D" w14:textId="143558EC" w:rsidR="00BA6170" w:rsidRPr="00C967D6" w:rsidRDefault="00BA6170" w:rsidP="00C967D6">
                              <w:pPr>
                                <w:pStyle w:val="Caption"/>
                                <w:rPr>
                                  <w:b/>
                                  <w:i/>
                                  <w:noProof/>
                                  <w:szCs w:val="26"/>
                                  <w:lang w:val="en-US"/>
                                  <w:rPrChange w:id="21223" w:author="Tran Huan" w:date="2018-11-26T01:01:00Z">
                                    <w:rPr>
                                      <w:noProof/>
                                    </w:rPr>
                                  </w:rPrChange>
                                </w:rPr>
                                <w:pPrChange w:id="21224" w:author="Tran Huan" w:date="2018-11-26T01:01:00Z">
                                  <w:pPr>
                                    <w:pStyle w:val="Heading5"/>
                                    <w:spacing w:line="276" w:lineRule="auto"/>
                                  </w:pPr>
                                </w:pPrChange>
                              </w:pPr>
                              <w:ins w:id="21225" w:author="Tran Huan" w:date="2018-11-26T01:01:00Z">
                                <w:r>
                                  <w:t xml:space="preserve">Hình </w:t>
                                </w:r>
                              </w:ins>
                              <w:ins w:id="21226" w:author="Tran Huan" w:date="2018-11-26T01:41:00Z">
                                <w:r>
                                  <w:fldChar w:fldCharType="begin"/>
                                </w:r>
                                <w:r>
                                  <w:instrText xml:space="preserve"> STYLEREF 1 \s </w:instrText>
                                </w:r>
                              </w:ins>
                              <w:r>
                                <w:fldChar w:fldCharType="separate"/>
                              </w:r>
                              <w:r>
                                <w:rPr>
                                  <w:noProof/>
                                </w:rPr>
                                <w:t>3</w:t>
                              </w:r>
                              <w:ins w:id="21227" w:author="Tran Huan" w:date="2018-11-26T01:41:00Z">
                                <w:r>
                                  <w:fldChar w:fldCharType="end"/>
                                </w:r>
                                <w:r>
                                  <w:t>.</w:t>
                                </w:r>
                                <w:r>
                                  <w:fldChar w:fldCharType="begin"/>
                                </w:r>
                                <w:r>
                                  <w:instrText xml:space="preserve"> SEQ Hình \* ARABIC \s 1 </w:instrText>
                                </w:r>
                              </w:ins>
                              <w:r>
                                <w:fldChar w:fldCharType="separate"/>
                              </w:r>
                              <w:ins w:id="21228" w:author="Tran Huan" w:date="2018-11-26T01:41:00Z">
                                <w:r>
                                  <w:rPr>
                                    <w:noProof/>
                                  </w:rPr>
                                  <w:t>16</w:t>
                                </w:r>
                                <w:r>
                                  <w:fldChar w:fldCharType="end"/>
                                </w:r>
                              </w:ins>
                              <w:ins w:id="21229" w:author="Tran Huan" w:date="2018-11-26T01:01:00Z">
                                <w:r>
                                  <w:rPr>
                                    <w:lang w:val="en-US"/>
                                  </w:rPr>
                                  <w:t xml:space="preserve"> </w:t>
                                </w:r>
                                <w:r>
                                  <w:rPr>
                                    <w:i/>
                                    <w:lang w:val="en-US"/>
                                  </w:rPr>
                                  <w:t>Giao diện đăng ký tài khoản khách hàng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B7D0" id="Text Box 111" o:spid="_x0000_s1034" type="#_x0000_t202" style="position:absolute;left:0;text-align:left;margin-left:59.75pt;margin-top:305.5pt;width:283.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" stroked="f">
                  <v:textbox style="mso-fit-shape-to-text:t" inset="0,0,0,0">
                    <w:txbxContent>
                      <w:p w14:paraId="3A04C17D" w14:textId="143558EC" w:rsidR="00BA6170" w:rsidRPr="00C967D6" w:rsidRDefault="00BA6170" w:rsidP="00C967D6">
                        <w:pPr>
                          <w:pStyle w:val="Caption"/>
                          <w:rPr>
                            <w:b/>
                            <w:i/>
                            <w:noProof/>
                            <w:szCs w:val="26"/>
                            <w:lang w:val="en-US"/>
                            <w:rPrChange w:id="21230" w:author="Tran Huan" w:date="2018-11-26T01:01:00Z">
                              <w:rPr>
                                <w:noProof/>
                              </w:rPr>
                            </w:rPrChange>
                          </w:rPr>
                          <w:pPrChange w:id="21231" w:author="Tran Huan" w:date="2018-11-26T01:01:00Z">
                            <w:pPr>
                              <w:pStyle w:val="Heading5"/>
                              <w:spacing w:line="276" w:lineRule="auto"/>
                            </w:pPr>
                          </w:pPrChange>
                        </w:pPr>
                        <w:ins w:id="21232" w:author="Tran Huan" w:date="2018-11-26T01:01:00Z">
                          <w:r>
                            <w:t xml:space="preserve">Hình </w:t>
                          </w:r>
                        </w:ins>
                        <w:ins w:id="21233" w:author="Tran Huan" w:date="2018-11-26T01:41:00Z">
                          <w:r>
                            <w:fldChar w:fldCharType="begin"/>
                          </w:r>
                          <w:r>
                            <w:instrText xml:space="preserve"> STYLEREF 1 \s </w:instrText>
                          </w:r>
                        </w:ins>
                        <w:r>
                          <w:fldChar w:fldCharType="separate"/>
                        </w:r>
                        <w:r>
                          <w:rPr>
                            <w:noProof/>
                          </w:rPr>
                          <w:t>3</w:t>
                        </w:r>
                        <w:ins w:id="21234" w:author="Tran Huan" w:date="2018-11-26T01:41:00Z">
                          <w:r>
                            <w:fldChar w:fldCharType="end"/>
                          </w:r>
                          <w:r>
                            <w:t>.</w:t>
                          </w:r>
                          <w:r>
                            <w:fldChar w:fldCharType="begin"/>
                          </w:r>
                          <w:r>
                            <w:instrText xml:space="preserve"> SEQ Hình \* ARABIC \s 1 </w:instrText>
                          </w:r>
                        </w:ins>
                        <w:r>
                          <w:fldChar w:fldCharType="separate"/>
                        </w:r>
                        <w:ins w:id="21235" w:author="Tran Huan" w:date="2018-11-26T01:41:00Z">
                          <w:r>
                            <w:rPr>
                              <w:noProof/>
                            </w:rPr>
                            <w:t>16</w:t>
                          </w:r>
                          <w:r>
                            <w:fldChar w:fldCharType="end"/>
                          </w:r>
                        </w:ins>
                        <w:ins w:id="21236" w:author="Tran Huan" w:date="2018-11-26T01:01:00Z">
                          <w:r>
                            <w:rPr>
                              <w:lang w:val="en-US"/>
                            </w:rPr>
                            <w:t xml:space="preserve"> </w:t>
                          </w:r>
                          <w:r>
                            <w:rPr>
                              <w:i/>
                              <w:lang w:val="en-US"/>
                            </w:rPr>
                            <w:t>Giao diện đăng ký tài khoản khách hàng</w:t>
                          </w:r>
                        </w:ins>
                      </w:p>
                    </w:txbxContent>
                  </v:textbox>
                  <w10:wrap type="topAndBottom"/>
                </v:shape>
              </w:pict>
            </mc:Fallback>
          </mc:AlternateContent>
        </w:r>
      </w:ins>
      <w:r>
        <w:rPr>
          <w:noProof/>
          <w:lang w:val="en-US"/>
        </w:rPr>
        <mc:AlternateContent>
          <mc:Choice Requires="wpg">
            <w:drawing>
              <wp:anchor distT="0" distB="0" distL="114300" distR="114300" simplePos="0" relativeHeight="251665408" behindDoc="0" locked="0" layoutInCell="1" allowOverlap="1" wp14:anchorId="131903C4" wp14:editId="45D44011">
                <wp:simplePos x="0" y="0"/>
                <wp:positionH relativeFrom="page">
                  <wp:posOffset>2019300</wp:posOffset>
                </wp:positionH>
                <wp:positionV relativeFrom="paragraph">
                  <wp:posOffset>222885</wp:posOffset>
                </wp:positionV>
                <wp:extent cx="3599180" cy="3599815"/>
                <wp:effectExtent l="0" t="0" r="1270" b="635"/>
                <wp:wrapTopAndBottom/>
                <wp:docPr id="20" name="Group 20"/>
                <wp:cNvGraphicFramePr/>
                <a:graphic xmlns:a="http://schemas.openxmlformats.org/drawingml/2006/main">
                  <a:graphicData uri="http://schemas.microsoft.com/office/word/2010/wordprocessingGroup">
                    <wpg:wgp>
                      <wpg:cNvGrpSpPr/>
                      <wpg:grpSpPr>
                        <a:xfrm>
                          <a:off x="0" y="0"/>
                          <a:ext cx="3599180" cy="3599815"/>
                          <a:chOff x="0" y="0"/>
                          <a:chExt cx="3600000" cy="3600000"/>
                        </a:xfrm>
                      </wpg:grpSpPr>
                      <pic:pic xmlns:pic="http://schemas.openxmlformats.org/drawingml/2006/picture">
                        <pic:nvPicPr>
                          <pic:cNvPr id="18" name="Picture 1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pic:pic xmlns:pic="http://schemas.openxmlformats.org/drawingml/2006/picture">
                        <pic:nvPicPr>
                          <pic:cNvPr id="19" name="Picture 19"/>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800000" y="317"/>
                            <a:ext cx="1800000" cy="3599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95B221" id="Group 20" o:spid="_x0000_s1026" style="position:absolute;margin-left:159pt;margin-top:17.55pt;width:283.4pt;height:283.45pt;z-index:251665408;mso-position-horizontal-relative:page;mso-width-relative:margin;mso-height-relative:margin" coordsize="36000,36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">
                <v:shape id="Picture 18" o:spid="_x0000_s1027" type="#_x0000_t75" style="position:absolute;width:18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">
                  <v:imagedata r:id="rId113" o:title=""/>
                  <v:path arrowok="t"/>
                </v:shape>
                <v:shape id="Picture 19" o:spid="_x0000_s1028" type="#_x0000_t75" style="position:absolute;left:18000;top:3;width:18000;height:3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">
                  <v:imagedata r:id="rId114" o:title=""/>
                  <v:path arrowok="t"/>
                </v:shape>
                <w10:wrap type="topAndBottom" anchorx="page"/>
              </v:group>
            </w:pict>
          </mc:Fallback>
        </mc:AlternateContent>
      </w:r>
      <w:r w:rsidR="00755C63">
        <w:rPr>
          <w:lang w:val="en-US"/>
        </w:rPr>
        <w:t>Giao diện</w:t>
      </w:r>
    </w:p>
    <w:p w14:paraId="657648A7" w14:textId="18728F61" w:rsidR="00755C63" w:rsidRDefault="00C86E94">
      <w:pPr>
        <w:pStyle w:val="Heading5"/>
        <w:spacing w:line="276" w:lineRule="auto"/>
        <w:rPr>
          <w:lang w:val="en-US"/>
        </w:rPr>
        <w:pPrChange w:id="21237" w:author="phuong vu" w:date="2018-11-23T13:48:00Z">
          <w:pPr>
            <w:pStyle w:val="Heading5"/>
          </w:pPr>
        </w:pPrChange>
      </w:pPr>
      <w:del w:id="21238" w:author="Tran Huan" w:date="2018-11-26T01:01:00Z">
        <w:r w:rsidDel="00C967D6">
          <w:rPr>
            <w:noProof/>
            <w:lang w:val="en-US"/>
          </w:rPr>
          <mc:AlternateContent>
            <mc:Choice Requires="wps">
              <w:drawing>
                <wp:anchor distT="0" distB="0" distL="114300" distR="114300" simplePos="0" relativeHeight="251667456" behindDoc="0" locked="0" layoutInCell="1" allowOverlap="1" wp14:anchorId="1F46D7F4" wp14:editId="7DF33EB2">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2A6D3DBE" w:rsidR="00BA6170" w:rsidRPr="00E4365A" w:rsidRDefault="00BA6170" w:rsidP="000D1FDC">
                              <w:pPr>
                                <w:pStyle w:val="Caption"/>
                                <w:rPr>
                                  <w:b/>
                                  <w:noProof/>
                                </w:rPr>
                                <w:pPrChange w:id="21239" w:author="Tran Huan" w:date="2018-11-25T23:36:00Z">
                                  <w:pPr>
                                    <w:pStyle w:val="Caption"/>
                                  </w:pPr>
                                </w:pPrChange>
                              </w:pPr>
                              <w:bookmarkStart w:id="21240" w:name="_Toc530951466"/>
                              <w:del w:id="21241" w:author="Tran Huan" w:date="2018-11-26T01:01:00Z">
                                <w:r w:rsidRPr="00E4365A" w:rsidDel="00C967D6">
                                  <w:delText xml:space="preserve">Hình </w:delText>
                                </w:r>
                              </w:del>
                              <w:ins w:id="21242" w:author="phuong vu" w:date="2018-11-22T18:14:00Z">
                                <w:del w:id="21243" w:author="Tran Huan" w:date="2018-11-26T01:01:00Z">
                                  <w:r w:rsidDel="00C967D6">
                                    <w:fldChar w:fldCharType="begin"/>
                                  </w:r>
                                  <w:r w:rsidDel="00C967D6">
                                    <w:delInstrText xml:space="preserve"> STYLEREF 1 \s </w:delInstrText>
                                  </w:r>
                                </w:del>
                              </w:ins>
                              <w:del w:id="21244" w:author="Tran Huan" w:date="2018-11-26T01:01:00Z">
                                <w:r w:rsidDel="00C967D6">
                                  <w:fldChar w:fldCharType="separate"/>
                                </w:r>
                                <w:r w:rsidDel="00C967D6">
                                  <w:rPr>
                                    <w:noProof/>
                                  </w:rPr>
                                  <w:delText>3</w:delText>
                                </w:r>
                              </w:del>
                              <w:ins w:id="21245" w:author="phuong vu" w:date="2018-11-22T18:14:00Z">
                                <w:del w:id="21246"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21247" w:author="Tran Huan" w:date="2018-11-26T01:01:00Z">
                                <w:r w:rsidDel="00C967D6">
                                  <w:fldChar w:fldCharType="separate"/>
                                </w:r>
                              </w:del>
                              <w:ins w:id="21248" w:author="phuong vu" w:date="2018-11-22T18:14:00Z">
                                <w:del w:id="21249" w:author="Tran Huan" w:date="2018-11-26T01:01:00Z">
                                  <w:r w:rsidDel="00C967D6">
                                    <w:rPr>
                                      <w:noProof/>
                                    </w:rPr>
                                    <w:delText>33</w:delText>
                                  </w:r>
                                  <w:r w:rsidDel="00C967D6">
                                    <w:fldChar w:fldCharType="end"/>
                                  </w:r>
                                </w:del>
                              </w:ins>
                              <w:del w:id="21250"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bookmarkEnd w:id="21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5" type="#_x0000_t202" style="position:absolute;left:0;text-align:left;margin-left:30.05pt;margin-top:367.3pt;width:371.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2A6D3DBE" w:rsidR="00BA6170" w:rsidRPr="00E4365A" w:rsidRDefault="00BA6170" w:rsidP="000D1FDC">
                        <w:pPr>
                          <w:pStyle w:val="Caption"/>
                          <w:rPr>
                            <w:b/>
                            <w:noProof/>
                          </w:rPr>
                          <w:pPrChange w:id="21251" w:author="Tran Huan" w:date="2018-11-25T23:36:00Z">
                            <w:pPr>
                              <w:pStyle w:val="Caption"/>
                            </w:pPr>
                          </w:pPrChange>
                        </w:pPr>
                        <w:bookmarkStart w:id="21252" w:name="_Toc530951466"/>
                        <w:del w:id="21253" w:author="Tran Huan" w:date="2018-11-26T01:01:00Z">
                          <w:r w:rsidRPr="00E4365A" w:rsidDel="00C967D6">
                            <w:delText xml:space="preserve">Hình </w:delText>
                          </w:r>
                        </w:del>
                        <w:ins w:id="21254" w:author="phuong vu" w:date="2018-11-22T18:14:00Z">
                          <w:del w:id="21255" w:author="Tran Huan" w:date="2018-11-26T01:01:00Z">
                            <w:r w:rsidDel="00C967D6">
                              <w:fldChar w:fldCharType="begin"/>
                            </w:r>
                            <w:r w:rsidDel="00C967D6">
                              <w:delInstrText xml:space="preserve"> STYLEREF 1 \s </w:delInstrText>
                            </w:r>
                          </w:del>
                        </w:ins>
                        <w:del w:id="21256" w:author="Tran Huan" w:date="2018-11-26T01:01:00Z">
                          <w:r w:rsidDel="00C967D6">
                            <w:fldChar w:fldCharType="separate"/>
                          </w:r>
                          <w:r w:rsidDel="00C967D6">
                            <w:rPr>
                              <w:noProof/>
                            </w:rPr>
                            <w:delText>3</w:delText>
                          </w:r>
                        </w:del>
                        <w:ins w:id="21257" w:author="phuong vu" w:date="2018-11-22T18:14:00Z">
                          <w:del w:id="21258"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21259" w:author="Tran Huan" w:date="2018-11-26T01:01:00Z">
                          <w:r w:rsidDel="00C967D6">
                            <w:fldChar w:fldCharType="separate"/>
                          </w:r>
                        </w:del>
                        <w:ins w:id="21260" w:author="phuong vu" w:date="2018-11-22T18:14:00Z">
                          <w:del w:id="21261" w:author="Tran Huan" w:date="2018-11-26T01:01:00Z">
                            <w:r w:rsidDel="00C967D6">
                              <w:rPr>
                                <w:noProof/>
                              </w:rPr>
                              <w:delText>33</w:delText>
                            </w:r>
                            <w:r w:rsidDel="00C967D6">
                              <w:fldChar w:fldCharType="end"/>
                            </w:r>
                          </w:del>
                        </w:ins>
                        <w:del w:id="21262"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bookmarkEnd w:id="21252"/>
                      </w:p>
                    </w:txbxContent>
                  </v:textbox>
                  <w10:wrap type="topAndBottom"/>
                </v:shape>
              </w:pict>
            </mc:Fallback>
          </mc:AlternateContent>
        </w:r>
      </w:del>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pPr>
              <w:spacing w:line="276" w:lineRule="auto"/>
              <w:jc w:val="center"/>
              <w:rPr>
                <w:b/>
                <w:lang w:val="en-US"/>
              </w:rPr>
              <w:pPrChange w:id="21263" w:author="phuong vu" w:date="2018-11-23T13:48:00Z">
                <w:pPr>
                  <w:spacing w:line="360" w:lineRule="auto"/>
                  <w:jc w:val="center"/>
                </w:pPr>
              </w:pPrChange>
            </w:pPr>
            <w:r w:rsidRPr="007F1EF1">
              <w:rPr>
                <w:b/>
                <w:lang w:val="en-US"/>
              </w:rPr>
              <w:t>STT</w:t>
            </w:r>
          </w:p>
        </w:tc>
        <w:tc>
          <w:tcPr>
            <w:tcW w:w="1624" w:type="dxa"/>
            <w:vAlign w:val="center"/>
          </w:tcPr>
          <w:p w14:paraId="42882BB7" w14:textId="77777777" w:rsidR="00510604" w:rsidRPr="007F1EF1" w:rsidRDefault="00510604">
            <w:pPr>
              <w:spacing w:line="276" w:lineRule="auto"/>
              <w:jc w:val="center"/>
              <w:rPr>
                <w:b/>
                <w:lang w:val="en-US"/>
              </w:rPr>
              <w:pPrChange w:id="21264" w:author="phuong vu" w:date="2018-11-23T13:48:00Z">
                <w:pPr>
                  <w:spacing w:line="360" w:lineRule="auto"/>
                  <w:jc w:val="center"/>
                </w:pPr>
              </w:pPrChange>
            </w:pPr>
            <w:r w:rsidRPr="007F1EF1">
              <w:rPr>
                <w:b/>
                <w:lang w:val="en-US"/>
              </w:rPr>
              <w:t>Loại điều khiển</w:t>
            </w:r>
          </w:p>
        </w:tc>
        <w:tc>
          <w:tcPr>
            <w:tcW w:w="3060" w:type="dxa"/>
            <w:vAlign w:val="center"/>
          </w:tcPr>
          <w:p w14:paraId="7D01DD4C" w14:textId="77777777" w:rsidR="00510604" w:rsidRPr="007F1EF1" w:rsidRDefault="00510604">
            <w:pPr>
              <w:spacing w:line="276" w:lineRule="auto"/>
              <w:jc w:val="center"/>
              <w:rPr>
                <w:b/>
                <w:lang w:val="en-US"/>
              </w:rPr>
              <w:pPrChange w:id="21265" w:author="phuong vu" w:date="2018-11-23T13:48:00Z">
                <w:pPr>
                  <w:spacing w:line="360" w:lineRule="auto"/>
                  <w:jc w:val="center"/>
                </w:pPr>
              </w:pPrChange>
            </w:pPr>
            <w:r w:rsidRPr="007F1EF1">
              <w:rPr>
                <w:b/>
                <w:lang w:val="en-US"/>
              </w:rPr>
              <w:t>Nội dung thực hiện</w:t>
            </w:r>
          </w:p>
        </w:tc>
        <w:tc>
          <w:tcPr>
            <w:tcW w:w="1585" w:type="dxa"/>
            <w:vAlign w:val="center"/>
          </w:tcPr>
          <w:p w14:paraId="4B93BA4C" w14:textId="77777777" w:rsidR="00510604" w:rsidRPr="007F1EF1" w:rsidRDefault="00510604">
            <w:pPr>
              <w:spacing w:line="276" w:lineRule="auto"/>
              <w:jc w:val="center"/>
              <w:rPr>
                <w:b/>
                <w:lang w:val="en-US"/>
              </w:rPr>
              <w:pPrChange w:id="21266" w:author="phuong vu" w:date="2018-11-23T13:48:00Z">
                <w:pPr>
                  <w:spacing w:line="360" w:lineRule="auto"/>
                  <w:jc w:val="center"/>
                </w:pPr>
              </w:pPrChange>
            </w:pPr>
            <w:r w:rsidRPr="007F1EF1">
              <w:rPr>
                <w:b/>
                <w:lang w:val="en-US"/>
              </w:rPr>
              <w:t>Giá trị mặc định</w:t>
            </w:r>
          </w:p>
        </w:tc>
        <w:tc>
          <w:tcPr>
            <w:tcW w:w="1707" w:type="dxa"/>
            <w:vAlign w:val="center"/>
          </w:tcPr>
          <w:p w14:paraId="7D5EE207" w14:textId="77777777" w:rsidR="00510604" w:rsidRPr="007F1EF1" w:rsidRDefault="00510604">
            <w:pPr>
              <w:spacing w:line="276" w:lineRule="auto"/>
              <w:jc w:val="center"/>
              <w:rPr>
                <w:b/>
                <w:lang w:val="en-US"/>
              </w:rPr>
              <w:pPrChange w:id="21267" w:author="phuong vu" w:date="2018-11-23T13:48:00Z">
                <w:pPr>
                  <w:spacing w:line="360" w:lineRule="auto"/>
                  <w:jc w:val="center"/>
                </w:pPr>
              </w:pPrChange>
            </w:pPr>
            <w:r w:rsidRPr="007F1EF1">
              <w:rPr>
                <w:b/>
                <w:lang w:val="en-US"/>
              </w:rPr>
              <w:t>Lưu ý</w:t>
            </w:r>
          </w:p>
        </w:tc>
      </w:tr>
      <w:tr w:rsidR="00820B56" w14:paraId="3F7E2379" w14:textId="77777777" w:rsidTr="00E4365A">
        <w:tc>
          <w:tcPr>
            <w:tcW w:w="801" w:type="dxa"/>
          </w:tcPr>
          <w:p w14:paraId="1E70EA34" w14:textId="77777777" w:rsidR="00510604" w:rsidRDefault="00510604">
            <w:pPr>
              <w:spacing w:line="276" w:lineRule="auto"/>
              <w:jc w:val="center"/>
              <w:rPr>
                <w:lang w:val="en-US"/>
              </w:rPr>
              <w:pPrChange w:id="21268" w:author="phuong vu" w:date="2018-11-23T13:48:00Z">
                <w:pPr>
                  <w:spacing w:line="360" w:lineRule="auto"/>
                  <w:jc w:val="center"/>
                </w:pPr>
              </w:pPrChange>
            </w:pPr>
            <w:r>
              <w:rPr>
                <w:lang w:val="en-US"/>
              </w:rPr>
              <w:t>1</w:t>
            </w:r>
          </w:p>
        </w:tc>
        <w:tc>
          <w:tcPr>
            <w:tcW w:w="1624" w:type="dxa"/>
          </w:tcPr>
          <w:p w14:paraId="6CD592DF" w14:textId="4CDA90B1" w:rsidR="00510604" w:rsidRDefault="00820B56">
            <w:pPr>
              <w:spacing w:line="276" w:lineRule="auto"/>
              <w:rPr>
                <w:lang w:val="en-US"/>
              </w:rPr>
              <w:pPrChange w:id="21269" w:author="phuong vu" w:date="2018-11-23T13:48:00Z">
                <w:pPr>
                  <w:spacing w:line="360" w:lineRule="auto"/>
                </w:pPr>
              </w:pPrChange>
            </w:pPr>
            <w:r>
              <w:rPr>
                <w:lang w:val="en-US"/>
              </w:rPr>
              <w:t>editText</w:t>
            </w:r>
          </w:p>
        </w:tc>
        <w:tc>
          <w:tcPr>
            <w:tcW w:w="3060" w:type="dxa"/>
          </w:tcPr>
          <w:p w14:paraId="587067E0" w14:textId="1E61FCFF" w:rsidR="00510604" w:rsidRDefault="00820B56">
            <w:pPr>
              <w:spacing w:line="276" w:lineRule="auto"/>
              <w:rPr>
                <w:lang w:val="en-US"/>
              </w:rPr>
              <w:pPrChange w:id="21270" w:author="phuong vu" w:date="2018-11-23T13:48:00Z">
                <w:pPr>
                  <w:spacing w:line="360" w:lineRule="auto"/>
                </w:pPr>
              </w:pPrChange>
            </w:pPr>
            <w:r>
              <w:rPr>
                <w:lang w:val="en-US"/>
              </w:rPr>
              <w:t>Nhập họ</w:t>
            </w:r>
          </w:p>
        </w:tc>
        <w:tc>
          <w:tcPr>
            <w:tcW w:w="1585" w:type="dxa"/>
          </w:tcPr>
          <w:p w14:paraId="6B4DE7BF" w14:textId="77777777" w:rsidR="00510604" w:rsidRDefault="00510604">
            <w:pPr>
              <w:spacing w:line="276" w:lineRule="auto"/>
              <w:rPr>
                <w:lang w:val="en-US"/>
              </w:rPr>
              <w:pPrChange w:id="21271" w:author="phuong vu" w:date="2018-11-23T13:48:00Z">
                <w:pPr>
                  <w:spacing w:line="360" w:lineRule="auto"/>
                </w:pPr>
              </w:pPrChange>
            </w:pPr>
          </w:p>
        </w:tc>
        <w:tc>
          <w:tcPr>
            <w:tcW w:w="1707" w:type="dxa"/>
          </w:tcPr>
          <w:p w14:paraId="26C06F64" w14:textId="60BEA221" w:rsidR="00510604" w:rsidRDefault="005E033B">
            <w:pPr>
              <w:spacing w:line="276" w:lineRule="auto"/>
              <w:rPr>
                <w:lang w:val="en-US"/>
              </w:rPr>
              <w:pPrChange w:id="21272" w:author="phuong vu" w:date="2018-11-23T13:48:00Z">
                <w:pPr>
                  <w:spacing w:line="360" w:lineRule="auto"/>
                </w:pPr>
              </w:pPrChange>
            </w:pPr>
            <w:r>
              <w:rPr>
                <w:lang w:val="en-US"/>
              </w:rPr>
              <w:t>Bắt buộc</w:t>
            </w:r>
          </w:p>
        </w:tc>
      </w:tr>
      <w:tr w:rsidR="00820B56" w14:paraId="7DC5F1B4" w14:textId="77777777" w:rsidTr="00E4365A">
        <w:tc>
          <w:tcPr>
            <w:tcW w:w="801" w:type="dxa"/>
          </w:tcPr>
          <w:p w14:paraId="6523B21F" w14:textId="77777777" w:rsidR="00510604" w:rsidRDefault="00510604">
            <w:pPr>
              <w:spacing w:line="276" w:lineRule="auto"/>
              <w:jc w:val="center"/>
              <w:rPr>
                <w:lang w:val="en-US"/>
              </w:rPr>
              <w:pPrChange w:id="21273" w:author="phuong vu" w:date="2018-11-23T13:48:00Z">
                <w:pPr>
                  <w:spacing w:line="360" w:lineRule="auto"/>
                  <w:jc w:val="center"/>
                </w:pPr>
              </w:pPrChange>
            </w:pPr>
            <w:r>
              <w:rPr>
                <w:lang w:val="en-US"/>
              </w:rPr>
              <w:t>2</w:t>
            </w:r>
          </w:p>
        </w:tc>
        <w:tc>
          <w:tcPr>
            <w:tcW w:w="1624" w:type="dxa"/>
          </w:tcPr>
          <w:p w14:paraId="25752EF2" w14:textId="7479E786" w:rsidR="00510604" w:rsidRDefault="00820B56">
            <w:pPr>
              <w:spacing w:line="276" w:lineRule="auto"/>
              <w:rPr>
                <w:lang w:val="en-US"/>
              </w:rPr>
              <w:pPrChange w:id="21274" w:author="phuong vu" w:date="2018-11-23T13:48:00Z">
                <w:pPr>
                  <w:spacing w:line="360" w:lineRule="auto"/>
                </w:pPr>
              </w:pPrChange>
            </w:pPr>
            <w:r>
              <w:rPr>
                <w:lang w:val="en-US"/>
              </w:rPr>
              <w:t>editText</w:t>
            </w:r>
          </w:p>
        </w:tc>
        <w:tc>
          <w:tcPr>
            <w:tcW w:w="3060" w:type="dxa"/>
          </w:tcPr>
          <w:p w14:paraId="1B96D208" w14:textId="7AFA4C88" w:rsidR="00510604" w:rsidRDefault="00820B56">
            <w:pPr>
              <w:spacing w:line="276" w:lineRule="auto"/>
              <w:rPr>
                <w:lang w:val="en-US"/>
              </w:rPr>
              <w:pPrChange w:id="21275" w:author="phuong vu" w:date="2018-11-23T13:48:00Z">
                <w:pPr>
                  <w:spacing w:line="360" w:lineRule="auto"/>
                </w:pPr>
              </w:pPrChange>
            </w:pPr>
            <w:r>
              <w:rPr>
                <w:lang w:val="en-US"/>
              </w:rPr>
              <w:t>Nhập tên</w:t>
            </w:r>
          </w:p>
        </w:tc>
        <w:tc>
          <w:tcPr>
            <w:tcW w:w="1585" w:type="dxa"/>
          </w:tcPr>
          <w:p w14:paraId="040447C3" w14:textId="77777777" w:rsidR="00510604" w:rsidRDefault="00510604">
            <w:pPr>
              <w:spacing w:line="276" w:lineRule="auto"/>
              <w:rPr>
                <w:lang w:val="en-US"/>
              </w:rPr>
              <w:pPrChange w:id="21276" w:author="phuong vu" w:date="2018-11-23T13:48:00Z">
                <w:pPr>
                  <w:spacing w:line="360" w:lineRule="auto"/>
                </w:pPr>
              </w:pPrChange>
            </w:pPr>
          </w:p>
        </w:tc>
        <w:tc>
          <w:tcPr>
            <w:tcW w:w="1707" w:type="dxa"/>
          </w:tcPr>
          <w:p w14:paraId="3341C8ED" w14:textId="4DAB2990" w:rsidR="00510604" w:rsidRDefault="005E033B">
            <w:pPr>
              <w:spacing w:line="276" w:lineRule="auto"/>
              <w:rPr>
                <w:lang w:val="en-US"/>
              </w:rPr>
              <w:pPrChange w:id="21277" w:author="phuong vu" w:date="2018-11-23T13:48:00Z">
                <w:pPr>
                  <w:spacing w:line="360" w:lineRule="auto"/>
                </w:pPr>
              </w:pPrChange>
            </w:pPr>
            <w:r>
              <w:rPr>
                <w:lang w:val="en-US"/>
              </w:rPr>
              <w:t>Bắt buộc</w:t>
            </w:r>
          </w:p>
        </w:tc>
      </w:tr>
      <w:tr w:rsidR="00820B56" w14:paraId="0A284FB0" w14:textId="77777777" w:rsidTr="00E4365A">
        <w:tc>
          <w:tcPr>
            <w:tcW w:w="801" w:type="dxa"/>
          </w:tcPr>
          <w:p w14:paraId="22B50571" w14:textId="4785BA93" w:rsidR="00820B56" w:rsidRDefault="00820B56">
            <w:pPr>
              <w:spacing w:line="276" w:lineRule="auto"/>
              <w:jc w:val="center"/>
              <w:rPr>
                <w:lang w:val="en-US"/>
              </w:rPr>
              <w:pPrChange w:id="21278" w:author="phuong vu" w:date="2018-11-23T13:48:00Z">
                <w:pPr>
                  <w:spacing w:line="360" w:lineRule="auto"/>
                  <w:jc w:val="center"/>
                </w:pPr>
              </w:pPrChange>
            </w:pPr>
            <w:r>
              <w:rPr>
                <w:lang w:val="en-US"/>
              </w:rPr>
              <w:t>3</w:t>
            </w:r>
          </w:p>
        </w:tc>
        <w:tc>
          <w:tcPr>
            <w:tcW w:w="1624" w:type="dxa"/>
          </w:tcPr>
          <w:p w14:paraId="159E7E18" w14:textId="24106610" w:rsidR="00820B56" w:rsidRDefault="00820B56">
            <w:pPr>
              <w:spacing w:line="276" w:lineRule="auto"/>
              <w:rPr>
                <w:lang w:val="en-US"/>
              </w:rPr>
              <w:pPrChange w:id="21279" w:author="phuong vu" w:date="2018-11-23T13:48:00Z">
                <w:pPr>
                  <w:spacing w:line="360" w:lineRule="auto"/>
                </w:pPr>
              </w:pPrChange>
            </w:pPr>
            <w:r>
              <w:rPr>
                <w:lang w:val="en-US"/>
              </w:rPr>
              <w:t>editText</w:t>
            </w:r>
          </w:p>
        </w:tc>
        <w:tc>
          <w:tcPr>
            <w:tcW w:w="3060" w:type="dxa"/>
          </w:tcPr>
          <w:p w14:paraId="7C58217A" w14:textId="3FBF49B7" w:rsidR="00820B56" w:rsidRDefault="00820B56">
            <w:pPr>
              <w:spacing w:line="276" w:lineRule="auto"/>
              <w:rPr>
                <w:lang w:val="en-US"/>
              </w:rPr>
              <w:pPrChange w:id="21280" w:author="phuong vu" w:date="2018-11-23T13:48:00Z">
                <w:pPr>
                  <w:spacing w:line="360" w:lineRule="auto"/>
                </w:pPr>
              </w:pPrChange>
            </w:pPr>
            <w:r>
              <w:rPr>
                <w:lang w:val="en-US"/>
              </w:rPr>
              <w:t>Nhập email</w:t>
            </w:r>
          </w:p>
        </w:tc>
        <w:tc>
          <w:tcPr>
            <w:tcW w:w="1585" w:type="dxa"/>
          </w:tcPr>
          <w:p w14:paraId="5C093F74" w14:textId="77777777" w:rsidR="00820B56" w:rsidRDefault="00820B56">
            <w:pPr>
              <w:spacing w:line="276" w:lineRule="auto"/>
              <w:rPr>
                <w:lang w:val="en-US"/>
              </w:rPr>
              <w:pPrChange w:id="21281" w:author="phuong vu" w:date="2018-11-23T13:48:00Z">
                <w:pPr>
                  <w:spacing w:line="360" w:lineRule="auto"/>
                </w:pPr>
              </w:pPrChange>
            </w:pPr>
          </w:p>
        </w:tc>
        <w:tc>
          <w:tcPr>
            <w:tcW w:w="1707" w:type="dxa"/>
          </w:tcPr>
          <w:p w14:paraId="69D421F9" w14:textId="3A664A29" w:rsidR="00820B56" w:rsidRDefault="005E033B">
            <w:pPr>
              <w:spacing w:line="276" w:lineRule="auto"/>
              <w:rPr>
                <w:lang w:val="en-US"/>
              </w:rPr>
              <w:pPrChange w:id="21282" w:author="phuong vu" w:date="2018-11-23T13:48:00Z">
                <w:pPr>
                  <w:spacing w:line="360" w:lineRule="auto"/>
                </w:pPr>
              </w:pPrChange>
            </w:pPr>
            <w:r>
              <w:rPr>
                <w:lang w:val="en-US"/>
              </w:rPr>
              <w:t>Bắt buộc</w:t>
            </w:r>
          </w:p>
        </w:tc>
      </w:tr>
      <w:tr w:rsidR="00820B56" w14:paraId="740AC7B4" w14:textId="77777777" w:rsidTr="00E4365A">
        <w:tc>
          <w:tcPr>
            <w:tcW w:w="801" w:type="dxa"/>
          </w:tcPr>
          <w:p w14:paraId="00A42DB2" w14:textId="5C9C2F50" w:rsidR="00820B56" w:rsidRDefault="00820B56">
            <w:pPr>
              <w:spacing w:line="276" w:lineRule="auto"/>
              <w:jc w:val="center"/>
              <w:rPr>
                <w:lang w:val="en-US"/>
              </w:rPr>
              <w:pPrChange w:id="21283" w:author="phuong vu" w:date="2018-11-23T13:48:00Z">
                <w:pPr>
                  <w:spacing w:line="360" w:lineRule="auto"/>
                  <w:jc w:val="center"/>
                </w:pPr>
              </w:pPrChange>
            </w:pPr>
            <w:r>
              <w:rPr>
                <w:lang w:val="en-US"/>
              </w:rPr>
              <w:t>4</w:t>
            </w:r>
          </w:p>
        </w:tc>
        <w:tc>
          <w:tcPr>
            <w:tcW w:w="1624" w:type="dxa"/>
          </w:tcPr>
          <w:p w14:paraId="3579A85B" w14:textId="4D1C1DC2" w:rsidR="00820B56" w:rsidRDefault="00820B56">
            <w:pPr>
              <w:spacing w:line="276" w:lineRule="auto"/>
              <w:rPr>
                <w:lang w:val="en-US"/>
              </w:rPr>
              <w:pPrChange w:id="21284" w:author="phuong vu" w:date="2018-11-23T13:48:00Z">
                <w:pPr>
                  <w:spacing w:line="360" w:lineRule="auto"/>
                </w:pPr>
              </w:pPrChange>
            </w:pPr>
            <w:r>
              <w:rPr>
                <w:lang w:val="en-US"/>
              </w:rPr>
              <w:t>editText</w:t>
            </w:r>
          </w:p>
        </w:tc>
        <w:tc>
          <w:tcPr>
            <w:tcW w:w="3060" w:type="dxa"/>
          </w:tcPr>
          <w:p w14:paraId="173C88B9" w14:textId="1CC9A917" w:rsidR="00820B56" w:rsidRDefault="00820B56">
            <w:pPr>
              <w:spacing w:line="276" w:lineRule="auto"/>
              <w:rPr>
                <w:lang w:val="en-US"/>
              </w:rPr>
              <w:pPrChange w:id="21285" w:author="phuong vu" w:date="2018-11-23T13:48:00Z">
                <w:pPr>
                  <w:spacing w:line="360" w:lineRule="auto"/>
                </w:pPr>
              </w:pPrChange>
            </w:pPr>
            <w:r>
              <w:rPr>
                <w:lang w:val="en-US"/>
              </w:rPr>
              <w:t>Nhập mật khẩu</w:t>
            </w:r>
          </w:p>
        </w:tc>
        <w:tc>
          <w:tcPr>
            <w:tcW w:w="1585" w:type="dxa"/>
          </w:tcPr>
          <w:p w14:paraId="0855E219" w14:textId="77777777" w:rsidR="00820B56" w:rsidRDefault="00820B56">
            <w:pPr>
              <w:spacing w:line="276" w:lineRule="auto"/>
              <w:rPr>
                <w:lang w:val="en-US"/>
              </w:rPr>
              <w:pPrChange w:id="21286" w:author="phuong vu" w:date="2018-11-23T13:48:00Z">
                <w:pPr>
                  <w:spacing w:line="360" w:lineRule="auto"/>
                </w:pPr>
              </w:pPrChange>
            </w:pPr>
          </w:p>
        </w:tc>
        <w:tc>
          <w:tcPr>
            <w:tcW w:w="1707" w:type="dxa"/>
          </w:tcPr>
          <w:p w14:paraId="61CF9818" w14:textId="0137E05D" w:rsidR="00820B56" w:rsidRDefault="005E033B">
            <w:pPr>
              <w:spacing w:line="276" w:lineRule="auto"/>
              <w:rPr>
                <w:lang w:val="en-US"/>
              </w:rPr>
              <w:pPrChange w:id="21287" w:author="phuong vu" w:date="2018-11-23T13:48:00Z">
                <w:pPr>
                  <w:spacing w:line="360" w:lineRule="auto"/>
                </w:pPr>
              </w:pPrChange>
            </w:pPr>
            <w:r>
              <w:rPr>
                <w:lang w:val="en-US"/>
              </w:rPr>
              <w:t>Bắt buộc</w:t>
            </w:r>
          </w:p>
        </w:tc>
      </w:tr>
      <w:tr w:rsidR="00820B56" w14:paraId="7874E752" w14:textId="77777777" w:rsidTr="00E4365A">
        <w:tc>
          <w:tcPr>
            <w:tcW w:w="801" w:type="dxa"/>
          </w:tcPr>
          <w:p w14:paraId="2F124779" w14:textId="011C1A3B" w:rsidR="00820B56" w:rsidRDefault="00820B56">
            <w:pPr>
              <w:spacing w:line="276" w:lineRule="auto"/>
              <w:jc w:val="center"/>
              <w:rPr>
                <w:lang w:val="en-US"/>
              </w:rPr>
              <w:pPrChange w:id="21288" w:author="phuong vu" w:date="2018-11-23T13:48:00Z">
                <w:pPr>
                  <w:spacing w:line="360" w:lineRule="auto"/>
                  <w:jc w:val="center"/>
                </w:pPr>
              </w:pPrChange>
            </w:pPr>
            <w:r>
              <w:rPr>
                <w:lang w:val="en-US"/>
              </w:rPr>
              <w:t>5</w:t>
            </w:r>
          </w:p>
        </w:tc>
        <w:tc>
          <w:tcPr>
            <w:tcW w:w="1624" w:type="dxa"/>
          </w:tcPr>
          <w:p w14:paraId="6B4CAB72" w14:textId="01519234" w:rsidR="00820B56" w:rsidRDefault="00820B56">
            <w:pPr>
              <w:spacing w:line="276" w:lineRule="auto"/>
              <w:rPr>
                <w:lang w:val="en-US"/>
              </w:rPr>
              <w:pPrChange w:id="21289" w:author="phuong vu" w:date="2018-11-23T13:48:00Z">
                <w:pPr>
                  <w:spacing w:line="360" w:lineRule="auto"/>
                </w:pPr>
              </w:pPrChange>
            </w:pPr>
            <w:r>
              <w:rPr>
                <w:lang w:val="en-US"/>
              </w:rPr>
              <w:t>imageView</w:t>
            </w:r>
          </w:p>
        </w:tc>
        <w:tc>
          <w:tcPr>
            <w:tcW w:w="3060" w:type="dxa"/>
          </w:tcPr>
          <w:p w14:paraId="775A20FB" w14:textId="0A3ECA81" w:rsidR="00820B56" w:rsidRDefault="00820B56">
            <w:pPr>
              <w:spacing w:line="276" w:lineRule="auto"/>
              <w:rPr>
                <w:lang w:val="en-US"/>
              </w:rPr>
              <w:pPrChange w:id="21290" w:author="phuong vu" w:date="2018-11-23T13:48:00Z">
                <w:pPr>
                  <w:spacing w:line="360" w:lineRule="auto"/>
                </w:pPr>
              </w:pPrChange>
            </w:pPr>
            <w:r>
              <w:rPr>
                <w:lang w:val="en-US"/>
              </w:rPr>
              <w:t>Nhập hình ảnh khách hàng</w:t>
            </w:r>
          </w:p>
        </w:tc>
        <w:tc>
          <w:tcPr>
            <w:tcW w:w="1585" w:type="dxa"/>
          </w:tcPr>
          <w:p w14:paraId="57B04507" w14:textId="77777777" w:rsidR="00820B56" w:rsidRDefault="00820B56">
            <w:pPr>
              <w:spacing w:line="276" w:lineRule="auto"/>
              <w:rPr>
                <w:lang w:val="en-US"/>
              </w:rPr>
              <w:pPrChange w:id="21291" w:author="phuong vu" w:date="2018-11-23T13:48:00Z">
                <w:pPr>
                  <w:spacing w:line="360" w:lineRule="auto"/>
                </w:pPr>
              </w:pPrChange>
            </w:pPr>
          </w:p>
        </w:tc>
        <w:tc>
          <w:tcPr>
            <w:tcW w:w="1707" w:type="dxa"/>
          </w:tcPr>
          <w:p w14:paraId="20550386" w14:textId="18F86190" w:rsidR="00820B56" w:rsidRDefault="00820B56">
            <w:pPr>
              <w:spacing w:line="276" w:lineRule="auto"/>
              <w:rPr>
                <w:lang w:val="en-US"/>
              </w:rPr>
              <w:pPrChange w:id="21292" w:author="phuong vu" w:date="2018-11-23T13:48:00Z">
                <w:pPr>
                  <w:spacing w:line="360" w:lineRule="auto"/>
                </w:pPr>
              </w:pPrChange>
            </w:pPr>
          </w:p>
        </w:tc>
      </w:tr>
      <w:tr w:rsidR="00820B56" w14:paraId="2D48CB9C" w14:textId="77777777" w:rsidTr="00E4365A">
        <w:tc>
          <w:tcPr>
            <w:tcW w:w="801" w:type="dxa"/>
          </w:tcPr>
          <w:p w14:paraId="55CB2ED2" w14:textId="5CB7EF2B" w:rsidR="00820B56" w:rsidRDefault="00820B56">
            <w:pPr>
              <w:spacing w:line="276" w:lineRule="auto"/>
              <w:jc w:val="center"/>
              <w:rPr>
                <w:lang w:val="en-US"/>
              </w:rPr>
              <w:pPrChange w:id="21293" w:author="phuong vu" w:date="2018-11-23T13:48:00Z">
                <w:pPr>
                  <w:spacing w:line="360" w:lineRule="auto"/>
                  <w:jc w:val="center"/>
                </w:pPr>
              </w:pPrChange>
            </w:pPr>
            <w:r>
              <w:rPr>
                <w:lang w:val="en-US"/>
              </w:rPr>
              <w:t>6</w:t>
            </w:r>
          </w:p>
        </w:tc>
        <w:tc>
          <w:tcPr>
            <w:tcW w:w="1624" w:type="dxa"/>
          </w:tcPr>
          <w:p w14:paraId="6ED00C06" w14:textId="39B0DA5D" w:rsidR="00820B56" w:rsidRDefault="00820B56">
            <w:pPr>
              <w:spacing w:line="276" w:lineRule="auto"/>
              <w:rPr>
                <w:lang w:val="en-US"/>
              </w:rPr>
              <w:pPrChange w:id="21294" w:author="phuong vu" w:date="2018-11-23T13:48:00Z">
                <w:pPr>
                  <w:spacing w:line="360" w:lineRule="auto"/>
                </w:pPr>
              </w:pPrChange>
            </w:pPr>
            <w:r>
              <w:rPr>
                <w:lang w:val="en-US"/>
              </w:rPr>
              <w:t>editText</w:t>
            </w:r>
          </w:p>
        </w:tc>
        <w:tc>
          <w:tcPr>
            <w:tcW w:w="3060" w:type="dxa"/>
          </w:tcPr>
          <w:p w14:paraId="3E6A24F0" w14:textId="4649BF86" w:rsidR="00820B56" w:rsidRDefault="00820B56">
            <w:pPr>
              <w:spacing w:line="276" w:lineRule="auto"/>
              <w:rPr>
                <w:lang w:val="en-US"/>
              </w:rPr>
              <w:pPrChange w:id="21295" w:author="phuong vu" w:date="2018-11-23T13:48:00Z">
                <w:pPr>
                  <w:spacing w:line="360" w:lineRule="auto"/>
                </w:pPr>
              </w:pPrChange>
            </w:pPr>
            <w:r>
              <w:rPr>
                <w:lang w:val="en-US"/>
              </w:rPr>
              <w:t>Nhập giới tính</w:t>
            </w:r>
          </w:p>
        </w:tc>
        <w:tc>
          <w:tcPr>
            <w:tcW w:w="1585" w:type="dxa"/>
          </w:tcPr>
          <w:p w14:paraId="42BCE994" w14:textId="39E773F9" w:rsidR="00820B56" w:rsidRPr="00C967D6" w:rsidDel="00C967D6" w:rsidRDefault="00820B56" w:rsidP="00C967D6">
            <w:pPr>
              <w:spacing w:line="276" w:lineRule="auto"/>
              <w:rPr>
                <w:del w:id="21296" w:author="Tran Huan" w:date="2018-11-26T01:06:00Z"/>
                <w:lang w:val="en-US"/>
                <w:rPrChange w:id="21297" w:author="Tran Huan" w:date="2018-11-26T01:06:00Z">
                  <w:rPr>
                    <w:del w:id="21298" w:author="Tran Huan" w:date="2018-11-26T01:06:00Z"/>
                    <w:lang w:val="en-US"/>
                  </w:rPr>
                </w:rPrChange>
              </w:rPr>
              <w:pPrChange w:id="21299" w:author="Tran Huan" w:date="2018-11-26T01:06:00Z">
                <w:pPr>
                  <w:pStyle w:val="ListParagraph"/>
                  <w:numPr>
                    <w:numId w:val="39"/>
                  </w:numPr>
                  <w:spacing w:line="360" w:lineRule="auto"/>
                  <w:ind w:hanging="360"/>
                </w:pPr>
              </w:pPrChange>
            </w:pPr>
            <w:del w:id="21300" w:author="Tran Huan" w:date="2018-11-26T01:06:00Z">
              <w:r w:rsidRPr="00C967D6" w:rsidDel="00C967D6">
                <w:rPr>
                  <w:lang w:val="en-US"/>
                  <w:rPrChange w:id="21301" w:author="Tran Huan" w:date="2018-11-26T01:06:00Z">
                    <w:rPr>
                      <w:lang w:val="en-US"/>
                    </w:rPr>
                  </w:rPrChange>
                </w:rPr>
                <w:delText>Nam</w:delText>
              </w:r>
            </w:del>
          </w:p>
          <w:p w14:paraId="0917CE41" w14:textId="12EB79C0" w:rsidR="00820B56" w:rsidRPr="00D3179D" w:rsidRDefault="00820B56" w:rsidP="00C967D6">
            <w:pPr>
              <w:rPr>
                <w:lang w:val="en-US"/>
              </w:rPr>
              <w:pPrChange w:id="21302" w:author="Tran Huan" w:date="2018-11-26T01:06:00Z">
                <w:pPr>
                  <w:pStyle w:val="ListParagraph"/>
                  <w:numPr>
                    <w:numId w:val="39"/>
                  </w:numPr>
                  <w:spacing w:line="360" w:lineRule="auto"/>
                  <w:ind w:hanging="360"/>
                </w:pPr>
              </w:pPrChange>
            </w:pPr>
            <w:del w:id="21303" w:author="Tran Huan" w:date="2018-11-26T01:06:00Z">
              <w:r w:rsidDel="00C967D6">
                <w:rPr>
                  <w:lang w:val="en-US"/>
                </w:rPr>
                <w:delText>Nữ</w:delText>
              </w:r>
            </w:del>
          </w:p>
        </w:tc>
        <w:tc>
          <w:tcPr>
            <w:tcW w:w="1707" w:type="dxa"/>
          </w:tcPr>
          <w:p w14:paraId="71503687" w14:textId="3C82BB08" w:rsidR="00820B56" w:rsidRDefault="005E033B">
            <w:pPr>
              <w:spacing w:line="276" w:lineRule="auto"/>
              <w:rPr>
                <w:lang w:val="en-US"/>
              </w:rPr>
              <w:pPrChange w:id="21304" w:author="phuong vu" w:date="2018-11-23T13:48:00Z">
                <w:pPr>
                  <w:spacing w:line="360" w:lineRule="auto"/>
                </w:pPr>
              </w:pPrChange>
            </w:pPr>
            <w:r>
              <w:rPr>
                <w:lang w:val="en-US"/>
              </w:rPr>
              <w:t>Bắt buộc</w:t>
            </w:r>
          </w:p>
        </w:tc>
      </w:tr>
      <w:tr w:rsidR="00820B56" w14:paraId="27C30DEE" w14:textId="77777777" w:rsidTr="00E4365A">
        <w:tc>
          <w:tcPr>
            <w:tcW w:w="801" w:type="dxa"/>
          </w:tcPr>
          <w:p w14:paraId="4D8C08CF" w14:textId="3B4516D2" w:rsidR="00820B56" w:rsidRDefault="00820B56">
            <w:pPr>
              <w:spacing w:line="276" w:lineRule="auto"/>
              <w:jc w:val="center"/>
              <w:rPr>
                <w:lang w:val="en-US"/>
              </w:rPr>
              <w:pPrChange w:id="21305" w:author="phuong vu" w:date="2018-11-23T13:48:00Z">
                <w:pPr>
                  <w:spacing w:line="360" w:lineRule="auto"/>
                  <w:jc w:val="center"/>
                </w:pPr>
              </w:pPrChange>
            </w:pPr>
            <w:r>
              <w:rPr>
                <w:lang w:val="en-US"/>
              </w:rPr>
              <w:t>7</w:t>
            </w:r>
          </w:p>
        </w:tc>
        <w:tc>
          <w:tcPr>
            <w:tcW w:w="1624" w:type="dxa"/>
          </w:tcPr>
          <w:p w14:paraId="103ADD98" w14:textId="3C8B9A7F" w:rsidR="00820B56" w:rsidRDefault="00820B56">
            <w:pPr>
              <w:spacing w:line="276" w:lineRule="auto"/>
              <w:rPr>
                <w:lang w:val="en-US"/>
              </w:rPr>
              <w:pPrChange w:id="21306" w:author="phuong vu" w:date="2018-11-23T13:48:00Z">
                <w:pPr>
                  <w:spacing w:line="360" w:lineRule="auto"/>
                </w:pPr>
              </w:pPrChange>
            </w:pPr>
            <w:r>
              <w:rPr>
                <w:lang w:val="en-US"/>
              </w:rPr>
              <w:t>editText</w:t>
            </w:r>
          </w:p>
        </w:tc>
        <w:tc>
          <w:tcPr>
            <w:tcW w:w="3060" w:type="dxa"/>
          </w:tcPr>
          <w:p w14:paraId="3D53D561" w14:textId="7A86B647" w:rsidR="00820B56" w:rsidRDefault="00820B56">
            <w:pPr>
              <w:spacing w:line="276" w:lineRule="auto"/>
              <w:rPr>
                <w:lang w:val="en-US"/>
              </w:rPr>
              <w:pPrChange w:id="21307" w:author="phuong vu" w:date="2018-11-23T13:48:00Z">
                <w:pPr>
                  <w:spacing w:line="360" w:lineRule="auto"/>
                </w:pPr>
              </w:pPrChange>
            </w:pPr>
            <w:r>
              <w:rPr>
                <w:lang w:val="en-US"/>
              </w:rPr>
              <w:t>Nhập số điện thoại</w:t>
            </w:r>
          </w:p>
        </w:tc>
        <w:tc>
          <w:tcPr>
            <w:tcW w:w="1585" w:type="dxa"/>
          </w:tcPr>
          <w:p w14:paraId="542DB6D0" w14:textId="77777777" w:rsidR="00820B56" w:rsidRDefault="00820B56">
            <w:pPr>
              <w:spacing w:line="276" w:lineRule="auto"/>
              <w:rPr>
                <w:lang w:val="en-US"/>
              </w:rPr>
              <w:pPrChange w:id="21308" w:author="phuong vu" w:date="2018-11-23T13:48:00Z">
                <w:pPr>
                  <w:spacing w:line="360" w:lineRule="auto"/>
                </w:pPr>
              </w:pPrChange>
            </w:pPr>
          </w:p>
        </w:tc>
        <w:tc>
          <w:tcPr>
            <w:tcW w:w="1707" w:type="dxa"/>
          </w:tcPr>
          <w:p w14:paraId="78CB3BD3" w14:textId="0BC39606" w:rsidR="00820B56" w:rsidRDefault="005E033B">
            <w:pPr>
              <w:spacing w:line="276" w:lineRule="auto"/>
              <w:rPr>
                <w:lang w:val="en-US"/>
              </w:rPr>
              <w:pPrChange w:id="21309" w:author="phuong vu" w:date="2018-11-23T13:48:00Z">
                <w:pPr>
                  <w:spacing w:line="360" w:lineRule="auto"/>
                </w:pPr>
              </w:pPrChange>
            </w:pPr>
            <w:r>
              <w:rPr>
                <w:lang w:val="en-US"/>
              </w:rPr>
              <w:t>Bắt buộc</w:t>
            </w:r>
          </w:p>
        </w:tc>
      </w:tr>
      <w:tr w:rsidR="00820B56" w14:paraId="68A7B0C3" w14:textId="77777777" w:rsidTr="00E4365A">
        <w:tc>
          <w:tcPr>
            <w:tcW w:w="801" w:type="dxa"/>
          </w:tcPr>
          <w:p w14:paraId="59C6FE6F" w14:textId="7F169EB9" w:rsidR="00820B56" w:rsidRDefault="00820B56">
            <w:pPr>
              <w:spacing w:line="276" w:lineRule="auto"/>
              <w:jc w:val="center"/>
              <w:rPr>
                <w:lang w:val="en-US"/>
              </w:rPr>
              <w:pPrChange w:id="21310" w:author="phuong vu" w:date="2018-11-23T13:48:00Z">
                <w:pPr>
                  <w:spacing w:line="360" w:lineRule="auto"/>
                  <w:jc w:val="center"/>
                </w:pPr>
              </w:pPrChange>
            </w:pPr>
            <w:r>
              <w:rPr>
                <w:lang w:val="en-US"/>
              </w:rPr>
              <w:t>8</w:t>
            </w:r>
          </w:p>
        </w:tc>
        <w:tc>
          <w:tcPr>
            <w:tcW w:w="1624" w:type="dxa"/>
          </w:tcPr>
          <w:p w14:paraId="421BC04A" w14:textId="615BC5A3" w:rsidR="00820B56" w:rsidRDefault="00820B56">
            <w:pPr>
              <w:spacing w:line="276" w:lineRule="auto"/>
              <w:rPr>
                <w:lang w:val="en-US"/>
              </w:rPr>
              <w:pPrChange w:id="21311" w:author="phuong vu" w:date="2018-11-23T13:48:00Z">
                <w:pPr>
                  <w:spacing w:line="360" w:lineRule="auto"/>
                </w:pPr>
              </w:pPrChange>
            </w:pPr>
            <w:r>
              <w:rPr>
                <w:lang w:val="en-US"/>
              </w:rPr>
              <w:t>editText</w:t>
            </w:r>
          </w:p>
        </w:tc>
        <w:tc>
          <w:tcPr>
            <w:tcW w:w="3060" w:type="dxa"/>
          </w:tcPr>
          <w:p w14:paraId="3DACBA2A" w14:textId="760ADB2D" w:rsidR="00820B56" w:rsidRDefault="00820B56">
            <w:pPr>
              <w:spacing w:line="276" w:lineRule="auto"/>
              <w:rPr>
                <w:lang w:val="en-US"/>
              </w:rPr>
              <w:pPrChange w:id="21312" w:author="phuong vu" w:date="2018-11-23T13:48:00Z">
                <w:pPr>
                  <w:spacing w:line="360" w:lineRule="auto"/>
                </w:pPr>
              </w:pPrChange>
            </w:pPr>
            <w:r>
              <w:rPr>
                <w:lang w:val="en-US"/>
              </w:rPr>
              <w:t>Nhập địa chỉ khách hàng</w:t>
            </w:r>
          </w:p>
        </w:tc>
        <w:tc>
          <w:tcPr>
            <w:tcW w:w="1585" w:type="dxa"/>
          </w:tcPr>
          <w:p w14:paraId="266EAA96" w14:textId="77777777" w:rsidR="00820B56" w:rsidRDefault="00820B56">
            <w:pPr>
              <w:spacing w:line="276" w:lineRule="auto"/>
              <w:rPr>
                <w:lang w:val="en-US"/>
              </w:rPr>
              <w:pPrChange w:id="21313" w:author="phuong vu" w:date="2018-11-23T13:48:00Z">
                <w:pPr>
                  <w:spacing w:line="360" w:lineRule="auto"/>
                </w:pPr>
              </w:pPrChange>
            </w:pPr>
          </w:p>
        </w:tc>
        <w:tc>
          <w:tcPr>
            <w:tcW w:w="1707" w:type="dxa"/>
          </w:tcPr>
          <w:p w14:paraId="7E930159" w14:textId="695F2D4F" w:rsidR="00820B56" w:rsidRDefault="005E033B" w:rsidP="00C967D6">
            <w:pPr>
              <w:keepNext/>
              <w:spacing w:line="276" w:lineRule="auto"/>
              <w:rPr>
                <w:lang w:val="en-US"/>
              </w:rPr>
              <w:pPrChange w:id="21314" w:author="Tran Huan" w:date="2018-11-26T01:03:00Z">
                <w:pPr>
                  <w:spacing w:line="360" w:lineRule="auto"/>
                </w:pPr>
              </w:pPrChange>
            </w:pPr>
            <w:r>
              <w:rPr>
                <w:lang w:val="en-US"/>
              </w:rPr>
              <w:t>Bắt buộc</w:t>
            </w:r>
          </w:p>
        </w:tc>
      </w:tr>
    </w:tbl>
    <w:p w14:paraId="4CD4CDCA" w14:textId="081F1B44" w:rsidR="00510604" w:rsidRPr="00C967D6" w:rsidRDefault="00C967D6" w:rsidP="00C967D6">
      <w:pPr>
        <w:pStyle w:val="Caption"/>
        <w:rPr>
          <w:i/>
          <w:rPrChange w:id="21315" w:author="Tran Huan" w:date="2018-11-26T01:04:00Z">
            <w:rPr>
              <w:lang w:val="en-US"/>
            </w:rPr>
          </w:rPrChange>
        </w:rPr>
        <w:pPrChange w:id="21316" w:author="Tran Huan" w:date="2018-11-26T01:03:00Z">
          <w:pPr/>
        </w:pPrChange>
      </w:pPr>
      <w:ins w:id="21317" w:author="Tran Huan" w:date="2018-11-26T01:03:00Z">
        <w:r>
          <w:t xml:space="preserve">Bảng </w:t>
        </w:r>
      </w:ins>
      <w:ins w:id="21318" w:author="Tran Huan" w:date="2018-11-26T01:45:00Z">
        <w:r w:rsidR="00BA6170">
          <w:fldChar w:fldCharType="begin"/>
        </w:r>
        <w:r w:rsidR="00BA6170">
          <w:instrText xml:space="preserve"> STYLEREF 1 \s </w:instrText>
        </w:r>
      </w:ins>
      <w:r w:rsidR="00BA6170">
        <w:fldChar w:fldCharType="separate"/>
      </w:r>
      <w:r w:rsidR="00BA6170">
        <w:rPr>
          <w:noProof/>
        </w:rPr>
        <w:t>3</w:t>
      </w:r>
      <w:ins w:id="21319"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21320" w:author="Tran Huan" w:date="2018-11-26T01:45:00Z">
        <w:r w:rsidR="00BA6170">
          <w:rPr>
            <w:noProof/>
          </w:rPr>
          <w:t>38</w:t>
        </w:r>
        <w:r w:rsidR="00BA6170">
          <w:fldChar w:fldCharType="end"/>
        </w:r>
      </w:ins>
      <w:ins w:id="21321" w:author="Tran Huan" w:date="2018-11-26T01:03:00Z">
        <w:r w:rsidRPr="00C967D6">
          <w:rPr>
            <w:rPrChange w:id="21322" w:author="Tran Huan" w:date="2018-11-26T01:04:00Z">
              <w:rPr>
                <w:lang w:val="en-US"/>
              </w:rPr>
            </w:rPrChange>
          </w:rPr>
          <w:t xml:space="preserve"> </w:t>
        </w:r>
        <w:r w:rsidRPr="00C967D6">
          <w:rPr>
            <w:i/>
            <w:rPrChange w:id="21323" w:author="Tran Huan" w:date="2018-11-26T01:04:00Z">
              <w:rPr>
                <w:i/>
                <w:lang w:val="en-US"/>
              </w:rPr>
            </w:rPrChange>
          </w:rPr>
          <w:t xml:space="preserve">Bảng </w:t>
        </w:r>
      </w:ins>
      <w:ins w:id="21324" w:author="Tran Huan" w:date="2018-11-26T01:04:00Z">
        <w:r w:rsidRPr="00C967D6">
          <w:rPr>
            <w:i/>
            <w:rPrChange w:id="21325" w:author="Tran Huan" w:date="2018-11-26T01:04:00Z">
              <w:rPr>
                <w:i/>
                <w:lang w:val="en-US"/>
              </w:rPr>
            </w:rPrChange>
          </w:rPr>
          <w:t>các thành phần giao diện</w:t>
        </w:r>
      </w:ins>
    </w:p>
    <w:p w14:paraId="18984A8E" w14:textId="416A44AA" w:rsidR="00755C63" w:rsidRDefault="00755C63">
      <w:pPr>
        <w:pStyle w:val="Heading5"/>
        <w:spacing w:line="276" w:lineRule="auto"/>
        <w:rPr>
          <w:lang w:val="en-US"/>
        </w:rPr>
        <w:pPrChange w:id="21326"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pPr>
              <w:spacing w:line="276" w:lineRule="auto"/>
              <w:jc w:val="center"/>
              <w:rPr>
                <w:b/>
                <w:lang w:val="en-US"/>
              </w:rPr>
              <w:pPrChange w:id="21327" w:author="phuong vu" w:date="2018-11-23T13:48:00Z">
                <w:pPr>
                  <w:spacing w:line="360" w:lineRule="auto"/>
                  <w:jc w:val="center"/>
                </w:pPr>
              </w:pPrChange>
            </w:pPr>
            <w:r w:rsidRPr="007F1EF1">
              <w:rPr>
                <w:b/>
                <w:lang w:val="en-US"/>
              </w:rPr>
              <w:t>STT</w:t>
            </w:r>
          </w:p>
        </w:tc>
        <w:tc>
          <w:tcPr>
            <w:tcW w:w="2120" w:type="dxa"/>
            <w:vMerge w:val="restart"/>
            <w:vAlign w:val="center"/>
          </w:tcPr>
          <w:p w14:paraId="4ACEFC8B" w14:textId="77777777" w:rsidR="00510604" w:rsidRPr="007F1EF1" w:rsidRDefault="00510604">
            <w:pPr>
              <w:spacing w:line="276" w:lineRule="auto"/>
              <w:jc w:val="center"/>
              <w:rPr>
                <w:b/>
                <w:lang w:val="en-US"/>
              </w:rPr>
              <w:pPrChange w:id="21328" w:author="phuong vu" w:date="2018-11-23T13:48:00Z">
                <w:pPr>
                  <w:spacing w:line="360" w:lineRule="auto"/>
                  <w:jc w:val="center"/>
                </w:pPr>
              </w:pPrChange>
            </w:pPr>
            <w:r w:rsidRPr="007F1EF1">
              <w:rPr>
                <w:b/>
                <w:lang w:val="en-US"/>
              </w:rPr>
              <w:t>Tên bảng/</w:t>
            </w:r>
          </w:p>
          <w:p w14:paraId="01BB31A6" w14:textId="77777777" w:rsidR="00510604" w:rsidRPr="007F1EF1" w:rsidRDefault="00510604">
            <w:pPr>
              <w:spacing w:line="276" w:lineRule="auto"/>
              <w:jc w:val="center"/>
              <w:rPr>
                <w:b/>
                <w:lang w:val="en-US"/>
              </w:rPr>
              <w:pPrChange w:id="21329"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pPr>
              <w:spacing w:line="276" w:lineRule="auto"/>
              <w:jc w:val="center"/>
              <w:rPr>
                <w:b/>
                <w:lang w:val="en-US"/>
              </w:rPr>
              <w:pPrChange w:id="21330" w:author="phuong vu" w:date="2018-11-23T13:48:00Z">
                <w:pPr>
                  <w:spacing w:line="360" w:lineRule="auto"/>
                  <w:jc w:val="center"/>
                </w:pPr>
              </w:pPrChange>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pPr>
              <w:spacing w:line="276" w:lineRule="auto"/>
              <w:jc w:val="center"/>
              <w:rPr>
                <w:b/>
                <w:lang w:val="en-US"/>
              </w:rPr>
              <w:pPrChange w:id="21331" w:author="phuong vu" w:date="2018-11-23T13:48:00Z">
                <w:pPr>
                  <w:spacing w:line="360" w:lineRule="auto"/>
                  <w:jc w:val="center"/>
                </w:pPr>
              </w:pPrChange>
            </w:pPr>
          </w:p>
        </w:tc>
        <w:tc>
          <w:tcPr>
            <w:tcW w:w="2120" w:type="dxa"/>
            <w:vMerge/>
            <w:vAlign w:val="center"/>
          </w:tcPr>
          <w:p w14:paraId="66F80E6D" w14:textId="77777777" w:rsidR="00510604" w:rsidRPr="007F1EF1" w:rsidRDefault="00510604">
            <w:pPr>
              <w:spacing w:line="276" w:lineRule="auto"/>
              <w:jc w:val="center"/>
              <w:rPr>
                <w:b/>
                <w:lang w:val="en-US"/>
              </w:rPr>
              <w:pPrChange w:id="21332" w:author="phuong vu" w:date="2018-11-23T13:48:00Z">
                <w:pPr>
                  <w:spacing w:line="360" w:lineRule="auto"/>
                  <w:jc w:val="center"/>
                </w:pPr>
              </w:pPrChange>
            </w:pPr>
          </w:p>
        </w:tc>
        <w:tc>
          <w:tcPr>
            <w:tcW w:w="1463" w:type="dxa"/>
            <w:vAlign w:val="center"/>
          </w:tcPr>
          <w:p w14:paraId="554E58B1" w14:textId="77777777" w:rsidR="00510604" w:rsidRPr="007F1EF1" w:rsidRDefault="00510604">
            <w:pPr>
              <w:spacing w:line="276" w:lineRule="auto"/>
              <w:jc w:val="center"/>
              <w:rPr>
                <w:b/>
                <w:lang w:val="en-US"/>
              </w:rPr>
              <w:pPrChange w:id="21333" w:author="phuong vu" w:date="2018-11-23T13:48:00Z">
                <w:pPr>
                  <w:spacing w:line="360" w:lineRule="auto"/>
                  <w:jc w:val="center"/>
                </w:pPr>
              </w:pPrChange>
            </w:pPr>
            <w:r w:rsidRPr="007F1EF1">
              <w:rPr>
                <w:b/>
                <w:lang w:val="en-US"/>
              </w:rPr>
              <w:t>Thêm</w:t>
            </w:r>
          </w:p>
        </w:tc>
        <w:tc>
          <w:tcPr>
            <w:tcW w:w="1463" w:type="dxa"/>
            <w:vAlign w:val="center"/>
          </w:tcPr>
          <w:p w14:paraId="39AD6A20" w14:textId="77777777" w:rsidR="00510604" w:rsidRPr="007F1EF1" w:rsidRDefault="00510604">
            <w:pPr>
              <w:spacing w:line="276" w:lineRule="auto"/>
              <w:jc w:val="center"/>
              <w:rPr>
                <w:b/>
                <w:lang w:val="en-US"/>
              </w:rPr>
              <w:pPrChange w:id="21334" w:author="phuong vu" w:date="2018-11-23T13:48:00Z">
                <w:pPr>
                  <w:spacing w:line="360" w:lineRule="auto"/>
                  <w:jc w:val="center"/>
                </w:pPr>
              </w:pPrChange>
            </w:pPr>
            <w:r w:rsidRPr="007F1EF1">
              <w:rPr>
                <w:b/>
                <w:lang w:val="en-US"/>
              </w:rPr>
              <w:t>Sửa</w:t>
            </w:r>
          </w:p>
        </w:tc>
        <w:tc>
          <w:tcPr>
            <w:tcW w:w="1463" w:type="dxa"/>
            <w:vAlign w:val="center"/>
          </w:tcPr>
          <w:p w14:paraId="4CCD0FB6" w14:textId="77777777" w:rsidR="00510604" w:rsidRPr="007F1EF1" w:rsidRDefault="00510604">
            <w:pPr>
              <w:spacing w:line="276" w:lineRule="auto"/>
              <w:jc w:val="center"/>
              <w:rPr>
                <w:b/>
                <w:lang w:val="en-US"/>
              </w:rPr>
              <w:pPrChange w:id="21335" w:author="phuong vu" w:date="2018-11-23T13:48:00Z">
                <w:pPr>
                  <w:spacing w:line="360" w:lineRule="auto"/>
                  <w:jc w:val="center"/>
                </w:pPr>
              </w:pPrChange>
            </w:pPr>
            <w:r w:rsidRPr="007F1EF1">
              <w:rPr>
                <w:b/>
                <w:lang w:val="en-US"/>
              </w:rPr>
              <w:t>Xóa</w:t>
            </w:r>
          </w:p>
        </w:tc>
        <w:tc>
          <w:tcPr>
            <w:tcW w:w="1463" w:type="dxa"/>
            <w:vAlign w:val="center"/>
          </w:tcPr>
          <w:p w14:paraId="71E09AE5" w14:textId="77777777" w:rsidR="00510604" w:rsidRPr="007F1EF1" w:rsidRDefault="00510604">
            <w:pPr>
              <w:spacing w:line="276" w:lineRule="auto"/>
              <w:jc w:val="center"/>
              <w:rPr>
                <w:b/>
                <w:lang w:val="en-US"/>
              </w:rPr>
              <w:pPrChange w:id="21336" w:author="phuong vu" w:date="2018-11-23T13:48:00Z">
                <w:pPr>
                  <w:spacing w:line="360" w:lineRule="auto"/>
                  <w:jc w:val="center"/>
                </w:pPr>
              </w:pPrChange>
            </w:pPr>
            <w:r w:rsidRPr="007F1EF1">
              <w:rPr>
                <w:b/>
                <w:lang w:val="en-US"/>
              </w:rPr>
              <w:t>Truy vấn</w:t>
            </w:r>
          </w:p>
        </w:tc>
      </w:tr>
      <w:tr w:rsidR="00510604" w14:paraId="64365F47" w14:textId="77777777" w:rsidTr="00E4365A">
        <w:tc>
          <w:tcPr>
            <w:tcW w:w="805" w:type="dxa"/>
          </w:tcPr>
          <w:p w14:paraId="2299A8A6" w14:textId="77777777" w:rsidR="00510604" w:rsidRDefault="00510604">
            <w:pPr>
              <w:spacing w:line="276" w:lineRule="auto"/>
              <w:jc w:val="center"/>
              <w:rPr>
                <w:lang w:val="en-US"/>
              </w:rPr>
              <w:pPrChange w:id="21337" w:author="phuong vu" w:date="2018-11-23T13:48:00Z">
                <w:pPr>
                  <w:spacing w:line="360" w:lineRule="auto"/>
                  <w:jc w:val="center"/>
                </w:pPr>
              </w:pPrChange>
            </w:pPr>
            <w:r>
              <w:rPr>
                <w:lang w:val="en-US"/>
              </w:rPr>
              <w:t>1</w:t>
            </w:r>
          </w:p>
        </w:tc>
        <w:tc>
          <w:tcPr>
            <w:tcW w:w="2120" w:type="dxa"/>
          </w:tcPr>
          <w:p w14:paraId="7BE7B7E0" w14:textId="16700DBC" w:rsidR="00510604" w:rsidRDefault="00A76989">
            <w:pPr>
              <w:spacing w:line="276" w:lineRule="auto"/>
              <w:rPr>
                <w:lang w:val="en-US"/>
              </w:rPr>
              <w:pPrChange w:id="21338" w:author="phuong vu" w:date="2018-11-23T13:48:00Z">
                <w:pPr>
                  <w:spacing w:line="360" w:lineRule="auto"/>
                </w:pPr>
              </w:pPrChange>
            </w:pPr>
            <w:r>
              <w:rPr>
                <w:lang w:val="en-US"/>
              </w:rPr>
              <w:t>user</w:t>
            </w:r>
          </w:p>
        </w:tc>
        <w:tc>
          <w:tcPr>
            <w:tcW w:w="1463" w:type="dxa"/>
          </w:tcPr>
          <w:p w14:paraId="038608D6" w14:textId="01FA00F5" w:rsidR="00510604" w:rsidRDefault="00A76989">
            <w:pPr>
              <w:spacing w:line="276" w:lineRule="auto"/>
              <w:jc w:val="center"/>
              <w:rPr>
                <w:lang w:val="en-US"/>
              </w:rPr>
              <w:pPrChange w:id="21339" w:author="phuong vu" w:date="2018-11-23T13:48:00Z">
                <w:pPr>
                  <w:spacing w:line="360" w:lineRule="auto"/>
                  <w:jc w:val="center"/>
                </w:pPr>
              </w:pPrChange>
            </w:pPr>
            <w:r>
              <w:rPr>
                <w:lang w:val="en-US"/>
              </w:rPr>
              <w:t>X</w:t>
            </w:r>
          </w:p>
        </w:tc>
        <w:tc>
          <w:tcPr>
            <w:tcW w:w="1463" w:type="dxa"/>
          </w:tcPr>
          <w:p w14:paraId="480DA1FB" w14:textId="77777777" w:rsidR="00510604" w:rsidRDefault="00510604">
            <w:pPr>
              <w:spacing w:line="276" w:lineRule="auto"/>
              <w:jc w:val="center"/>
              <w:rPr>
                <w:lang w:val="en-US"/>
              </w:rPr>
              <w:pPrChange w:id="21340" w:author="phuong vu" w:date="2018-11-23T13:48:00Z">
                <w:pPr>
                  <w:spacing w:line="360" w:lineRule="auto"/>
                  <w:jc w:val="center"/>
                </w:pPr>
              </w:pPrChange>
            </w:pPr>
          </w:p>
        </w:tc>
        <w:tc>
          <w:tcPr>
            <w:tcW w:w="1463" w:type="dxa"/>
          </w:tcPr>
          <w:p w14:paraId="4E0BE26A" w14:textId="44368DA2" w:rsidR="00510604" w:rsidRDefault="00510604">
            <w:pPr>
              <w:spacing w:line="276" w:lineRule="auto"/>
              <w:jc w:val="center"/>
              <w:rPr>
                <w:lang w:val="en-US"/>
              </w:rPr>
              <w:pPrChange w:id="21341" w:author="phuong vu" w:date="2018-11-23T13:48:00Z">
                <w:pPr>
                  <w:spacing w:line="360" w:lineRule="auto"/>
                  <w:jc w:val="center"/>
                </w:pPr>
              </w:pPrChange>
            </w:pPr>
          </w:p>
        </w:tc>
        <w:tc>
          <w:tcPr>
            <w:tcW w:w="1463" w:type="dxa"/>
          </w:tcPr>
          <w:p w14:paraId="38F9DA3E" w14:textId="7D5853A8" w:rsidR="00510604" w:rsidRDefault="00820B56">
            <w:pPr>
              <w:spacing w:line="276" w:lineRule="auto"/>
              <w:jc w:val="center"/>
              <w:rPr>
                <w:lang w:val="en-US"/>
              </w:rPr>
              <w:pPrChange w:id="21342" w:author="phuong vu" w:date="2018-11-23T13:48:00Z">
                <w:pPr>
                  <w:jc w:val="center"/>
                </w:pPr>
              </w:pPrChange>
            </w:pPr>
            <w:r>
              <w:rPr>
                <w:lang w:val="en-US"/>
              </w:rPr>
              <w:t>X</w:t>
            </w:r>
          </w:p>
        </w:tc>
      </w:tr>
      <w:tr w:rsidR="00510604" w14:paraId="4ED557E3" w14:textId="77777777" w:rsidTr="00E4365A">
        <w:tc>
          <w:tcPr>
            <w:tcW w:w="805" w:type="dxa"/>
          </w:tcPr>
          <w:p w14:paraId="14F21012" w14:textId="77777777" w:rsidR="00510604" w:rsidRDefault="00510604">
            <w:pPr>
              <w:spacing w:line="276" w:lineRule="auto"/>
              <w:jc w:val="center"/>
              <w:rPr>
                <w:lang w:val="en-US"/>
              </w:rPr>
              <w:pPrChange w:id="21343" w:author="phuong vu" w:date="2018-11-23T13:48:00Z">
                <w:pPr>
                  <w:spacing w:line="360" w:lineRule="auto"/>
                  <w:jc w:val="center"/>
                </w:pPr>
              </w:pPrChange>
            </w:pPr>
            <w:r>
              <w:rPr>
                <w:lang w:val="en-US"/>
              </w:rPr>
              <w:t>2</w:t>
            </w:r>
          </w:p>
        </w:tc>
        <w:tc>
          <w:tcPr>
            <w:tcW w:w="2120" w:type="dxa"/>
          </w:tcPr>
          <w:p w14:paraId="255F3DE2" w14:textId="1F817372" w:rsidR="00510604" w:rsidRDefault="00A76989">
            <w:pPr>
              <w:spacing w:line="276" w:lineRule="auto"/>
              <w:rPr>
                <w:lang w:val="en-US"/>
              </w:rPr>
              <w:pPrChange w:id="21344" w:author="phuong vu" w:date="2018-11-23T13:48:00Z">
                <w:pPr>
                  <w:spacing w:line="360" w:lineRule="auto"/>
                </w:pPr>
              </w:pPrChange>
            </w:pPr>
            <w:r>
              <w:rPr>
                <w:lang w:val="en-US"/>
              </w:rPr>
              <w:t>customer</w:t>
            </w:r>
          </w:p>
        </w:tc>
        <w:tc>
          <w:tcPr>
            <w:tcW w:w="1463" w:type="dxa"/>
          </w:tcPr>
          <w:p w14:paraId="51D5DB8C" w14:textId="6F037844" w:rsidR="00510604" w:rsidRDefault="00A76989">
            <w:pPr>
              <w:spacing w:line="276" w:lineRule="auto"/>
              <w:jc w:val="center"/>
              <w:rPr>
                <w:lang w:val="en-US"/>
              </w:rPr>
              <w:pPrChange w:id="21345" w:author="phuong vu" w:date="2018-11-23T13:48:00Z">
                <w:pPr>
                  <w:spacing w:line="360" w:lineRule="auto"/>
                  <w:jc w:val="center"/>
                </w:pPr>
              </w:pPrChange>
            </w:pPr>
            <w:r>
              <w:rPr>
                <w:lang w:val="en-US"/>
              </w:rPr>
              <w:t>X</w:t>
            </w:r>
          </w:p>
        </w:tc>
        <w:tc>
          <w:tcPr>
            <w:tcW w:w="1463" w:type="dxa"/>
          </w:tcPr>
          <w:p w14:paraId="14545889" w14:textId="6E0E587E" w:rsidR="00510604" w:rsidRDefault="005E033B">
            <w:pPr>
              <w:spacing w:line="276" w:lineRule="auto"/>
              <w:jc w:val="center"/>
              <w:rPr>
                <w:lang w:val="en-US"/>
              </w:rPr>
              <w:pPrChange w:id="21346" w:author="phuong vu" w:date="2018-11-23T13:48:00Z">
                <w:pPr>
                  <w:spacing w:line="360" w:lineRule="auto"/>
                  <w:jc w:val="center"/>
                </w:pPr>
              </w:pPrChange>
            </w:pPr>
            <w:r>
              <w:rPr>
                <w:lang w:val="en-US"/>
              </w:rPr>
              <w:t>X</w:t>
            </w:r>
          </w:p>
        </w:tc>
        <w:tc>
          <w:tcPr>
            <w:tcW w:w="1463" w:type="dxa"/>
          </w:tcPr>
          <w:p w14:paraId="02D54EF9" w14:textId="7BE45767" w:rsidR="00510604" w:rsidRDefault="00510604">
            <w:pPr>
              <w:spacing w:line="276" w:lineRule="auto"/>
              <w:jc w:val="center"/>
              <w:rPr>
                <w:lang w:val="en-US"/>
              </w:rPr>
              <w:pPrChange w:id="21347" w:author="phuong vu" w:date="2018-11-23T13:48:00Z">
                <w:pPr>
                  <w:spacing w:line="360" w:lineRule="auto"/>
                  <w:jc w:val="center"/>
                </w:pPr>
              </w:pPrChange>
            </w:pPr>
          </w:p>
        </w:tc>
        <w:tc>
          <w:tcPr>
            <w:tcW w:w="1463" w:type="dxa"/>
          </w:tcPr>
          <w:p w14:paraId="4C4359B5" w14:textId="408E51E9" w:rsidR="00510604" w:rsidRDefault="00820B56">
            <w:pPr>
              <w:spacing w:line="276" w:lineRule="auto"/>
              <w:jc w:val="center"/>
              <w:rPr>
                <w:lang w:val="en-US"/>
              </w:rPr>
              <w:pPrChange w:id="21348" w:author="phuong vu" w:date="2018-11-23T13:48:00Z">
                <w:pPr>
                  <w:jc w:val="center"/>
                </w:pPr>
              </w:pPrChange>
            </w:pPr>
            <w:r>
              <w:rPr>
                <w:lang w:val="en-US"/>
              </w:rPr>
              <w:t>X</w:t>
            </w:r>
          </w:p>
        </w:tc>
      </w:tr>
      <w:tr w:rsidR="00A76989" w14:paraId="3F6FD0A4" w14:textId="77777777" w:rsidTr="00E4365A">
        <w:tc>
          <w:tcPr>
            <w:tcW w:w="805" w:type="dxa"/>
          </w:tcPr>
          <w:p w14:paraId="08817EE7" w14:textId="3FA40C67" w:rsidR="00A76989" w:rsidRDefault="00A76989">
            <w:pPr>
              <w:spacing w:line="276" w:lineRule="auto"/>
              <w:jc w:val="center"/>
              <w:rPr>
                <w:lang w:val="en-US"/>
              </w:rPr>
              <w:pPrChange w:id="21349" w:author="phuong vu" w:date="2018-11-23T13:48:00Z">
                <w:pPr>
                  <w:spacing w:line="360" w:lineRule="auto"/>
                  <w:jc w:val="center"/>
                </w:pPr>
              </w:pPrChange>
            </w:pPr>
            <w:r>
              <w:rPr>
                <w:lang w:val="en-US"/>
              </w:rPr>
              <w:t>3</w:t>
            </w:r>
          </w:p>
        </w:tc>
        <w:tc>
          <w:tcPr>
            <w:tcW w:w="2120" w:type="dxa"/>
          </w:tcPr>
          <w:p w14:paraId="6AEE210F" w14:textId="682CC646" w:rsidR="00A76989" w:rsidRDefault="00820B56">
            <w:pPr>
              <w:spacing w:line="276" w:lineRule="auto"/>
              <w:rPr>
                <w:lang w:val="en-US"/>
              </w:rPr>
              <w:pPrChange w:id="21350" w:author="phuong vu" w:date="2018-11-23T13:48:00Z">
                <w:pPr>
                  <w:spacing w:line="360" w:lineRule="auto"/>
                </w:pPr>
              </w:pPrChange>
            </w:pPr>
            <w:r>
              <w:rPr>
                <w:lang w:val="en-US"/>
              </w:rPr>
              <w:t>staff</w:t>
            </w:r>
          </w:p>
        </w:tc>
        <w:tc>
          <w:tcPr>
            <w:tcW w:w="1463" w:type="dxa"/>
          </w:tcPr>
          <w:p w14:paraId="4C771EAE" w14:textId="18BF48CB" w:rsidR="00A76989" w:rsidRDefault="00820B56">
            <w:pPr>
              <w:spacing w:line="276" w:lineRule="auto"/>
              <w:jc w:val="center"/>
              <w:rPr>
                <w:lang w:val="en-US"/>
              </w:rPr>
              <w:pPrChange w:id="21351" w:author="phuong vu" w:date="2018-11-23T13:48:00Z">
                <w:pPr>
                  <w:spacing w:line="360" w:lineRule="auto"/>
                  <w:jc w:val="center"/>
                </w:pPr>
              </w:pPrChange>
            </w:pPr>
            <w:r>
              <w:rPr>
                <w:lang w:val="en-US"/>
              </w:rPr>
              <w:t>X</w:t>
            </w:r>
          </w:p>
        </w:tc>
        <w:tc>
          <w:tcPr>
            <w:tcW w:w="1463" w:type="dxa"/>
          </w:tcPr>
          <w:p w14:paraId="10E0D826" w14:textId="3765C380" w:rsidR="00A76989" w:rsidRDefault="005E033B">
            <w:pPr>
              <w:spacing w:line="276" w:lineRule="auto"/>
              <w:jc w:val="center"/>
              <w:rPr>
                <w:lang w:val="en-US"/>
              </w:rPr>
              <w:pPrChange w:id="21352" w:author="phuong vu" w:date="2018-11-23T13:48:00Z">
                <w:pPr>
                  <w:spacing w:line="360" w:lineRule="auto"/>
                  <w:jc w:val="center"/>
                </w:pPr>
              </w:pPrChange>
            </w:pPr>
            <w:r>
              <w:rPr>
                <w:lang w:val="en-US"/>
              </w:rPr>
              <w:t>X</w:t>
            </w:r>
          </w:p>
        </w:tc>
        <w:tc>
          <w:tcPr>
            <w:tcW w:w="1463" w:type="dxa"/>
          </w:tcPr>
          <w:p w14:paraId="1CD0E29A" w14:textId="77777777" w:rsidR="00A76989" w:rsidRDefault="00A76989">
            <w:pPr>
              <w:spacing w:line="276" w:lineRule="auto"/>
              <w:jc w:val="center"/>
              <w:rPr>
                <w:lang w:val="en-US"/>
              </w:rPr>
              <w:pPrChange w:id="21353" w:author="phuong vu" w:date="2018-11-23T13:48:00Z">
                <w:pPr>
                  <w:spacing w:line="360" w:lineRule="auto"/>
                  <w:jc w:val="center"/>
                </w:pPr>
              </w:pPrChange>
            </w:pPr>
          </w:p>
        </w:tc>
        <w:tc>
          <w:tcPr>
            <w:tcW w:w="1463" w:type="dxa"/>
          </w:tcPr>
          <w:p w14:paraId="1491FBA6" w14:textId="2EE9377B" w:rsidR="00A76989" w:rsidRDefault="00820B56">
            <w:pPr>
              <w:spacing w:line="276" w:lineRule="auto"/>
              <w:jc w:val="center"/>
              <w:rPr>
                <w:lang w:val="en-US"/>
              </w:rPr>
              <w:pPrChange w:id="21354" w:author="phuong vu" w:date="2018-11-23T13:48:00Z">
                <w:pPr>
                  <w:jc w:val="center"/>
                </w:pPr>
              </w:pPrChange>
            </w:pPr>
            <w:r>
              <w:rPr>
                <w:lang w:val="en-US"/>
              </w:rPr>
              <w:t>X</w:t>
            </w:r>
          </w:p>
        </w:tc>
      </w:tr>
    </w:tbl>
    <w:p w14:paraId="24D8F8D7" w14:textId="06C07156" w:rsidR="00510604" w:rsidRPr="00D3179D" w:rsidDel="00C967D6" w:rsidRDefault="00510604">
      <w:pPr>
        <w:spacing w:line="276" w:lineRule="auto"/>
        <w:rPr>
          <w:del w:id="21355" w:author="Tran Huan" w:date="2018-11-26T01:07:00Z"/>
          <w:lang w:val="en-US"/>
        </w:rPr>
        <w:pPrChange w:id="21356" w:author="phuong vu" w:date="2018-11-23T13:48:00Z">
          <w:pPr/>
        </w:pPrChange>
      </w:pPr>
    </w:p>
    <w:p w14:paraId="785F24A4" w14:textId="31CAB22F" w:rsidR="00755C63" w:rsidRDefault="00755C63">
      <w:pPr>
        <w:pStyle w:val="Heading5"/>
        <w:spacing w:line="276" w:lineRule="auto"/>
        <w:rPr>
          <w:lang w:val="en-US"/>
        </w:rPr>
        <w:pPrChange w:id="21357" w:author="phuong vu" w:date="2018-11-23T13:48:00Z">
          <w:pPr>
            <w:pStyle w:val="Heading5"/>
          </w:pPr>
        </w:pPrChange>
      </w:pPr>
      <w:r>
        <w:rPr>
          <w:lang w:val="en-US"/>
        </w:rPr>
        <w:t>Cách xử lí</w:t>
      </w:r>
    </w:p>
    <w:p w14:paraId="0A119599" w14:textId="77777777" w:rsidR="00C967D6" w:rsidRDefault="003A795F" w:rsidP="00C967D6">
      <w:pPr>
        <w:keepNext/>
        <w:spacing w:line="276" w:lineRule="auto"/>
        <w:jc w:val="center"/>
        <w:rPr>
          <w:ins w:id="21358" w:author="Tran Huan" w:date="2018-11-26T01:02:00Z"/>
        </w:rPr>
        <w:pPrChange w:id="21359" w:author="Tran Huan" w:date="2018-11-26T01:02:00Z">
          <w:pPr>
            <w:keepNext/>
            <w:spacing w:line="276" w:lineRule="auto"/>
            <w:jc w:val="center"/>
          </w:pPr>
        </w:pPrChange>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2D55CBC" w14:textId="297B7329" w:rsidR="003A795F" w:rsidRPr="00C967D6" w:rsidDel="00C967D6" w:rsidRDefault="00C967D6" w:rsidP="00C967D6">
      <w:pPr>
        <w:pStyle w:val="Caption"/>
        <w:rPr>
          <w:del w:id="21360" w:author="Tran Huan" w:date="2018-11-26T01:02:00Z"/>
          <w:rPrChange w:id="21361" w:author="Tran Huan" w:date="2018-11-26T01:02:00Z">
            <w:rPr>
              <w:del w:id="21362" w:author="Tran Huan" w:date="2018-11-26T01:02:00Z"/>
            </w:rPr>
          </w:rPrChange>
        </w:rPr>
        <w:pPrChange w:id="21363" w:author="Tran Huan" w:date="2018-11-26T01:02:00Z">
          <w:pPr>
            <w:keepNext/>
            <w:jc w:val="center"/>
          </w:pPr>
        </w:pPrChange>
      </w:pPr>
      <w:ins w:id="21364" w:author="Tran Huan" w:date="2018-11-26T01:02:00Z">
        <w:r>
          <w:t xml:space="preserve">Hình </w:t>
        </w:r>
      </w:ins>
      <w:ins w:id="21365" w:author="Tran Huan" w:date="2018-11-26T01:41:00Z">
        <w:r w:rsidR="00BA6170">
          <w:fldChar w:fldCharType="begin"/>
        </w:r>
        <w:r w:rsidR="00BA6170">
          <w:instrText xml:space="preserve"> STYLEREF 1 \s </w:instrText>
        </w:r>
      </w:ins>
      <w:r w:rsidR="00BA6170">
        <w:fldChar w:fldCharType="separate"/>
      </w:r>
      <w:r w:rsidR="00BA6170">
        <w:rPr>
          <w:noProof/>
        </w:rPr>
        <w:t>3</w:t>
      </w:r>
      <w:ins w:id="21366"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1367" w:author="Tran Huan" w:date="2018-11-26T01:41:00Z">
        <w:r w:rsidR="00BA6170">
          <w:rPr>
            <w:noProof/>
          </w:rPr>
          <w:t>17</w:t>
        </w:r>
        <w:r w:rsidR="00BA6170">
          <w:fldChar w:fldCharType="end"/>
        </w:r>
      </w:ins>
      <w:ins w:id="21368" w:author="Tran Huan" w:date="2018-11-26T01:02:00Z">
        <w:r w:rsidRPr="00C967D6">
          <w:rPr>
            <w:rPrChange w:id="21369" w:author="Tran Huan" w:date="2018-11-26T01:02:00Z">
              <w:rPr>
                <w:lang w:val="en-US"/>
              </w:rPr>
            </w:rPrChange>
          </w:rPr>
          <w:t xml:space="preserve"> </w:t>
        </w:r>
        <w:r w:rsidRPr="008F40CD">
          <w:rPr>
            <w:i/>
          </w:rPr>
          <w:t>Sơ đồ xử lí đăng kí tài khoản khách hàng</w:t>
        </w:r>
      </w:ins>
    </w:p>
    <w:p w14:paraId="0B849D57" w14:textId="3B0252C3" w:rsidR="00377FBF" w:rsidRPr="000245EB" w:rsidRDefault="003A795F" w:rsidP="00C967D6">
      <w:pPr>
        <w:pStyle w:val="Caption"/>
        <w:rPr>
          <w:noProof/>
          <w:rPrChange w:id="21370" w:author="Tran Huan" w:date="2018-11-25T16:08:00Z">
            <w:rPr>
              <w:noProof/>
              <w:lang w:val="en-US"/>
            </w:rPr>
          </w:rPrChange>
        </w:rPr>
        <w:pPrChange w:id="21371" w:author="Tran Huan" w:date="2018-11-26T01:02:00Z">
          <w:pPr>
            <w:pStyle w:val="Caption"/>
          </w:pPr>
        </w:pPrChange>
      </w:pPr>
      <w:bookmarkStart w:id="21372" w:name="_Toc530951467"/>
      <w:del w:id="21373" w:author="Tran Huan" w:date="2018-11-26T01:02:00Z">
        <w:r w:rsidRPr="00E4365A" w:rsidDel="00C967D6">
          <w:delText xml:space="preserve">Hình </w:delText>
        </w:r>
      </w:del>
      <w:ins w:id="21374" w:author="phuong vu" w:date="2018-11-22T18:14:00Z">
        <w:del w:id="21375" w:author="Tran Huan" w:date="2018-11-26T01:02:00Z">
          <w:r w:rsidR="00627671" w:rsidDel="00C967D6">
            <w:fldChar w:fldCharType="begin"/>
          </w:r>
          <w:r w:rsidR="00627671" w:rsidDel="00C967D6">
            <w:delInstrText xml:space="preserve"> STYLEREF 1 \s </w:delInstrText>
          </w:r>
        </w:del>
      </w:ins>
      <w:del w:id="21376" w:author="Tran Huan" w:date="2018-11-26T01:02:00Z">
        <w:r w:rsidR="00627671" w:rsidDel="00C967D6">
          <w:fldChar w:fldCharType="separate"/>
        </w:r>
        <w:r w:rsidR="00627671" w:rsidDel="00C967D6">
          <w:rPr>
            <w:noProof/>
          </w:rPr>
          <w:delText>3</w:delText>
        </w:r>
      </w:del>
      <w:ins w:id="21377" w:author="phuong vu" w:date="2018-11-22T18:14:00Z">
        <w:del w:id="21378" w:author="Tran Huan" w:date="2018-11-26T01:02:00Z">
          <w:r w:rsidR="00627671" w:rsidDel="00C967D6">
            <w:fldChar w:fldCharType="end"/>
          </w:r>
          <w:r w:rsidR="00627671" w:rsidDel="00C967D6">
            <w:delText>.</w:delText>
          </w:r>
          <w:r w:rsidR="00627671" w:rsidDel="00C967D6">
            <w:fldChar w:fldCharType="begin"/>
          </w:r>
          <w:r w:rsidR="00627671" w:rsidDel="00C967D6">
            <w:delInstrText xml:space="preserve"> SEQ Hình \* ARABIC \s 1 </w:delInstrText>
          </w:r>
        </w:del>
      </w:ins>
      <w:del w:id="21379" w:author="Tran Huan" w:date="2018-11-26T01:02:00Z">
        <w:r w:rsidR="00627671" w:rsidDel="00C967D6">
          <w:fldChar w:fldCharType="separate"/>
        </w:r>
      </w:del>
      <w:ins w:id="21380" w:author="phuong vu" w:date="2018-11-22T18:14:00Z">
        <w:del w:id="21381" w:author="Tran Huan" w:date="2018-11-26T01:02:00Z">
          <w:r w:rsidR="00627671" w:rsidDel="00C967D6">
            <w:rPr>
              <w:noProof/>
            </w:rPr>
            <w:delText>34</w:delText>
          </w:r>
          <w:r w:rsidR="00627671" w:rsidDel="00C967D6">
            <w:fldChar w:fldCharType="end"/>
          </w:r>
        </w:del>
      </w:ins>
      <w:del w:id="21382" w:author="Tran Huan" w:date="2018-11-26T01:02:00Z">
        <w:r w:rsidR="006C103E" w:rsidDel="00C967D6">
          <w:fldChar w:fldCharType="begin"/>
        </w:r>
        <w:r w:rsidR="006C103E" w:rsidDel="00C967D6">
          <w:delInstrText xml:space="preserve"> STYLEREF 1 \s </w:delInstrText>
        </w:r>
        <w:r w:rsidR="006C103E" w:rsidDel="00C967D6">
          <w:fldChar w:fldCharType="separate"/>
        </w:r>
        <w:r w:rsidR="006C103E" w:rsidDel="00C967D6">
          <w:rPr>
            <w:noProof/>
          </w:rPr>
          <w:delText>3</w:delText>
        </w:r>
        <w:r w:rsidR="006C103E" w:rsidDel="00C967D6">
          <w:fldChar w:fldCharType="end"/>
        </w:r>
        <w:r w:rsidR="006C103E" w:rsidDel="00C967D6">
          <w:delText>.</w:delText>
        </w:r>
        <w:r w:rsidR="006C103E" w:rsidDel="00C967D6">
          <w:fldChar w:fldCharType="begin"/>
        </w:r>
        <w:r w:rsidR="006C103E" w:rsidDel="00C967D6">
          <w:delInstrText xml:space="preserve"> SEQ Hình \* ARABIC \s 1 </w:delInstrText>
        </w:r>
        <w:r w:rsidR="006C103E" w:rsidDel="00C967D6">
          <w:fldChar w:fldCharType="separate"/>
        </w:r>
        <w:r w:rsidR="006C103E" w:rsidDel="00C967D6">
          <w:rPr>
            <w:noProof/>
          </w:rPr>
          <w:delText>26</w:delText>
        </w:r>
        <w:r w:rsidR="006C103E" w:rsidDel="00C967D6">
          <w:fldChar w:fldCharType="end"/>
        </w:r>
        <w:r w:rsidRPr="000245EB" w:rsidDel="00C967D6">
          <w:rPr>
            <w:rPrChange w:id="21383" w:author="Tran Huan" w:date="2018-11-25T16:08:00Z">
              <w:rPr>
                <w:lang w:val="en-US"/>
              </w:rPr>
            </w:rPrChange>
          </w:rPr>
          <w:delText xml:space="preserve"> </w:delText>
        </w:r>
        <w:r w:rsidRPr="00C967D6" w:rsidDel="00C967D6">
          <w:rPr>
            <w:i/>
            <w:rPrChange w:id="21384" w:author="Tran Huan" w:date="2018-11-26T01:02:00Z">
              <w:rPr>
                <w:lang w:val="en-US"/>
              </w:rPr>
            </w:rPrChange>
          </w:rPr>
          <w:delText>Sơ đồ xử lí đăng kí tài khoản khách hàng</w:delText>
        </w:r>
        <w:bookmarkEnd w:id="21372"/>
        <w:r w:rsidRPr="000245EB" w:rsidDel="00C967D6">
          <w:rPr>
            <w:noProof/>
            <w:rPrChange w:id="21385" w:author="Tran Huan" w:date="2018-11-25T16:08:00Z">
              <w:rPr>
                <w:noProof/>
                <w:lang w:val="en-US"/>
              </w:rPr>
            </w:rPrChange>
          </w:rPr>
          <w:delText xml:space="preserve"> </w:delText>
        </w:r>
      </w:del>
    </w:p>
    <w:p w14:paraId="03964D9C" w14:textId="77777777" w:rsidR="00C967D6" w:rsidRDefault="00896415" w:rsidP="00C967D6">
      <w:pPr>
        <w:keepNext/>
        <w:spacing w:line="276" w:lineRule="auto"/>
        <w:jc w:val="center"/>
        <w:rPr>
          <w:ins w:id="21386" w:author="Tran Huan" w:date="2018-11-26T01:03:00Z"/>
        </w:rPr>
        <w:pPrChange w:id="21387" w:author="Tran Huan" w:date="2018-11-26T01:03:00Z">
          <w:pPr>
            <w:keepNext/>
            <w:spacing w:line="276" w:lineRule="auto"/>
            <w:jc w:val="center"/>
          </w:pPr>
        </w:pPrChange>
      </w:pPr>
      <w:r w:rsidRPr="00896415">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5038B1EC" w14:textId="11D1623A" w:rsidR="00896415" w:rsidRDefault="00C967D6" w:rsidP="00C967D6">
      <w:pPr>
        <w:pStyle w:val="Caption"/>
        <w:rPr>
          <w:ins w:id="21388" w:author="Tran Huan" w:date="2018-11-26T01:28:00Z"/>
          <w:i/>
        </w:rPr>
        <w:pPrChange w:id="21389" w:author="Tran Huan" w:date="2018-11-26T01:03:00Z">
          <w:pPr>
            <w:keepNext/>
            <w:jc w:val="center"/>
          </w:pPr>
        </w:pPrChange>
      </w:pPr>
      <w:ins w:id="21390" w:author="Tran Huan" w:date="2018-11-26T01:03:00Z">
        <w:r>
          <w:t xml:space="preserve">Hình </w:t>
        </w:r>
      </w:ins>
      <w:ins w:id="21391" w:author="Tran Huan" w:date="2018-11-26T01:41:00Z">
        <w:r w:rsidR="00BA6170">
          <w:fldChar w:fldCharType="begin"/>
        </w:r>
        <w:r w:rsidR="00BA6170">
          <w:instrText xml:space="preserve"> STYLEREF 1 \s </w:instrText>
        </w:r>
      </w:ins>
      <w:r w:rsidR="00BA6170">
        <w:fldChar w:fldCharType="separate"/>
      </w:r>
      <w:r w:rsidR="00BA6170">
        <w:rPr>
          <w:noProof/>
        </w:rPr>
        <w:t>3</w:t>
      </w:r>
      <w:ins w:id="21392" w:author="Tran Huan" w:date="2018-11-26T01:41:00Z">
        <w:r w:rsidR="00BA6170">
          <w:fldChar w:fldCharType="end"/>
        </w:r>
        <w:r w:rsidR="00BA6170">
          <w:t>.</w:t>
        </w:r>
        <w:r w:rsidR="00BA6170">
          <w:fldChar w:fldCharType="begin"/>
        </w:r>
        <w:r w:rsidR="00BA6170">
          <w:instrText xml:space="preserve"> SEQ Hình \* ARABIC \s 1 </w:instrText>
        </w:r>
      </w:ins>
      <w:r w:rsidR="00BA6170">
        <w:fldChar w:fldCharType="separate"/>
      </w:r>
      <w:ins w:id="21393" w:author="Tran Huan" w:date="2018-11-26T01:41:00Z">
        <w:r w:rsidR="00BA6170">
          <w:rPr>
            <w:noProof/>
          </w:rPr>
          <w:t>18</w:t>
        </w:r>
        <w:r w:rsidR="00BA6170">
          <w:fldChar w:fldCharType="end"/>
        </w:r>
      </w:ins>
      <w:ins w:id="21394" w:author="Tran Huan" w:date="2018-11-26T01:03:00Z">
        <w:r w:rsidRPr="00C967D6">
          <w:rPr>
            <w:rPrChange w:id="21395" w:author="Tran Huan" w:date="2018-11-26T01:03:00Z">
              <w:rPr>
                <w:lang w:val="en-US"/>
              </w:rPr>
            </w:rPrChange>
          </w:rPr>
          <w:t xml:space="preserve"> </w:t>
        </w:r>
        <w:r w:rsidRPr="008F40CD">
          <w:rPr>
            <w:i/>
          </w:rPr>
          <w:t>Sơ đồ xử lí cập nhật thông tin người dùng sau khi đăng kí</w:t>
        </w:r>
      </w:ins>
    </w:p>
    <w:p w14:paraId="743688CB" w14:textId="5B518DB3" w:rsidR="005817D4" w:rsidRDefault="005817D4" w:rsidP="005817D4">
      <w:pPr>
        <w:pStyle w:val="Heading4"/>
        <w:rPr>
          <w:ins w:id="21396" w:author="Tran Huan" w:date="2018-11-26T01:29:00Z"/>
          <w:lang w:val="en-US"/>
        </w:rPr>
        <w:pPrChange w:id="21397" w:author="Tran Huan" w:date="2018-11-26T01:28:00Z">
          <w:pPr>
            <w:keepNext/>
            <w:jc w:val="center"/>
          </w:pPr>
        </w:pPrChange>
      </w:pPr>
      <w:ins w:id="21398" w:author="Tran Huan" w:date="2018-11-26T01:29:00Z">
        <w:r>
          <w:rPr>
            <w:lang w:val="en-US"/>
          </w:rPr>
          <w:t>Xem biên nhận</w:t>
        </w:r>
      </w:ins>
    </w:p>
    <w:p w14:paraId="62B5E5F1" w14:textId="60F266F4" w:rsidR="005817D4" w:rsidRDefault="005817D4" w:rsidP="005817D4">
      <w:pPr>
        <w:pStyle w:val="Heading5"/>
        <w:rPr>
          <w:ins w:id="21399" w:author="Tran Huan" w:date="2018-11-26T01:29:00Z"/>
          <w:lang w:val="en-US"/>
        </w:rPr>
        <w:pPrChange w:id="21400" w:author="Tran Huan" w:date="2018-11-26T01:29:00Z">
          <w:pPr>
            <w:keepNext/>
            <w:jc w:val="center"/>
          </w:pPr>
        </w:pPrChange>
      </w:pPr>
      <w:ins w:id="21401" w:author="Tran Huan" w:date="2018-11-26T01:29:00Z">
        <w:r>
          <w:rPr>
            <w:lang w:val="en-US"/>
          </w:rPr>
          <w:t>Giao diện</w:t>
        </w:r>
      </w:ins>
    </w:p>
    <w:p w14:paraId="4E6487EA" w14:textId="6BD75E95" w:rsidR="005817D4" w:rsidRPr="005817D4" w:rsidRDefault="005817D4" w:rsidP="005817D4">
      <w:pPr>
        <w:rPr>
          <w:ins w:id="21402" w:author="Tran Huan" w:date="2018-11-26T01:07:00Z"/>
          <w:lang w:val="en-US"/>
          <w:rPrChange w:id="21403" w:author="Tran Huan" w:date="2018-11-26T01:29:00Z">
            <w:rPr>
              <w:ins w:id="21404" w:author="Tran Huan" w:date="2018-11-26T01:07:00Z"/>
              <w:i/>
            </w:rPr>
          </w:rPrChange>
        </w:rPr>
        <w:pPrChange w:id="21405" w:author="Tran Huan" w:date="2018-11-26T01:29:00Z">
          <w:pPr>
            <w:keepNext/>
            <w:jc w:val="center"/>
          </w:pPr>
        </w:pPrChange>
      </w:pPr>
      <w:ins w:id="21406" w:author="Tran Huan" w:date="2018-11-26T01:32:00Z">
        <w:r>
          <w:rPr>
            <w:noProof/>
          </w:rPr>
          <mc:AlternateContent>
            <mc:Choice Requires="wps">
              <w:drawing>
                <wp:anchor distT="0" distB="0" distL="114300" distR="114300" simplePos="0" relativeHeight="251704320" behindDoc="0" locked="0" layoutInCell="1" allowOverlap="1" wp14:anchorId="40545C96" wp14:editId="4ED4C3BF">
                  <wp:simplePos x="0" y="0"/>
                  <wp:positionH relativeFrom="column">
                    <wp:posOffset>989965</wp:posOffset>
                  </wp:positionH>
                  <wp:positionV relativeFrom="paragraph">
                    <wp:posOffset>3961130</wp:posOffset>
                  </wp:positionV>
                  <wp:extent cx="359981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2B54B62" w14:textId="122F3301" w:rsidR="00BA6170" w:rsidRPr="005817D4" w:rsidRDefault="00BA6170" w:rsidP="005817D4">
                              <w:pPr>
                                <w:pStyle w:val="Caption"/>
                                <w:rPr>
                                  <w:i/>
                                  <w:noProof/>
                                  <w:szCs w:val="26"/>
                                  <w:lang w:val="en-US"/>
                                  <w:rPrChange w:id="21407" w:author="Tran Huan" w:date="2018-11-26T01:32:00Z">
                                    <w:rPr>
                                      <w:noProof/>
                                    </w:rPr>
                                  </w:rPrChange>
                                </w:rPr>
                                <w:pPrChange w:id="21408" w:author="Tran Huan" w:date="2018-11-26T01:32:00Z">
                                  <w:pPr/>
                                </w:pPrChange>
                              </w:pPr>
                              <w:ins w:id="21409" w:author="Tran Huan" w:date="2018-11-26T01:32:00Z">
                                <w:r>
                                  <w:t xml:space="preserve">Hình </w:t>
                                </w:r>
                              </w:ins>
                              <w:ins w:id="21410" w:author="Tran Huan" w:date="2018-11-26T01:41:00Z">
                                <w:r>
                                  <w:fldChar w:fldCharType="begin"/>
                                </w:r>
                                <w:r>
                                  <w:instrText xml:space="preserve"> STYLEREF 1 \s </w:instrText>
                                </w:r>
                              </w:ins>
                              <w:r>
                                <w:fldChar w:fldCharType="separate"/>
                              </w:r>
                              <w:r>
                                <w:rPr>
                                  <w:noProof/>
                                </w:rPr>
                                <w:t>3</w:t>
                              </w:r>
                              <w:ins w:id="21411" w:author="Tran Huan" w:date="2018-11-26T01:41:00Z">
                                <w:r>
                                  <w:fldChar w:fldCharType="end"/>
                                </w:r>
                                <w:r>
                                  <w:t>.</w:t>
                                </w:r>
                                <w:r>
                                  <w:fldChar w:fldCharType="begin"/>
                                </w:r>
                                <w:r>
                                  <w:instrText xml:space="preserve"> SEQ Hình \* ARABIC \s 1 </w:instrText>
                                </w:r>
                              </w:ins>
                              <w:r>
                                <w:fldChar w:fldCharType="separate"/>
                              </w:r>
                              <w:ins w:id="21412" w:author="Tran Huan" w:date="2018-11-26T01:41:00Z">
                                <w:r>
                                  <w:rPr>
                                    <w:noProof/>
                                  </w:rPr>
                                  <w:t>19</w:t>
                                </w:r>
                                <w:r>
                                  <w:fldChar w:fldCharType="end"/>
                                </w:r>
                              </w:ins>
                              <w:ins w:id="21413" w:author="Tran Huan" w:date="2018-11-26T01:32:00Z">
                                <w:r>
                                  <w:rPr>
                                    <w:lang w:val="en-US"/>
                                  </w:rPr>
                                  <w:t xml:space="preserve"> </w:t>
                                </w:r>
                                <w:r>
                                  <w:rPr>
                                    <w:i/>
                                    <w:lang w:val="en-US"/>
                                  </w:rPr>
                                  <w:t>Giao diện xem biên nhận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5C96" id="Text Box 121" o:spid="_x0000_s1036" type="#_x0000_t202" style="position:absolute;left:0;text-align:left;margin-left:77.95pt;margin-top:311.9pt;width:283.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" stroked="f">
                  <v:textbox style="mso-fit-shape-to-text:t" inset="0,0,0,0">
                    <w:txbxContent>
                      <w:p w14:paraId="72B54B62" w14:textId="122F3301" w:rsidR="00BA6170" w:rsidRPr="005817D4" w:rsidRDefault="00BA6170" w:rsidP="005817D4">
                        <w:pPr>
                          <w:pStyle w:val="Caption"/>
                          <w:rPr>
                            <w:i/>
                            <w:noProof/>
                            <w:szCs w:val="26"/>
                            <w:lang w:val="en-US"/>
                            <w:rPrChange w:id="21414" w:author="Tran Huan" w:date="2018-11-26T01:32:00Z">
                              <w:rPr>
                                <w:noProof/>
                              </w:rPr>
                            </w:rPrChange>
                          </w:rPr>
                          <w:pPrChange w:id="21415" w:author="Tran Huan" w:date="2018-11-26T01:32:00Z">
                            <w:pPr/>
                          </w:pPrChange>
                        </w:pPr>
                        <w:ins w:id="21416" w:author="Tran Huan" w:date="2018-11-26T01:32:00Z">
                          <w:r>
                            <w:t xml:space="preserve">Hình </w:t>
                          </w:r>
                        </w:ins>
                        <w:ins w:id="21417" w:author="Tran Huan" w:date="2018-11-26T01:41:00Z">
                          <w:r>
                            <w:fldChar w:fldCharType="begin"/>
                          </w:r>
                          <w:r>
                            <w:instrText xml:space="preserve"> STYLEREF 1 \s </w:instrText>
                          </w:r>
                        </w:ins>
                        <w:r>
                          <w:fldChar w:fldCharType="separate"/>
                        </w:r>
                        <w:r>
                          <w:rPr>
                            <w:noProof/>
                          </w:rPr>
                          <w:t>3</w:t>
                        </w:r>
                        <w:ins w:id="21418" w:author="Tran Huan" w:date="2018-11-26T01:41:00Z">
                          <w:r>
                            <w:fldChar w:fldCharType="end"/>
                          </w:r>
                          <w:r>
                            <w:t>.</w:t>
                          </w:r>
                          <w:r>
                            <w:fldChar w:fldCharType="begin"/>
                          </w:r>
                          <w:r>
                            <w:instrText xml:space="preserve"> SEQ Hình \* ARABIC \s 1 </w:instrText>
                          </w:r>
                        </w:ins>
                        <w:r>
                          <w:fldChar w:fldCharType="separate"/>
                        </w:r>
                        <w:ins w:id="21419" w:author="Tran Huan" w:date="2018-11-26T01:41:00Z">
                          <w:r>
                            <w:rPr>
                              <w:noProof/>
                            </w:rPr>
                            <w:t>19</w:t>
                          </w:r>
                          <w:r>
                            <w:fldChar w:fldCharType="end"/>
                          </w:r>
                        </w:ins>
                        <w:ins w:id="21420" w:author="Tran Huan" w:date="2018-11-26T01:32:00Z">
                          <w:r>
                            <w:rPr>
                              <w:lang w:val="en-US"/>
                            </w:rPr>
                            <w:t xml:space="preserve"> </w:t>
                          </w:r>
                          <w:r>
                            <w:rPr>
                              <w:i/>
                              <w:lang w:val="en-US"/>
                            </w:rPr>
                            <w:t>Giao diện xem biên nhận</w:t>
                          </w:r>
                        </w:ins>
                      </w:p>
                    </w:txbxContent>
                  </v:textbox>
                  <w10:wrap type="topAndBottom"/>
                </v:shape>
              </w:pict>
            </mc:Fallback>
          </mc:AlternateContent>
        </w:r>
        <w:r>
          <w:rPr>
            <w:noProof/>
          </w:rPr>
          <mc:AlternateContent>
            <mc:Choice Requires="wpg">
              <w:drawing>
                <wp:anchor distT="0" distB="0" distL="114300" distR="114300" simplePos="0" relativeHeight="251702272" behindDoc="0" locked="0" layoutInCell="1" allowOverlap="1" wp14:anchorId="5D385B31" wp14:editId="4C3EF244">
                  <wp:simplePos x="0" y="0"/>
                  <wp:positionH relativeFrom="margin">
                    <wp:align>center</wp:align>
                  </wp:positionH>
                  <wp:positionV relativeFrom="paragraph">
                    <wp:posOffset>304165</wp:posOffset>
                  </wp:positionV>
                  <wp:extent cx="3599815" cy="3599815"/>
                  <wp:effectExtent l="0" t="0" r="635" b="635"/>
                  <wp:wrapTopAndBottom/>
                  <wp:docPr id="118" name="Group 118"/>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9" name="Picture 11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20" name="Picture 12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77EE59C4" id="Group 118" o:spid="_x0000_s1026" style="position:absolute;margin-left:0;margin-top:23.95pt;width:283.45pt;height:283.45pt;z-index:251702272;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">
                  <v:shape id="Picture 119"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">
                    <v:imagedata r:id="rId95" o:title=""/>
                    <v:path arrowok="t"/>
                  </v:shape>
                  <v:shape id="Picture 120"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">
                    <v:imagedata r:id="rId118" o:title=""/>
                    <v:path arrowok="t"/>
                  </v:shape>
                  <w10:wrap type="topAndBottom" anchorx="margin"/>
                </v:group>
              </w:pict>
            </mc:Fallback>
          </mc:AlternateContent>
        </w:r>
      </w:ins>
    </w:p>
    <w:p w14:paraId="0B59B208" w14:textId="7F0A1F70" w:rsidR="00C967D6" w:rsidRDefault="005817D4" w:rsidP="005817D4">
      <w:pPr>
        <w:pStyle w:val="Heading5"/>
        <w:rPr>
          <w:ins w:id="21421" w:author="Tran Huan" w:date="2018-11-26T01:33:00Z"/>
          <w:lang w:val="en-US"/>
        </w:rPr>
        <w:pPrChange w:id="21422" w:author="Tran Huan" w:date="2018-11-26T01:32:00Z">
          <w:pPr>
            <w:keepNext/>
            <w:jc w:val="center"/>
          </w:pPr>
        </w:pPrChange>
      </w:pPr>
      <w:ins w:id="21423" w:author="Tran Huan" w:date="2018-11-26T01:33:00Z">
        <w:r>
          <w:rPr>
            <w:lang w:val="en-US"/>
          </w:rPr>
          <w:t>Các thành phần giao diện</w:t>
        </w:r>
      </w:ins>
    </w:p>
    <w:tbl>
      <w:tblPr>
        <w:tblStyle w:val="TableGrid"/>
        <w:tblW w:w="0" w:type="auto"/>
        <w:tblLook w:val="04A0" w:firstRow="1" w:lastRow="0" w:firstColumn="1" w:lastColumn="0" w:noHBand="0" w:noVBand="1"/>
        <w:tblPrChange w:id="21424" w:author="Tran Huan" w:date="2018-11-26T01:35:00Z">
          <w:tblPr>
            <w:tblStyle w:val="TableGrid"/>
            <w:tblW w:w="0" w:type="auto"/>
            <w:tblLook w:val="04A0" w:firstRow="1" w:lastRow="0" w:firstColumn="1" w:lastColumn="0" w:noHBand="0" w:noVBand="1"/>
          </w:tblPr>
        </w:tblPrChange>
      </w:tblPr>
      <w:tblGrid>
        <w:gridCol w:w="742"/>
        <w:gridCol w:w="2503"/>
        <w:gridCol w:w="3129"/>
        <w:gridCol w:w="912"/>
        <w:gridCol w:w="1067"/>
        <w:tblGridChange w:id="21425">
          <w:tblGrid>
            <w:gridCol w:w="742"/>
            <w:gridCol w:w="2503"/>
            <w:gridCol w:w="1674"/>
            <w:gridCol w:w="912"/>
            <w:gridCol w:w="1067"/>
          </w:tblGrid>
        </w:tblGridChange>
      </w:tblGrid>
      <w:tr w:rsidR="005817D4" w14:paraId="4FD54B86" w14:textId="77777777" w:rsidTr="005817D4">
        <w:trPr>
          <w:ins w:id="21426" w:author="Tran Huan" w:date="2018-11-26T01:33:00Z"/>
        </w:trPr>
        <w:tc>
          <w:tcPr>
            <w:tcW w:w="742" w:type="dxa"/>
            <w:vAlign w:val="center"/>
            <w:tcPrChange w:id="21427" w:author="Tran Huan" w:date="2018-11-26T01:35:00Z">
              <w:tcPr>
                <w:tcW w:w="742" w:type="dxa"/>
                <w:vAlign w:val="center"/>
              </w:tcPr>
            </w:tcPrChange>
          </w:tcPr>
          <w:p w14:paraId="0BE12394" w14:textId="77777777" w:rsidR="005817D4" w:rsidRPr="007F1EF1" w:rsidRDefault="005817D4" w:rsidP="005817D4">
            <w:pPr>
              <w:spacing w:line="276" w:lineRule="auto"/>
              <w:jc w:val="center"/>
              <w:rPr>
                <w:ins w:id="21428" w:author="Tran Huan" w:date="2018-11-26T01:33:00Z"/>
                <w:b/>
                <w:lang w:val="en-US"/>
              </w:rPr>
            </w:pPr>
            <w:ins w:id="21429" w:author="Tran Huan" w:date="2018-11-26T01:33:00Z">
              <w:r w:rsidRPr="007F1EF1">
                <w:rPr>
                  <w:b/>
                  <w:lang w:val="en-US"/>
                </w:rPr>
                <w:t>STT</w:t>
              </w:r>
            </w:ins>
          </w:p>
        </w:tc>
        <w:tc>
          <w:tcPr>
            <w:tcW w:w="2503" w:type="dxa"/>
            <w:vAlign w:val="center"/>
            <w:tcPrChange w:id="21430" w:author="Tran Huan" w:date="2018-11-26T01:35:00Z">
              <w:tcPr>
                <w:tcW w:w="2503" w:type="dxa"/>
                <w:vAlign w:val="center"/>
              </w:tcPr>
            </w:tcPrChange>
          </w:tcPr>
          <w:p w14:paraId="4BA0D5BF" w14:textId="77777777" w:rsidR="005817D4" w:rsidRPr="007F1EF1" w:rsidRDefault="005817D4" w:rsidP="005817D4">
            <w:pPr>
              <w:spacing w:line="276" w:lineRule="auto"/>
              <w:jc w:val="center"/>
              <w:rPr>
                <w:ins w:id="21431" w:author="Tran Huan" w:date="2018-11-26T01:33:00Z"/>
                <w:b/>
                <w:lang w:val="en-US"/>
              </w:rPr>
            </w:pPr>
            <w:ins w:id="21432" w:author="Tran Huan" w:date="2018-11-26T01:33:00Z">
              <w:r w:rsidRPr="007F1EF1">
                <w:rPr>
                  <w:b/>
                  <w:lang w:val="en-US"/>
                </w:rPr>
                <w:t>Loại điều khiển</w:t>
              </w:r>
            </w:ins>
          </w:p>
        </w:tc>
        <w:tc>
          <w:tcPr>
            <w:tcW w:w="3129" w:type="dxa"/>
            <w:vAlign w:val="center"/>
            <w:tcPrChange w:id="21433" w:author="Tran Huan" w:date="2018-11-26T01:35:00Z">
              <w:tcPr>
                <w:tcW w:w="1674" w:type="dxa"/>
                <w:vAlign w:val="center"/>
              </w:tcPr>
            </w:tcPrChange>
          </w:tcPr>
          <w:p w14:paraId="7434E4DD" w14:textId="77777777" w:rsidR="005817D4" w:rsidRPr="007F1EF1" w:rsidRDefault="005817D4" w:rsidP="005817D4">
            <w:pPr>
              <w:spacing w:line="276" w:lineRule="auto"/>
              <w:jc w:val="center"/>
              <w:rPr>
                <w:ins w:id="21434" w:author="Tran Huan" w:date="2018-11-26T01:33:00Z"/>
                <w:b/>
                <w:lang w:val="en-US"/>
              </w:rPr>
            </w:pPr>
            <w:ins w:id="21435" w:author="Tran Huan" w:date="2018-11-26T01:33:00Z">
              <w:r w:rsidRPr="007F1EF1">
                <w:rPr>
                  <w:b/>
                  <w:lang w:val="en-US"/>
                </w:rPr>
                <w:t>Nội dung thực hiện</w:t>
              </w:r>
            </w:ins>
          </w:p>
        </w:tc>
        <w:tc>
          <w:tcPr>
            <w:tcW w:w="912" w:type="dxa"/>
            <w:vAlign w:val="center"/>
            <w:tcPrChange w:id="21436" w:author="Tran Huan" w:date="2018-11-26T01:35:00Z">
              <w:tcPr>
                <w:tcW w:w="912" w:type="dxa"/>
                <w:vAlign w:val="center"/>
              </w:tcPr>
            </w:tcPrChange>
          </w:tcPr>
          <w:p w14:paraId="2C3CE261" w14:textId="77777777" w:rsidR="005817D4" w:rsidRPr="007F1EF1" w:rsidRDefault="005817D4" w:rsidP="005817D4">
            <w:pPr>
              <w:spacing w:line="276" w:lineRule="auto"/>
              <w:jc w:val="center"/>
              <w:rPr>
                <w:ins w:id="21437" w:author="Tran Huan" w:date="2018-11-26T01:33:00Z"/>
                <w:b/>
                <w:lang w:val="en-US"/>
              </w:rPr>
            </w:pPr>
            <w:ins w:id="21438" w:author="Tran Huan" w:date="2018-11-26T01:33:00Z">
              <w:r w:rsidRPr="007F1EF1">
                <w:rPr>
                  <w:b/>
                  <w:lang w:val="en-US"/>
                </w:rPr>
                <w:t>Giá trị mặc định</w:t>
              </w:r>
            </w:ins>
          </w:p>
        </w:tc>
        <w:tc>
          <w:tcPr>
            <w:tcW w:w="1067" w:type="dxa"/>
            <w:vAlign w:val="center"/>
            <w:tcPrChange w:id="21439" w:author="Tran Huan" w:date="2018-11-26T01:35:00Z">
              <w:tcPr>
                <w:tcW w:w="1067" w:type="dxa"/>
                <w:vAlign w:val="center"/>
              </w:tcPr>
            </w:tcPrChange>
          </w:tcPr>
          <w:p w14:paraId="36C572E3" w14:textId="77777777" w:rsidR="005817D4" w:rsidRPr="007F1EF1" w:rsidRDefault="005817D4" w:rsidP="005817D4">
            <w:pPr>
              <w:spacing w:line="276" w:lineRule="auto"/>
              <w:jc w:val="center"/>
              <w:rPr>
                <w:ins w:id="21440" w:author="Tran Huan" w:date="2018-11-26T01:33:00Z"/>
                <w:b/>
                <w:lang w:val="en-US"/>
              </w:rPr>
            </w:pPr>
            <w:ins w:id="21441" w:author="Tran Huan" w:date="2018-11-26T01:33:00Z">
              <w:r w:rsidRPr="007F1EF1">
                <w:rPr>
                  <w:b/>
                  <w:lang w:val="en-US"/>
                </w:rPr>
                <w:t>Lưu ý</w:t>
              </w:r>
            </w:ins>
          </w:p>
        </w:tc>
      </w:tr>
      <w:tr w:rsidR="005817D4" w14:paraId="7BAD89B3" w14:textId="77777777" w:rsidTr="005817D4">
        <w:trPr>
          <w:ins w:id="21442" w:author="Tran Huan" w:date="2018-11-26T01:33:00Z"/>
        </w:trPr>
        <w:tc>
          <w:tcPr>
            <w:tcW w:w="742" w:type="dxa"/>
            <w:tcPrChange w:id="21443" w:author="Tran Huan" w:date="2018-11-26T01:35:00Z">
              <w:tcPr>
                <w:tcW w:w="742" w:type="dxa"/>
              </w:tcPr>
            </w:tcPrChange>
          </w:tcPr>
          <w:p w14:paraId="44BF4472" w14:textId="77777777" w:rsidR="005817D4" w:rsidRDefault="005817D4" w:rsidP="005817D4">
            <w:pPr>
              <w:spacing w:line="276" w:lineRule="auto"/>
              <w:jc w:val="center"/>
              <w:rPr>
                <w:ins w:id="21444" w:author="Tran Huan" w:date="2018-11-26T01:33:00Z"/>
                <w:lang w:val="en-US"/>
              </w:rPr>
            </w:pPr>
            <w:ins w:id="21445" w:author="Tran Huan" w:date="2018-11-26T01:33:00Z">
              <w:r>
                <w:rPr>
                  <w:lang w:val="en-US"/>
                </w:rPr>
                <w:t>1</w:t>
              </w:r>
            </w:ins>
          </w:p>
        </w:tc>
        <w:tc>
          <w:tcPr>
            <w:tcW w:w="2503" w:type="dxa"/>
            <w:tcPrChange w:id="21446" w:author="Tran Huan" w:date="2018-11-26T01:35:00Z">
              <w:tcPr>
                <w:tcW w:w="2503" w:type="dxa"/>
              </w:tcPr>
            </w:tcPrChange>
          </w:tcPr>
          <w:p w14:paraId="53F00DD7" w14:textId="77777777" w:rsidR="005817D4" w:rsidRDefault="005817D4" w:rsidP="005817D4">
            <w:pPr>
              <w:spacing w:line="276" w:lineRule="auto"/>
              <w:rPr>
                <w:ins w:id="21447" w:author="Tran Huan" w:date="2018-11-26T01:33:00Z"/>
                <w:lang w:val="en-US"/>
              </w:rPr>
            </w:pPr>
            <w:ins w:id="21448" w:author="Tran Huan" w:date="2018-11-26T01:33:00Z">
              <w:r>
                <w:rPr>
                  <w:lang w:val="en-US"/>
                </w:rPr>
                <w:t>RecycleView</w:t>
              </w:r>
            </w:ins>
          </w:p>
        </w:tc>
        <w:tc>
          <w:tcPr>
            <w:tcW w:w="3129" w:type="dxa"/>
            <w:tcPrChange w:id="21449" w:author="Tran Huan" w:date="2018-11-26T01:35:00Z">
              <w:tcPr>
                <w:tcW w:w="1674" w:type="dxa"/>
              </w:tcPr>
            </w:tcPrChange>
          </w:tcPr>
          <w:p w14:paraId="3B4FE552" w14:textId="77777777" w:rsidR="005817D4" w:rsidRDefault="005817D4" w:rsidP="005817D4">
            <w:pPr>
              <w:spacing w:line="276" w:lineRule="auto"/>
              <w:rPr>
                <w:ins w:id="21450" w:author="Tran Huan" w:date="2018-11-26T01:33:00Z"/>
                <w:lang w:val="en-US"/>
              </w:rPr>
            </w:pPr>
            <w:ins w:id="21451" w:author="Tran Huan" w:date="2018-11-26T01:33:00Z">
              <w:r>
                <w:rPr>
                  <w:lang w:val="en-US"/>
                </w:rPr>
                <w:t>Danh sách các đơn hàng</w:t>
              </w:r>
            </w:ins>
          </w:p>
        </w:tc>
        <w:tc>
          <w:tcPr>
            <w:tcW w:w="912" w:type="dxa"/>
            <w:tcPrChange w:id="21452" w:author="Tran Huan" w:date="2018-11-26T01:35:00Z">
              <w:tcPr>
                <w:tcW w:w="912" w:type="dxa"/>
              </w:tcPr>
            </w:tcPrChange>
          </w:tcPr>
          <w:p w14:paraId="031D4A11" w14:textId="77777777" w:rsidR="005817D4" w:rsidRDefault="005817D4" w:rsidP="005817D4">
            <w:pPr>
              <w:spacing w:line="276" w:lineRule="auto"/>
              <w:rPr>
                <w:ins w:id="21453" w:author="Tran Huan" w:date="2018-11-26T01:33:00Z"/>
                <w:lang w:val="en-US"/>
              </w:rPr>
            </w:pPr>
          </w:p>
        </w:tc>
        <w:tc>
          <w:tcPr>
            <w:tcW w:w="1067" w:type="dxa"/>
            <w:tcPrChange w:id="21454" w:author="Tran Huan" w:date="2018-11-26T01:35:00Z">
              <w:tcPr>
                <w:tcW w:w="1067" w:type="dxa"/>
              </w:tcPr>
            </w:tcPrChange>
          </w:tcPr>
          <w:p w14:paraId="15AF2866" w14:textId="77777777" w:rsidR="005817D4" w:rsidRDefault="005817D4" w:rsidP="005817D4">
            <w:pPr>
              <w:spacing w:line="276" w:lineRule="auto"/>
              <w:rPr>
                <w:ins w:id="21455" w:author="Tran Huan" w:date="2018-11-26T01:33:00Z"/>
                <w:lang w:val="en-US"/>
              </w:rPr>
            </w:pPr>
          </w:p>
        </w:tc>
      </w:tr>
      <w:tr w:rsidR="005817D4" w14:paraId="7CFA957C" w14:textId="77777777" w:rsidTr="005817D4">
        <w:trPr>
          <w:ins w:id="21456" w:author="Tran Huan" w:date="2018-11-26T01:33:00Z"/>
        </w:trPr>
        <w:tc>
          <w:tcPr>
            <w:tcW w:w="742" w:type="dxa"/>
            <w:tcPrChange w:id="21457" w:author="Tran Huan" w:date="2018-11-26T01:35:00Z">
              <w:tcPr>
                <w:tcW w:w="742" w:type="dxa"/>
              </w:tcPr>
            </w:tcPrChange>
          </w:tcPr>
          <w:p w14:paraId="4B889528" w14:textId="77777777" w:rsidR="005817D4" w:rsidRDefault="005817D4" w:rsidP="005817D4">
            <w:pPr>
              <w:spacing w:line="276" w:lineRule="auto"/>
              <w:jc w:val="center"/>
              <w:rPr>
                <w:ins w:id="21458" w:author="Tran Huan" w:date="2018-11-26T01:33:00Z"/>
                <w:lang w:val="en-US"/>
              </w:rPr>
            </w:pPr>
            <w:ins w:id="21459" w:author="Tran Huan" w:date="2018-11-26T01:33:00Z">
              <w:r>
                <w:rPr>
                  <w:lang w:val="en-US"/>
                </w:rPr>
                <w:t>2</w:t>
              </w:r>
            </w:ins>
          </w:p>
        </w:tc>
        <w:tc>
          <w:tcPr>
            <w:tcW w:w="2503" w:type="dxa"/>
            <w:tcPrChange w:id="21460" w:author="Tran Huan" w:date="2018-11-26T01:35:00Z">
              <w:tcPr>
                <w:tcW w:w="2503" w:type="dxa"/>
              </w:tcPr>
            </w:tcPrChange>
          </w:tcPr>
          <w:p w14:paraId="0E3B6C6D" w14:textId="77777777" w:rsidR="005817D4" w:rsidRDefault="005817D4" w:rsidP="005817D4">
            <w:pPr>
              <w:spacing w:line="276" w:lineRule="auto"/>
              <w:rPr>
                <w:ins w:id="21461" w:author="Tran Huan" w:date="2018-11-26T01:33:00Z"/>
                <w:lang w:val="en-US"/>
              </w:rPr>
            </w:pPr>
            <w:ins w:id="21462" w:author="Tran Huan" w:date="2018-11-26T01:33:00Z">
              <w:r>
                <w:rPr>
                  <w:lang w:val="en-US"/>
                </w:rPr>
                <w:t>TextView</w:t>
              </w:r>
            </w:ins>
          </w:p>
        </w:tc>
        <w:tc>
          <w:tcPr>
            <w:tcW w:w="3129" w:type="dxa"/>
            <w:tcPrChange w:id="21463" w:author="Tran Huan" w:date="2018-11-26T01:35:00Z">
              <w:tcPr>
                <w:tcW w:w="1674" w:type="dxa"/>
              </w:tcPr>
            </w:tcPrChange>
          </w:tcPr>
          <w:p w14:paraId="18BB4839" w14:textId="77777777" w:rsidR="005817D4" w:rsidRDefault="005817D4" w:rsidP="005817D4">
            <w:pPr>
              <w:spacing w:line="276" w:lineRule="auto"/>
              <w:rPr>
                <w:ins w:id="21464" w:author="Tran Huan" w:date="2018-11-26T01:33:00Z"/>
                <w:lang w:val="en-US"/>
              </w:rPr>
            </w:pPr>
            <w:ins w:id="21465" w:author="Tran Huan" w:date="2018-11-26T01:33:00Z">
              <w:r>
                <w:rPr>
                  <w:lang w:val="en-US"/>
                </w:rPr>
                <w:t>Tên khách hàng</w:t>
              </w:r>
            </w:ins>
          </w:p>
        </w:tc>
        <w:tc>
          <w:tcPr>
            <w:tcW w:w="912" w:type="dxa"/>
            <w:tcPrChange w:id="21466" w:author="Tran Huan" w:date="2018-11-26T01:35:00Z">
              <w:tcPr>
                <w:tcW w:w="912" w:type="dxa"/>
              </w:tcPr>
            </w:tcPrChange>
          </w:tcPr>
          <w:p w14:paraId="63CE7624" w14:textId="77777777" w:rsidR="005817D4" w:rsidRDefault="005817D4" w:rsidP="005817D4">
            <w:pPr>
              <w:spacing w:line="276" w:lineRule="auto"/>
              <w:rPr>
                <w:ins w:id="21467" w:author="Tran Huan" w:date="2018-11-26T01:33:00Z"/>
                <w:lang w:val="en-US"/>
              </w:rPr>
            </w:pPr>
          </w:p>
        </w:tc>
        <w:tc>
          <w:tcPr>
            <w:tcW w:w="1067" w:type="dxa"/>
            <w:tcPrChange w:id="21468" w:author="Tran Huan" w:date="2018-11-26T01:35:00Z">
              <w:tcPr>
                <w:tcW w:w="1067" w:type="dxa"/>
              </w:tcPr>
            </w:tcPrChange>
          </w:tcPr>
          <w:p w14:paraId="02972F34" w14:textId="77777777" w:rsidR="005817D4" w:rsidRDefault="005817D4" w:rsidP="005817D4">
            <w:pPr>
              <w:spacing w:line="276" w:lineRule="auto"/>
              <w:rPr>
                <w:ins w:id="21469" w:author="Tran Huan" w:date="2018-11-26T01:33:00Z"/>
                <w:lang w:val="en-US"/>
              </w:rPr>
            </w:pPr>
          </w:p>
        </w:tc>
      </w:tr>
      <w:tr w:rsidR="005817D4" w14:paraId="12398977" w14:textId="77777777" w:rsidTr="005817D4">
        <w:trPr>
          <w:ins w:id="21470" w:author="Tran Huan" w:date="2018-11-26T01:33:00Z"/>
        </w:trPr>
        <w:tc>
          <w:tcPr>
            <w:tcW w:w="742" w:type="dxa"/>
            <w:tcPrChange w:id="21471" w:author="Tran Huan" w:date="2018-11-26T01:35:00Z">
              <w:tcPr>
                <w:tcW w:w="742" w:type="dxa"/>
              </w:tcPr>
            </w:tcPrChange>
          </w:tcPr>
          <w:p w14:paraId="3445ADB6" w14:textId="77777777" w:rsidR="005817D4" w:rsidRDefault="005817D4" w:rsidP="005817D4">
            <w:pPr>
              <w:spacing w:line="276" w:lineRule="auto"/>
              <w:jc w:val="center"/>
              <w:rPr>
                <w:ins w:id="21472" w:author="Tran Huan" w:date="2018-11-26T01:33:00Z"/>
                <w:lang w:val="en-US"/>
              </w:rPr>
            </w:pPr>
            <w:ins w:id="21473" w:author="Tran Huan" w:date="2018-11-26T01:33:00Z">
              <w:r>
                <w:rPr>
                  <w:lang w:val="en-US"/>
                </w:rPr>
                <w:t>3</w:t>
              </w:r>
            </w:ins>
          </w:p>
        </w:tc>
        <w:tc>
          <w:tcPr>
            <w:tcW w:w="2503" w:type="dxa"/>
            <w:tcPrChange w:id="21474" w:author="Tran Huan" w:date="2018-11-26T01:35:00Z">
              <w:tcPr>
                <w:tcW w:w="2503" w:type="dxa"/>
              </w:tcPr>
            </w:tcPrChange>
          </w:tcPr>
          <w:p w14:paraId="79F535E2" w14:textId="77777777" w:rsidR="005817D4" w:rsidRDefault="005817D4" w:rsidP="005817D4">
            <w:pPr>
              <w:spacing w:line="276" w:lineRule="auto"/>
              <w:rPr>
                <w:ins w:id="21475" w:author="Tran Huan" w:date="2018-11-26T01:33:00Z"/>
                <w:lang w:val="en-US"/>
              </w:rPr>
            </w:pPr>
            <w:ins w:id="21476" w:author="Tran Huan" w:date="2018-11-26T01:33:00Z">
              <w:r>
                <w:rPr>
                  <w:lang w:val="en-US"/>
                </w:rPr>
                <w:t>Button</w:t>
              </w:r>
            </w:ins>
          </w:p>
        </w:tc>
        <w:tc>
          <w:tcPr>
            <w:tcW w:w="3129" w:type="dxa"/>
            <w:tcPrChange w:id="21477" w:author="Tran Huan" w:date="2018-11-26T01:35:00Z">
              <w:tcPr>
                <w:tcW w:w="1674" w:type="dxa"/>
              </w:tcPr>
            </w:tcPrChange>
          </w:tcPr>
          <w:p w14:paraId="4F211051" w14:textId="3F828E20" w:rsidR="005817D4" w:rsidRDefault="005817D4" w:rsidP="005817D4">
            <w:pPr>
              <w:spacing w:line="276" w:lineRule="auto"/>
              <w:rPr>
                <w:ins w:id="21478" w:author="Tran Huan" w:date="2018-11-26T01:33:00Z"/>
                <w:lang w:val="en-US"/>
              </w:rPr>
            </w:pPr>
            <w:ins w:id="21479" w:author="Tran Huan" w:date="2018-11-26T01:35:00Z">
              <w:r>
                <w:rPr>
                  <w:lang w:val="en-US"/>
                </w:rPr>
                <w:t>Xem biên nhận</w:t>
              </w:r>
            </w:ins>
          </w:p>
        </w:tc>
        <w:tc>
          <w:tcPr>
            <w:tcW w:w="912" w:type="dxa"/>
            <w:tcPrChange w:id="21480" w:author="Tran Huan" w:date="2018-11-26T01:35:00Z">
              <w:tcPr>
                <w:tcW w:w="912" w:type="dxa"/>
              </w:tcPr>
            </w:tcPrChange>
          </w:tcPr>
          <w:p w14:paraId="427BDEF3" w14:textId="77777777" w:rsidR="005817D4" w:rsidRDefault="005817D4" w:rsidP="005817D4">
            <w:pPr>
              <w:spacing w:line="276" w:lineRule="auto"/>
              <w:rPr>
                <w:ins w:id="21481" w:author="Tran Huan" w:date="2018-11-26T01:33:00Z"/>
                <w:lang w:val="en-US"/>
              </w:rPr>
            </w:pPr>
          </w:p>
        </w:tc>
        <w:tc>
          <w:tcPr>
            <w:tcW w:w="1067" w:type="dxa"/>
            <w:tcPrChange w:id="21482" w:author="Tran Huan" w:date="2018-11-26T01:35:00Z">
              <w:tcPr>
                <w:tcW w:w="1067" w:type="dxa"/>
              </w:tcPr>
            </w:tcPrChange>
          </w:tcPr>
          <w:p w14:paraId="2524DCDB" w14:textId="77777777" w:rsidR="005817D4" w:rsidRDefault="005817D4" w:rsidP="005817D4">
            <w:pPr>
              <w:keepNext/>
              <w:spacing w:line="276" w:lineRule="auto"/>
              <w:rPr>
                <w:ins w:id="21483" w:author="Tran Huan" w:date="2018-11-26T01:33:00Z"/>
                <w:lang w:val="en-US"/>
              </w:rPr>
              <w:pPrChange w:id="21484" w:author="Tran Huan" w:date="2018-11-26T01:35:00Z">
                <w:pPr>
                  <w:keepNext/>
                  <w:spacing w:line="276" w:lineRule="auto"/>
                </w:pPr>
              </w:pPrChange>
            </w:pPr>
          </w:p>
        </w:tc>
      </w:tr>
    </w:tbl>
    <w:p w14:paraId="42650FDC" w14:textId="74FA2D8D" w:rsidR="005817D4" w:rsidRDefault="005817D4" w:rsidP="005817D4">
      <w:pPr>
        <w:pStyle w:val="Caption"/>
        <w:rPr>
          <w:ins w:id="21485" w:author="Tran Huan" w:date="2018-11-26T01:35:00Z"/>
          <w:i/>
        </w:rPr>
        <w:pPrChange w:id="21486" w:author="Tran Huan" w:date="2018-11-26T01:35:00Z">
          <w:pPr>
            <w:keepNext/>
            <w:jc w:val="center"/>
          </w:pPr>
        </w:pPrChange>
      </w:pPr>
      <w:ins w:id="21487" w:author="Tran Huan" w:date="2018-11-26T01:35:00Z">
        <w:r>
          <w:t xml:space="preserve">Bảng </w:t>
        </w:r>
      </w:ins>
      <w:ins w:id="21488" w:author="Tran Huan" w:date="2018-11-26T01:45:00Z">
        <w:r w:rsidR="00BA6170">
          <w:fldChar w:fldCharType="begin"/>
        </w:r>
        <w:r w:rsidR="00BA6170">
          <w:instrText xml:space="preserve"> STYLEREF 1 \s </w:instrText>
        </w:r>
      </w:ins>
      <w:r w:rsidR="00BA6170">
        <w:fldChar w:fldCharType="separate"/>
      </w:r>
      <w:r w:rsidR="00BA6170">
        <w:rPr>
          <w:noProof/>
        </w:rPr>
        <w:t>3</w:t>
      </w:r>
      <w:ins w:id="21489" w:author="Tran Huan" w:date="2018-11-26T01:45:00Z">
        <w:r w:rsidR="00BA6170">
          <w:fldChar w:fldCharType="end"/>
        </w:r>
        <w:r w:rsidR="00BA6170">
          <w:t>.</w:t>
        </w:r>
        <w:r w:rsidR="00BA6170">
          <w:fldChar w:fldCharType="begin"/>
        </w:r>
        <w:r w:rsidR="00BA6170">
          <w:instrText xml:space="preserve"> SEQ Bảng \* ARABIC \s 1 </w:instrText>
        </w:r>
      </w:ins>
      <w:r w:rsidR="00BA6170">
        <w:fldChar w:fldCharType="separate"/>
      </w:r>
      <w:ins w:id="21490" w:author="Tran Huan" w:date="2018-11-26T01:45:00Z">
        <w:r w:rsidR="00BA6170">
          <w:rPr>
            <w:noProof/>
          </w:rPr>
          <w:t>39</w:t>
        </w:r>
        <w:r w:rsidR="00BA6170">
          <w:fldChar w:fldCharType="end"/>
        </w:r>
      </w:ins>
      <w:ins w:id="21491" w:author="Tran Huan" w:date="2018-11-26T01:35:00Z">
        <w:r w:rsidRPr="005817D4">
          <w:rPr>
            <w:rPrChange w:id="21492" w:author="Tran Huan" w:date="2018-11-26T01:35:00Z">
              <w:rPr>
                <w:lang w:val="en-US"/>
              </w:rPr>
            </w:rPrChange>
          </w:rPr>
          <w:t xml:space="preserve"> </w:t>
        </w:r>
        <w:r w:rsidRPr="005817D4">
          <w:rPr>
            <w:i/>
            <w:rPrChange w:id="21493" w:author="Tran Huan" w:date="2018-11-26T01:35:00Z">
              <w:rPr>
                <w:i/>
                <w:lang w:val="en-US"/>
              </w:rPr>
            </w:rPrChange>
          </w:rPr>
          <w:t>Bảng các thành phần giao diện xem bi</w:t>
        </w:r>
        <w:r>
          <w:rPr>
            <w:i/>
            <w:rPrChange w:id="21494" w:author="Tran Huan" w:date="2018-11-26T01:35:00Z">
              <w:rPr>
                <w:i/>
              </w:rPr>
            </w:rPrChange>
          </w:rPr>
          <w:t>ên</w:t>
        </w:r>
        <w:r w:rsidRPr="005817D4">
          <w:rPr>
            <w:i/>
            <w:rPrChange w:id="21495" w:author="Tran Huan" w:date="2018-11-26T01:35:00Z">
              <w:rPr>
                <w:i/>
                <w:lang w:val="en-US"/>
              </w:rPr>
            </w:rPrChange>
          </w:rPr>
          <w:t xml:space="preserve"> nhận</w:t>
        </w:r>
      </w:ins>
    </w:p>
    <w:p w14:paraId="7B5E1AEB" w14:textId="5AD764A9" w:rsidR="005817D4" w:rsidRDefault="005817D4" w:rsidP="005817D4">
      <w:pPr>
        <w:pStyle w:val="Heading5"/>
        <w:rPr>
          <w:ins w:id="21496" w:author="Tran Huan" w:date="2018-11-26T01:35:00Z"/>
          <w:lang w:val="en-US"/>
        </w:rPr>
        <w:pPrChange w:id="21497" w:author="Tran Huan" w:date="2018-11-26T01:35:00Z">
          <w:pPr>
            <w:keepNext/>
            <w:jc w:val="center"/>
          </w:pPr>
        </w:pPrChange>
      </w:pPr>
      <w:ins w:id="21498" w:author="Tran Huan" w:date="2018-11-26T01:3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817D4" w14:paraId="7E196EE4" w14:textId="77777777" w:rsidTr="005817D4">
        <w:trPr>
          <w:ins w:id="21499" w:author="Tran Huan" w:date="2018-11-26T01:36:00Z"/>
        </w:trPr>
        <w:tc>
          <w:tcPr>
            <w:tcW w:w="797" w:type="dxa"/>
            <w:vMerge w:val="restart"/>
            <w:vAlign w:val="center"/>
          </w:tcPr>
          <w:p w14:paraId="5409BB62" w14:textId="77777777" w:rsidR="005817D4" w:rsidRPr="007F1EF1" w:rsidRDefault="005817D4" w:rsidP="005817D4">
            <w:pPr>
              <w:spacing w:line="276" w:lineRule="auto"/>
              <w:jc w:val="center"/>
              <w:rPr>
                <w:ins w:id="21500" w:author="Tran Huan" w:date="2018-11-26T01:36:00Z"/>
                <w:b/>
                <w:lang w:val="en-US"/>
              </w:rPr>
            </w:pPr>
            <w:ins w:id="21501" w:author="Tran Huan" w:date="2018-11-26T01:36:00Z">
              <w:r w:rsidRPr="007F1EF1">
                <w:rPr>
                  <w:b/>
                  <w:lang w:val="en-US"/>
                </w:rPr>
                <w:t>STT</w:t>
              </w:r>
            </w:ins>
          </w:p>
        </w:tc>
        <w:tc>
          <w:tcPr>
            <w:tcW w:w="2368" w:type="dxa"/>
            <w:vMerge w:val="restart"/>
            <w:vAlign w:val="center"/>
          </w:tcPr>
          <w:p w14:paraId="1466907F" w14:textId="77777777" w:rsidR="005817D4" w:rsidRPr="007F1EF1" w:rsidRDefault="005817D4" w:rsidP="005817D4">
            <w:pPr>
              <w:spacing w:line="276" w:lineRule="auto"/>
              <w:jc w:val="center"/>
              <w:rPr>
                <w:ins w:id="21502" w:author="Tran Huan" w:date="2018-11-26T01:36:00Z"/>
                <w:b/>
                <w:lang w:val="en-US"/>
              </w:rPr>
            </w:pPr>
            <w:ins w:id="21503" w:author="Tran Huan" w:date="2018-11-26T01:36:00Z">
              <w:r w:rsidRPr="007F1EF1">
                <w:rPr>
                  <w:b/>
                  <w:lang w:val="en-US"/>
                </w:rPr>
                <w:t>Tên bảng/</w:t>
              </w:r>
            </w:ins>
          </w:p>
          <w:p w14:paraId="3DC20F36" w14:textId="77777777" w:rsidR="005817D4" w:rsidRPr="007F1EF1" w:rsidRDefault="005817D4" w:rsidP="005817D4">
            <w:pPr>
              <w:spacing w:line="276" w:lineRule="auto"/>
              <w:jc w:val="center"/>
              <w:rPr>
                <w:ins w:id="21504" w:author="Tran Huan" w:date="2018-11-26T01:36:00Z"/>
                <w:b/>
                <w:lang w:val="en-US"/>
              </w:rPr>
            </w:pPr>
            <w:ins w:id="21505" w:author="Tran Huan" w:date="2018-11-26T01:36:00Z">
              <w:r w:rsidRPr="007F1EF1">
                <w:rPr>
                  <w:b/>
                  <w:lang w:val="en-US"/>
                </w:rPr>
                <w:t>Cấu tr</w:t>
              </w:r>
              <w:r>
                <w:rPr>
                  <w:b/>
                  <w:lang w:val="en-US"/>
                </w:rPr>
                <w:t>ú</w:t>
              </w:r>
              <w:r w:rsidRPr="007F1EF1">
                <w:rPr>
                  <w:b/>
                  <w:lang w:val="en-US"/>
                </w:rPr>
                <w:t>c dữ liệu</w:t>
              </w:r>
            </w:ins>
          </w:p>
        </w:tc>
        <w:tc>
          <w:tcPr>
            <w:tcW w:w="5612" w:type="dxa"/>
            <w:gridSpan w:val="4"/>
            <w:vAlign w:val="center"/>
          </w:tcPr>
          <w:p w14:paraId="58CE5180" w14:textId="77777777" w:rsidR="005817D4" w:rsidRPr="007F1EF1" w:rsidRDefault="005817D4" w:rsidP="005817D4">
            <w:pPr>
              <w:spacing w:line="276" w:lineRule="auto"/>
              <w:jc w:val="center"/>
              <w:rPr>
                <w:ins w:id="21506" w:author="Tran Huan" w:date="2018-11-26T01:36:00Z"/>
                <w:b/>
                <w:lang w:val="en-US"/>
              </w:rPr>
            </w:pPr>
            <w:ins w:id="21507" w:author="Tran Huan" w:date="2018-11-26T01:36:00Z">
              <w:r w:rsidRPr="007F1EF1">
                <w:rPr>
                  <w:b/>
                  <w:lang w:val="en-US"/>
                </w:rPr>
                <w:t>Phương thức</w:t>
              </w:r>
            </w:ins>
          </w:p>
        </w:tc>
      </w:tr>
      <w:tr w:rsidR="005817D4" w14:paraId="70788F27" w14:textId="77777777" w:rsidTr="005817D4">
        <w:trPr>
          <w:ins w:id="21508" w:author="Tran Huan" w:date="2018-11-26T01:36:00Z"/>
        </w:trPr>
        <w:tc>
          <w:tcPr>
            <w:tcW w:w="797" w:type="dxa"/>
            <w:vMerge/>
            <w:vAlign w:val="center"/>
          </w:tcPr>
          <w:p w14:paraId="30C02767" w14:textId="77777777" w:rsidR="005817D4" w:rsidRPr="007F1EF1" w:rsidRDefault="005817D4" w:rsidP="005817D4">
            <w:pPr>
              <w:spacing w:line="276" w:lineRule="auto"/>
              <w:jc w:val="center"/>
              <w:rPr>
                <w:ins w:id="21509" w:author="Tran Huan" w:date="2018-11-26T01:36:00Z"/>
                <w:b/>
                <w:lang w:val="en-US"/>
              </w:rPr>
            </w:pPr>
          </w:p>
        </w:tc>
        <w:tc>
          <w:tcPr>
            <w:tcW w:w="2368" w:type="dxa"/>
            <w:vMerge/>
            <w:vAlign w:val="center"/>
          </w:tcPr>
          <w:p w14:paraId="56B45696" w14:textId="77777777" w:rsidR="005817D4" w:rsidRPr="007F1EF1" w:rsidRDefault="005817D4" w:rsidP="005817D4">
            <w:pPr>
              <w:spacing w:line="276" w:lineRule="auto"/>
              <w:jc w:val="center"/>
              <w:rPr>
                <w:ins w:id="21510" w:author="Tran Huan" w:date="2018-11-26T01:36:00Z"/>
                <w:b/>
                <w:lang w:val="en-US"/>
              </w:rPr>
            </w:pPr>
          </w:p>
        </w:tc>
        <w:tc>
          <w:tcPr>
            <w:tcW w:w="1414" w:type="dxa"/>
            <w:vAlign w:val="center"/>
          </w:tcPr>
          <w:p w14:paraId="5F6A8CDC" w14:textId="77777777" w:rsidR="005817D4" w:rsidRPr="007F1EF1" w:rsidRDefault="005817D4" w:rsidP="005817D4">
            <w:pPr>
              <w:spacing w:line="276" w:lineRule="auto"/>
              <w:jc w:val="center"/>
              <w:rPr>
                <w:ins w:id="21511" w:author="Tran Huan" w:date="2018-11-26T01:36:00Z"/>
                <w:b/>
                <w:lang w:val="en-US"/>
              </w:rPr>
            </w:pPr>
            <w:ins w:id="21512" w:author="Tran Huan" w:date="2018-11-26T01:36:00Z">
              <w:r w:rsidRPr="007F1EF1">
                <w:rPr>
                  <w:b/>
                  <w:lang w:val="en-US"/>
                </w:rPr>
                <w:t>Thêm</w:t>
              </w:r>
            </w:ins>
          </w:p>
        </w:tc>
        <w:tc>
          <w:tcPr>
            <w:tcW w:w="1395" w:type="dxa"/>
            <w:vAlign w:val="center"/>
          </w:tcPr>
          <w:p w14:paraId="15AAC1FF" w14:textId="77777777" w:rsidR="005817D4" w:rsidRPr="007F1EF1" w:rsidRDefault="005817D4" w:rsidP="005817D4">
            <w:pPr>
              <w:spacing w:line="276" w:lineRule="auto"/>
              <w:jc w:val="center"/>
              <w:rPr>
                <w:ins w:id="21513" w:author="Tran Huan" w:date="2018-11-26T01:36:00Z"/>
                <w:b/>
                <w:lang w:val="en-US"/>
              </w:rPr>
            </w:pPr>
            <w:ins w:id="21514" w:author="Tran Huan" w:date="2018-11-26T01:36:00Z">
              <w:r w:rsidRPr="007F1EF1">
                <w:rPr>
                  <w:b/>
                  <w:lang w:val="en-US"/>
                </w:rPr>
                <w:t>Sửa</w:t>
              </w:r>
            </w:ins>
          </w:p>
        </w:tc>
        <w:tc>
          <w:tcPr>
            <w:tcW w:w="1397" w:type="dxa"/>
            <w:vAlign w:val="center"/>
          </w:tcPr>
          <w:p w14:paraId="52E10098" w14:textId="77777777" w:rsidR="005817D4" w:rsidRPr="007F1EF1" w:rsidRDefault="005817D4" w:rsidP="005817D4">
            <w:pPr>
              <w:spacing w:line="276" w:lineRule="auto"/>
              <w:jc w:val="center"/>
              <w:rPr>
                <w:ins w:id="21515" w:author="Tran Huan" w:date="2018-11-26T01:36:00Z"/>
                <w:b/>
                <w:lang w:val="en-US"/>
              </w:rPr>
            </w:pPr>
            <w:ins w:id="21516" w:author="Tran Huan" w:date="2018-11-26T01:36:00Z">
              <w:r w:rsidRPr="007F1EF1">
                <w:rPr>
                  <w:b/>
                  <w:lang w:val="en-US"/>
                </w:rPr>
                <w:t>Xóa</w:t>
              </w:r>
            </w:ins>
          </w:p>
        </w:tc>
        <w:tc>
          <w:tcPr>
            <w:tcW w:w="1406" w:type="dxa"/>
            <w:vAlign w:val="center"/>
          </w:tcPr>
          <w:p w14:paraId="1CE0A076" w14:textId="77777777" w:rsidR="005817D4" w:rsidRPr="007F1EF1" w:rsidRDefault="005817D4" w:rsidP="005817D4">
            <w:pPr>
              <w:spacing w:line="276" w:lineRule="auto"/>
              <w:jc w:val="center"/>
              <w:rPr>
                <w:ins w:id="21517" w:author="Tran Huan" w:date="2018-11-26T01:36:00Z"/>
                <w:b/>
                <w:lang w:val="en-US"/>
              </w:rPr>
            </w:pPr>
            <w:ins w:id="21518" w:author="Tran Huan" w:date="2018-11-26T01:36:00Z">
              <w:r w:rsidRPr="007F1EF1">
                <w:rPr>
                  <w:b/>
                  <w:lang w:val="en-US"/>
                </w:rPr>
                <w:t>Truy vấn</w:t>
              </w:r>
            </w:ins>
          </w:p>
        </w:tc>
      </w:tr>
      <w:tr w:rsidR="005817D4" w14:paraId="62314C46" w14:textId="77777777" w:rsidTr="005817D4">
        <w:trPr>
          <w:ins w:id="21519" w:author="Tran Huan" w:date="2018-11-26T01:36:00Z"/>
        </w:trPr>
        <w:tc>
          <w:tcPr>
            <w:tcW w:w="797" w:type="dxa"/>
          </w:tcPr>
          <w:p w14:paraId="5C18C586" w14:textId="77777777" w:rsidR="005817D4" w:rsidRDefault="005817D4" w:rsidP="005817D4">
            <w:pPr>
              <w:spacing w:line="276" w:lineRule="auto"/>
              <w:jc w:val="center"/>
              <w:rPr>
                <w:ins w:id="21520" w:author="Tran Huan" w:date="2018-11-26T01:36:00Z"/>
                <w:lang w:val="en-US"/>
              </w:rPr>
            </w:pPr>
            <w:ins w:id="21521" w:author="Tran Huan" w:date="2018-11-26T01:36:00Z">
              <w:r>
                <w:rPr>
                  <w:lang w:val="en-US"/>
                </w:rPr>
                <w:t>1</w:t>
              </w:r>
            </w:ins>
          </w:p>
        </w:tc>
        <w:tc>
          <w:tcPr>
            <w:tcW w:w="2368" w:type="dxa"/>
          </w:tcPr>
          <w:p w14:paraId="3D5E9759" w14:textId="65F3CA59" w:rsidR="005817D4" w:rsidRDefault="005817D4" w:rsidP="005817D4">
            <w:pPr>
              <w:spacing w:line="276" w:lineRule="auto"/>
              <w:rPr>
                <w:ins w:id="21522" w:author="Tran Huan" w:date="2018-11-26T01:36:00Z"/>
                <w:lang w:val="en-US"/>
              </w:rPr>
            </w:pPr>
            <w:ins w:id="21523" w:author="Tran Huan" w:date="2018-11-26T01:36:00Z">
              <w:r>
                <w:rPr>
                  <w:lang w:val="en-US"/>
                </w:rPr>
                <w:t>receipt</w:t>
              </w:r>
            </w:ins>
          </w:p>
        </w:tc>
        <w:tc>
          <w:tcPr>
            <w:tcW w:w="1414" w:type="dxa"/>
          </w:tcPr>
          <w:p w14:paraId="70E0F9DC" w14:textId="77777777" w:rsidR="005817D4" w:rsidRDefault="005817D4" w:rsidP="005817D4">
            <w:pPr>
              <w:spacing w:line="276" w:lineRule="auto"/>
              <w:jc w:val="center"/>
              <w:rPr>
                <w:ins w:id="21524" w:author="Tran Huan" w:date="2018-11-26T01:36:00Z"/>
                <w:lang w:val="en-US"/>
              </w:rPr>
            </w:pPr>
          </w:p>
        </w:tc>
        <w:tc>
          <w:tcPr>
            <w:tcW w:w="1395" w:type="dxa"/>
          </w:tcPr>
          <w:p w14:paraId="01DE6689" w14:textId="25F5BED8" w:rsidR="005817D4" w:rsidRDefault="005817D4" w:rsidP="005817D4">
            <w:pPr>
              <w:spacing w:line="276" w:lineRule="auto"/>
              <w:jc w:val="center"/>
              <w:rPr>
                <w:ins w:id="21525" w:author="Tran Huan" w:date="2018-11-26T01:36:00Z"/>
                <w:lang w:val="en-US"/>
              </w:rPr>
            </w:pPr>
          </w:p>
        </w:tc>
        <w:tc>
          <w:tcPr>
            <w:tcW w:w="1397" w:type="dxa"/>
          </w:tcPr>
          <w:p w14:paraId="4C1041C1" w14:textId="77777777" w:rsidR="005817D4" w:rsidRDefault="005817D4" w:rsidP="005817D4">
            <w:pPr>
              <w:spacing w:line="276" w:lineRule="auto"/>
              <w:jc w:val="center"/>
              <w:rPr>
                <w:ins w:id="21526" w:author="Tran Huan" w:date="2018-11-26T01:36:00Z"/>
                <w:lang w:val="en-US"/>
              </w:rPr>
            </w:pPr>
          </w:p>
        </w:tc>
        <w:tc>
          <w:tcPr>
            <w:tcW w:w="1406" w:type="dxa"/>
          </w:tcPr>
          <w:p w14:paraId="26B7547F" w14:textId="77777777" w:rsidR="005817D4" w:rsidRDefault="005817D4" w:rsidP="005817D4">
            <w:pPr>
              <w:spacing w:line="276" w:lineRule="auto"/>
              <w:jc w:val="center"/>
              <w:rPr>
                <w:ins w:id="21527" w:author="Tran Huan" w:date="2018-11-26T01:36:00Z"/>
                <w:lang w:val="en-US"/>
              </w:rPr>
            </w:pPr>
            <w:ins w:id="21528" w:author="Tran Huan" w:date="2018-11-26T01:36:00Z">
              <w:r>
                <w:rPr>
                  <w:lang w:val="en-US"/>
                </w:rPr>
                <w:t>X</w:t>
              </w:r>
            </w:ins>
          </w:p>
        </w:tc>
      </w:tr>
      <w:tr w:rsidR="005817D4" w14:paraId="7550A674" w14:textId="77777777" w:rsidTr="005817D4">
        <w:trPr>
          <w:ins w:id="21529" w:author="Tran Huan" w:date="2018-11-26T01:37:00Z"/>
        </w:trPr>
        <w:tc>
          <w:tcPr>
            <w:tcW w:w="797" w:type="dxa"/>
          </w:tcPr>
          <w:p w14:paraId="657DA4CD" w14:textId="63A24554" w:rsidR="005817D4" w:rsidRDefault="005817D4" w:rsidP="005817D4">
            <w:pPr>
              <w:spacing w:line="276" w:lineRule="auto"/>
              <w:jc w:val="center"/>
              <w:rPr>
                <w:ins w:id="21530" w:author="Tran Huan" w:date="2018-11-26T01:37:00Z"/>
                <w:lang w:val="en-US"/>
              </w:rPr>
            </w:pPr>
            <w:ins w:id="21531" w:author="Tran Huan" w:date="2018-11-26T01:38:00Z">
              <w:r>
                <w:rPr>
                  <w:lang w:val="en-US"/>
                </w:rPr>
                <w:t>2</w:t>
              </w:r>
            </w:ins>
          </w:p>
        </w:tc>
        <w:tc>
          <w:tcPr>
            <w:tcW w:w="2368" w:type="dxa"/>
          </w:tcPr>
          <w:p w14:paraId="2028391F" w14:textId="4B84D922" w:rsidR="005817D4" w:rsidRDefault="005817D4" w:rsidP="005817D4">
            <w:pPr>
              <w:spacing w:line="276" w:lineRule="auto"/>
              <w:rPr>
                <w:ins w:id="21532" w:author="Tran Huan" w:date="2018-11-26T01:37:00Z"/>
                <w:lang w:val="en-US"/>
              </w:rPr>
            </w:pPr>
            <w:ins w:id="21533" w:author="Tran Huan" w:date="2018-11-26T01:37:00Z">
              <w:r>
                <w:rPr>
                  <w:lang w:val="en-US"/>
                </w:rPr>
                <w:t>receipt_detail</w:t>
              </w:r>
            </w:ins>
          </w:p>
        </w:tc>
        <w:tc>
          <w:tcPr>
            <w:tcW w:w="1414" w:type="dxa"/>
          </w:tcPr>
          <w:p w14:paraId="42241C46" w14:textId="77777777" w:rsidR="005817D4" w:rsidRDefault="005817D4" w:rsidP="005817D4">
            <w:pPr>
              <w:spacing w:line="276" w:lineRule="auto"/>
              <w:jc w:val="center"/>
              <w:rPr>
                <w:ins w:id="21534" w:author="Tran Huan" w:date="2018-11-26T01:37:00Z"/>
                <w:lang w:val="en-US"/>
              </w:rPr>
            </w:pPr>
          </w:p>
        </w:tc>
        <w:tc>
          <w:tcPr>
            <w:tcW w:w="1395" w:type="dxa"/>
          </w:tcPr>
          <w:p w14:paraId="7E5D843D" w14:textId="77777777" w:rsidR="005817D4" w:rsidRDefault="005817D4" w:rsidP="005817D4">
            <w:pPr>
              <w:spacing w:line="276" w:lineRule="auto"/>
              <w:jc w:val="center"/>
              <w:rPr>
                <w:ins w:id="21535" w:author="Tran Huan" w:date="2018-11-26T01:37:00Z"/>
                <w:lang w:val="en-US"/>
              </w:rPr>
            </w:pPr>
          </w:p>
        </w:tc>
        <w:tc>
          <w:tcPr>
            <w:tcW w:w="1397" w:type="dxa"/>
          </w:tcPr>
          <w:p w14:paraId="64A71E0E" w14:textId="77777777" w:rsidR="005817D4" w:rsidRDefault="005817D4" w:rsidP="005817D4">
            <w:pPr>
              <w:spacing w:line="276" w:lineRule="auto"/>
              <w:jc w:val="center"/>
              <w:rPr>
                <w:ins w:id="21536" w:author="Tran Huan" w:date="2018-11-26T01:37:00Z"/>
                <w:lang w:val="en-US"/>
              </w:rPr>
            </w:pPr>
          </w:p>
        </w:tc>
        <w:tc>
          <w:tcPr>
            <w:tcW w:w="1406" w:type="dxa"/>
          </w:tcPr>
          <w:p w14:paraId="7A38EFB3" w14:textId="0D63A610" w:rsidR="005817D4" w:rsidRDefault="005817D4" w:rsidP="005817D4">
            <w:pPr>
              <w:keepNext/>
              <w:spacing w:line="276" w:lineRule="auto"/>
              <w:jc w:val="center"/>
              <w:rPr>
                <w:ins w:id="21537" w:author="Tran Huan" w:date="2018-11-26T01:37:00Z"/>
                <w:lang w:val="en-US"/>
              </w:rPr>
            </w:pPr>
            <w:ins w:id="21538" w:author="Tran Huan" w:date="2018-11-26T01:37:00Z">
              <w:r>
                <w:rPr>
                  <w:lang w:val="en-US"/>
                </w:rPr>
                <w:t>X</w:t>
              </w:r>
            </w:ins>
          </w:p>
        </w:tc>
      </w:tr>
      <w:tr w:rsidR="00BA6170" w14:paraId="126CC4EE" w14:textId="77777777" w:rsidTr="005817D4">
        <w:trPr>
          <w:ins w:id="21539" w:author="Tran Huan" w:date="2018-11-26T01:38:00Z"/>
        </w:trPr>
        <w:tc>
          <w:tcPr>
            <w:tcW w:w="797" w:type="dxa"/>
          </w:tcPr>
          <w:p w14:paraId="3B8BBF73" w14:textId="22B27A0C" w:rsidR="00BA6170" w:rsidRDefault="00BA6170" w:rsidP="005817D4">
            <w:pPr>
              <w:spacing w:line="276" w:lineRule="auto"/>
              <w:jc w:val="center"/>
              <w:rPr>
                <w:ins w:id="21540" w:author="Tran Huan" w:date="2018-11-26T01:38:00Z"/>
                <w:lang w:val="en-US"/>
              </w:rPr>
            </w:pPr>
            <w:ins w:id="21541" w:author="Tran Huan" w:date="2018-11-26T01:38:00Z">
              <w:r>
                <w:rPr>
                  <w:lang w:val="en-US"/>
                </w:rPr>
                <w:t>3</w:t>
              </w:r>
            </w:ins>
          </w:p>
        </w:tc>
        <w:tc>
          <w:tcPr>
            <w:tcW w:w="2368" w:type="dxa"/>
          </w:tcPr>
          <w:p w14:paraId="7B3C68E1" w14:textId="4FE67D44" w:rsidR="00BA6170" w:rsidRDefault="00BA6170" w:rsidP="005817D4">
            <w:pPr>
              <w:spacing w:line="276" w:lineRule="auto"/>
              <w:rPr>
                <w:ins w:id="21542" w:author="Tran Huan" w:date="2018-11-26T01:38:00Z"/>
                <w:lang w:val="en-US"/>
              </w:rPr>
            </w:pPr>
            <w:ins w:id="21543" w:author="Tran Huan" w:date="2018-11-26T01:38:00Z">
              <w:r>
                <w:rPr>
                  <w:lang w:val="en-US"/>
                </w:rPr>
                <w:t>unit_price</w:t>
              </w:r>
            </w:ins>
          </w:p>
        </w:tc>
        <w:tc>
          <w:tcPr>
            <w:tcW w:w="1414" w:type="dxa"/>
          </w:tcPr>
          <w:p w14:paraId="5790723A" w14:textId="77777777" w:rsidR="00BA6170" w:rsidRDefault="00BA6170" w:rsidP="005817D4">
            <w:pPr>
              <w:spacing w:line="276" w:lineRule="auto"/>
              <w:jc w:val="center"/>
              <w:rPr>
                <w:ins w:id="21544" w:author="Tran Huan" w:date="2018-11-26T01:38:00Z"/>
                <w:lang w:val="en-US"/>
              </w:rPr>
            </w:pPr>
          </w:p>
        </w:tc>
        <w:tc>
          <w:tcPr>
            <w:tcW w:w="1395" w:type="dxa"/>
          </w:tcPr>
          <w:p w14:paraId="5B7B09E3" w14:textId="77777777" w:rsidR="00BA6170" w:rsidRDefault="00BA6170" w:rsidP="005817D4">
            <w:pPr>
              <w:spacing w:line="276" w:lineRule="auto"/>
              <w:jc w:val="center"/>
              <w:rPr>
                <w:ins w:id="21545" w:author="Tran Huan" w:date="2018-11-26T01:38:00Z"/>
                <w:lang w:val="en-US"/>
              </w:rPr>
            </w:pPr>
          </w:p>
        </w:tc>
        <w:tc>
          <w:tcPr>
            <w:tcW w:w="1397" w:type="dxa"/>
          </w:tcPr>
          <w:p w14:paraId="1A373C1C" w14:textId="77777777" w:rsidR="00BA6170" w:rsidRDefault="00BA6170" w:rsidP="005817D4">
            <w:pPr>
              <w:spacing w:line="276" w:lineRule="auto"/>
              <w:jc w:val="center"/>
              <w:rPr>
                <w:ins w:id="21546" w:author="Tran Huan" w:date="2018-11-26T01:38:00Z"/>
                <w:lang w:val="en-US"/>
              </w:rPr>
            </w:pPr>
          </w:p>
        </w:tc>
        <w:tc>
          <w:tcPr>
            <w:tcW w:w="1406" w:type="dxa"/>
          </w:tcPr>
          <w:p w14:paraId="5409AE33" w14:textId="0598F528" w:rsidR="00BA6170" w:rsidRDefault="00BA6170" w:rsidP="005817D4">
            <w:pPr>
              <w:keepNext/>
              <w:spacing w:line="276" w:lineRule="auto"/>
              <w:jc w:val="center"/>
              <w:rPr>
                <w:ins w:id="21547" w:author="Tran Huan" w:date="2018-11-26T01:38:00Z"/>
                <w:lang w:val="en-US"/>
              </w:rPr>
            </w:pPr>
            <w:ins w:id="21548" w:author="Tran Huan" w:date="2018-11-26T01:39:00Z">
              <w:r>
                <w:rPr>
                  <w:lang w:val="en-US"/>
                </w:rPr>
                <w:t>X</w:t>
              </w:r>
            </w:ins>
          </w:p>
        </w:tc>
      </w:tr>
      <w:tr w:rsidR="00BA6170" w14:paraId="74419116" w14:textId="77777777" w:rsidTr="005817D4">
        <w:trPr>
          <w:ins w:id="21549" w:author="Tran Huan" w:date="2018-11-26T01:39:00Z"/>
        </w:trPr>
        <w:tc>
          <w:tcPr>
            <w:tcW w:w="797" w:type="dxa"/>
          </w:tcPr>
          <w:p w14:paraId="57621734" w14:textId="4ABB6130" w:rsidR="00BA6170" w:rsidRDefault="00BA6170" w:rsidP="005817D4">
            <w:pPr>
              <w:spacing w:line="276" w:lineRule="auto"/>
              <w:jc w:val="center"/>
              <w:rPr>
                <w:ins w:id="21550" w:author="Tran Huan" w:date="2018-11-26T01:39:00Z"/>
                <w:lang w:val="en-US"/>
              </w:rPr>
            </w:pPr>
            <w:ins w:id="21551" w:author="Tran Huan" w:date="2018-11-26T01:39:00Z">
              <w:r>
                <w:rPr>
                  <w:lang w:val="en-US"/>
                </w:rPr>
                <w:t>4</w:t>
              </w:r>
            </w:ins>
          </w:p>
        </w:tc>
        <w:tc>
          <w:tcPr>
            <w:tcW w:w="2368" w:type="dxa"/>
          </w:tcPr>
          <w:p w14:paraId="69211562" w14:textId="1C72CFC8" w:rsidR="00BA6170" w:rsidRDefault="00BA6170" w:rsidP="005817D4">
            <w:pPr>
              <w:spacing w:line="276" w:lineRule="auto"/>
              <w:rPr>
                <w:ins w:id="21552" w:author="Tran Huan" w:date="2018-11-26T01:39:00Z"/>
                <w:lang w:val="en-US"/>
              </w:rPr>
            </w:pPr>
            <w:ins w:id="21553" w:author="Tran Huan" w:date="2018-11-26T01:39:00Z">
              <w:r>
                <w:rPr>
                  <w:lang w:val="en-US"/>
                </w:rPr>
                <w:t>product</w:t>
              </w:r>
            </w:ins>
          </w:p>
        </w:tc>
        <w:tc>
          <w:tcPr>
            <w:tcW w:w="1414" w:type="dxa"/>
          </w:tcPr>
          <w:p w14:paraId="353E353B" w14:textId="77777777" w:rsidR="00BA6170" w:rsidRDefault="00BA6170" w:rsidP="005817D4">
            <w:pPr>
              <w:spacing w:line="276" w:lineRule="auto"/>
              <w:jc w:val="center"/>
              <w:rPr>
                <w:ins w:id="21554" w:author="Tran Huan" w:date="2018-11-26T01:39:00Z"/>
                <w:lang w:val="en-US"/>
              </w:rPr>
            </w:pPr>
          </w:p>
        </w:tc>
        <w:tc>
          <w:tcPr>
            <w:tcW w:w="1395" w:type="dxa"/>
          </w:tcPr>
          <w:p w14:paraId="2E8CF01A" w14:textId="77777777" w:rsidR="00BA6170" w:rsidRDefault="00BA6170" w:rsidP="005817D4">
            <w:pPr>
              <w:spacing w:line="276" w:lineRule="auto"/>
              <w:jc w:val="center"/>
              <w:rPr>
                <w:ins w:id="21555" w:author="Tran Huan" w:date="2018-11-26T01:39:00Z"/>
                <w:lang w:val="en-US"/>
              </w:rPr>
            </w:pPr>
          </w:p>
        </w:tc>
        <w:tc>
          <w:tcPr>
            <w:tcW w:w="1397" w:type="dxa"/>
          </w:tcPr>
          <w:p w14:paraId="6FE3DCD9" w14:textId="77777777" w:rsidR="00BA6170" w:rsidRDefault="00BA6170" w:rsidP="005817D4">
            <w:pPr>
              <w:spacing w:line="276" w:lineRule="auto"/>
              <w:jc w:val="center"/>
              <w:rPr>
                <w:ins w:id="21556" w:author="Tran Huan" w:date="2018-11-26T01:39:00Z"/>
                <w:lang w:val="en-US"/>
              </w:rPr>
            </w:pPr>
          </w:p>
        </w:tc>
        <w:tc>
          <w:tcPr>
            <w:tcW w:w="1406" w:type="dxa"/>
          </w:tcPr>
          <w:p w14:paraId="139C7502" w14:textId="053A2999" w:rsidR="00BA6170" w:rsidRDefault="00BA6170" w:rsidP="005817D4">
            <w:pPr>
              <w:keepNext/>
              <w:spacing w:line="276" w:lineRule="auto"/>
              <w:jc w:val="center"/>
              <w:rPr>
                <w:ins w:id="21557" w:author="Tran Huan" w:date="2018-11-26T01:39:00Z"/>
                <w:lang w:val="en-US"/>
              </w:rPr>
            </w:pPr>
            <w:ins w:id="21558" w:author="Tran Huan" w:date="2018-11-26T01:40:00Z">
              <w:r>
                <w:rPr>
                  <w:lang w:val="en-US"/>
                </w:rPr>
                <w:t>X</w:t>
              </w:r>
            </w:ins>
          </w:p>
        </w:tc>
      </w:tr>
      <w:tr w:rsidR="00BA6170" w14:paraId="5165201A" w14:textId="77777777" w:rsidTr="005817D4">
        <w:trPr>
          <w:ins w:id="21559" w:author="Tran Huan" w:date="2018-11-26T01:39:00Z"/>
        </w:trPr>
        <w:tc>
          <w:tcPr>
            <w:tcW w:w="797" w:type="dxa"/>
          </w:tcPr>
          <w:p w14:paraId="495E028B" w14:textId="0C1851C4" w:rsidR="00BA6170" w:rsidRDefault="00BA6170" w:rsidP="005817D4">
            <w:pPr>
              <w:spacing w:line="276" w:lineRule="auto"/>
              <w:jc w:val="center"/>
              <w:rPr>
                <w:ins w:id="21560" w:author="Tran Huan" w:date="2018-11-26T01:39:00Z"/>
                <w:lang w:val="en-US"/>
              </w:rPr>
            </w:pPr>
            <w:ins w:id="21561" w:author="Tran Huan" w:date="2018-11-26T01:39:00Z">
              <w:r>
                <w:rPr>
                  <w:lang w:val="en-US"/>
                </w:rPr>
                <w:t>5</w:t>
              </w:r>
            </w:ins>
          </w:p>
        </w:tc>
        <w:tc>
          <w:tcPr>
            <w:tcW w:w="2368" w:type="dxa"/>
          </w:tcPr>
          <w:p w14:paraId="36946CC2" w14:textId="3E9A11C8" w:rsidR="00BA6170" w:rsidRDefault="00BA6170" w:rsidP="005817D4">
            <w:pPr>
              <w:spacing w:line="276" w:lineRule="auto"/>
              <w:rPr>
                <w:ins w:id="21562" w:author="Tran Huan" w:date="2018-11-26T01:39:00Z"/>
                <w:lang w:val="en-US"/>
              </w:rPr>
            </w:pPr>
            <w:ins w:id="21563" w:author="Tran Huan" w:date="2018-11-26T01:39:00Z">
              <w:r>
                <w:rPr>
                  <w:lang w:val="en-US"/>
                </w:rPr>
                <w:t>unit</w:t>
              </w:r>
            </w:ins>
          </w:p>
        </w:tc>
        <w:tc>
          <w:tcPr>
            <w:tcW w:w="1414" w:type="dxa"/>
          </w:tcPr>
          <w:p w14:paraId="771D1548" w14:textId="77777777" w:rsidR="00BA6170" w:rsidRDefault="00BA6170" w:rsidP="005817D4">
            <w:pPr>
              <w:spacing w:line="276" w:lineRule="auto"/>
              <w:jc w:val="center"/>
              <w:rPr>
                <w:ins w:id="21564" w:author="Tran Huan" w:date="2018-11-26T01:39:00Z"/>
                <w:lang w:val="en-US"/>
              </w:rPr>
            </w:pPr>
          </w:p>
        </w:tc>
        <w:tc>
          <w:tcPr>
            <w:tcW w:w="1395" w:type="dxa"/>
          </w:tcPr>
          <w:p w14:paraId="31C65DF3" w14:textId="77777777" w:rsidR="00BA6170" w:rsidRDefault="00BA6170" w:rsidP="005817D4">
            <w:pPr>
              <w:spacing w:line="276" w:lineRule="auto"/>
              <w:jc w:val="center"/>
              <w:rPr>
                <w:ins w:id="21565" w:author="Tran Huan" w:date="2018-11-26T01:39:00Z"/>
                <w:lang w:val="en-US"/>
              </w:rPr>
            </w:pPr>
          </w:p>
        </w:tc>
        <w:tc>
          <w:tcPr>
            <w:tcW w:w="1397" w:type="dxa"/>
          </w:tcPr>
          <w:p w14:paraId="220EF13F" w14:textId="77777777" w:rsidR="00BA6170" w:rsidRDefault="00BA6170" w:rsidP="005817D4">
            <w:pPr>
              <w:spacing w:line="276" w:lineRule="auto"/>
              <w:jc w:val="center"/>
              <w:rPr>
                <w:ins w:id="21566" w:author="Tran Huan" w:date="2018-11-26T01:39:00Z"/>
                <w:lang w:val="en-US"/>
              </w:rPr>
            </w:pPr>
          </w:p>
        </w:tc>
        <w:tc>
          <w:tcPr>
            <w:tcW w:w="1406" w:type="dxa"/>
          </w:tcPr>
          <w:p w14:paraId="3249B9AE" w14:textId="563116C2" w:rsidR="00BA6170" w:rsidRDefault="00BA6170" w:rsidP="005817D4">
            <w:pPr>
              <w:keepNext/>
              <w:spacing w:line="276" w:lineRule="auto"/>
              <w:jc w:val="center"/>
              <w:rPr>
                <w:ins w:id="21567" w:author="Tran Huan" w:date="2018-11-26T01:39:00Z"/>
                <w:lang w:val="en-US"/>
              </w:rPr>
            </w:pPr>
            <w:ins w:id="21568" w:author="Tran Huan" w:date="2018-11-26T01:40:00Z">
              <w:r>
                <w:rPr>
                  <w:lang w:val="en-US"/>
                </w:rPr>
                <w:t>X</w:t>
              </w:r>
            </w:ins>
          </w:p>
        </w:tc>
      </w:tr>
      <w:tr w:rsidR="00BA6170" w14:paraId="6758B032" w14:textId="77777777" w:rsidTr="005817D4">
        <w:trPr>
          <w:ins w:id="21569" w:author="Tran Huan" w:date="2018-11-26T01:39:00Z"/>
        </w:trPr>
        <w:tc>
          <w:tcPr>
            <w:tcW w:w="797" w:type="dxa"/>
          </w:tcPr>
          <w:p w14:paraId="485EF17A" w14:textId="721EA36F" w:rsidR="00BA6170" w:rsidRDefault="00BA6170" w:rsidP="005817D4">
            <w:pPr>
              <w:spacing w:line="276" w:lineRule="auto"/>
              <w:jc w:val="center"/>
              <w:rPr>
                <w:ins w:id="21570" w:author="Tran Huan" w:date="2018-11-26T01:39:00Z"/>
                <w:lang w:val="en-US"/>
              </w:rPr>
            </w:pPr>
            <w:ins w:id="21571" w:author="Tran Huan" w:date="2018-11-26T01:39:00Z">
              <w:r>
                <w:rPr>
                  <w:lang w:val="en-US"/>
                </w:rPr>
                <w:t>6</w:t>
              </w:r>
            </w:ins>
          </w:p>
        </w:tc>
        <w:tc>
          <w:tcPr>
            <w:tcW w:w="2368" w:type="dxa"/>
          </w:tcPr>
          <w:p w14:paraId="7D62AB2F" w14:textId="09DA84EC" w:rsidR="00BA6170" w:rsidRDefault="00BA6170" w:rsidP="005817D4">
            <w:pPr>
              <w:spacing w:line="276" w:lineRule="auto"/>
              <w:rPr>
                <w:ins w:id="21572" w:author="Tran Huan" w:date="2018-11-26T01:39:00Z"/>
                <w:lang w:val="en-US"/>
              </w:rPr>
            </w:pPr>
            <w:ins w:id="21573" w:author="Tran Huan" w:date="2018-11-26T01:39:00Z">
              <w:r>
                <w:rPr>
                  <w:lang w:val="en-US"/>
                </w:rPr>
                <w:t>service</w:t>
              </w:r>
            </w:ins>
          </w:p>
        </w:tc>
        <w:tc>
          <w:tcPr>
            <w:tcW w:w="1414" w:type="dxa"/>
          </w:tcPr>
          <w:p w14:paraId="4D4E306C" w14:textId="77777777" w:rsidR="00BA6170" w:rsidRDefault="00BA6170" w:rsidP="005817D4">
            <w:pPr>
              <w:spacing w:line="276" w:lineRule="auto"/>
              <w:jc w:val="center"/>
              <w:rPr>
                <w:ins w:id="21574" w:author="Tran Huan" w:date="2018-11-26T01:39:00Z"/>
                <w:lang w:val="en-US"/>
              </w:rPr>
            </w:pPr>
          </w:p>
        </w:tc>
        <w:tc>
          <w:tcPr>
            <w:tcW w:w="1395" w:type="dxa"/>
          </w:tcPr>
          <w:p w14:paraId="4BA46CEF" w14:textId="77777777" w:rsidR="00BA6170" w:rsidRDefault="00BA6170" w:rsidP="005817D4">
            <w:pPr>
              <w:spacing w:line="276" w:lineRule="auto"/>
              <w:jc w:val="center"/>
              <w:rPr>
                <w:ins w:id="21575" w:author="Tran Huan" w:date="2018-11-26T01:39:00Z"/>
                <w:lang w:val="en-US"/>
              </w:rPr>
            </w:pPr>
          </w:p>
        </w:tc>
        <w:tc>
          <w:tcPr>
            <w:tcW w:w="1397" w:type="dxa"/>
          </w:tcPr>
          <w:p w14:paraId="7DF3F486" w14:textId="77777777" w:rsidR="00BA6170" w:rsidRDefault="00BA6170" w:rsidP="005817D4">
            <w:pPr>
              <w:spacing w:line="276" w:lineRule="auto"/>
              <w:jc w:val="center"/>
              <w:rPr>
                <w:ins w:id="21576" w:author="Tran Huan" w:date="2018-11-26T01:39:00Z"/>
                <w:lang w:val="en-US"/>
              </w:rPr>
            </w:pPr>
          </w:p>
        </w:tc>
        <w:tc>
          <w:tcPr>
            <w:tcW w:w="1406" w:type="dxa"/>
          </w:tcPr>
          <w:p w14:paraId="12F8A182" w14:textId="2E65F5A4" w:rsidR="00BA6170" w:rsidRDefault="00BA6170" w:rsidP="005817D4">
            <w:pPr>
              <w:keepNext/>
              <w:spacing w:line="276" w:lineRule="auto"/>
              <w:jc w:val="center"/>
              <w:rPr>
                <w:ins w:id="21577" w:author="Tran Huan" w:date="2018-11-26T01:39:00Z"/>
                <w:lang w:val="en-US"/>
              </w:rPr>
            </w:pPr>
            <w:ins w:id="21578" w:author="Tran Huan" w:date="2018-11-26T01:40:00Z">
              <w:r>
                <w:rPr>
                  <w:lang w:val="en-US"/>
                </w:rPr>
                <w:t>X</w:t>
              </w:r>
            </w:ins>
          </w:p>
        </w:tc>
      </w:tr>
    </w:tbl>
    <w:p w14:paraId="143D93AB" w14:textId="35D0FC86" w:rsidR="005817D4" w:rsidRDefault="00BA6170" w:rsidP="00BA6170">
      <w:pPr>
        <w:pStyle w:val="Heading5"/>
        <w:rPr>
          <w:ins w:id="21579" w:author="Tran Huan" w:date="2018-11-26T01:41:00Z"/>
          <w:lang w:val="en-US"/>
        </w:rPr>
        <w:pPrChange w:id="21580" w:author="Tran Huan" w:date="2018-11-26T01:41:00Z">
          <w:pPr>
            <w:keepNext/>
            <w:jc w:val="center"/>
          </w:pPr>
        </w:pPrChange>
      </w:pPr>
      <w:ins w:id="21581" w:author="Tran Huan" w:date="2018-11-26T01:41:00Z">
        <w:r>
          <w:rPr>
            <w:lang w:val="en-US"/>
          </w:rPr>
          <w:t>Cách xử lý</w:t>
        </w:r>
      </w:ins>
    </w:p>
    <w:p w14:paraId="3DFAA967" w14:textId="77777777" w:rsidR="00BA6170" w:rsidRDefault="00BA6170" w:rsidP="00BA6170">
      <w:pPr>
        <w:keepNext/>
        <w:rPr>
          <w:ins w:id="21582" w:author="Tran Huan" w:date="2018-11-26T01:41:00Z"/>
        </w:rPr>
        <w:pPrChange w:id="21583" w:author="Tran Huan" w:date="2018-11-26T01:41:00Z">
          <w:pPr/>
        </w:pPrChange>
      </w:pPr>
      <w:ins w:id="21584" w:author="Tran Huan" w:date="2018-11-26T01:41:00Z">
        <w:r>
          <w:rPr>
            <w:noProof/>
            <w:lang w:val="en-US"/>
          </w:rPr>
          <w:drawing>
            <wp:inline distT="0" distB="0" distL="0" distR="0" wp14:anchorId="2485E191" wp14:editId="5D760D22">
              <wp:extent cx="5579745" cy="44748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2">
                        <a:extLst>
                          <a:ext uri="{28A0092B-C50C-407E-A947-70E740481C1C}">
                            <a14:useLocalDpi xmlns:a14="http://schemas.microsoft.com/office/drawing/2010/main" val="0"/>
                          </a:ext>
                        </a:extLst>
                      </a:blip>
                      <a:stretch>
                        <a:fillRect/>
                      </a:stretch>
                    </pic:blipFill>
                    <pic:spPr>
                      <a:xfrm>
                        <a:off x="0" y="0"/>
                        <a:ext cx="5579745" cy="4474845"/>
                      </a:xfrm>
                      <a:prstGeom prst="rect">
                        <a:avLst/>
                      </a:prstGeom>
                    </pic:spPr>
                  </pic:pic>
                </a:graphicData>
              </a:graphic>
            </wp:inline>
          </w:drawing>
        </w:r>
      </w:ins>
    </w:p>
    <w:p w14:paraId="2D748071" w14:textId="3BB5C958" w:rsidR="00BA6170" w:rsidRPr="00BA6170" w:rsidRDefault="00BA6170" w:rsidP="00BA6170">
      <w:pPr>
        <w:pStyle w:val="Caption"/>
        <w:rPr>
          <w:i/>
          <w:rPrChange w:id="21585" w:author="Tran Huan" w:date="2018-11-26T01:42:00Z">
            <w:rPr/>
          </w:rPrChange>
        </w:rPr>
        <w:pPrChange w:id="21586" w:author="Tran Huan" w:date="2018-11-26T01:41:00Z">
          <w:pPr>
            <w:keepNext/>
            <w:jc w:val="center"/>
          </w:pPr>
        </w:pPrChange>
      </w:pPr>
      <w:ins w:id="21587" w:author="Tran Huan" w:date="2018-11-26T01:41:00Z">
        <w:r>
          <w:t xml:space="preserve">Hình </w:t>
        </w:r>
        <w:r>
          <w:fldChar w:fldCharType="begin"/>
        </w:r>
        <w:r>
          <w:instrText xml:space="preserve"> STYLEREF 1 \s </w:instrText>
        </w:r>
      </w:ins>
      <w:r>
        <w:fldChar w:fldCharType="separate"/>
      </w:r>
      <w:r>
        <w:rPr>
          <w:noProof/>
        </w:rPr>
        <w:t>3</w:t>
      </w:r>
      <w:ins w:id="21588" w:author="Tran Huan" w:date="2018-11-26T01:41:00Z">
        <w:r>
          <w:fldChar w:fldCharType="end"/>
        </w:r>
        <w:r>
          <w:t>.</w:t>
        </w:r>
        <w:r>
          <w:fldChar w:fldCharType="begin"/>
        </w:r>
        <w:r>
          <w:instrText xml:space="preserve"> SEQ Hình \* ARABIC \s 1 </w:instrText>
        </w:r>
      </w:ins>
      <w:r>
        <w:fldChar w:fldCharType="separate"/>
      </w:r>
      <w:ins w:id="21589" w:author="Tran Huan" w:date="2018-11-26T01:41:00Z">
        <w:r>
          <w:rPr>
            <w:noProof/>
          </w:rPr>
          <w:t>20</w:t>
        </w:r>
        <w:r>
          <w:fldChar w:fldCharType="end"/>
        </w:r>
        <w:r w:rsidRPr="00BA6170">
          <w:rPr>
            <w:rPrChange w:id="21590" w:author="Tran Huan" w:date="2018-11-26T01:42:00Z">
              <w:rPr>
                <w:lang w:val="en-US"/>
              </w:rPr>
            </w:rPrChange>
          </w:rPr>
          <w:t xml:space="preserve"> </w:t>
        </w:r>
      </w:ins>
      <w:ins w:id="21591" w:author="Tran Huan" w:date="2018-11-26T01:42:00Z">
        <w:r w:rsidRPr="00BA6170">
          <w:rPr>
            <w:i/>
            <w:rPrChange w:id="21592" w:author="Tran Huan" w:date="2018-11-26T01:42:00Z">
              <w:rPr>
                <w:i/>
                <w:lang w:val="en-US"/>
              </w:rPr>
            </w:rPrChange>
          </w:rPr>
          <w:t>Sơ đồ xử lý xem bi</w:t>
        </w:r>
        <w:r>
          <w:rPr>
            <w:i/>
            <w:rPrChange w:id="21593" w:author="Tran Huan" w:date="2018-11-26T01:42:00Z">
              <w:rPr>
                <w:i/>
              </w:rPr>
            </w:rPrChange>
          </w:rPr>
          <w:t xml:space="preserve">ên </w:t>
        </w:r>
        <w:r w:rsidRPr="00BA6170">
          <w:rPr>
            <w:i/>
            <w:rPrChange w:id="21594" w:author="Tran Huan" w:date="2018-11-26T01:42:00Z">
              <w:rPr>
                <w:i/>
                <w:lang w:val="en-US"/>
              </w:rPr>
            </w:rPrChange>
          </w:rPr>
          <w:t>n</w:t>
        </w:r>
        <w:r>
          <w:rPr>
            <w:i/>
            <w:rPrChange w:id="21595" w:author="Tran Huan" w:date="2018-11-26T01:42:00Z">
              <w:rPr>
                <w:i/>
              </w:rPr>
            </w:rPrChange>
          </w:rPr>
          <w:t>hận</w:t>
        </w:r>
      </w:ins>
    </w:p>
    <w:p w14:paraId="46CF4262" w14:textId="1BF86CB6" w:rsidR="00896415" w:rsidRPr="000245EB" w:rsidDel="00C967D6" w:rsidRDefault="00896415" w:rsidP="000D1FDC">
      <w:pPr>
        <w:pStyle w:val="Caption"/>
        <w:rPr>
          <w:del w:id="21596" w:author="Tran Huan" w:date="2018-11-26T01:02:00Z"/>
          <w:rPrChange w:id="21597" w:author="Tran Huan" w:date="2018-11-25T16:08:00Z">
            <w:rPr>
              <w:del w:id="21598" w:author="Tran Huan" w:date="2018-11-26T01:02:00Z"/>
              <w:lang w:val="en-US"/>
            </w:rPr>
          </w:rPrChange>
        </w:rPr>
        <w:pPrChange w:id="21599" w:author="Tran Huan" w:date="2018-11-25T23:36:00Z">
          <w:pPr>
            <w:pStyle w:val="Caption"/>
          </w:pPr>
        </w:pPrChange>
      </w:pPr>
      <w:bookmarkStart w:id="21600" w:name="_Toc530951468"/>
      <w:del w:id="21601" w:author="Tran Huan" w:date="2018-11-26T01:02:00Z">
        <w:r w:rsidRPr="00E4365A" w:rsidDel="00C967D6">
          <w:delText xml:space="preserve">Hình </w:delText>
        </w:r>
      </w:del>
      <w:ins w:id="21602" w:author="phuong vu" w:date="2018-11-22T18:14:00Z">
        <w:del w:id="21603" w:author="Tran Huan" w:date="2018-11-26T01:02:00Z">
          <w:r w:rsidR="00627671" w:rsidDel="00C967D6">
            <w:fldChar w:fldCharType="begin"/>
          </w:r>
          <w:r w:rsidR="00627671" w:rsidDel="00C967D6">
            <w:delInstrText xml:space="preserve"> STYLEREF 1 \s </w:delInstrText>
          </w:r>
        </w:del>
      </w:ins>
      <w:del w:id="21604" w:author="Tran Huan" w:date="2018-11-26T01:02:00Z">
        <w:r w:rsidR="00627671" w:rsidDel="00C967D6">
          <w:fldChar w:fldCharType="separate"/>
        </w:r>
        <w:r w:rsidR="00627671" w:rsidDel="00C967D6">
          <w:rPr>
            <w:noProof/>
          </w:rPr>
          <w:delText>3</w:delText>
        </w:r>
      </w:del>
      <w:ins w:id="21605" w:author="phuong vu" w:date="2018-11-22T18:14:00Z">
        <w:del w:id="21606" w:author="Tran Huan" w:date="2018-11-26T01:02:00Z">
          <w:r w:rsidR="00627671" w:rsidDel="00C967D6">
            <w:fldChar w:fldCharType="end"/>
          </w:r>
          <w:r w:rsidR="00627671" w:rsidDel="00C967D6">
            <w:delText>.</w:delText>
          </w:r>
          <w:r w:rsidR="00627671" w:rsidDel="00C967D6">
            <w:fldChar w:fldCharType="begin"/>
          </w:r>
          <w:r w:rsidR="00627671" w:rsidDel="00C967D6">
            <w:delInstrText xml:space="preserve"> SEQ Hình \* ARABIC \s 1 </w:delInstrText>
          </w:r>
        </w:del>
      </w:ins>
      <w:del w:id="21607" w:author="Tran Huan" w:date="2018-11-26T01:02:00Z">
        <w:r w:rsidR="00627671" w:rsidDel="00C967D6">
          <w:fldChar w:fldCharType="separate"/>
        </w:r>
      </w:del>
      <w:ins w:id="21608" w:author="phuong vu" w:date="2018-11-22T18:14:00Z">
        <w:del w:id="21609" w:author="Tran Huan" w:date="2018-11-26T01:02:00Z">
          <w:r w:rsidR="00627671" w:rsidDel="00C967D6">
            <w:rPr>
              <w:noProof/>
            </w:rPr>
            <w:delText>35</w:delText>
          </w:r>
          <w:r w:rsidR="00627671" w:rsidDel="00C967D6">
            <w:fldChar w:fldCharType="end"/>
          </w:r>
        </w:del>
      </w:ins>
      <w:del w:id="21610" w:author="Tran Huan" w:date="2018-11-26T01:02:00Z">
        <w:r w:rsidR="006C103E" w:rsidDel="00C967D6">
          <w:fldChar w:fldCharType="begin"/>
        </w:r>
        <w:r w:rsidR="006C103E" w:rsidDel="00C967D6">
          <w:delInstrText xml:space="preserve"> STYLEREF 1 \s </w:delInstrText>
        </w:r>
        <w:r w:rsidR="006C103E" w:rsidDel="00C967D6">
          <w:fldChar w:fldCharType="separate"/>
        </w:r>
        <w:r w:rsidR="006C103E" w:rsidDel="00C967D6">
          <w:rPr>
            <w:noProof/>
          </w:rPr>
          <w:delText>3</w:delText>
        </w:r>
        <w:r w:rsidR="006C103E" w:rsidDel="00C967D6">
          <w:fldChar w:fldCharType="end"/>
        </w:r>
        <w:r w:rsidR="006C103E" w:rsidDel="00C967D6">
          <w:delText>.</w:delText>
        </w:r>
        <w:r w:rsidR="006C103E" w:rsidDel="00C967D6">
          <w:fldChar w:fldCharType="begin"/>
        </w:r>
        <w:r w:rsidR="006C103E" w:rsidDel="00C967D6">
          <w:delInstrText xml:space="preserve"> SEQ Hình \* ARABIC \s 1 </w:delInstrText>
        </w:r>
        <w:r w:rsidR="006C103E" w:rsidDel="00C967D6">
          <w:fldChar w:fldCharType="separate"/>
        </w:r>
        <w:r w:rsidR="006C103E" w:rsidDel="00C967D6">
          <w:rPr>
            <w:noProof/>
          </w:rPr>
          <w:delText>27</w:delText>
        </w:r>
        <w:r w:rsidR="006C103E" w:rsidDel="00C967D6">
          <w:fldChar w:fldCharType="end"/>
        </w:r>
        <w:r w:rsidRPr="000245EB" w:rsidDel="00C967D6">
          <w:rPr>
            <w:rPrChange w:id="21611" w:author="Tran Huan" w:date="2018-11-25T16:08:00Z">
              <w:rPr>
                <w:lang w:val="en-US"/>
              </w:rPr>
            </w:rPrChange>
          </w:rPr>
          <w:delText xml:space="preserve"> </w:delText>
        </w:r>
        <w:r w:rsidRPr="00C967D6" w:rsidDel="00C967D6">
          <w:rPr>
            <w:i/>
            <w:rPrChange w:id="21612" w:author="Tran Huan" w:date="2018-11-26T01:02:00Z">
              <w:rPr>
                <w:lang w:val="en-US"/>
              </w:rPr>
            </w:rPrChange>
          </w:rPr>
          <w:delText>Sơ đồ xử lí cập nhật thông tin người dùng sau khi đăng kí</w:delText>
        </w:r>
        <w:bookmarkEnd w:id="21600"/>
      </w:del>
    </w:p>
    <w:p w14:paraId="7B2CB665" w14:textId="232762C3" w:rsidR="00C557CE" w:rsidRDefault="00463867">
      <w:pPr>
        <w:pStyle w:val="Heading1"/>
        <w:spacing w:line="276" w:lineRule="auto"/>
        <w:ind w:left="450"/>
        <w:pPrChange w:id="21613" w:author="phuong vu" w:date="2018-11-23T13:48:00Z">
          <w:pPr>
            <w:pStyle w:val="Heading2"/>
          </w:pPr>
        </w:pPrChange>
      </w:pPr>
      <w:bookmarkStart w:id="21614" w:name="_Toc530662911"/>
      <w:r>
        <w:t>KIỂM THỬ</w:t>
      </w:r>
      <w:bookmarkEnd w:id="21614"/>
    </w:p>
    <w:p w14:paraId="19FA80FD" w14:textId="25F7120B" w:rsidR="004A77C2" w:rsidRDefault="004A77C2">
      <w:pPr>
        <w:pStyle w:val="Heading2"/>
        <w:spacing w:line="276" w:lineRule="auto"/>
        <w:rPr>
          <w:ins w:id="21615" w:author="phuong vu" w:date="2018-11-22T20:56:00Z"/>
        </w:rPr>
        <w:pPrChange w:id="21616" w:author="phuong vu" w:date="2018-11-23T13:48:00Z">
          <w:pPr>
            <w:pStyle w:val="Heading2"/>
          </w:pPr>
        </w:pPrChange>
      </w:pPr>
      <w:bookmarkStart w:id="21617" w:name="_Toc530662912"/>
      <w:r>
        <w:t>Giới thiệu</w:t>
      </w:r>
      <w:bookmarkEnd w:id="21617"/>
    </w:p>
    <w:p w14:paraId="127BEAE5" w14:textId="74F8A442" w:rsidR="001D2492" w:rsidRDefault="001D2492">
      <w:pPr>
        <w:pStyle w:val="Heading3"/>
        <w:spacing w:line="276" w:lineRule="auto"/>
        <w:rPr>
          <w:ins w:id="21618" w:author="phuong vu" w:date="2018-11-22T20:57:00Z"/>
        </w:rPr>
        <w:pPrChange w:id="21619" w:author="phuong vu" w:date="2018-11-23T13:48:00Z">
          <w:pPr>
            <w:pStyle w:val="Heading3"/>
          </w:pPr>
        </w:pPrChange>
      </w:pPr>
      <w:ins w:id="21620" w:author="phuong vu" w:date="2018-11-22T20:56:00Z">
        <w:r>
          <w:t>M</w:t>
        </w:r>
      </w:ins>
      <w:ins w:id="21621" w:author="phuong vu" w:date="2018-11-22T20:57:00Z">
        <w:r>
          <w:t>ục tiêu</w:t>
        </w:r>
      </w:ins>
    </w:p>
    <w:p w14:paraId="5440F9D3" w14:textId="674CE501" w:rsidR="001D2492" w:rsidRDefault="00924D77">
      <w:pPr>
        <w:spacing w:line="276" w:lineRule="auto"/>
        <w:ind w:firstLine="629"/>
        <w:rPr>
          <w:ins w:id="21622" w:author="phuong vu" w:date="2018-11-22T20:59:00Z"/>
          <w:lang w:val="es-ES"/>
        </w:rPr>
        <w:pPrChange w:id="21623" w:author="phuong vu" w:date="2018-11-23T13:48:00Z">
          <w:pPr>
            <w:ind w:firstLine="629"/>
          </w:pPr>
        </w:pPrChange>
      </w:pPr>
      <w:ins w:id="21624" w:author="phuong vu" w:date="2018-11-22T20:57:00Z">
        <w:r>
          <w:rPr>
            <w:lang w:val="es-ES"/>
          </w:rPr>
          <w:t>Nhằm tìm ra những lỗi tồn đọng chưa phát hiện được trong thời gian phát triển phần mềm. Đ</w:t>
        </w:r>
      </w:ins>
      <w:ins w:id="21625" w:author="phuong vu" w:date="2018-11-22T20:58:00Z">
        <w:r>
          <w:rPr>
            <w:lang w:val="es-ES"/>
          </w:rPr>
          <w:t xml:space="preserve">ánh giá được các lỗi có thể sửa lỗi được về lỗi lập trình hay sai về các mục tiêu đã </w:t>
        </w:r>
      </w:ins>
      <w:ins w:id="21626" w:author="phuong vu" w:date="2018-11-22T20:59:00Z">
        <w:r>
          <w:rPr>
            <w:lang w:val="es-ES"/>
          </w:rPr>
          <w:t>đặt ra.</w:t>
        </w:r>
      </w:ins>
    </w:p>
    <w:p w14:paraId="71C493B1" w14:textId="52B83E59" w:rsidR="00924D77" w:rsidRDefault="00924D77">
      <w:pPr>
        <w:pStyle w:val="Heading3"/>
        <w:spacing w:line="276" w:lineRule="auto"/>
        <w:rPr>
          <w:ins w:id="21627" w:author="phuong vu" w:date="2018-11-22T20:59:00Z"/>
        </w:rPr>
        <w:pPrChange w:id="21628" w:author="phuong vu" w:date="2018-11-23T13:48:00Z">
          <w:pPr>
            <w:pStyle w:val="Heading3"/>
          </w:pPr>
        </w:pPrChange>
      </w:pPr>
      <w:ins w:id="21629" w:author="phuong vu" w:date="2018-11-22T20:59:00Z">
        <w:r>
          <w:t>Phạm vi kiểm thử</w:t>
        </w:r>
      </w:ins>
    </w:p>
    <w:p w14:paraId="01C278B5" w14:textId="0652FBA1" w:rsidR="001D2492" w:rsidRPr="000245EB" w:rsidRDefault="00924D77">
      <w:pPr>
        <w:spacing w:line="276" w:lineRule="auto"/>
        <w:ind w:firstLine="576"/>
        <w:pPrChange w:id="21630" w:author="phuong vu" w:date="2018-11-23T13:48:00Z">
          <w:pPr>
            <w:pStyle w:val="Heading3"/>
          </w:pPr>
        </w:pPrChange>
      </w:pPr>
      <w:ins w:id="21631" w:author="phuong vu" w:date="2018-11-22T20:59:00Z">
        <w:r>
          <w:rPr>
            <w:lang w:val="en-US"/>
          </w:rPr>
          <w:t>Kiểm thử theo từng chức năng đã được nêu ra. Do một số chức năng tương tự nha</w:t>
        </w:r>
      </w:ins>
      <w:ins w:id="21632" w:author="phuong vu" w:date="2018-11-22T21:00:00Z">
        <w:r>
          <w:rPr>
            <w:lang w:val="en-US"/>
          </w:rPr>
          <w:t>u nên sẽ được kiểm thử cùng với nhau.</w:t>
        </w:r>
      </w:ins>
    </w:p>
    <w:p w14:paraId="25625FD6" w14:textId="1466D4B9" w:rsidR="004A77C2" w:rsidRDefault="004A77C2">
      <w:pPr>
        <w:pStyle w:val="Heading2"/>
        <w:spacing w:line="276" w:lineRule="auto"/>
        <w:rPr>
          <w:ins w:id="21633" w:author="phuong vu" w:date="2018-11-22T21:01:00Z"/>
        </w:rPr>
        <w:pPrChange w:id="21634" w:author="phuong vu" w:date="2018-11-23T13:48:00Z">
          <w:pPr>
            <w:pStyle w:val="Heading2"/>
          </w:pPr>
        </w:pPrChange>
      </w:pPr>
      <w:bookmarkStart w:id="21635" w:name="_Toc530662913"/>
      <w:r>
        <w:t>Chi tiết kế hoạch kiểm thử</w:t>
      </w:r>
      <w:bookmarkEnd w:id="21635"/>
    </w:p>
    <w:p w14:paraId="47FB87D6" w14:textId="78CF84E6" w:rsidR="00924D77" w:rsidRDefault="00924D77">
      <w:pPr>
        <w:pStyle w:val="Heading3"/>
        <w:spacing w:line="276" w:lineRule="auto"/>
        <w:rPr>
          <w:ins w:id="21636" w:author="phuong vu" w:date="2018-11-23T10:00:00Z"/>
        </w:rPr>
        <w:pPrChange w:id="21637" w:author="phuong vu" w:date="2018-11-23T13:48:00Z">
          <w:pPr>
            <w:pStyle w:val="Heading3"/>
          </w:pPr>
        </w:pPrChange>
      </w:pPr>
      <w:ins w:id="21638" w:author="phuong vu" w:date="2018-11-22T21:01:00Z">
        <w:r>
          <w:t>Các chức năng kiểm thử</w:t>
        </w:r>
      </w:ins>
    </w:p>
    <w:tbl>
      <w:tblPr>
        <w:tblStyle w:val="TableGrid"/>
        <w:tblW w:w="0" w:type="auto"/>
        <w:tblInd w:w="85" w:type="dxa"/>
        <w:tblLook w:val="04A0" w:firstRow="1" w:lastRow="0" w:firstColumn="1" w:lastColumn="0" w:noHBand="0" w:noVBand="1"/>
      </w:tblPr>
      <w:tblGrid>
        <w:gridCol w:w="708"/>
        <w:gridCol w:w="1992"/>
        <w:gridCol w:w="5979"/>
      </w:tblGrid>
      <w:tr w:rsidR="00EF420B" w14:paraId="12DF84E5" w14:textId="77777777" w:rsidTr="00BF4BED">
        <w:trPr>
          <w:ins w:id="21639" w:author="phuong vu" w:date="2018-11-23T10:00:00Z"/>
        </w:trPr>
        <w:tc>
          <w:tcPr>
            <w:tcW w:w="708" w:type="dxa"/>
            <w:vAlign w:val="center"/>
          </w:tcPr>
          <w:p w14:paraId="0FEB2074" w14:textId="77777777" w:rsidR="00EF420B" w:rsidRPr="007C127C" w:rsidRDefault="00EF420B">
            <w:pPr>
              <w:pStyle w:val="ListParagraph"/>
              <w:spacing w:line="276" w:lineRule="auto"/>
              <w:ind w:left="0"/>
              <w:jc w:val="center"/>
              <w:rPr>
                <w:ins w:id="21640" w:author="phuong vu" w:date="2018-11-23T10:00:00Z"/>
                <w:b/>
              </w:rPr>
              <w:pPrChange w:id="21641" w:author="phuong vu" w:date="2018-11-23T13:48:00Z">
                <w:pPr>
                  <w:pStyle w:val="ListParagraph"/>
                  <w:ind w:left="0"/>
                  <w:jc w:val="center"/>
                </w:pPr>
              </w:pPrChange>
            </w:pPr>
            <w:ins w:id="21642" w:author="phuong vu" w:date="2018-11-23T10:00:00Z">
              <w:r w:rsidRPr="007C127C">
                <w:rPr>
                  <w:b/>
                </w:rPr>
                <w:t>STT</w:t>
              </w:r>
            </w:ins>
          </w:p>
        </w:tc>
        <w:tc>
          <w:tcPr>
            <w:tcW w:w="1992" w:type="dxa"/>
            <w:vAlign w:val="center"/>
          </w:tcPr>
          <w:p w14:paraId="4A48C6C6" w14:textId="77777777" w:rsidR="00EF420B" w:rsidRPr="007C127C" w:rsidRDefault="00EF420B">
            <w:pPr>
              <w:pStyle w:val="ListParagraph"/>
              <w:spacing w:line="276" w:lineRule="auto"/>
              <w:ind w:left="0"/>
              <w:jc w:val="center"/>
              <w:rPr>
                <w:ins w:id="21643" w:author="phuong vu" w:date="2018-11-23T10:00:00Z"/>
                <w:b/>
              </w:rPr>
              <w:pPrChange w:id="21644" w:author="phuong vu" w:date="2018-11-23T13:48:00Z">
                <w:pPr>
                  <w:pStyle w:val="ListParagraph"/>
                  <w:ind w:left="0"/>
                  <w:jc w:val="center"/>
                </w:pPr>
              </w:pPrChange>
            </w:pPr>
            <w:ins w:id="21645" w:author="phuong vu" w:date="2018-11-23T10:00:00Z">
              <w:r w:rsidRPr="007C127C">
                <w:rPr>
                  <w:b/>
                </w:rPr>
                <w:t>Mã chức năng</w:t>
              </w:r>
            </w:ins>
          </w:p>
        </w:tc>
        <w:tc>
          <w:tcPr>
            <w:tcW w:w="5979" w:type="dxa"/>
            <w:vAlign w:val="center"/>
          </w:tcPr>
          <w:p w14:paraId="64FE8274" w14:textId="77777777" w:rsidR="00EF420B" w:rsidRPr="007C127C" w:rsidRDefault="00EF420B">
            <w:pPr>
              <w:pStyle w:val="ListParagraph"/>
              <w:spacing w:line="276" w:lineRule="auto"/>
              <w:ind w:left="0"/>
              <w:jc w:val="center"/>
              <w:rPr>
                <w:ins w:id="21646" w:author="phuong vu" w:date="2018-11-23T10:00:00Z"/>
                <w:b/>
              </w:rPr>
              <w:pPrChange w:id="21647" w:author="phuong vu" w:date="2018-11-23T13:48:00Z">
                <w:pPr>
                  <w:pStyle w:val="ListParagraph"/>
                  <w:ind w:left="0"/>
                  <w:jc w:val="center"/>
                </w:pPr>
              </w:pPrChange>
            </w:pPr>
            <w:ins w:id="21648" w:author="phuong vu" w:date="2018-11-23T10:00:00Z">
              <w:r w:rsidRPr="007C127C">
                <w:rPr>
                  <w:b/>
                </w:rPr>
                <w:t>Tên chức năng</w:t>
              </w:r>
            </w:ins>
          </w:p>
        </w:tc>
      </w:tr>
      <w:tr w:rsidR="00EF420B" w:rsidDel="00BA6170" w14:paraId="5D23080B" w14:textId="388CE4EF" w:rsidTr="00BF4BED">
        <w:trPr>
          <w:ins w:id="21649" w:author="phuong vu" w:date="2018-11-23T10:00:00Z"/>
          <w:del w:id="21650" w:author="Tran Huan" w:date="2018-11-26T01:42:00Z"/>
        </w:trPr>
        <w:tc>
          <w:tcPr>
            <w:tcW w:w="708" w:type="dxa"/>
          </w:tcPr>
          <w:p w14:paraId="23F9F61F" w14:textId="28963EF0" w:rsidR="00EF420B" w:rsidDel="00BA6170" w:rsidRDefault="00EF420B">
            <w:pPr>
              <w:pStyle w:val="ListParagraph"/>
              <w:spacing w:line="276" w:lineRule="auto"/>
              <w:ind w:left="0"/>
              <w:jc w:val="center"/>
              <w:rPr>
                <w:ins w:id="21651" w:author="phuong vu" w:date="2018-11-23T10:00:00Z"/>
                <w:del w:id="21652" w:author="Tran Huan" w:date="2018-11-26T01:42:00Z"/>
              </w:rPr>
              <w:pPrChange w:id="21653" w:author="phuong vu" w:date="2018-11-23T13:48:00Z">
                <w:pPr>
                  <w:pStyle w:val="ListParagraph"/>
                  <w:spacing w:line="360" w:lineRule="auto"/>
                  <w:ind w:left="0"/>
                  <w:jc w:val="center"/>
                </w:pPr>
              </w:pPrChange>
            </w:pPr>
            <w:ins w:id="21654" w:author="phuong vu" w:date="2018-11-23T10:00:00Z">
              <w:del w:id="21655" w:author="Tran Huan" w:date="2018-11-26T01:42:00Z">
                <w:r w:rsidDel="00BA6170">
                  <w:delText>1</w:delText>
                </w:r>
              </w:del>
            </w:ins>
          </w:p>
        </w:tc>
        <w:tc>
          <w:tcPr>
            <w:tcW w:w="1992" w:type="dxa"/>
          </w:tcPr>
          <w:p w14:paraId="4763CE31" w14:textId="452AE91F" w:rsidR="00EF420B" w:rsidRPr="007C127C" w:rsidDel="00BA6170" w:rsidRDefault="00EF420B">
            <w:pPr>
              <w:pStyle w:val="ListParagraph"/>
              <w:spacing w:line="276" w:lineRule="auto"/>
              <w:ind w:left="0"/>
              <w:rPr>
                <w:ins w:id="21656" w:author="phuong vu" w:date="2018-11-23T10:00:00Z"/>
                <w:del w:id="21657" w:author="Tran Huan" w:date="2018-11-26T01:42:00Z"/>
                <w:lang w:val="en-US"/>
              </w:rPr>
              <w:pPrChange w:id="21658" w:author="phuong vu" w:date="2018-11-23T13:48:00Z">
                <w:pPr>
                  <w:pStyle w:val="ListParagraph"/>
                  <w:spacing w:line="360" w:lineRule="auto"/>
                  <w:ind w:left="0"/>
                </w:pPr>
              </w:pPrChange>
            </w:pPr>
            <w:ins w:id="21659" w:author="phuong vu" w:date="2018-11-23T10:00:00Z">
              <w:del w:id="21660" w:author="Tran Huan" w:date="2018-11-26T01:42:00Z">
                <w:r w:rsidDel="00BA6170">
                  <w:rPr>
                    <w:lang w:val="en-US"/>
                  </w:rPr>
                  <w:delText>GU_01</w:delText>
                </w:r>
              </w:del>
            </w:ins>
          </w:p>
        </w:tc>
        <w:tc>
          <w:tcPr>
            <w:tcW w:w="5979" w:type="dxa"/>
          </w:tcPr>
          <w:p w14:paraId="5AE9F9DA" w14:textId="32BA84FE" w:rsidR="00EF420B" w:rsidRPr="007C127C" w:rsidDel="00BA6170" w:rsidRDefault="00EF420B">
            <w:pPr>
              <w:pStyle w:val="ListParagraph"/>
              <w:spacing w:line="276" w:lineRule="auto"/>
              <w:ind w:left="0"/>
              <w:rPr>
                <w:ins w:id="21661" w:author="phuong vu" w:date="2018-11-23T10:00:00Z"/>
                <w:del w:id="21662" w:author="Tran Huan" w:date="2018-11-26T01:42:00Z"/>
                <w:lang w:val="en-US"/>
              </w:rPr>
              <w:pPrChange w:id="21663" w:author="phuong vu" w:date="2018-11-23T13:48:00Z">
                <w:pPr>
                  <w:pStyle w:val="ListParagraph"/>
                  <w:spacing w:line="360" w:lineRule="auto"/>
                  <w:ind w:left="0"/>
                </w:pPr>
              </w:pPrChange>
            </w:pPr>
            <w:ins w:id="21664" w:author="phuong vu" w:date="2018-11-23T10:00:00Z">
              <w:del w:id="21665" w:author="Tran Huan" w:date="2018-11-26T01:42:00Z">
                <w:r w:rsidDel="00BA6170">
                  <w:rPr>
                    <w:lang w:val="en-US"/>
                  </w:rPr>
                  <w:delText>Quản lí đơn hàng</w:delText>
                </w:r>
              </w:del>
            </w:ins>
          </w:p>
        </w:tc>
      </w:tr>
      <w:tr w:rsidR="00EF420B" w:rsidDel="00BA6170" w14:paraId="3199610D" w14:textId="02D1954B" w:rsidTr="00BF4BED">
        <w:trPr>
          <w:ins w:id="21666" w:author="phuong vu" w:date="2018-11-23T10:00:00Z"/>
          <w:del w:id="21667" w:author="Tran Huan" w:date="2018-11-26T01:42:00Z"/>
        </w:trPr>
        <w:tc>
          <w:tcPr>
            <w:tcW w:w="708" w:type="dxa"/>
          </w:tcPr>
          <w:p w14:paraId="23F884C2" w14:textId="6A1E9BA1" w:rsidR="00EF420B" w:rsidRPr="00467A14" w:rsidDel="00BA6170" w:rsidRDefault="00EF420B">
            <w:pPr>
              <w:pStyle w:val="ListParagraph"/>
              <w:spacing w:line="276" w:lineRule="auto"/>
              <w:ind w:left="0"/>
              <w:jc w:val="center"/>
              <w:rPr>
                <w:ins w:id="21668" w:author="phuong vu" w:date="2018-11-23T10:00:00Z"/>
                <w:del w:id="21669" w:author="Tran Huan" w:date="2018-11-26T01:42:00Z"/>
                <w:lang w:val="en-US"/>
              </w:rPr>
              <w:pPrChange w:id="21670" w:author="phuong vu" w:date="2018-11-23T13:48:00Z">
                <w:pPr>
                  <w:pStyle w:val="ListParagraph"/>
                  <w:spacing w:line="360" w:lineRule="auto"/>
                  <w:ind w:left="0"/>
                  <w:jc w:val="center"/>
                </w:pPr>
              </w:pPrChange>
            </w:pPr>
            <w:ins w:id="21671" w:author="phuong vu" w:date="2018-11-23T10:00:00Z">
              <w:del w:id="21672" w:author="Tran Huan" w:date="2018-11-26T01:42:00Z">
                <w:r w:rsidDel="00BA6170">
                  <w:delText>2</w:delText>
                </w:r>
              </w:del>
            </w:ins>
          </w:p>
        </w:tc>
        <w:tc>
          <w:tcPr>
            <w:tcW w:w="1992" w:type="dxa"/>
          </w:tcPr>
          <w:p w14:paraId="1009DC7F" w14:textId="0F377081" w:rsidR="00EF420B" w:rsidRPr="007C127C" w:rsidDel="00BA6170" w:rsidRDefault="00EF420B">
            <w:pPr>
              <w:pStyle w:val="ListParagraph"/>
              <w:spacing w:line="276" w:lineRule="auto"/>
              <w:ind w:left="0"/>
              <w:rPr>
                <w:ins w:id="21673" w:author="phuong vu" w:date="2018-11-23T10:00:00Z"/>
                <w:del w:id="21674" w:author="Tran Huan" w:date="2018-11-26T01:42:00Z"/>
                <w:lang w:val="en-US"/>
              </w:rPr>
              <w:pPrChange w:id="21675" w:author="phuong vu" w:date="2018-11-23T13:48:00Z">
                <w:pPr>
                  <w:pStyle w:val="ListParagraph"/>
                  <w:spacing w:line="360" w:lineRule="auto"/>
                  <w:ind w:left="0"/>
                </w:pPr>
              </w:pPrChange>
            </w:pPr>
            <w:ins w:id="21676" w:author="phuong vu" w:date="2018-11-23T10:00:00Z">
              <w:del w:id="21677" w:author="Tran Huan" w:date="2018-11-26T01:42:00Z">
                <w:r w:rsidDel="00BA6170">
                  <w:rPr>
                    <w:lang w:val="en-US"/>
                  </w:rPr>
                  <w:delText>GU_02</w:delText>
                </w:r>
              </w:del>
            </w:ins>
          </w:p>
        </w:tc>
        <w:tc>
          <w:tcPr>
            <w:tcW w:w="5979" w:type="dxa"/>
          </w:tcPr>
          <w:p w14:paraId="655CBBB1" w14:textId="7451D7D2" w:rsidR="00EF420B" w:rsidDel="00BA6170" w:rsidRDefault="00EF420B">
            <w:pPr>
              <w:pStyle w:val="ListParagraph"/>
              <w:spacing w:line="276" w:lineRule="auto"/>
              <w:ind w:left="0"/>
              <w:rPr>
                <w:ins w:id="21678" w:author="phuong vu" w:date="2018-11-23T10:00:00Z"/>
                <w:del w:id="21679" w:author="Tran Huan" w:date="2018-11-26T01:42:00Z"/>
              </w:rPr>
              <w:pPrChange w:id="21680" w:author="phuong vu" w:date="2018-11-23T13:48:00Z">
                <w:pPr>
                  <w:pStyle w:val="ListParagraph"/>
                  <w:spacing w:line="360" w:lineRule="auto"/>
                  <w:ind w:left="0"/>
                </w:pPr>
              </w:pPrChange>
            </w:pPr>
            <w:ins w:id="21681" w:author="phuong vu" w:date="2018-11-23T10:00:00Z">
              <w:del w:id="21682" w:author="Tran Huan" w:date="2018-11-26T01:42:00Z">
                <w:r w:rsidDel="00BA6170">
                  <w:rPr>
                    <w:lang w:val="en-US"/>
                  </w:rPr>
                  <w:delText>Quản lí biên nhận</w:delText>
                </w:r>
              </w:del>
            </w:ins>
          </w:p>
        </w:tc>
      </w:tr>
      <w:tr w:rsidR="00EF420B" w:rsidDel="00BA6170" w14:paraId="53FE7847" w14:textId="7CE8417D" w:rsidTr="00BF4BED">
        <w:trPr>
          <w:ins w:id="21683" w:author="phuong vu" w:date="2018-11-23T10:00:00Z"/>
          <w:del w:id="21684" w:author="Tran Huan" w:date="2018-11-26T01:42:00Z"/>
        </w:trPr>
        <w:tc>
          <w:tcPr>
            <w:tcW w:w="708" w:type="dxa"/>
          </w:tcPr>
          <w:p w14:paraId="642CEAD7" w14:textId="002F61F4" w:rsidR="00EF420B" w:rsidRPr="00467A14" w:rsidDel="00BA6170" w:rsidRDefault="00EF420B">
            <w:pPr>
              <w:pStyle w:val="ListParagraph"/>
              <w:spacing w:line="276" w:lineRule="auto"/>
              <w:ind w:left="0"/>
              <w:jc w:val="center"/>
              <w:rPr>
                <w:ins w:id="21685" w:author="phuong vu" w:date="2018-11-23T10:00:00Z"/>
                <w:del w:id="21686" w:author="Tran Huan" w:date="2018-11-26T01:42:00Z"/>
                <w:lang w:val="en-US"/>
              </w:rPr>
              <w:pPrChange w:id="21687" w:author="phuong vu" w:date="2018-11-23T13:48:00Z">
                <w:pPr>
                  <w:pStyle w:val="ListParagraph"/>
                  <w:spacing w:line="360" w:lineRule="auto"/>
                  <w:ind w:left="0"/>
                  <w:jc w:val="center"/>
                </w:pPr>
              </w:pPrChange>
            </w:pPr>
            <w:ins w:id="21688" w:author="phuong vu" w:date="2018-11-23T10:00:00Z">
              <w:del w:id="21689" w:author="Tran Huan" w:date="2018-11-26T01:42:00Z">
                <w:r w:rsidDel="00BA6170">
                  <w:delText>3</w:delText>
                </w:r>
              </w:del>
            </w:ins>
          </w:p>
        </w:tc>
        <w:tc>
          <w:tcPr>
            <w:tcW w:w="1992" w:type="dxa"/>
          </w:tcPr>
          <w:p w14:paraId="2A3A2002" w14:textId="4A1E963C" w:rsidR="00EF420B" w:rsidRPr="007C127C" w:rsidDel="00BA6170" w:rsidRDefault="00EF420B">
            <w:pPr>
              <w:pStyle w:val="ListParagraph"/>
              <w:spacing w:line="276" w:lineRule="auto"/>
              <w:ind w:left="0"/>
              <w:rPr>
                <w:ins w:id="21690" w:author="phuong vu" w:date="2018-11-23T10:00:00Z"/>
                <w:del w:id="21691" w:author="Tran Huan" w:date="2018-11-26T01:42:00Z"/>
                <w:lang w:val="en-US"/>
              </w:rPr>
              <w:pPrChange w:id="21692" w:author="phuong vu" w:date="2018-11-23T13:48:00Z">
                <w:pPr>
                  <w:pStyle w:val="ListParagraph"/>
                  <w:spacing w:line="360" w:lineRule="auto"/>
                  <w:ind w:left="0"/>
                </w:pPr>
              </w:pPrChange>
            </w:pPr>
            <w:ins w:id="21693" w:author="phuong vu" w:date="2018-11-23T10:00:00Z">
              <w:del w:id="21694" w:author="Tran Huan" w:date="2018-11-26T01:42:00Z">
                <w:r w:rsidDel="00BA6170">
                  <w:rPr>
                    <w:lang w:val="en-US"/>
                  </w:rPr>
                  <w:delText>GU_03</w:delText>
                </w:r>
              </w:del>
            </w:ins>
          </w:p>
        </w:tc>
        <w:tc>
          <w:tcPr>
            <w:tcW w:w="5979" w:type="dxa"/>
          </w:tcPr>
          <w:p w14:paraId="12EAC7C4" w14:textId="1E3BF30F" w:rsidR="00EF420B" w:rsidDel="00BA6170" w:rsidRDefault="00EF420B">
            <w:pPr>
              <w:pStyle w:val="ListParagraph"/>
              <w:spacing w:line="276" w:lineRule="auto"/>
              <w:ind w:left="0"/>
              <w:rPr>
                <w:ins w:id="21695" w:author="phuong vu" w:date="2018-11-23T10:00:00Z"/>
                <w:del w:id="21696" w:author="Tran Huan" w:date="2018-11-26T01:42:00Z"/>
              </w:rPr>
              <w:pPrChange w:id="21697" w:author="phuong vu" w:date="2018-11-23T13:48:00Z">
                <w:pPr>
                  <w:pStyle w:val="ListParagraph"/>
                  <w:spacing w:line="360" w:lineRule="auto"/>
                  <w:ind w:left="0"/>
                </w:pPr>
              </w:pPrChange>
            </w:pPr>
            <w:ins w:id="21698" w:author="phuong vu" w:date="2018-11-23T10:00:00Z">
              <w:del w:id="21699" w:author="Tran Huan" w:date="2018-11-26T01:42:00Z">
                <w:r w:rsidDel="00BA6170">
                  <w:rPr>
                    <w:lang w:val="en-US"/>
                  </w:rPr>
                  <w:delText>Quản lí phân công xử lí đơn hàng</w:delText>
                </w:r>
              </w:del>
            </w:ins>
          </w:p>
        </w:tc>
      </w:tr>
      <w:tr w:rsidR="00EF420B" w14:paraId="187A73C0" w14:textId="77777777" w:rsidTr="00BF4BED">
        <w:trPr>
          <w:ins w:id="21700" w:author="phuong vu" w:date="2018-11-23T10:00:00Z"/>
        </w:trPr>
        <w:tc>
          <w:tcPr>
            <w:tcW w:w="708" w:type="dxa"/>
          </w:tcPr>
          <w:p w14:paraId="64591FF8" w14:textId="57AC7298" w:rsidR="00EF420B" w:rsidRPr="00BA6170" w:rsidRDefault="00EF420B">
            <w:pPr>
              <w:pStyle w:val="ListParagraph"/>
              <w:spacing w:line="276" w:lineRule="auto"/>
              <w:ind w:left="0"/>
              <w:jc w:val="center"/>
              <w:rPr>
                <w:ins w:id="21701" w:author="phuong vu" w:date="2018-11-23T10:00:00Z"/>
                <w:lang w:val="en-US"/>
                <w:rPrChange w:id="21702" w:author="Tran Huan" w:date="2018-11-26T01:43:00Z">
                  <w:rPr>
                    <w:ins w:id="21703" w:author="phuong vu" w:date="2018-11-23T10:00:00Z"/>
                  </w:rPr>
                </w:rPrChange>
              </w:rPr>
              <w:pPrChange w:id="21704" w:author="phuong vu" w:date="2018-11-23T13:48:00Z">
                <w:pPr>
                  <w:pStyle w:val="ListParagraph"/>
                  <w:spacing w:line="360" w:lineRule="auto"/>
                  <w:ind w:left="0"/>
                  <w:jc w:val="center"/>
                </w:pPr>
              </w:pPrChange>
            </w:pPr>
            <w:ins w:id="21705" w:author="phuong vu" w:date="2018-11-23T10:00:00Z">
              <w:del w:id="21706" w:author="Tran Huan" w:date="2018-11-26T01:43:00Z">
                <w:r w:rsidDel="00BA6170">
                  <w:delText>4</w:delText>
                </w:r>
              </w:del>
            </w:ins>
            <w:ins w:id="21707" w:author="Tran Huan" w:date="2018-11-26T01:43:00Z">
              <w:r w:rsidR="00BA6170">
                <w:rPr>
                  <w:lang w:val="en-US"/>
                </w:rPr>
                <w:t>1</w:t>
              </w:r>
            </w:ins>
          </w:p>
        </w:tc>
        <w:tc>
          <w:tcPr>
            <w:tcW w:w="1992" w:type="dxa"/>
          </w:tcPr>
          <w:p w14:paraId="4A2C67AD" w14:textId="77777777" w:rsidR="00EF420B" w:rsidRPr="007C127C" w:rsidRDefault="00EF420B">
            <w:pPr>
              <w:pStyle w:val="ListParagraph"/>
              <w:spacing w:line="276" w:lineRule="auto"/>
              <w:ind w:left="0"/>
              <w:rPr>
                <w:ins w:id="21708" w:author="phuong vu" w:date="2018-11-23T10:00:00Z"/>
                <w:lang w:val="en-US"/>
              </w:rPr>
              <w:pPrChange w:id="21709" w:author="phuong vu" w:date="2018-11-23T13:48:00Z">
                <w:pPr>
                  <w:pStyle w:val="ListParagraph"/>
                  <w:spacing w:line="360" w:lineRule="auto"/>
                  <w:ind w:left="0"/>
                </w:pPr>
              </w:pPrChange>
            </w:pPr>
            <w:ins w:id="21710" w:author="phuong vu" w:date="2018-11-23T10:00:00Z">
              <w:r>
                <w:rPr>
                  <w:lang w:val="en-US"/>
                </w:rPr>
                <w:t>GU_04</w:t>
              </w:r>
            </w:ins>
          </w:p>
        </w:tc>
        <w:tc>
          <w:tcPr>
            <w:tcW w:w="5979" w:type="dxa"/>
          </w:tcPr>
          <w:p w14:paraId="249237FC" w14:textId="77777777" w:rsidR="00EF420B" w:rsidRDefault="00EF420B">
            <w:pPr>
              <w:pStyle w:val="ListParagraph"/>
              <w:spacing w:line="276" w:lineRule="auto"/>
              <w:ind w:left="0"/>
              <w:rPr>
                <w:ins w:id="21711" w:author="phuong vu" w:date="2018-11-23T10:00:00Z"/>
              </w:rPr>
              <w:pPrChange w:id="21712" w:author="phuong vu" w:date="2018-11-23T13:48:00Z">
                <w:pPr>
                  <w:pStyle w:val="ListParagraph"/>
                  <w:spacing w:line="360" w:lineRule="auto"/>
                  <w:ind w:left="0"/>
                </w:pPr>
              </w:pPrChange>
            </w:pPr>
            <w:ins w:id="21713" w:author="phuong vu" w:date="2018-11-23T10:00:00Z">
              <w:r>
                <w:rPr>
                  <w:lang w:val="en-US"/>
                </w:rPr>
                <w:t>Tạo đơn hàng</w:t>
              </w:r>
            </w:ins>
          </w:p>
        </w:tc>
      </w:tr>
      <w:tr w:rsidR="00EF420B" w14:paraId="4C5F2915" w14:textId="77777777" w:rsidTr="00BF4BED">
        <w:trPr>
          <w:ins w:id="21714" w:author="phuong vu" w:date="2018-11-23T10:00:00Z"/>
        </w:trPr>
        <w:tc>
          <w:tcPr>
            <w:tcW w:w="708" w:type="dxa"/>
          </w:tcPr>
          <w:p w14:paraId="2CB73EE1" w14:textId="6C4A0E72" w:rsidR="00EF420B" w:rsidRPr="00FD2760" w:rsidRDefault="00EF420B">
            <w:pPr>
              <w:pStyle w:val="ListParagraph"/>
              <w:spacing w:line="276" w:lineRule="auto"/>
              <w:ind w:left="0"/>
              <w:jc w:val="center"/>
              <w:rPr>
                <w:ins w:id="21715" w:author="phuong vu" w:date="2018-11-23T10:00:00Z"/>
                <w:lang w:val="en-US"/>
              </w:rPr>
              <w:pPrChange w:id="21716" w:author="phuong vu" w:date="2018-11-23T13:48:00Z">
                <w:pPr>
                  <w:pStyle w:val="ListParagraph"/>
                  <w:spacing w:line="360" w:lineRule="auto"/>
                  <w:ind w:left="0"/>
                  <w:jc w:val="center"/>
                </w:pPr>
              </w:pPrChange>
            </w:pPr>
            <w:ins w:id="21717" w:author="phuong vu" w:date="2018-11-23T10:00:00Z">
              <w:del w:id="21718" w:author="Tran Huan" w:date="2018-11-26T01:43:00Z">
                <w:r w:rsidDel="00BA6170">
                  <w:rPr>
                    <w:lang w:val="en-US"/>
                  </w:rPr>
                  <w:delText>5</w:delText>
                </w:r>
              </w:del>
            </w:ins>
            <w:ins w:id="21719" w:author="Tran Huan" w:date="2018-11-26T01:43:00Z">
              <w:r w:rsidR="00BA6170">
                <w:rPr>
                  <w:lang w:val="en-US"/>
                </w:rPr>
                <w:t>2</w:t>
              </w:r>
            </w:ins>
          </w:p>
        </w:tc>
        <w:tc>
          <w:tcPr>
            <w:tcW w:w="1992" w:type="dxa"/>
          </w:tcPr>
          <w:p w14:paraId="0CF40513" w14:textId="77777777" w:rsidR="00EF420B" w:rsidRDefault="00EF420B">
            <w:pPr>
              <w:pStyle w:val="ListParagraph"/>
              <w:spacing w:line="276" w:lineRule="auto"/>
              <w:ind w:left="0"/>
              <w:rPr>
                <w:ins w:id="21720" w:author="phuong vu" w:date="2018-11-23T10:00:00Z"/>
                <w:lang w:val="en-US"/>
              </w:rPr>
              <w:pPrChange w:id="21721" w:author="phuong vu" w:date="2018-11-23T13:48:00Z">
                <w:pPr>
                  <w:pStyle w:val="ListParagraph"/>
                  <w:spacing w:line="360" w:lineRule="auto"/>
                  <w:ind w:left="0"/>
                </w:pPr>
              </w:pPrChange>
            </w:pPr>
            <w:ins w:id="21722" w:author="phuong vu" w:date="2018-11-23T10:00:00Z">
              <w:r>
                <w:rPr>
                  <w:lang w:val="en-US"/>
                </w:rPr>
                <w:t>GU_05</w:t>
              </w:r>
            </w:ins>
          </w:p>
        </w:tc>
        <w:tc>
          <w:tcPr>
            <w:tcW w:w="5979" w:type="dxa"/>
          </w:tcPr>
          <w:p w14:paraId="08735A62" w14:textId="77777777" w:rsidR="00EF420B" w:rsidRDefault="00EF420B">
            <w:pPr>
              <w:pStyle w:val="ListParagraph"/>
              <w:spacing w:line="276" w:lineRule="auto"/>
              <w:ind w:left="0"/>
              <w:rPr>
                <w:ins w:id="21723" w:author="phuong vu" w:date="2018-11-23T10:00:00Z"/>
                <w:lang w:val="en-US"/>
              </w:rPr>
              <w:pPrChange w:id="21724" w:author="phuong vu" w:date="2018-11-23T13:48:00Z">
                <w:pPr>
                  <w:pStyle w:val="ListParagraph"/>
                  <w:spacing w:line="360" w:lineRule="auto"/>
                  <w:ind w:left="0"/>
                </w:pPr>
              </w:pPrChange>
            </w:pPr>
            <w:ins w:id="21725" w:author="phuong vu" w:date="2018-11-23T10:00:00Z">
              <w:r>
                <w:rPr>
                  <w:lang w:val="en-US"/>
                </w:rPr>
                <w:t>Cập nhật đơn hàng</w:t>
              </w:r>
            </w:ins>
          </w:p>
        </w:tc>
      </w:tr>
      <w:tr w:rsidR="00EF420B" w:rsidDel="00BA6170" w14:paraId="31B02F8D" w14:textId="703B6896" w:rsidTr="00BF4BED">
        <w:trPr>
          <w:ins w:id="21726" w:author="phuong vu" w:date="2018-11-23T10:00:00Z"/>
          <w:del w:id="21727" w:author="Tran Huan" w:date="2018-11-26T01:42:00Z"/>
        </w:trPr>
        <w:tc>
          <w:tcPr>
            <w:tcW w:w="708" w:type="dxa"/>
          </w:tcPr>
          <w:p w14:paraId="79B7EF67" w14:textId="5B2CFA27" w:rsidR="00EF420B" w:rsidRPr="00747972" w:rsidDel="00BA6170" w:rsidRDefault="00EF420B">
            <w:pPr>
              <w:pStyle w:val="ListParagraph"/>
              <w:spacing w:line="276" w:lineRule="auto"/>
              <w:ind w:left="0"/>
              <w:jc w:val="center"/>
              <w:rPr>
                <w:ins w:id="21728" w:author="phuong vu" w:date="2018-11-23T10:00:00Z"/>
                <w:del w:id="21729" w:author="Tran Huan" w:date="2018-11-26T01:42:00Z"/>
                <w:lang w:val="en-US"/>
              </w:rPr>
              <w:pPrChange w:id="21730" w:author="phuong vu" w:date="2018-11-23T13:48:00Z">
                <w:pPr>
                  <w:pStyle w:val="ListParagraph"/>
                  <w:spacing w:line="360" w:lineRule="auto"/>
                  <w:ind w:left="0"/>
                  <w:jc w:val="center"/>
                </w:pPr>
              </w:pPrChange>
            </w:pPr>
            <w:ins w:id="21731" w:author="phuong vu" w:date="2018-11-23T10:00:00Z">
              <w:del w:id="21732" w:author="Tran Huan" w:date="2018-11-26T01:42:00Z">
                <w:r w:rsidDel="00BA6170">
                  <w:rPr>
                    <w:lang w:val="en-US"/>
                  </w:rPr>
                  <w:delText>6</w:delText>
                </w:r>
              </w:del>
            </w:ins>
          </w:p>
        </w:tc>
        <w:tc>
          <w:tcPr>
            <w:tcW w:w="1992" w:type="dxa"/>
          </w:tcPr>
          <w:p w14:paraId="20684E63" w14:textId="6785A2CD" w:rsidR="00EF420B" w:rsidDel="00BA6170" w:rsidRDefault="00EF420B">
            <w:pPr>
              <w:pStyle w:val="ListParagraph"/>
              <w:spacing w:line="276" w:lineRule="auto"/>
              <w:ind w:left="0"/>
              <w:rPr>
                <w:ins w:id="21733" w:author="phuong vu" w:date="2018-11-23T10:00:00Z"/>
                <w:del w:id="21734" w:author="Tran Huan" w:date="2018-11-26T01:42:00Z"/>
                <w:lang w:val="en-US"/>
              </w:rPr>
              <w:pPrChange w:id="21735" w:author="phuong vu" w:date="2018-11-23T13:48:00Z">
                <w:pPr>
                  <w:pStyle w:val="ListParagraph"/>
                  <w:spacing w:line="360" w:lineRule="auto"/>
                  <w:ind w:left="0"/>
                </w:pPr>
              </w:pPrChange>
            </w:pPr>
            <w:ins w:id="21736" w:author="phuong vu" w:date="2018-11-23T10:00:00Z">
              <w:del w:id="21737" w:author="Tran Huan" w:date="2018-11-26T01:42:00Z">
                <w:r w:rsidDel="00BA6170">
                  <w:rPr>
                    <w:lang w:val="en-US"/>
                  </w:rPr>
                  <w:delText>GU_06</w:delText>
                </w:r>
              </w:del>
            </w:ins>
          </w:p>
        </w:tc>
        <w:tc>
          <w:tcPr>
            <w:tcW w:w="5979" w:type="dxa"/>
          </w:tcPr>
          <w:p w14:paraId="5C93EB21" w14:textId="60CB3EF7" w:rsidR="00EF420B" w:rsidDel="00BA6170" w:rsidRDefault="00EF420B">
            <w:pPr>
              <w:pStyle w:val="ListParagraph"/>
              <w:spacing w:line="276" w:lineRule="auto"/>
              <w:ind w:left="0"/>
              <w:rPr>
                <w:ins w:id="21738" w:author="phuong vu" w:date="2018-11-23T10:00:00Z"/>
                <w:del w:id="21739" w:author="Tran Huan" w:date="2018-11-26T01:42:00Z"/>
                <w:lang w:val="en-US"/>
              </w:rPr>
              <w:pPrChange w:id="21740" w:author="phuong vu" w:date="2018-11-23T13:48:00Z">
                <w:pPr>
                  <w:pStyle w:val="ListParagraph"/>
                  <w:spacing w:line="360" w:lineRule="auto"/>
                  <w:ind w:left="0"/>
                </w:pPr>
              </w:pPrChange>
            </w:pPr>
            <w:ins w:id="21741" w:author="phuong vu" w:date="2018-11-23T10:00:00Z">
              <w:del w:id="21742" w:author="Tran Huan" w:date="2018-11-26T01:42:00Z">
                <w:r w:rsidDel="00BA6170">
                  <w:rPr>
                    <w:lang w:val="en-US"/>
                  </w:rPr>
                  <w:delText>Quản lí trạng thái máy giặt</w:delText>
                </w:r>
              </w:del>
            </w:ins>
          </w:p>
        </w:tc>
      </w:tr>
      <w:tr w:rsidR="00EF420B" w14:paraId="58779206" w14:textId="77777777" w:rsidTr="00BF4BED">
        <w:trPr>
          <w:ins w:id="21743" w:author="phuong vu" w:date="2018-11-23T10:00:00Z"/>
        </w:trPr>
        <w:tc>
          <w:tcPr>
            <w:tcW w:w="708" w:type="dxa"/>
          </w:tcPr>
          <w:p w14:paraId="4F1CF08A" w14:textId="42EE685C" w:rsidR="00EF420B" w:rsidRPr="00FD2760" w:rsidRDefault="00EF420B">
            <w:pPr>
              <w:pStyle w:val="ListParagraph"/>
              <w:spacing w:line="276" w:lineRule="auto"/>
              <w:ind w:left="0"/>
              <w:jc w:val="center"/>
              <w:rPr>
                <w:ins w:id="21744" w:author="phuong vu" w:date="2018-11-23T10:00:00Z"/>
                <w:lang w:val="en-US"/>
              </w:rPr>
              <w:pPrChange w:id="21745" w:author="phuong vu" w:date="2018-11-23T13:48:00Z">
                <w:pPr>
                  <w:pStyle w:val="ListParagraph"/>
                  <w:spacing w:line="360" w:lineRule="auto"/>
                  <w:ind w:left="0"/>
                  <w:jc w:val="center"/>
                </w:pPr>
              </w:pPrChange>
            </w:pPr>
            <w:ins w:id="21746" w:author="phuong vu" w:date="2018-11-23T10:00:00Z">
              <w:del w:id="21747" w:author="Tran Huan" w:date="2018-11-26T01:43:00Z">
                <w:r w:rsidDel="00BA6170">
                  <w:rPr>
                    <w:lang w:val="en-US"/>
                  </w:rPr>
                  <w:delText>7</w:delText>
                </w:r>
              </w:del>
            </w:ins>
            <w:ins w:id="21748" w:author="Tran Huan" w:date="2018-11-26T01:43:00Z">
              <w:r w:rsidR="00BA6170">
                <w:rPr>
                  <w:lang w:val="en-US"/>
                </w:rPr>
                <w:t>3</w:t>
              </w:r>
            </w:ins>
          </w:p>
        </w:tc>
        <w:tc>
          <w:tcPr>
            <w:tcW w:w="1992" w:type="dxa"/>
          </w:tcPr>
          <w:p w14:paraId="2444C071" w14:textId="77777777" w:rsidR="00EF420B" w:rsidRPr="007C127C" w:rsidRDefault="00EF420B">
            <w:pPr>
              <w:pStyle w:val="ListParagraph"/>
              <w:spacing w:line="276" w:lineRule="auto"/>
              <w:ind w:left="0"/>
              <w:rPr>
                <w:ins w:id="21749" w:author="phuong vu" w:date="2018-11-23T10:00:00Z"/>
                <w:lang w:val="en-US"/>
              </w:rPr>
              <w:pPrChange w:id="21750" w:author="phuong vu" w:date="2018-11-23T13:48:00Z">
                <w:pPr>
                  <w:pStyle w:val="ListParagraph"/>
                  <w:spacing w:line="360" w:lineRule="auto"/>
                  <w:ind w:left="0"/>
                </w:pPr>
              </w:pPrChange>
            </w:pPr>
            <w:ins w:id="21751" w:author="phuong vu" w:date="2018-11-23T10:00:00Z">
              <w:r>
                <w:rPr>
                  <w:lang w:val="en-US"/>
                </w:rPr>
                <w:t>GU_07</w:t>
              </w:r>
            </w:ins>
          </w:p>
        </w:tc>
        <w:tc>
          <w:tcPr>
            <w:tcW w:w="5979" w:type="dxa"/>
          </w:tcPr>
          <w:p w14:paraId="7C976E83" w14:textId="77777777" w:rsidR="00EF420B" w:rsidRDefault="00EF420B">
            <w:pPr>
              <w:pStyle w:val="ListParagraph"/>
              <w:spacing w:line="276" w:lineRule="auto"/>
              <w:ind w:left="0"/>
              <w:rPr>
                <w:ins w:id="21752" w:author="phuong vu" w:date="2018-11-23T10:00:00Z"/>
              </w:rPr>
              <w:pPrChange w:id="21753" w:author="phuong vu" w:date="2018-11-23T13:48:00Z">
                <w:pPr>
                  <w:pStyle w:val="ListParagraph"/>
                  <w:spacing w:line="360" w:lineRule="auto"/>
                  <w:ind w:left="0"/>
                </w:pPr>
              </w:pPrChange>
            </w:pPr>
            <w:ins w:id="21754" w:author="phuong vu" w:date="2018-11-23T10:00:00Z">
              <w:r>
                <w:rPr>
                  <w:lang w:val="en-US"/>
                </w:rPr>
                <w:t>Tìm kiếm và lọc quần áo theo loại có sẵn</w:t>
              </w:r>
            </w:ins>
          </w:p>
        </w:tc>
      </w:tr>
      <w:tr w:rsidR="00EF420B" w:rsidDel="00BA6170" w14:paraId="67278129" w14:textId="619E202F" w:rsidTr="00BF4BED">
        <w:trPr>
          <w:ins w:id="21755" w:author="phuong vu" w:date="2018-11-23T10:00:00Z"/>
          <w:del w:id="21756" w:author="Tran Huan" w:date="2018-11-26T01:43:00Z"/>
        </w:trPr>
        <w:tc>
          <w:tcPr>
            <w:tcW w:w="708" w:type="dxa"/>
          </w:tcPr>
          <w:p w14:paraId="7E29C286" w14:textId="2ECC8E2F" w:rsidR="00EF420B" w:rsidRPr="00FD2760" w:rsidDel="00BA6170" w:rsidRDefault="00EF420B">
            <w:pPr>
              <w:pStyle w:val="ListParagraph"/>
              <w:spacing w:line="276" w:lineRule="auto"/>
              <w:ind w:left="0"/>
              <w:jc w:val="center"/>
              <w:rPr>
                <w:ins w:id="21757" w:author="phuong vu" w:date="2018-11-23T10:00:00Z"/>
                <w:del w:id="21758" w:author="Tran Huan" w:date="2018-11-26T01:43:00Z"/>
                <w:lang w:val="en-US"/>
              </w:rPr>
              <w:pPrChange w:id="21759" w:author="phuong vu" w:date="2018-11-23T13:48:00Z">
                <w:pPr>
                  <w:pStyle w:val="ListParagraph"/>
                  <w:spacing w:line="360" w:lineRule="auto"/>
                  <w:ind w:left="0"/>
                  <w:jc w:val="center"/>
                </w:pPr>
              </w:pPrChange>
            </w:pPr>
            <w:ins w:id="21760" w:author="phuong vu" w:date="2018-11-23T10:00:00Z">
              <w:del w:id="21761" w:author="Tran Huan" w:date="2018-11-26T01:43:00Z">
                <w:r w:rsidDel="00BA6170">
                  <w:rPr>
                    <w:lang w:val="en-US"/>
                  </w:rPr>
                  <w:delText>8</w:delText>
                </w:r>
              </w:del>
            </w:ins>
          </w:p>
        </w:tc>
        <w:tc>
          <w:tcPr>
            <w:tcW w:w="1992" w:type="dxa"/>
          </w:tcPr>
          <w:p w14:paraId="2318806C" w14:textId="185A6FB6" w:rsidR="00EF420B" w:rsidRPr="007C127C" w:rsidDel="00BA6170" w:rsidRDefault="00EF420B">
            <w:pPr>
              <w:pStyle w:val="ListParagraph"/>
              <w:spacing w:line="276" w:lineRule="auto"/>
              <w:ind w:left="0"/>
              <w:rPr>
                <w:ins w:id="21762" w:author="phuong vu" w:date="2018-11-23T10:00:00Z"/>
                <w:del w:id="21763" w:author="Tran Huan" w:date="2018-11-26T01:43:00Z"/>
                <w:lang w:val="en-US"/>
              </w:rPr>
              <w:pPrChange w:id="21764" w:author="phuong vu" w:date="2018-11-23T13:48:00Z">
                <w:pPr>
                  <w:pStyle w:val="ListParagraph"/>
                  <w:spacing w:line="360" w:lineRule="auto"/>
                  <w:ind w:left="0"/>
                </w:pPr>
              </w:pPrChange>
            </w:pPr>
            <w:ins w:id="21765" w:author="phuong vu" w:date="2018-11-23T10:00:00Z">
              <w:del w:id="21766" w:author="Tran Huan" w:date="2018-11-26T01:43:00Z">
                <w:r w:rsidDel="00BA6170">
                  <w:rPr>
                    <w:lang w:val="en-US"/>
                  </w:rPr>
                  <w:delText>GU_08</w:delText>
                </w:r>
              </w:del>
            </w:ins>
          </w:p>
        </w:tc>
        <w:tc>
          <w:tcPr>
            <w:tcW w:w="5979" w:type="dxa"/>
          </w:tcPr>
          <w:p w14:paraId="7E037EE1" w14:textId="7F184864" w:rsidR="00EF420B" w:rsidDel="00BA6170" w:rsidRDefault="00EF420B">
            <w:pPr>
              <w:pStyle w:val="ListParagraph"/>
              <w:spacing w:line="276" w:lineRule="auto"/>
              <w:ind w:left="0"/>
              <w:rPr>
                <w:ins w:id="21767" w:author="phuong vu" w:date="2018-11-23T10:00:00Z"/>
                <w:del w:id="21768" w:author="Tran Huan" w:date="2018-11-26T01:43:00Z"/>
              </w:rPr>
              <w:pPrChange w:id="21769" w:author="phuong vu" w:date="2018-11-23T13:48:00Z">
                <w:pPr>
                  <w:pStyle w:val="ListParagraph"/>
                  <w:spacing w:line="360" w:lineRule="auto"/>
                  <w:ind w:left="0"/>
                </w:pPr>
              </w:pPrChange>
            </w:pPr>
            <w:ins w:id="21770" w:author="phuong vu" w:date="2018-11-23T10:00:00Z">
              <w:del w:id="21771" w:author="Tran Huan" w:date="2018-11-26T01:43:00Z">
                <w:r w:rsidDel="00BA6170">
                  <w:rPr>
                    <w:lang w:val="en-US"/>
                  </w:rPr>
                  <w:delText>Tìm kiếm đơn hàng</w:delText>
                </w:r>
              </w:del>
            </w:ins>
          </w:p>
        </w:tc>
      </w:tr>
      <w:tr w:rsidR="00EF420B" w14:paraId="2D80A478" w14:textId="77777777" w:rsidTr="00BF4BED">
        <w:trPr>
          <w:ins w:id="21772" w:author="phuong vu" w:date="2018-11-23T10:00:00Z"/>
        </w:trPr>
        <w:tc>
          <w:tcPr>
            <w:tcW w:w="708" w:type="dxa"/>
          </w:tcPr>
          <w:p w14:paraId="7192F2CF" w14:textId="0C9CE7D7" w:rsidR="00EF420B" w:rsidRPr="007C127C" w:rsidRDefault="00EF420B">
            <w:pPr>
              <w:pStyle w:val="ListParagraph"/>
              <w:spacing w:line="276" w:lineRule="auto"/>
              <w:ind w:left="0"/>
              <w:jc w:val="center"/>
              <w:rPr>
                <w:ins w:id="21773" w:author="phuong vu" w:date="2018-11-23T10:00:00Z"/>
                <w:lang w:val="en-US"/>
              </w:rPr>
              <w:pPrChange w:id="21774" w:author="phuong vu" w:date="2018-11-23T13:48:00Z">
                <w:pPr>
                  <w:pStyle w:val="ListParagraph"/>
                  <w:spacing w:line="360" w:lineRule="auto"/>
                  <w:ind w:left="0"/>
                  <w:jc w:val="center"/>
                </w:pPr>
              </w:pPrChange>
            </w:pPr>
            <w:ins w:id="21775" w:author="phuong vu" w:date="2018-11-23T10:00:00Z">
              <w:del w:id="21776" w:author="Tran Huan" w:date="2018-11-26T01:43:00Z">
                <w:r w:rsidDel="00BA6170">
                  <w:rPr>
                    <w:lang w:val="en-US"/>
                  </w:rPr>
                  <w:delText>9</w:delText>
                </w:r>
              </w:del>
            </w:ins>
            <w:ins w:id="21777" w:author="Tran Huan" w:date="2018-11-26T01:43:00Z">
              <w:r w:rsidR="00BA6170">
                <w:rPr>
                  <w:lang w:val="en-US"/>
                </w:rPr>
                <w:t>4</w:t>
              </w:r>
            </w:ins>
          </w:p>
        </w:tc>
        <w:tc>
          <w:tcPr>
            <w:tcW w:w="1992" w:type="dxa"/>
          </w:tcPr>
          <w:p w14:paraId="2D79E523" w14:textId="77777777" w:rsidR="00EF420B" w:rsidRPr="007C127C" w:rsidRDefault="00EF420B">
            <w:pPr>
              <w:pStyle w:val="ListParagraph"/>
              <w:spacing w:line="276" w:lineRule="auto"/>
              <w:ind w:left="0"/>
              <w:rPr>
                <w:ins w:id="21778" w:author="phuong vu" w:date="2018-11-23T10:00:00Z"/>
                <w:lang w:val="en-US"/>
              </w:rPr>
              <w:pPrChange w:id="21779" w:author="phuong vu" w:date="2018-11-23T13:48:00Z">
                <w:pPr>
                  <w:pStyle w:val="ListParagraph"/>
                  <w:spacing w:line="360" w:lineRule="auto"/>
                  <w:ind w:left="0"/>
                </w:pPr>
              </w:pPrChange>
            </w:pPr>
            <w:ins w:id="21780" w:author="phuong vu" w:date="2018-11-23T10:00:00Z">
              <w:r>
                <w:rPr>
                  <w:lang w:val="en-US"/>
                </w:rPr>
                <w:t>GU_09</w:t>
              </w:r>
            </w:ins>
          </w:p>
        </w:tc>
        <w:tc>
          <w:tcPr>
            <w:tcW w:w="5979" w:type="dxa"/>
          </w:tcPr>
          <w:p w14:paraId="385845F5" w14:textId="77777777" w:rsidR="00EF420B" w:rsidRDefault="00EF420B">
            <w:pPr>
              <w:pStyle w:val="ListParagraph"/>
              <w:spacing w:line="276" w:lineRule="auto"/>
              <w:ind w:left="0"/>
              <w:rPr>
                <w:ins w:id="21781" w:author="phuong vu" w:date="2018-11-23T10:00:00Z"/>
              </w:rPr>
              <w:pPrChange w:id="21782" w:author="phuong vu" w:date="2018-11-23T13:48:00Z">
                <w:pPr>
                  <w:pStyle w:val="ListParagraph"/>
                  <w:spacing w:line="360" w:lineRule="auto"/>
                  <w:ind w:left="0"/>
                </w:pPr>
              </w:pPrChange>
            </w:pPr>
            <w:ins w:id="21783" w:author="phuong vu" w:date="2018-11-23T10:00:00Z">
              <w:r>
                <w:t>Đăng nhập</w:t>
              </w:r>
            </w:ins>
          </w:p>
        </w:tc>
      </w:tr>
      <w:tr w:rsidR="00EF420B" w14:paraId="5673C9F5" w14:textId="77777777" w:rsidTr="00BF4BED">
        <w:trPr>
          <w:ins w:id="21784" w:author="phuong vu" w:date="2018-11-23T10:00:00Z"/>
        </w:trPr>
        <w:tc>
          <w:tcPr>
            <w:tcW w:w="708" w:type="dxa"/>
          </w:tcPr>
          <w:p w14:paraId="3B32489D" w14:textId="20C6FDD0" w:rsidR="00EF420B" w:rsidRPr="007C127C" w:rsidRDefault="00EF420B">
            <w:pPr>
              <w:pStyle w:val="ListParagraph"/>
              <w:spacing w:line="276" w:lineRule="auto"/>
              <w:ind w:left="0"/>
              <w:jc w:val="center"/>
              <w:rPr>
                <w:ins w:id="21785" w:author="phuong vu" w:date="2018-11-23T10:00:00Z"/>
                <w:lang w:val="en-US"/>
              </w:rPr>
              <w:pPrChange w:id="21786" w:author="phuong vu" w:date="2018-11-23T13:48:00Z">
                <w:pPr>
                  <w:pStyle w:val="ListParagraph"/>
                  <w:spacing w:line="360" w:lineRule="auto"/>
                  <w:ind w:left="0"/>
                  <w:jc w:val="center"/>
                </w:pPr>
              </w:pPrChange>
            </w:pPr>
            <w:ins w:id="21787" w:author="phuong vu" w:date="2018-11-23T10:00:00Z">
              <w:del w:id="21788" w:author="Tran Huan" w:date="2018-11-26T01:43:00Z">
                <w:r w:rsidDel="00BA6170">
                  <w:rPr>
                    <w:lang w:val="en-US"/>
                  </w:rPr>
                  <w:delText>10</w:delText>
                </w:r>
              </w:del>
            </w:ins>
            <w:ins w:id="21789" w:author="Tran Huan" w:date="2018-11-26T01:43:00Z">
              <w:r w:rsidR="00BA6170">
                <w:rPr>
                  <w:lang w:val="en-US"/>
                </w:rPr>
                <w:t>5</w:t>
              </w:r>
            </w:ins>
          </w:p>
        </w:tc>
        <w:tc>
          <w:tcPr>
            <w:tcW w:w="1992" w:type="dxa"/>
          </w:tcPr>
          <w:p w14:paraId="131891A5" w14:textId="77777777" w:rsidR="00EF420B" w:rsidRPr="007C127C" w:rsidRDefault="00EF420B">
            <w:pPr>
              <w:pStyle w:val="ListParagraph"/>
              <w:spacing w:line="276" w:lineRule="auto"/>
              <w:ind w:left="0"/>
              <w:rPr>
                <w:ins w:id="21790" w:author="phuong vu" w:date="2018-11-23T10:00:00Z"/>
                <w:lang w:val="en-US"/>
              </w:rPr>
              <w:pPrChange w:id="21791" w:author="phuong vu" w:date="2018-11-23T13:48:00Z">
                <w:pPr>
                  <w:pStyle w:val="ListParagraph"/>
                  <w:spacing w:line="360" w:lineRule="auto"/>
                  <w:ind w:left="0"/>
                </w:pPr>
              </w:pPrChange>
            </w:pPr>
            <w:ins w:id="21792" w:author="phuong vu" w:date="2018-11-23T10:00:00Z">
              <w:r>
                <w:rPr>
                  <w:lang w:val="en-US"/>
                </w:rPr>
                <w:t>GU_10</w:t>
              </w:r>
            </w:ins>
          </w:p>
        </w:tc>
        <w:tc>
          <w:tcPr>
            <w:tcW w:w="5979" w:type="dxa"/>
          </w:tcPr>
          <w:p w14:paraId="30981BEB" w14:textId="77777777" w:rsidR="00EF420B" w:rsidRDefault="00EF420B">
            <w:pPr>
              <w:pStyle w:val="ListParagraph"/>
              <w:keepNext/>
              <w:spacing w:line="276" w:lineRule="auto"/>
              <w:ind w:left="0"/>
              <w:rPr>
                <w:ins w:id="21793" w:author="phuong vu" w:date="2018-11-23T10:00:00Z"/>
              </w:rPr>
              <w:pPrChange w:id="21794" w:author="phuong vu" w:date="2018-11-23T13:48:00Z">
                <w:pPr>
                  <w:pStyle w:val="ListParagraph"/>
                  <w:keepNext/>
                  <w:spacing w:line="360" w:lineRule="auto"/>
                  <w:ind w:left="0"/>
                </w:pPr>
              </w:pPrChange>
            </w:pPr>
            <w:ins w:id="21795" w:author="phuong vu" w:date="2018-11-23T10:00:00Z">
              <w:r>
                <w:t>Đăng xuất</w:t>
              </w:r>
            </w:ins>
          </w:p>
        </w:tc>
      </w:tr>
      <w:tr w:rsidR="00EF420B" w14:paraId="554A3831" w14:textId="77777777" w:rsidTr="00BF4BED">
        <w:trPr>
          <w:ins w:id="21796" w:author="phuong vu" w:date="2018-11-23T10:00:00Z"/>
        </w:trPr>
        <w:tc>
          <w:tcPr>
            <w:tcW w:w="708" w:type="dxa"/>
          </w:tcPr>
          <w:p w14:paraId="33178FB3" w14:textId="4D8274FF" w:rsidR="00EF420B" w:rsidRDefault="00EF420B">
            <w:pPr>
              <w:pStyle w:val="ListParagraph"/>
              <w:spacing w:line="276" w:lineRule="auto"/>
              <w:ind w:left="0"/>
              <w:jc w:val="center"/>
              <w:rPr>
                <w:ins w:id="21797" w:author="phuong vu" w:date="2018-11-23T10:00:00Z"/>
                <w:lang w:val="en-US"/>
              </w:rPr>
              <w:pPrChange w:id="21798" w:author="phuong vu" w:date="2018-11-23T13:48:00Z">
                <w:pPr>
                  <w:pStyle w:val="ListParagraph"/>
                  <w:spacing w:line="360" w:lineRule="auto"/>
                  <w:ind w:left="0"/>
                  <w:jc w:val="center"/>
                </w:pPr>
              </w:pPrChange>
            </w:pPr>
            <w:ins w:id="21799" w:author="phuong vu" w:date="2018-11-23T10:00:00Z">
              <w:del w:id="21800" w:author="Tran Huan" w:date="2018-11-26T01:43:00Z">
                <w:r w:rsidDel="00BA6170">
                  <w:rPr>
                    <w:lang w:val="en-US"/>
                  </w:rPr>
                  <w:delText>11</w:delText>
                </w:r>
              </w:del>
            </w:ins>
            <w:ins w:id="21801" w:author="Tran Huan" w:date="2018-11-26T01:43:00Z">
              <w:r w:rsidR="00BA6170">
                <w:rPr>
                  <w:lang w:val="en-US"/>
                </w:rPr>
                <w:t>6</w:t>
              </w:r>
            </w:ins>
          </w:p>
        </w:tc>
        <w:tc>
          <w:tcPr>
            <w:tcW w:w="1992" w:type="dxa"/>
          </w:tcPr>
          <w:p w14:paraId="29F09BBF" w14:textId="77777777" w:rsidR="00EF420B" w:rsidRDefault="00EF420B">
            <w:pPr>
              <w:pStyle w:val="ListParagraph"/>
              <w:spacing w:line="276" w:lineRule="auto"/>
              <w:ind w:left="0"/>
              <w:rPr>
                <w:ins w:id="21802" w:author="phuong vu" w:date="2018-11-23T10:00:00Z"/>
                <w:lang w:val="en-US"/>
              </w:rPr>
              <w:pPrChange w:id="21803" w:author="phuong vu" w:date="2018-11-23T13:48:00Z">
                <w:pPr>
                  <w:pStyle w:val="ListParagraph"/>
                  <w:spacing w:line="360" w:lineRule="auto"/>
                  <w:ind w:left="0"/>
                </w:pPr>
              </w:pPrChange>
            </w:pPr>
            <w:ins w:id="21804" w:author="phuong vu" w:date="2018-11-23T10:00:00Z">
              <w:r>
                <w:rPr>
                  <w:lang w:val="en-US"/>
                </w:rPr>
                <w:t>GU_11</w:t>
              </w:r>
            </w:ins>
          </w:p>
        </w:tc>
        <w:tc>
          <w:tcPr>
            <w:tcW w:w="5979" w:type="dxa"/>
          </w:tcPr>
          <w:p w14:paraId="0E93C070" w14:textId="77777777" w:rsidR="00EF420B" w:rsidRPr="007C127C" w:rsidRDefault="00EF420B">
            <w:pPr>
              <w:pStyle w:val="ListParagraph"/>
              <w:keepNext/>
              <w:spacing w:line="276" w:lineRule="auto"/>
              <w:ind w:left="0"/>
              <w:rPr>
                <w:ins w:id="21805" w:author="phuong vu" w:date="2018-11-23T10:00:00Z"/>
                <w:lang w:val="en-US"/>
              </w:rPr>
              <w:pPrChange w:id="21806" w:author="phuong vu" w:date="2018-11-23T13:48:00Z">
                <w:pPr>
                  <w:pStyle w:val="ListParagraph"/>
                  <w:keepNext/>
                  <w:spacing w:line="360" w:lineRule="auto"/>
                  <w:ind w:left="0"/>
                </w:pPr>
              </w:pPrChange>
            </w:pPr>
            <w:ins w:id="21807" w:author="phuong vu" w:date="2018-11-23T10:00:00Z">
              <w:r>
                <w:rPr>
                  <w:lang w:val="en-US"/>
                </w:rPr>
                <w:t>Đăng kí tài khoản khách hàng</w:t>
              </w:r>
            </w:ins>
          </w:p>
        </w:tc>
      </w:tr>
      <w:tr w:rsidR="00BA6170" w14:paraId="739F2822" w14:textId="77777777" w:rsidTr="00BF4BED">
        <w:trPr>
          <w:ins w:id="21808" w:author="Tran Huan" w:date="2018-11-26T01:43:00Z"/>
        </w:trPr>
        <w:tc>
          <w:tcPr>
            <w:tcW w:w="708" w:type="dxa"/>
          </w:tcPr>
          <w:p w14:paraId="0F671FFA" w14:textId="3FAE88A0" w:rsidR="00BA6170" w:rsidRDefault="00BA6170">
            <w:pPr>
              <w:pStyle w:val="ListParagraph"/>
              <w:spacing w:line="276" w:lineRule="auto"/>
              <w:ind w:left="0"/>
              <w:jc w:val="center"/>
              <w:rPr>
                <w:ins w:id="21809" w:author="Tran Huan" w:date="2018-11-26T01:43:00Z"/>
                <w:lang w:val="en-US"/>
              </w:rPr>
            </w:pPr>
            <w:ins w:id="21810" w:author="Tran Huan" w:date="2018-11-26T01:43:00Z">
              <w:r>
                <w:rPr>
                  <w:lang w:val="en-US"/>
                </w:rPr>
                <w:t>7</w:t>
              </w:r>
            </w:ins>
          </w:p>
        </w:tc>
        <w:tc>
          <w:tcPr>
            <w:tcW w:w="1992" w:type="dxa"/>
          </w:tcPr>
          <w:p w14:paraId="02426090" w14:textId="2F0A548A" w:rsidR="00BA6170" w:rsidRDefault="00BA6170">
            <w:pPr>
              <w:pStyle w:val="ListParagraph"/>
              <w:spacing w:line="276" w:lineRule="auto"/>
              <w:ind w:left="0"/>
              <w:rPr>
                <w:ins w:id="21811" w:author="Tran Huan" w:date="2018-11-26T01:43:00Z"/>
                <w:lang w:val="en-US"/>
              </w:rPr>
            </w:pPr>
            <w:ins w:id="21812" w:author="Tran Huan" w:date="2018-11-26T01:44:00Z">
              <w:r>
                <w:rPr>
                  <w:lang w:val="en-US"/>
                </w:rPr>
                <w:t>GU_12</w:t>
              </w:r>
            </w:ins>
          </w:p>
        </w:tc>
        <w:tc>
          <w:tcPr>
            <w:tcW w:w="5979" w:type="dxa"/>
          </w:tcPr>
          <w:p w14:paraId="477F2444" w14:textId="7F45E52C" w:rsidR="00BA6170" w:rsidRDefault="00BA6170">
            <w:pPr>
              <w:pStyle w:val="ListParagraph"/>
              <w:keepNext/>
              <w:spacing w:line="276" w:lineRule="auto"/>
              <w:ind w:left="0"/>
              <w:rPr>
                <w:ins w:id="21813" w:author="Tran Huan" w:date="2018-11-26T01:43:00Z"/>
                <w:lang w:val="en-US"/>
              </w:rPr>
            </w:pPr>
            <w:ins w:id="21814" w:author="Tran Huan" w:date="2018-11-26T01:44:00Z">
              <w:r>
                <w:rPr>
                  <w:lang w:val="en-US"/>
                </w:rPr>
                <w:t>Xem biên nhận</w:t>
              </w:r>
            </w:ins>
          </w:p>
        </w:tc>
      </w:tr>
      <w:tr w:rsidR="00BA6170" w14:paraId="19498C06" w14:textId="77777777" w:rsidTr="00BF4BED">
        <w:trPr>
          <w:ins w:id="21815" w:author="Tran Huan" w:date="2018-11-26T01:43:00Z"/>
        </w:trPr>
        <w:tc>
          <w:tcPr>
            <w:tcW w:w="708" w:type="dxa"/>
          </w:tcPr>
          <w:p w14:paraId="0DD9D7C1" w14:textId="6D21F619" w:rsidR="00BA6170" w:rsidRDefault="00BA6170">
            <w:pPr>
              <w:pStyle w:val="ListParagraph"/>
              <w:spacing w:line="276" w:lineRule="auto"/>
              <w:ind w:left="0"/>
              <w:jc w:val="center"/>
              <w:rPr>
                <w:ins w:id="21816" w:author="Tran Huan" w:date="2018-11-26T01:43:00Z"/>
                <w:lang w:val="en-US"/>
              </w:rPr>
            </w:pPr>
            <w:ins w:id="21817" w:author="Tran Huan" w:date="2018-11-26T01:43:00Z">
              <w:r>
                <w:rPr>
                  <w:lang w:val="en-US"/>
                </w:rPr>
                <w:t>8</w:t>
              </w:r>
            </w:ins>
          </w:p>
        </w:tc>
        <w:tc>
          <w:tcPr>
            <w:tcW w:w="1992" w:type="dxa"/>
          </w:tcPr>
          <w:p w14:paraId="7936B411" w14:textId="10AFCF34" w:rsidR="00BA6170" w:rsidRDefault="00BA6170">
            <w:pPr>
              <w:pStyle w:val="ListParagraph"/>
              <w:spacing w:line="276" w:lineRule="auto"/>
              <w:ind w:left="0"/>
              <w:rPr>
                <w:ins w:id="21818" w:author="Tran Huan" w:date="2018-11-26T01:43:00Z"/>
                <w:lang w:val="en-US"/>
              </w:rPr>
            </w:pPr>
            <w:ins w:id="21819" w:author="Tran Huan" w:date="2018-11-26T01:44:00Z">
              <w:r>
                <w:rPr>
                  <w:lang w:val="en-US"/>
                </w:rPr>
                <w:t>GU_13</w:t>
              </w:r>
            </w:ins>
          </w:p>
        </w:tc>
        <w:tc>
          <w:tcPr>
            <w:tcW w:w="5979" w:type="dxa"/>
          </w:tcPr>
          <w:p w14:paraId="42A6EFC7" w14:textId="59638897" w:rsidR="00BA6170" w:rsidRDefault="00BA6170" w:rsidP="00BA6170">
            <w:pPr>
              <w:pStyle w:val="ListParagraph"/>
              <w:keepNext/>
              <w:spacing w:line="276" w:lineRule="auto"/>
              <w:ind w:left="0"/>
              <w:rPr>
                <w:ins w:id="21820" w:author="Tran Huan" w:date="2018-11-26T01:43:00Z"/>
                <w:lang w:val="en-US"/>
              </w:rPr>
              <w:pPrChange w:id="21821" w:author="Tran Huan" w:date="2018-11-26T01:45:00Z">
                <w:pPr>
                  <w:pStyle w:val="ListParagraph"/>
                  <w:keepNext/>
                  <w:spacing w:line="276" w:lineRule="auto"/>
                  <w:ind w:left="0"/>
                </w:pPr>
              </w:pPrChange>
            </w:pPr>
            <w:ins w:id="21822" w:author="Tran Huan" w:date="2018-11-26T01:44:00Z">
              <w:r>
                <w:rPr>
                  <w:lang w:val="en-US"/>
                </w:rPr>
                <w:t>Xem thông báo về trạng thái đơn hàng</w:t>
              </w:r>
            </w:ins>
          </w:p>
        </w:tc>
      </w:tr>
    </w:tbl>
    <w:p w14:paraId="7C613DE6" w14:textId="2BEFCEEC" w:rsidR="00BA6170" w:rsidRPr="00BA6170" w:rsidRDefault="00BA6170">
      <w:pPr>
        <w:pStyle w:val="Caption"/>
        <w:rPr>
          <w:ins w:id="21823" w:author="Tran Huan" w:date="2018-11-26T01:45:00Z"/>
          <w:rPrChange w:id="21824" w:author="Tran Huan" w:date="2018-11-26T01:45:00Z">
            <w:rPr>
              <w:ins w:id="21825" w:author="Tran Huan" w:date="2018-11-26T01:45:00Z"/>
            </w:rPr>
          </w:rPrChange>
        </w:rPr>
      </w:pPr>
      <w:ins w:id="21826" w:author="Tran Huan" w:date="2018-11-26T01:45:00Z">
        <w:r>
          <w:t xml:space="preserve">Bảng </w:t>
        </w:r>
        <w:r>
          <w:fldChar w:fldCharType="begin"/>
        </w:r>
        <w:r>
          <w:instrText xml:space="preserve"> STYLEREF 1 \s </w:instrText>
        </w:r>
      </w:ins>
      <w:r>
        <w:fldChar w:fldCharType="separate"/>
      </w:r>
      <w:r>
        <w:rPr>
          <w:noProof/>
        </w:rPr>
        <w:t>4</w:t>
      </w:r>
      <w:ins w:id="21827" w:author="Tran Huan" w:date="2018-11-26T01:45:00Z">
        <w:r>
          <w:fldChar w:fldCharType="end"/>
        </w:r>
        <w:r>
          <w:t>.</w:t>
        </w:r>
        <w:r>
          <w:fldChar w:fldCharType="begin"/>
        </w:r>
        <w:r>
          <w:instrText xml:space="preserve"> SEQ Bảng \* ARABIC \s 1 </w:instrText>
        </w:r>
      </w:ins>
      <w:r>
        <w:fldChar w:fldCharType="separate"/>
      </w:r>
      <w:ins w:id="21828" w:author="Tran Huan" w:date="2018-11-26T01:45:00Z">
        <w:r>
          <w:rPr>
            <w:noProof/>
          </w:rPr>
          <w:t>1</w:t>
        </w:r>
        <w:r>
          <w:fldChar w:fldCharType="end"/>
        </w:r>
        <w:r w:rsidRPr="00BA6170">
          <w:rPr>
            <w:rPrChange w:id="21829" w:author="Tran Huan" w:date="2018-11-26T01:45:00Z">
              <w:rPr>
                <w:lang w:val="en-US"/>
              </w:rPr>
            </w:rPrChange>
          </w:rPr>
          <w:t xml:space="preserve"> </w:t>
        </w:r>
        <w:r w:rsidRPr="008F40CD">
          <w:rPr>
            <w:i/>
          </w:rPr>
          <w:t>Các chức năng được kiểm thử</w:t>
        </w:r>
      </w:ins>
    </w:p>
    <w:p w14:paraId="564ACC89" w14:textId="45F69A54" w:rsidR="00924D77" w:rsidRPr="006D4C69" w:rsidDel="00BA6170" w:rsidRDefault="00924D77" w:rsidP="000D1FDC">
      <w:pPr>
        <w:pStyle w:val="Caption"/>
        <w:rPr>
          <w:ins w:id="21830" w:author="phuong vu" w:date="2018-11-22T21:00:00Z"/>
          <w:del w:id="21831" w:author="Tran Huan" w:date="2018-11-26T01:45:00Z"/>
        </w:rPr>
        <w:pPrChange w:id="21832" w:author="Tran Huan" w:date="2018-11-25T23:36:00Z">
          <w:pPr>
            <w:pStyle w:val="Heading2"/>
          </w:pPr>
        </w:pPrChange>
      </w:pPr>
      <w:ins w:id="21833" w:author="phuong vu" w:date="2018-11-22T21:02:00Z">
        <w:del w:id="21834" w:author="Tran Huan" w:date="2018-11-26T01:45:00Z">
          <w:r w:rsidDel="00BA6170">
            <w:delText xml:space="preserve">Bảng </w:delText>
          </w:r>
        </w:del>
      </w:ins>
      <w:ins w:id="21835" w:author="phuong vu" w:date="2018-11-23T15:14:00Z">
        <w:del w:id="21836" w:author="Tran Huan" w:date="2018-11-26T01:45:00Z">
          <w:r w:rsidR="00E95F1B" w:rsidDel="00BA6170">
            <w:fldChar w:fldCharType="begin"/>
          </w:r>
          <w:r w:rsidR="00E95F1B" w:rsidDel="00BA6170">
            <w:delInstrText xml:space="preserve"> STYLEREF 1 \s </w:delInstrText>
          </w:r>
        </w:del>
      </w:ins>
      <w:del w:id="21837" w:author="Tran Huan" w:date="2018-11-26T01:45:00Z">
        <w:r w:rsidR="00E95F1B" w:rsidDel="00BA6170">
          <w:fldChar w:fldCharType="separate"/>
        </w:r>
        <w:r w:rsidR="00E95F1B" w:rsidDel="00BA6170">
          <w:rPr>
            <w:noProof/>
          </w:rPr>
          <w:delText>4</w:delText>
        </w:r>
      </w:del>
      <w:ins w:id="21838" w:author="phuong vu" w:date="2018-11-23T15:14:00Z">
        <w:del w:id="21839" w:author="Tran Huan" w:date="2018-11-26T01:45:00Z">
          <w:r w:rsidR="00E95F1B" w:rsidDel="00BA6170">
            <w:fldChar w:fldCharType="end"/>
          </w:r>
          <w:r w:rsidR="00E95F1B" w:rsidDel="00BA6170">
            <w:delText>.</w:delText>
          </w:r>
          <w:r w:rsidR="00E95F1B" w:rsidDel="00BA6170">
            <w:fldChar w:fldCharType="begin"/>
          </w:r>
          <w:r w:rsidR="00E95F1B" w:rsidDel="00BA6170">
            <w:delInstrText xml:space="preserve"> SEQ Bảng \* ARABIC \s 1 </w:delInstrText>
          </w:r>
        </w:del>
      </w:ins>
      <w:del w:id="21840" w:author="Tran Huan" w:date="2018-11-26T01:45:00Z">
        <w:r w:rsidR="00E95F1B" w:rsidDel="00BA6170">
          <w:fldChar w:fldCharType="separate"/>
        </w:r>
      </w:del>
      <w:ins w:id="21841" w:author="phuong vu" w:date="2018-11-23T15:14:00Z">
        <w:del w:id="21842" w:author="Tran Huan" w:date="2018-11-26T01:45:00Z">
          <w:r w:rsidR="00E95F1B" w:rsidDel="00BA6170">
            <w:rPr>
              <w:noProof/>
            </w:rPr>
            <w:delText>1</w:delText>
          </w:r>
          <w:r w:rsidR="00E95F1B" w:rsidDel="00BA6170">
            <w:fldChar w:fldCharType="end"/>
          </w:r>
        </w:del>
      </w:ins>
      <w:ins w:id="21843" w:author="phuong vu" w:date="2018-11-22T21:02:00Z">
        <w:del w:id="21844" w:author="Tran Huan" w:date="2018-11-26T01:45:00Z">
          <w:r w:rsidRPr="000245EB" w:rsidDel="00BA6170">
            <w:rPr>
              <w:i/>
              <w:rPrChange w:id="21845" w:author="Tran Huan" w:date="2018-11-25T16:08:00Z">
                <w:rPr>
                  <w:b w:val="0"/>
                  <w:i/>
                  <w:iCs/>
                  <w:lang w:val="en-US"/>
                </w:rPr>
              </w:rPrChange>
            </w:rPr>
            <w:delText xml:space="preserve"> Các chức năng được kiểm thử</w:delText>
          </w:r>
        </w:del>
      </w:ins>
    </w:p>
    <w:p w14:paraId="6E774E1B" w14:textId="414CC859" w:rsidR="00924D77" w:rsidRDefault="00924D77">
      <w:pPr>
        <w:pStyle w:val="Heading3"/>
        <w:spacing w:line="276" w:lineRule="auto"/>
        <w:rPr>
          <w:ins w:id="21846" w:author="phuong vu" w:date="2018-11-22T21:02:00Z"/>
        </w:rPr>
        <w:pPrChange w:id="21847" w:author="phuong vu" w:date="2018-11-23T13:48:00Z">
          <w:pPr>
            <w:pStyle w:val="Heading3"/>
          </w:pPr>
        </w:pPrChange>
      </w:pPr>
      <w:ins w:id="21848" w:author="phuong vu" w:date="2018-11-22T21:01:00Z">
        <w:r>
          <w:t>Tiêu chí kiểm thử</w:t>
        </w:r>
      </w:ins>
    </w:p>
    <w:p w14:paraId="39AEDB18" w14:textId="703ED986" w:rsidR="00924D77" w:rsidRDefault="00924D77">
      <w:pPr>
        <w:spacing w:line="276" w:lineRule="auto"/>
        <w:ind w:firstLine="576"/>
        <w:rPr>
          <w:ins w:id="21849" w:author="phuong vu" w:date="2018-11-22T21:02:00Z"/>
          <w:lang w:val="en-US"/>
        </w:rPr>
        <w:pPrChange w:id="21850" w:author="phuong vu" w:date="2018-11-23T13:48:00Z">
          <w:pPr>
            <w:ind w:left="576"/>
          </w:pPr>
        </w:pPrChange>
      </w:pPr>
      <w:ins w:id="21851" w:author="phuong vu" w:date="2018-11-22T21:02:00Z">
        <w:r>
          <w:rPr>
            <w:lang w:val="en-US"/>
          </w:rPr>
          <w:t>Kiểm thử thành công:</w:t>
        </w:r>
      </w:ins>
      <w:ins w:id="21852" w:author="phuong vu" w:date="2018-11-22T21:03:00Z">
        <w:r>
          <w:rPr>
            <w:lang w:val="en-US"/>
          </w:rPr>
          <w:t xml:space="preserve"> Đáp ứng các yêu cầu đặt ra, chức năng hoạt động đúng với đặc tả, thiết kế.</w:t>
        </w:r>
      </w:ins>
    </w:p>
    <w:p w14:paraId="1506505C" w14:textId="0049CD6C" w:rsidR="00924D77" w:rsidRPr="000245EB" w:rsidRDefault="00924D77">
      <w:pPr>
        <w:spacing w:line="276" w:lineRule="auto"/>
        <w:ind w:firstLine="576"/>
        <w:pPrChange w:id="21853" w:author="phuong vu" w:date="2018-11-23T13:48:00Z">
          <w:pPr>
            <w:pStyle w:val="Heading3"/>
          </w:pPr>
        </w:pPrChange>
      </w:pPr>
      <w:ins w:id="21854" w:author="phuong vu" w:date="2018-11-22T21:02:00Z">
        <w:r>
          <w:rPr>
            <w:lang w:val="en-US"/>
          </w:rPr>
          <w:t xml:space="preserve">Kiểm thử thất bại: </w:t>
        </w:r>
      </w:ins>
      <w:ins w:id="21855" w:author="phuong vu" w:date="2018-11-22T21:04:00Z">
        <w:r>
          <w:rPr>
            <w:lang w:val="en-US"/>
          </w:rPr>
          <w:t>Hoạt động không đúng với đặc tả, thiết kế đề ra. H</w:t>
        </w:r>
      </w:ins>
      <w:ins w:id="21856" w:author="phuong vu" w:date="2018-11-22T21:05:00Z">
        <w:r>
          <w:rPr>
            <w:lang w:val="en-US"/>
          </w:rPr>
          <w:t>oặc xảy ra các lỗi về lập trình.</w:t>
        </w:r>
      </w:ins>
    </w:p>
    <w:p w14:paraId="497841D4" w14:textId="2A5A4A8E" w:rsidR="004A77C2" w:rsidRDefault="004A77C2">
      <w:pPr>
        <w:pStyle w:val="Heading2"/>
        <w:spacing w:line="276" w:lineRule="auto"/>
        <w:rPr>
          <w:ins w:id="21857" w:author="phuong vu" w:date="2018-11-22T21:06:00Z"/>
        </w:rPr>
        <w:pPrChange w:id="21858" w:author="phuong vu" w:date="2018-11-23T13:48:00Z">
          <w:pPr>
            <w:pStyle w:val="Heading2"/>
          </w:pPr>
        </w:pPrChange>
      </w:pPr>
      <w:bookmarkStart w:id="21859" w:name="_Toc530662914"/>
      <w:r>
        <w:t>Quản lí kiểm thử</w:t>
      </w:r>
      <w:bookmarkEnd w:id="21859"/>
    </w:p>
    <w:p w14:paraId="64EAE467" w14:textId="41A7D1FA" w:rsidR="00924D77" w:rsidRDefault="00924D77">
      <w:pPr>
        <w:pStyle w:val="Heading3"/>
        <w:spacing w:line="276" w:lineRule="auto"/>
        <w:rPr>
          <w:ins w:id="21860" w:author="phuong vu" w:date="2018-11-23T08:34:00Z"/>
        </w:rPr>
        <w:pPrChange w:id="21861" w:author="phuong vu" w:date="2018-11-23T13:48:00Z">
          <w:pPr>
            <w:pStyle w:val="Heading3"/>
          </w:pPr>
        </w:pPrChange>
      </w:pPr>
      <w:ins w:id="21862" w:author="phuong vu" w:date="2018-11-22T21:06:00Z">
        <w:r>
          <w:t>Tiến hành kiểm thử</w:t>
        </w:r>
      </w:ins>
    </w:p>
    <w:p w14:paraId="55D048E4" w14:textId="30946414" w:rsidR="00CE15B0" w:rsidRDefault="00CE15B0">
      <w:pPr>
        <w:spacing w:after="0" w:line="276" w:lineRule="auto"/>
        <w:ind w:left="774"/>
        <w:rPr>
          <w:ins w:id="21863" w:author="phuong vu" w:date="2018-11-23T08:34:00Z"/>
          <w:rFonts w:ascii="Times New Roman" w:hAnsi="Times New Roman" w:cs="Times New Roman"/>
          <w:lang w:val="es-ES"/>
        </w:rPr>
        <w:pPrChange w:id="21864" w:author="phuong vu" w:date="2018-11-23T13:48:00Z">
          <w:pPr>
            <w:numPr>
              <w:numId w:val="62"/>
            </w:numPr>
            <w:spacing w:after="0" w:line="240" w:lineRule="auto"/>
            <w:ind w:left="1134" w:hanging="360"/>
          </w:pPr>
        </w:pPrChange>
      </w:pPr>
      <w:ins w:id="21865" w:author="phuong vu" w:date="2018-11-23T08:34:00Z">
        <w:r>
          <w:rPr>
            <w:lang w:val="es-ES"/>
          </w:rPr>
          <w:t>- Lập kế hoạch kiểm thử</w:t>
        </w:r>
      </w:ins>
    </w:p>
    <w:p w14:paraId="32894731" w14:textId="1798DF68" w:rsidR="00CE15B0" w:rsidRDefault="00CE15B0">
      <w:pPr>
        <w:spacing w:after="0" w:line="276" w:lineRule="auto"/>
        <w:ind w:left="774"/>
        <w:rPr>
          <w:ins w:id="21866" w:author="phuong vu" w:date="2018-11-23T08:34:00Z"/>
          <w:lang w:val="es-ES"/>
        </w:rPr>
        <w:pPrChange w:id="21867" w:author="phuong vu" w:date="2018-11-23T13:48:00Z">
          <w:pPr>
            <w:numPr>
              <w:numId w:val="62"/>
            </w:numPr>
            <w:spacing w:after="0" w:line="240" w:lineRule="auto"/>
            <w:ind w:left="1134" w:hanging="360"/>
          </w:pPr>
        </w:pPrChange>
      </w:pPr>
      <w:ins w:id="21868" w:author="phuong vu" w:date="2018-11-23T08:34:00Z">
        <w:r>
          <w:rPr>
            <w:lang w:val="es-ES"/>
          </w:rPr>
          <w:t>- Tạo test case</w:t>
        </w:r>
      </w:ins>
    </w:p>
    <w:p w14:paraId="577D0003" w14:textId="6E2A9722" w:rsidR="00CE15B0" w:rsidRDefault="00CE15B0">
      <w:pPr>
        <w:spacing w:after="0" w:line="276" w:lineRule="auto"/>
        <w:ind w:left="774"/>
        <w:rPr>
          <w:ins w:id="21869" w:author="phuong vu" w:date="2018-11-23T08:34:00Z"/>
          <w:lang w:val="es-ES"/>
        </w:rPr>
        <w:pPrChange w:id="21870" w:author="phuong vu" w:date="2018-11-23T13:48:00Z">
          <w:pPr>
            <w:numPr>
              <w:numId w:val="62"/>
            </w:numPr>
            <w:spacing w:after="0" w:line="240" w:lineRule="auto"/>
            <w:ind w:left="1134" w:hanging="360"/>
          </w:pPr>
        </w:pPrChange>
      </w:pPr>
      <w:ins w:id="21871" w:author="phuong vu" w:date="2018-11-23T08:34:00Z">
        <w:r>
          <w:rPr>
            <w:lang w:val="es-ES"/>
          </w:rPr>
          <w:t>- Tiến hành kiểm thử</w:t>
        </w:r>
      </w:ins>
    </w:p>
    <w:p w14:paraId="5E2F40A8" w14:textId="1A42550B" w:rsidR="00CE15B0" w:rsidRPr="00CE15B0" w:rsidRDefault="00CE15B0">
      <w:pPr>
        <w:spacing w:after="0" w:line="276" w:lineRule="auto"/>
        <w:ind w:left="774"/>
        <w:rPr>
          <w:ins w:id="21872" w:author="phuong vu" w:date="2018-11-22T21:06:00Z"/>
          <w:lang w:val="es-ES"/>
          <w:rPrChange w:id="21873" w:author="phuong vu" w:date="2018-11-23T08:34:00Z">
            <w:rPr>
              <w:ins w:id="21874" w:author="phuong vu" w:date="2018-11-22T21:06:00Z"/>
            </w:rPr>
          </w:rPrChange>
        </w:rPr>
        <w:pPrChange w:id="21875" w:author="phuong vu" w:date="2018-11-23T13:48:00Z">
          <w:pPr>
            <w:pStyle w:val="Heading3"/>
          </w:pPr>
        </w:pPrChange>
      </w:pPr>
      <w:ins w:id="21876" w:author="phuong vu" w:date="2018-11-23T08:34:00Z">
        <w:r>
          <w:rPr>
            <w:lang w:val="es-ES"/>
          </w:rPr>
          <w:t>- Tạo kết quả kiểm thử</w:t>
        </w:r>
      </w:ins>
    </w:p>
    <w:p w14:paraId="7CFE1ED3" w14:textId="624F6084" w:rsidR="00924D77" w:rsidRDefault="00924D77">
      <w:pPr>
        <w:pStyle w:val="Heading3"/>
        <w:spacing w:line="276" w:lineRule="auto"/>
        <w:rPr>
          <w:ins w:id="21877" w:author="phuong vu" w:date="2018-11-23T08:36:00Z"/>
        </w:rPr>
        <w:pPrChange w:id="21878" w:author="phuong vu" w:date="2018-11-23T13:48:00Z">
          <w:pPr>
            <w:pStyle w:val="Heading3"/>
          </w:pPr>
        </w:pPrChange>
      </w:pPr>
      <w:ins w:id="21879" w:author="phuong vu" w:date="2018-11-22T21:06:00Z">
        <w:r>
          <w:t>Môi trường kiểm thử</w:t>
        </w:r>
      </w:ins>
    </w:p>
    <w:p w14:paraId="4C4E06E9" w14:textId="4810FBED" w:rsidR="00A57F49" w:rsidRDefault="00A57F49">
      <w:pPr>
        <w:numPr>
          <w:ilvl w:val="0"/>
          <w:numId w:val="63"/>
        </w:numPr>
        <w:spacing w:after="0" w:line="276" w:lineRule="auto"/>
        <w:ind w:left="1134"/>
        <w:rPr>
          <w:ins w:id="21880" w:author="phuong vu" w:date="2018-11-23T08:36:00Z"/>
          <w:rFonts w:ascii="Times New Roman" w:hAnsi="Times New Roman" w:cs="Times New Roman"/>
          <w:lang w:val="es-ES"/>
        </w:rPr>
        <w:pPrChange w:id="21881" w:author="phuong vu" w:date="2018-11-23T13:48:00Z">
          <w:pPr>
            <w:numPr>
              <w:numId w:val="63"/>
            </w:numPr>
            <w:spacing w:after="0" w:line="240" w:lineRule="auto"/>
            <w:ind w:left="1134" w:hanging="360"/>
          </w:pPr>
        </w:pPrChange>
      </w:pPr>
      <w:ins w:id="21882" w:author="phuong vu" w:date="2018-11-23T08:36:00Z">
        <w:r>
          <w:rPr>
            <w:lang w:val="es-ES"/>
          </w:rPr>
          <w:t xml:space="preserve">Hệ điều hành Window </w:t>
        </w:r>
      </w:ins>
      <w:ins w:id="21883" w:author="phuong vu" w:date="2018-11-23T08:37:00Z">
        <w:r>
          <w:rPr>
            <w:lang w:val="es-ES"/>
          </w:rPr>
          <w:t>10</w:t>
        </w:r>
      </w:ins>
      <w:ins w:id="21884" w:author="phuong vu" w:date="2018-11-23T08:36:00Z">
        <w:r>
          <w:rPr>
            <w:lang w:val="es-ES"/>
          </w:rPr>
          <w:t xml:space="preserve"> 64 bit</w:t>
        </w:r>
      </w:ins>
    </w:p>
    <w:p w14:paraId="1A36877D" w14:textId="1F03D6F7" w:rsidR="00A57F49" w:rsidRPr="00A57F49" w:rsidRDefault="00A57F49">
      <w:pPr>
        <w:numPr>
          <w:ilvl w:val="0"/>
          <w:numId w:val="63"/>
        </w:numPr>
        <w:spacing w:after="0" w:line="276" w:lineRule="auto"/>
        <w:ind w:left="1134"/>
        <w:rPr>
          <w:ins w:id="21885" w:author="phuong vu" w:date="2018-11-23T08:30:00Z"/>
          <w:lang w:val="es-ES"/>
          <w:rPrChange w:id="21886" w:author="phuong vu" w:date="2018-11-23T08:36:00Z">
            <w:rPr>
              <w:ins w:id="21887" w:author="phuong vu" w:date="2018-11-23T08:30:00Z"/>
            </w:rPr>
          </w:rPrChange>
        </w:rPr>
        <w:pPrChange w:id="21888" w:author="phuong vu" w:date="2018-11-23T13:48:00Z">
          <w:pPr>
            <w:pStyle w:val="Heading3"/>
          </w:pPr>
        </w:pPrChange>
      </w:pPr>
      <w:ins w:id="21889" w:author="phuong vu" w:date="2018-11-23T08:36:00Z">
        <w:r>
          <w:rPr>
            <w:lang w:val="es-ES"/>
          </w:rPr>
          <w:t>Trình duyệt: Chrome</w:t>
        </w:r>
      </w:ins>
    </w:p>
    <w:p w14:paraId="17C1A080" w14:textId="6762039A" w:rsidR="00924D77" w:rsidRPr="000245EB" w:rsidRDefault="00924D77">
      <w:pPr>
        <w:pStyle w:val="Heading3"/>
        <w:spacing w:line="276" w:lineRule="auto"/>
        <w:rPr>
          <w:ins w:id="21890" w:author="phuong vu" w:date="2018-11-22T21:07:00Z"/>
          <w:lang w:val="es-ES"/>
          <w:rPrChange w:id="21891" w:author="Tran Huan" w:date="2018-11-25T16:08:00Z">
            <w:rPr>
              <w:ins w:id="21892" w:author="phuong vu" w:date="2018-11-22T21:07:00Z"/>
            </w:rPr>
          </w:rPrChange>
        </w:rPr>
        <w:pPrChange w:id="21893" w:author="phuong vu" w:date="2018-11-23T13:48:00Z">
          <w:pPr>
            <w:pStyle w:val="Heading3"/>
          </w:pPr>
        </w:pPrChange>
      </w:pPr>
      <w:ins w:id="21894" w:author="phuong vu" w:date="2018-11-22T21:07:00Z">
        <w:r w:rsidRPr="000245EB">
          <w:rPr>
            <w:lang w:val="es-ES"/>
            <w:rPrChange w:id="21895" w:author="Tran Huan" w:date="2018-11-25T16:08:00Z">
              <w:rPr/>
            </w:rPrChange>
          </w:rPr>
          <w:t>Kế hoạch dự đoán và chi phí</w:t>
        </w:r>
      </w:ins>
    </w:p>
    <w:p w14:paraId="363121EF" w14:textId="3BB197C2" w:rsidR="00924D77" w:rsidRDefault="00924D77">
      <w:pPr>
        <w:pStyle w:val="Heading3"/>
        <w:spacing w:line="276" w:lineRule="auto"/>
        <w:rPr>
          <w:ins w:id="21896" w:author="phuong vu" w:date="2018-11-22T21:08:00Z"/>
        </w:rPr>
        <w:pPrChange w:id="21897" w:author="phuong vu" w:date="2018-11-23T13:48:00Z">
          <w:pPr>
            <w:pStyle w:val="Heading3"/>
          </w:pPr>
        </w:pPrChange>
      </w:pPr>
      <w:ins w:id="21898" w:author="phuong vu" w:date="2018-11-22T21:07:00Z">
        <w:r>
          <w:t>Các rủi ro</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899"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1900">
          <w:tblGrid>
            <w:gridCol w:w="965"/>
            <w:gridCol w:w="4877"/>
            <w:gridCol w:w="2935"/>
          </w:tblGrid>
        </w:tblGridChange>
      </w:tblGrid>
      <w:tr w:rsidR="00924D77" w14:paraId="2E7503AC" w14:textId="77777777" w:rsidTr="00104646">
        <w:trPr>
          <w:ins w:id="21901"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1902"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Default="00924D77">
            <w:pPr>
              <w:spacing w:line="276" w:lineRule="auto"/>
              <w:jc w:val="center"/>
              <w:rPr>
                <w:ins w:id="21903" w:author="phuong vu" w:date="2018-11-22T21:08:00Z"/>
                <w:rFonts w:ascii="Times New Roman" w:hAnsi="Times New Roman" w:cs="Times New Roman"/>
                <w:b/>
                <w:bCs/>
                <w:lang w:val="es-ES"/>
              </w:rPr>
              <w:pPrChange w:id="21904" w:author="phuong vu" w:date="2018-11-23T13:48:00Z">
                <w:pPr>
                  <w:jc w:val="center"/>
                </w:pPr>
              </w:pPrChange>
            </w:pPr>
            <w:ins w:id="21905" w:author="phuong vu" w:date="2018-11-22T21:08:00Z">
              <w:r>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2190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Default="00924D77">
            <w:pPr>
              <w:spacing w:line="276" w:lineRule="auto"/>
              <w:rPr>
                <w:ins w:id="21907" w:author="phuong vu" w:date="2018-11-22T21:08:00Z"/>
                <w:b/>
                <w:bCs/>
                <w:lang w:val="es-ES"/>
              </w:rPr>
              <w:pPrChange w:id="21908" w:author="phuong vu" w:date="2018-11-23T13:48:00Z">
                <w:pPr/>
              </w:pPrChange>
            </w:pPr>
            <w:ins w:id="21909" w:author="phuong vu" w:date="2018-11-22T21:08:00Z">
              <w:r>
                <w:rPr>
                  <w:b/>
                  <w:bCs/>
                  <w:lang w:val="es-ES"/>
                </w:rPr>
                <w:t>Các rủi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21910"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Default="00924D77">
            <w:pPr>
              <w:spacing w:line="276" w:lineRule="auto"/>
              <w:rPr>
                <w:ins w:id="21911" w:author="phuong vu" w:date="2018-11-22T21:08:00Z"/>
                <w:b/>
                <w:bCs/>
                <w:lang w:val="es-ES"/>
              </w:rPr>
              <w:pPrChange w:id="21912" w:author="phuong vu" w:date="2018-11-23T13:48:00Z">
                <w:pPr/>
              </w:pPrChange>
            </w:pPr>
            <w:ins w:id="21913" w:author="phuong vu" w:date="2018-11-22T21:08:00Z">
              <w:r>
                <w:rPr>
                  <w:b/>
                  <w:bCs/>
                  <w:lang w:val="es-ES"/>
                </w:rPr>
                <w:t>Kế hoạch làm giảm bớt hoặc tránh</w:t>
              </w:r>
            </w:ins>
          </w:p>
        </w:tc>
      </w:tr>
      <w:tr w:rsidR="00924D77" w14:paraId="587146F7" w14:textId="77777777" w:rsidTr="00104646">
        <w:trPr>
          <w:ins w:id="21914"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1915"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Default="00924D77">
            <w:pPr>
              <w:spacing w:line="276" w:lineRule="auto"/>
              <w:jc w:val="center"/>
              <w:rPr>
                <w:ins w:id="21916" w:author="phuong vu" w:date="2018-11-22T21:08:00Z"/>
                <w:b/>
                <w:bCs/>
                <w:lang w:val="es-ES"/>
              </w:rPr>
              <w:pPrChange w:id="21917" w:author="phuong vu" w:date="2018-11-23T13:48:00Z">
                <w:pPr>
                  <w:jc w:val="center"/>
                </w:pPr>
              </w:pPrChange>
            </w:pPr>
            <w:ins w:id="21918" w:author="phuong vu" w:date="2018-11-22T21:08:00Z">
              <w:r>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21919"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Default="00924D77">
            <w:pPr>
              <w:spacing w:line="276" w:lineRule="auto"/>
              <w:rPr>
                <w:ins w:id="21920" w:author="phuong vu" w:date="2018-11-22T21:08:00Z"/>
                <w:lang w:val="es-ES"/>
              </w:rPr>
              <w:pPrChange w:id="21921" w:author="phuong vu" w:date="2018-11-23T13:48:00Z">
                <w:pPr/>
              </w:pPrChange>
            </w:pPr>
            <w:ins w:id="21922" w:author="phuong vu" w:date="2018-11-22T21:08:00Z">
              <w:r>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192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Default="00924D77">
            <w:pPr>
              <w:spacing w:line="276" w:lineRule="auto"/>
              <w:rPr>
                <w:ins w:id="21924" w:author="phuong vu" w:date="2018-11-22T21:08:00Z"/>
                <w:lang w:val="es-ES"/>
              </w:rPr>
              <w:pPrChange w:id="21925" w:author="phuong vu" w:date="2018-11-23T13:48:00Z">
                <w:pPr/>
              </w:pPrChange>
            </w:pPr>
            <w:ins w:id="21926" w:author="phuong vu" w:date="2018-11-22T21:08:00Z">
              <w:r>
                <w:rPr>
                  <w:lang w:val="es-ES"/>
                </w:rPr>
                <w:t>Tăng thời gian thảo luận nhóm, phân chia lại công việc</w:t>
              </w:r>
            </w:ins>
            <w:ins w:id="21927" w:author="phuong vu" w:date="2018-11-22T21:11:00Z">
              <w:r w:rsidR="00104646">
                <w:rPr>
                  <w:lang w:val="es-ES"/>
                </w:rPr>
                <w:t>.</w:t>
              </w:r>
            </w:ins>
          </w:p>
        </w:tc>
      </w:tr>
      <w:tr w:rsidR="00924D77" w14:paraId="5B290CD3" w14:textId="77777777" w:rsidTr="00104646">
        <w:trPr>
          <w:ins w:id="2192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192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Default="00924D77">
            <w:pPr>
              <w:spacing w:line="276" w:lineRule="auto"/>
              <w:jc w:val="center"/>
              <w:rPr>
                <w:ins w:id="21930" w:author="phuong vu" w:date="2018-11-22T21:08:00Z"/>
                <w:b/>
                <w:bCs/>
                <w:lang w:val="es-ES"/>
              </w:rPr>
              <w:pPrChange w:id="21931" w:author="phuong vu" w:date="2018-11-23T13:48:00Z">
                <w:pPr>
                  <w:jc w:val="center"/>
                </w:pPr>
              </w:pPrChange>
            </w:pPr>
            <w:ins w:id="21932" w:author="phuong vu" w:date="2018-11-22T21:08:00Z">
              <w:r>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21933"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Default="00924D77">
            <w:pPr>
              <w:spacing w:line="276" w:lineRule="auto"/>
              <w:rPr>
                <w:ins w:id="21934" w:author="phuong vu" w:date="2018-11-22T21:08:00Z"/>
                <w:lang w:val="es-ES"/>
              </w:rPr>
              <w:pPrChange w:id="21935" w:author="phuong vu" w:date="2018-11-23T13:48:00Z">
                <w:pPr/>
              </w:pPrChange>
            </w:pPr>
            <w:ins w:id="21936" w:author="phuong vu" w:date="2018-11-22T21:08:00Z">
              <w:r>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1937"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Default="00104646">
            <w:pPr>
              <w:spacing w:line="276" w:lineRule="auto"/>
              <w:rPr>
                <w:ins w:id="21938" w:author="phuong vu" w:date="2018-11-22T21:08:00Z"/>
                <w:lang w:val="es-ES"/>
              </w:rPr>
              <w:pPrChange w:id="21939" w:author="phuong vu" w:date="2018-11-23T13:48:00Z">
                <w:pPr/>
              </w:pPrChange>
            </w:pPr>
            <w:ins w:id="21940" w:author="phuong vu" w:date="2018-11-22T21:08:00Z">
              <w:r>
                <w:rPr>
                  <w:lang w:val="es-ES"/>
                </w:rPr>
                <w:t xml:space="preserve">Sao lưu dữ liệu tất </w:t>
              </w:r>
            </w:ins>
            <w:ins w:id="21941" w:author="phuong vu" w:date="2018-11-22T21:09:00Z">
              <w:r>
                <w:rPr>
                  <w:lang w:val="es-ES"/>
                </w:rPr>
                <w:t>cả trước khi kiểm thử. Khôi phục kịp thời</w:t>
              </w:r>
            </w:ins>
          </w:p>
        </w:tc>
      </w:tr>
      <w:tr w:rsidR="00924D77" w14:paraId="61423363" w14:textId="77777777" w:rsidTr="00104646">
        <w:trPr>
          <w:ins w:id="21942"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1943"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Default="00924D77">
            <w:pPr>
              <w:spacing w:line="276" w:lineRule="auto"/>
              <w:jc w:val="center"/>
              <w:rPr>
                <w:ins w:id="21944" w:author="phuong vu" w:date="2018-11-22T21:08:00Z"/>
                <w:b/>
                <w:bCs/>
                <w:lang w:val="es-ES"/>
              </w:rPr>
              <w:pPrChange w:id="21945" w:author="phuong vu" w:date="2018-11-23T13:48:00Z">
                <w:pPr>
                  <w:jc w:val="center"/>
                </w:pPr>
              </w:pPrChange>
            </w:pPr>
            <w:ins w:id="21946" w:author="phuong vu" w:date="2018-11-22T21:08:00Z">
              <w:r>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21947"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Default="00924D77">
            <w:pPr>
              <w:spacing w:line="276" w:lineRule="auto"/>
              <w:rPr>
                <w:ins w:id="21948" w:author="phuong vu" w:date="2018-11-22T21:08:00Z"/>
                <w:lang w:val="es-ES"/>
              </w:rPr>
              <w:pPrChange w:id="21949" w:author="phuong vu" w:date="2018-11-23T13:48:00Z">
                <w:pPr/>
              </w:pPrChange>
            </w:pPr>
            <w:ins w:id="21950" w:author="phuong vu" w:date="2018-11-22T21:08:00Z">
              <w:r>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1951"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Default="00924D77">
            <w:pPr>
              <w:keepNext/>
              <w:spacing w:line="276" w:lineRule="auto"/>
              <w:rPr>
                <w:ins w:id="21952" w:author="phuong vu" w:date="2018-11-22T21:08:00Z"/>
                <w:lang w:val="es-ES"/>
              </w:rPr>
              <w:pPrChange w:id="21953" w:author="phuong vu" w:date="2018-11-23T13:48:00Z">
                <w:pPr/>
              </w:pPrChange>
            </w:pPr>
            <w:ins w:id="21954" w:author="phuong vu" w:date="2018-11-22T21:08:00Z">
              <w:r>
                <w:rPr>
                  <w:lang w:val="es-ES"/>
                </w:rPr>
                <w:t>Tham khảo thêm từ các tài liệu liên quan trên diễn đàn, website chuyên về kiểm thử chức năng</w:t>
              </w:r>
            </w:ins>
            <w:ins w:id="21955" w:author="phuong vu" w:date="2018-11-22T21:11:00Z">
              <w:r w:rsidR="00104646">
                <w:rPr>
                  <w:lang w:val="es-ES"/>
                </w:rPr>
                <w:t>.</w:t>
              </w:r>
            </w:ins>
          </w:p>
        </w:tc>
      </w:tr>
    </w:tbl>
    <w:p w14:paraId="2717B76F" w14:textId="543786CB" w:rsidR="00924D77" w:rsidRPr="000245EB" w:rsidRDefault="00104646" w:rsidP="000D1FDC">
      <w:pPr>
        <w:pStyle w:val="Caption"/>
        <w:pPrChange w:id="21956" w:author="Tran Huan" w:date="2018-11-25T23:36:00Z">
          <w:pPr>
            <w:pStyle w:val="Heading3"/>
          </w:pPr>
        </w:pPrChange>
      </w:pPr>
      <w:ins w:id="21957" w:author="phuong vu" w:date="2018-11-22T21:13:00Z">
        <w:r>
          <w:t xml:space="preserve">Bảng </w:t>
        </w:r>
      </w:ins>
      <w:ins w:id="21958" w:author="phuong vu" w:date="2018-11-23T15:14:00Z">
        <w:r w:rsidR="00E95F1B">
          <w:fldChar w:fldCharType="begin"/>
        </w:r>
        <w:r w:rsidR="00E95F1B">
          <w:instrText xml:space="preserve"> STYLEREF 1 \s </w:instrText>
        </w:r>
      </w:ins>
      <w:r w:rsidR="00E95F1B">
        <w:fldChar w:fldCharType="separate"/>
      </w:r>
      <w:r w:rsidR="00E95F1B">
        <w:rPr>
          <w:noProof/>
        </w:rPr>
        <w:t>4</w:t>
      </w:r>
      <w:ins w:id="21959" w:author="phuong vu" w:date="2018-11-23T15:14:00Z">
        <w:r w:rsidR="00E95F1B">
          <w:fldChar w:fldCharType="end"/>
        </w:r>
        <w:r w:rsidR="00E95F1B">
          <w:t>.</w:t>
        </w:r>
        <w:r w:rsidR="00E95F1B">
          <w:fldChar w:fldCharType="begin"/>
        </w:r>
        <w:r w:rsidR="00E95F1B">
          <w:instrText xml:space="preserve"> SEQ Bảng \* ARABIC \s 1 </w:instrText>
        </w:r>
      </w:ins>
      <w:r w:rsidR="00E95F1B">
        <w:fldChar w:fldCharType="separate"/>
      </w:r>
      <w:ins w:id="21960" w:author="phuong vu" w:date="2018-11-23T15:14:00Z">
        <w:r w:rsidR="00E95F1B">
          <w:rPr>
            <w:noProof/>
          </w:rPr>
          <w:t>2</w:t>
        </w:r>
        <w:r w:rsidR="00E95F1B">
          <w:fldChar w:fldCharType="end"/>
        </w:r>
      </w:ins>
      <w:ins w:id="21961" w:author="phuong vu" w:date="2018-11-22T21:13:00Z">
        <w:r w:rsidRPr="006D4C69">
          <w:t xml:space="preserve"> Các r</w:t>
        </w:r>
        <w:r w:rsidRPr="000245EB">
          <w:rPr>
            <w:i/>
            <w:rPrChange w:id="21962" w:author="Tran Huan" w:date="2018-11-25T16:08:00Z">
              <w:rPr>
                <w:b w:val="0"/>
                <w:i/>
                <w:iCs/>
              </w:rPr>
            </w:rPrChange>
          </w:rPr>
          <w:t>ủi ro có thể xảy ra khi kiểm thử</w:t>
        </w:r>
      </w:ins>
    </w:p>
    <w:p w14:paraId="2CCA3230" w14:textId="2A13C9D6" w:rsidR="00C557CE" w:rsidRDefault="004A77C2">
      <w:pPr>
        <w:pStyle w:val="Heading2"/>
        <w:spacing w:line="276" w:lineRule="auto"/>
        <w:pPrChange w:id="21963" w:author="phuong vu" w:date="2018-11-23T13:48:00Z">
          <w:pPr>
            <w:pStyle w:val="Heading3"/>
          </w:pPr>
        </w:pPrChange>
      </w:pPr>
      <w:r>
        <w:t>Các trường hợp kiểm thử</w:t>
      </w:r>
    </w:p>
    <w:p w14:paraId="78573932" w14:textId="1C2FF97A" w:rsidR="00C557CE" w:rsidRDefault="00287281">
      <w:pPr>
        <w:pStyle w:val="Heading3"/>
        <w:spacing w:line="276" w:lineRule="auto"/>
        <w:rPr>
          <w:ins w:id="21964" w:author="phuong vu" w:date="2018-11-23T10:12:00Z"/>
        </w:rPr>
        <w:pPrChange w:id="21965" w:author="phuong vu" w:date="2018-11-23T13:48:00Z">
          <w:pPr>
            <w:pStyle w:val="Heading3"/>
          </w:pPr>
        </w:pPrChange>
      </w:pPr>
      <w:ins w:id="21966" w:author="phuong vu" w:date="2018-11-23T10:02:00Z">
        <w:r>
          <w:t>Quản lí đơn hàng</w:t>
        </w:r>
      </w:ins>
      <w:del w:id="21967" w:author="phuong vu" w:date="2018-11-23T10:00:00Z">
        <w:r w:rsidR="00C557CE" w:rsidDel="00287281">
          <w:br w:type="page"/>
        </w:r>
      </w:del>
    </w:p>
    <w:p w14:paraId="77828985" w14:textId="467F31F8" w:rsidR="0077093A" w:rsidRDefault="0077093A">
      <w:pPr>
        <w:spacing w:line="276" w:lineRule="auto"/>
        <w:rPr>
          <w:ins w:id="21968" w:author="phuong vu" w:date="2018-11-23T10:12:00Z"/>
          <w:lang w:val="en-US"/>
        </w:rPr>
        <w:pPrChange w:id="21969" w:author="phuong vu" w:date="2018-11-23T13:48:00Z">
          <w:pPr/>
        </w:pPrChange>
      </w:pPr>
      <w:ins w:id="21970" w:author="phuong vu" w:date="2018-11-23T10:12:00Z">
        <w:r>
          <w:rPr>
            <w:lang w:val="en-US"/>
          </w:rPr>
          <w:t>Mục đích</w:t>
        </w:r>
      </w:ins>
    </w:p>
    <w:p w14:paraId="18ACD92D" w14:textId="7DD92EDE" w:rsidR="0077093A" w:rsidRDefault="0077093A">
      <w:pPr>
        <w:spacing w:line="276" w:lineRule="auto"/>
        <w:rPr>
          <w:ins w:id="21971" w:author="phuong vu" w:date="2018-11-23T10:12:00Z"/>
          <w:lang w:val="en-US"/>
        </w:rPr>
        <w:pPrChange w:id="21972" w:author="phuong vu" w:date="2018-11-23T13:48:00Z">
          <w:pPr/>
        </w:pPrChange>
      </w:pPr>
      <w:ins w:id="21973" w:author="phuong vu" w:date="2018-11-23T10:12:00Z">
        <w:r>
          <w:rPr>
            <w:lang w:val="en-US"/>
          </w:rPr>
          <w:t>Tiền điều kiện</w:t>
        </w:r>
      </w:ins>
    </w:p>
    <w:p w14:paraId="0FE7EA12" w14:textId="66EEF23D" w:rsidR="0077093A" w:rsidRDefault="0077093A">
      <w:pPr>
        <w:spacing w:line="276" w:lineRule="auto"/>
        <w:rPr>
          <w:ins w:id="21974" w:author="phuong vu" w:date="2018-11-23T10:13:00Z"/>
          <w:lang w:val="en-US"/>
        </w:rPr>
        <w:pPrChange w:id="21975" w:author="phuong vu" w:date="2018-11-23T13:48:00Z">
          <w:pPr/>
        </w:pPrChange>
      </w:pPr>
      <w:ins w:id="21976" w:author="phuong vu" w:date="2018-11-23T10:12:00Z">
        <w:r>
          <w:rPr>
            <w:lang w:val="en-US"/>
          </w:rPr>
          <w:t>M</w:t>
        </w:r>
      </w:ins>
      <w:ins w:id="21977" w:author="phuong vu" w:date="2018-11-23T10:13:00Z">
        <w:r>
          <w:rPr>
            <w:lang w:val="en-US"/>
          </w:rPr>
          <w:t>ô tả</w:t>
        </w:r>
      </w:ins>
    </w:p>
    <w:p w14:paraId="77CFF555" w14:textId="3CDC0DBD" w:rsidR="0077093A" w:rsidRDefault="0077093A">
      <w:pPr>
        <w:spacing w:line="276" w:lineRule="auto"/>
        <w:rPr>
          <w:ins w:id="21978" w:author="phuong vu" w:date="2018-11-23T10:14:00Z"/>
          <w:lang w:val="en-US"/>
        </w:rPr>
        <w:pPrChange w:id="21979" w:author="phuong vu" w:date="2018-11-23T13:48:00Z">
          <w:pPr/>
        </w:pPrChange>
      </w:pPr>
      <w:ins w:id="21980" w:author="phuong vu" w:date="2018-11-23T10:13: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981" w:author="phuong vu" w:date="2018-11-23T10: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1"/>
        <w:gridCol w:w="1978"/>
        <w:gridCol w:w="1736"/>
        <w:gridCol w:w="1764"/>
        <w:tblGridChange w:id="21982">
          <w:tblGrid>
            <w:gridCol w:w="708"/>
            <w:gridCol w:w="2591"/>
            <w:gridCol w:w="236"/>
            <w:gridCol w:w="1742"/>
            <w:gridCol w:w="160"/>
            <w:gridCol w:w="1576"/>
            <w:gridCol w:w="136"/>
            <w:gridCol w:w="1628"/>
          </w:tblGrid>
        </w:tblGridChange>
      </w:tblGrid>
      <w:tr w:rsidR="0077093A" w14:paraId="34D21302" w14:textId="77777777" w:rsidTr="0077093A">
        <w:trPr>
          <w:ins w:id="21983"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Change w:id="21984" w:author="phuong vu" w:date="2018-11-23T10:14:00Z">
              <w:tcPr>
                <w:tcW w:w="615" w:type="dxa"/>
                <w:tcBorders>
                  <w:top w:val="single" w:sz="4" w:space="0" w:color="auto"/>
                  <w:left w:val="single" w:sz="4" w:space="0" w:color="auto"/>
                  <w:bottom w:val="single" w:sz="4" w:space="0" w:color="auto"/>
                  <w:right w:val="single" w:sz="4" w:space="0" w:color="auto"/>
                </w:tcBorders>
                <w:hideMark/>
              </w:tcPr>
            </w:tcPrChange>
          </w:tcPr>
          <w:p w14:paraId="0FD86A31" w14:textId="77777777" w:rsidR="0077093A" w:rsidRDefault="0077093A">
            <w:pPr>
              <w:spacing w:line="276" w:lineRule="auto"/>
              <w:jc w:val="center"/>
              <w:rPr>
                <w:ins w:id="21985" w:author="phuong vu" w:date="2018-11-23T10:14:00Z"/>
                <w:rFonts w:ascii="Times New Roman" w:hAnsi="Times New Roman" w:cs="Times New Roman"/>
                <w:b/>
                <w:bCs/>
                <w:lang w:val="es-ES"/>
              </w:rPr>
              <w:pPrChange w:id="21986" w:author="phuong vu" w:date="2018-11-23T13:48:00Z">
                <w:pPr/>
              </w:pPrChange>
            </w:pPr>
            <w:ins w:id="21987"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Change w:id="21988" w:author="phuong vu" w:date="2018-11-23T10:14:00Z">
              <w:tcPr>
                <w:tcW w:w="2835" w:type="dxa"/>
                <w:tcBorders>
                  <w:top w:val="single" w:sz="4" w:space="0" w:color="auto"/>
                  <w:left w:val="single" w:sz="4" w:space="0" w:color="auto"/>
                  <w:bottom w:val="single" w:sz="4" w:space="0" w:color="auto"/>
                  <w:right w:val="single" w:sz="4" w:space="0" w:color="auto"/>
                </w:tcBorders>
                <w:hideMark/>
              </w:tcPr>
            </w:tcPrChange>
          </w:tcPr>
          <w:p w14:paraId="7C6E9ECE" w14:textId="77777777" w:rsidR="0077093A" w:rsidRDefault="0077093A">
            <w:pPr>
              <w:spacing w:line="276" w:lineRule="auto"/>
              <w:jc w:val="center"/>
              <w:rPr>
                <w:ins w:id="21989" w:author="phuong vu" w:date="2018-11-23T10:14:00Z"/>
                <w:b/>
                <w:bCs/>
                <w:lang w:val="es-ES"/>
              </w:rPr>
              <w:pPrChange w:id="21990" w:author="phuong vu" w:date="2018-11-23T13:48:00Z">
                <w:pPr/>
              </w:pPrChange>
            </w:pPr>
            <w:ins w:id="21991"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Change w:id="21992" w:author="phuong vu" w:date="2018-11-23T10:14:00Z">
              <w:tcPr>
                <w:tcW w:w="2130" w:type="dxa"/>
                <w:gridSpan w:val="2"/>
                <w:tcBorders>
                  <w:top w:val="single" w:sz="4" w:space="0" w:color="auto"/>
                  <w:left w:val="single" w:sz="4" w:space="0" w:color="auto"/>
                  <w:bottom w:val="single" w:sz="4" w:space="0" w:color="auto"/>
                  <w:right w:val="single" w:sz="4" w:space="0" w:color="auto"/>
                </w:tcBorders>
                <w:hideMark/>
              </w:tcPr>
            </w:tcPrChange>
          </w:tcPr>
          <w:p w14:paraId="3ACF5034" w14:textId="77777777" w:rsidR="0077093A" w:rsidRDefault="0077093A">
            <w:pPr>
              <w:spacing w:line="276" w:lineRule="auto"/>
              <w:jc w:val="center"/>
              <w:rPr>
                <w:ins w:id="21993" w:author="phuong vu" w:date="2018-11-23T10:14:00Z"/>
                <w:b/>
                <w:bCs/>
                <w:lang w:val="es-ES"/>
              </w:rPr>
              <w:pPrChange w:id="21994" w:author="phuong vu" w:date="2018-11-23T13:48:00Z">
                <w:pPr/>
              </w:pPrChange>
            </w:pPr>
            <w:ins w:id="21995"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Change w:id="21996"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E44AF09" w14:textId="77777777" w:rsidR="0077093A" w:rsidRDefault="0077093A">
            <w:pPr>
              <w:spacing w:line="276" w:lineRule="auto"/>
              <w:jc w:val="center"/>
              <w:rPr>
                <w:ins w:id="21997" w:author="phuong vu" w:date="2018-11-23T10:14:00Z"/>
                <w:b/>
                <w:bCs/>
                <w:lang w:val="es-ES"/>
              </w:rPr>
              <w:pPrChange w:id="21998" w:author="phuong vu" w:date="2018-11-23T13:48:00Z">
                <w:pPr/>
              </w:pPrChange>
            </w:pPr>
            <w:ins w:id="21999"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Change w:id="22000"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6BFBC56F" w14:textId="77777777" w:rsidR="0077093A" w:rsidRDefault="0077093A">
            <w:pPr>
              <w:spacing w:line="276" w:lineRule="auto"/>
              <w:jc w:val="center"/>
              <w:rPr>
                <w:ins w:id="22001" w:author="phuong vu" w:date="2018-11-23T10:14:00Z"/>
                <w:b/>
                <w:bCs/>
                <w:lang w:val="es-ES"/>
              </w:rPr>
              <w:pPrChange w:id="22002" w:author="phuong vu" w:date="2018-11-23T13:48:00Z">
                <w:pPr/>
              </w:pPrChange>
            </w:pPr>
            <w:ins w:id="22003" w:author="phuong vu" w:date="2018-11-23T10:14:00Z">
              <w:r>
                <w:rPr>
                  <w:b/>
                  <w:bCs/>
                  <w:lang w:val="es-ES"/>
                </w:rPr>
                <w:t>Thành công/ Thât bại</w:t>
              </w:r>
            </w:ins>
          </w:p>
        </w:tc>
      </w:tr>
      <w:tr w:rsidR="0077093A" w14:paraId="3FCBBD22" w14:textId="77777777" w:rsidTr="0077093A">
        <w:trPr>
          <w:ins w:id="22004" w:author="phuong vu" w:date="2018-11-23T10:14:00Z"/>
        </w:trPr>
        <w:tc>
          <w:tcPr>
            <w:tcW w:w="615" w:type="dxa"/>
            <w:tcBorders>
              <w:top w:val="single" w:sz="4" w:space="0" w:color="auto"/>
              <w:left w:val="single" w:sz="4" w:space="0" w:color="auto"/>
              <w:bottom w:val="single" w:sz="4" w:space="0" w:color="auto"/>
              <w:right w:val="single" w:sz="4" w:space="0" w:color="auto"/>
            </w:tcBorders>
            <w:tcPrChange w:id="22005"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7A300BEA" w14:textId="5707A498" w:rsidR="0077093A" w:rsidRDefault="0077093A">
            <w:pPr>
              <w:spacing w:line="276" w:lineRule="auto"/>
              <w:rPr>
                <w:ins w:id="22006" w:author="phuong vu" w:date="2018-11-23T10:14:00Z"/>
                <w:b/>
                <w:bCs/>
                <w:lang w:val="es-ES"/>
              </w:rPr>
              <w:pPrChange w:id="2200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22008"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036F3545" w14:textId="6C24B383" w:rsidR="0077093A" w:rsidRDefault="0077093A">
            <w:pPr>
              <w:spacing w:line="276" w:lineRule="auto"/>
              <w:rPr>
                <w:ins w:id="22009" w:author="phuong vu" w:date="2018-11-23T10:14:00Z"/>
                <w:lang w:val="es-ES"/>
              </w:rPr>
              <w:pPrChange w:id="2201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22011"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5C5B5163" w14:textId="32C2C3D2" w:rsidR="0077093A" w:rsidRDefault="0077093A">
            <w:pPr>
              <w:spacing w:line="276" w:lineRule="auto"/>
              <w:rPr>
                <w:ins w:id="22012" w:author="phuong vu" w:date="2018-11-23T10:14:00Z"/>
                <w:lang w:val="es-ES"/>
              </w:rPr>
              <w:pPrChange w:id="2201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14"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364E1B15" w14:textId="54E16B12" w:rsidR="0077093A" w:rsidRDefault="0077093A">
            <w:pPr>
              <w:spacing w:line="276" w:lineRule="auto"/>
              <w:rPr>
                <w:ins w:id="22015" w:author="phuong vu" w:date="2018-11-23T10:14:00Z"/>
                <w:lang w:val="es-ES"/>
              </w:rPr>
              <w:pPrChange w:id="2201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17"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6D71BF7B" w14:textId="6C9DBC8A" w:rsidR="0077093A" w:rsidRDefault="0077093A">
            <w:pPr>
              <w:spacing w:line="276" w:lineRule="auto"/>
              <w:rPr>
                <w:ins w:id="22018" w:author="phuong vu" w:date="2018-11-23T10:14:00Z"/>
                <w:lang w:val="es-ES"/>
              </w:rPr>
              <w:pPrChange w:id="22019" w:author="phuong vu" w:date="2018-11-23T13:48:00Z">
                <w:pPr/>
              </w:pPrChange>
            </w:pPr>
          </w:p>
        </w:tc>
      </w:tr>
      <w:tr w:rsidR="0077093A" w14:paraId="538A9271" w14:textId="77777777" w:rsidTr="0077093A">
        <w:trPr>
          <w:ins w:id="22020" w:author="phuong vu" w:date="2018-11-23T10:14:00Z"/>
        </w:trPr>
        <w:tc>
          <w:tcPr>
            <w:tcW w:w="615" w:type="dxa"/>
            <w:tcBorders>
              <w:top w:val="single" w:sz="4" w:space="0" w:color="auto"/>
              <w:left w:val="single" w:sz="4" w:space="0" w:color="auto"/>
              <w:bottom w:val="single" w:sz="4" w:space="0" w:color="auto"/>
              <w:right w:val="single" w:sz="4" w:space="0" w:color="auto"/>
            </w:tcBorders>
            <w:tcPrChange w:id="22021"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3871D" w14:textId="407228EE" w:rsidR="0077093A" w:rsidRDefault="0077093A">
            <w:pPr>
              <w:spacing w:line="276" w:lineRule="auto"/>
              <w:rPr>
                <w:ins w:id="22022" w:author="phuong vu" w:date="2018-11-23T10:14:00Z"/>
                <w:b/>
                <w:bCs/>
                <w:lang w:val="es-ES"/>
              </w:rPr>
              <w:pPrChange w:id="2202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22024"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1C031B22" w14:textId="3A288B3B" w:rsidR="0077093A" w:rsidRDefault="0077093A">
            <w:pPr>
              <w:spacing w:line="276" w:lineRule="auto"/>
              <w:rPr>
                <w:ins w:id="22025" w:author="phuong vu" w:date="2018-11-23T10:14:00Z"/>
                <w:lang w:val="es-ES"/>
              </w:rPr>
              <w:pPrChange w:id="22026"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22027"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3E34B8A6" w14:textId="055572FA" w:rsidR="0077093A" w:rsidRDefault="0077093A">
            <w:pPr>
              <w:spacing w:line="276" w:lineRule="auto"/>
              <w:rPr>
                <w:ins w:id="22028" w:author="phuong vu" w:date="2018-11-23T10:14:00Z"/>
                <w:lang w:val="es-ES"/>
              </w:rPr>
              <w:pPrChange w:id="2202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30"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079C9538" w14:textId="04A4818D" w:rsidR="0077093A" w:rsidRDefault="0077093A">
            <w:pPr>
              <w:spacing w:line="276" w:lineRule="auto"/>
              <w:rPr>
                <w:ins w:id="22031" w:author="phuong vu" w:date="2018-11-23T10:14:00Z"/>
                <w:lang w:val="es-ES"/>
              </w:rPr>
              <w:pPrChange w:id="220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33"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1D1541D0" w14:textId="5B424CBC" w:rsidR="0077093A" w:rsidRDefault="0077093A">
            <w:pPr>
              <w:spacing w:line="276" w:lineRule="auto"/>
              <w:rPr>
                <w:ins w:id="22034" w:author="phuong vu" w:date="2018-11-23T10:14:00Z"/>
                <w:lang w:val="es-ES"/>
              </w:rPr>
              <w:pPrChange w:id="22035" w:author="phuong vu" w:date="2018-11-23T13:48:00Z">
                <w:pPr/>
              </w:pPrChange>
            </w:pPr>
          </w:p>
        </w:tc>
      </w:tr>
      <w:tr w:rsidR="0077093A" w14:paraId="3AE2683C" w14:textId="77777777" w:rsidTr="0077093A">
        <w:trPr>
          <w:ins w:id="22036" w:author="phuong vu" w:date="2018-11-23T10:14:00Z"/>
        </w:trPr>
        <w:tc>
          <w:tcPr>
            <w:tcW w:w="615" w:type="dxa"/>
            <w:tcBorders>
              <w:top w:val="single" w:sz="4" w:space="0" w:color="auto"/>
              <w:left w:val="single" w:sz="4" w:space="0" w:color="auto"/>
              <w:bottom w:val="single" w:sz="4" w:space="0" w:color="auto"/>
              <w:right w:val="single" w:sz="4" w:space="0" w:color="auto"/>
            </w:tcBorders>
            <w:tcPrChange w:id="22037"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0D6A4" w14:textId="6ACDC18B" w:rsidR="0077093A" w:rsidRDefault="0077093A">
            <w:pPr>
              <w:spacing w:line="276" w:lineRule="auto"/>
              <w:rPr>
                <w:ins w:id="22038" w:author="phuong vu" w:date="2018-11-23T10:14:00Z"/>
                <w:b/>
                <w:bCs/>
                <w:lang w:val="es-ES"/>
              </w:rPr>
              <w:pPrChange w:id="2203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22040"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3729246C" w14:textId="599601BE" w:rsidR="0077093A" w:rsidRDefault="0077093A">
            <w:pPr>
              <w:spacing w:line="276" w:lineRule="auto"/>
              <w:rPr>
                <w:ins w:id="22041" w:author="phuong vu" w:date="2018-11-23T10:14:00Z"/>
                <w:lang w:val="es-ES"/>
              </w:rPr>
              <w:pPrChange w:id="2204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22043"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40672431" w14:textId="700E852F" w:rsidR="0077093A" w:rsidRDefault="0077093A">
            <w:pPr>
              <w:spacing w:line="276" w:lineRule="auto"/>
              <w:rPr>
                <w:ins w:id="22044" w:author="phuong vu" w:date="2018-11-23T10:14:00Z"/>
                <w:lang w:val="es-ES"/>
              </w:rPr>
              <w:pPrChange w:id="220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46"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4FE4474A" w14:textId="05C27B3F" w:rsidR="0077093A" w:rsidRDefault="0077093A">
            <w:pPr>
              <w:spacing w:line="276" w:lineRule="auto"/>
              <w:rPr>
                <w:ins w:id="22047" w:author="phuong vu" w:date="2018-11-23T10:14:00Z"/>
                <w:lang w:val="es-ES"/>
              </w:rPr>
              <w:pPrChange w:id="2204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49"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038FB369" w14:textId="76990BC6" w:rsidR="0077093A" w:rsidRDefault="0077093A">
            <w:pPr>
              <w:spacing w:line="276" w:lineRule="auto"/>
              <w:rPr>
                <w:ins w:id="22050" w:author="phuong vu" w:date="2018-11-23T10:14:00Z"/>
                <w:lang w:val="en-US"/>
              </w:rPr>
              <w:pPrChange w:id="22051" w:author="phuong vu" w:date="2018-11-23T13:48:00Z">
                <w:pPr/>
              </w:pPrChange>
            </w:pPr>
          </w:p>
        </w:tc>
      </w:tr>
      <w:tr w:rsidR="0077093A" w14:paraId="0BDD4837" w14:textId="77777777" w:rsidTr="0077093A">
        <w:trPr>
          <w:ins w:id="22052" w:author="phuong vu" w:date="2018-11-23T10:14:00Z"/>
        </w:trPr>
        <w:tc>
          <w:tcPr>
            <w:tcW w:w="615" w:type="dxa"/>
            <w:tcBorders>
              <w:top w:val="single" w:sz="4" w:space="0" w:color="auto"/>
              <w:left w:val="single" w:sz="4" w:space="0" w:color="auto"/>
              <w:bottom w:val="single" w:sz="4" w:space="0" w:color="auto"/>
              <w:right w:val="single" w:sz="4" w:space="0" w:color="auto"/>
            </w:tcBorders>
            <w:tcPrChange w:id="22053"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1AC59C44" w14:textId="12039EC5" w:rsidR="0077093A" w:rsidRDefault="0077093A">
            <w:pPr>
              <w:spacing w:line="276" w:lineRule="auto"/>
              <w:rPr>
                <w:ins w:id="22054" w:author="phuong vu" w:date="2018-11-23T10:14:00Z"/>
                <w:b/>
                <w:bCs/>
                <w:lang w:val="es-ES"/>
              </w:rPr>
              <w:pPrChange w:id="2205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22056"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29169DC7" w14:textId="546DC3F6" w:rsidR="0077093A" w:rsidRDefault="0077093A">
            <w:pPr>
              <w:spacing w:line="276" w:lineRule="auto"/>
              <w:rPr>
                <w:ins w:id="22057" w:author="phuong vu" w:date="2018-11-23T10:14:00Z"/>
                <w:lang w:val="es-ES"/>
              </w:rPr>
              <w:pPrChange w:id="2205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22059"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63AF98A8" w14:textId="62E22B61" w:rsidR="0077093A" w:rsidRDefault="0077093A">
            <w:pPr>
              <w:spacing w:line="276" w:lineRule="auto"/>
              <w:rPr>
                <w:ins w:id="22060" w:author="phuong vu" w:date="2018-11-23T10:14:00Z"/>
                <w:lang w:val="es-ES"/>
              </w:rPr>
              <w:pPrChange w:id="2206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62"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62805C2A" w14:textId="476A1252" w:rsidR="0077093A" w:rsidRDefault="0077093A">
            <w:pPr>
              <w:spacing w:line="276" w:lineRule="auto"/>
              <w:rPr>
                <w:ins w:id="22063" w:author="phuong vu" w:date="2018-11-23T10:14:00Z"/>
                <w:lang w:val="es-ES"/>
              </w:rPr>
              <w:pPrChange w:id="2206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65"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715CB01D" w14:textId="7286E46F" w:rsidR="0077093A" w:rsidRDefault="0077093A">
            <w:pPr>
              <w:spacing w:line="276" w:lineRule="auto"/>
              <w:rPr>
                <w:ins w:id="22066" w:author="phuong vu" w:date="2018-11-23T10:14:00Z"/>
                <w:lang w:val="es-ES"/>
              </w:rPr>
              <w:pPrChange w:id="22067" w:author="phuong vu" w:date="2018-11-23T13:48:00Z">
                <w:pPr/>
              </w:pPrChange>
            </w:pPr>
          </w:p>
        </w:tc>
      </w:tr>
      <w:tr w:rsidR="0077093A" w14:paraId="166EDB84" w14:textId="77777777" w:rsidTr="0077093A">
        <w:trPr>
          <w:ins w:id="22068" w:author="phuong vu" w:date="2018-11-23T10:14:00Z"/>
        </w:trPr>
        <w:tc>
          <w:tcPr>
            <w:tcW w:w="615" w:type="dxa"/>
            <w:tcBorders>
              <w:top w:val="single" w:sz="4" w:space="0" w:color="auto"/>
              <w:left w:val="single" w:sz="4" w:space="0" w:color="auto"/>
              <w:bottom w:val="single" w:sz="4" w:space="0" w:color="auto"/>
              <w:right w:val="single" w:sz="4" w:space="0" w:color="auto"/>
            </w:tcBorders>
            <w:tcPrChange w:id="22069"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43282D3D" w14:textId="6C7E3C32" w:rsidR="0077093A" w:rsidRDefault="0077093A">
            <w:pPr>
              <w:spacing w:line="276" w:lineRule="auto"/>
              <w:rPr>
                <w:ins w:id="22070" w:author="phuong vu" w:date="2018-11-23T10:14:00Z"/>
                <w:b/>
                <w:bCs/>
                <w:lang w:val="es-ES"/>
              </w:rPr>
              <w:pPrChange w:id="2207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Change w:id="22072"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775C4D08" w14:textId="37D7CA72" w:rsidR="0077093A" w:rsidRDefault="0077093A">
            <w:pPr>
              <w:spacing w:line="276" w:lineRule="auto"/>
              <w:rPr>
                <w:ins w:id="22073" w:author="phuong vu" w:date="2018-11-23T10:14:00Z"/>
                <w:lang w:val="es-ES"/>
              </w:rPr>
              <w:pPrChange w:id="2207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Change w:id="22075"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2B041DE0" w14:textId="01E8A773" w:rsidR="0077093A" w:rsidRDefault="0077093A">
            <w:pPr>
              <w:spacing w:line="276" w:lineRule="auto"/>
              <w:rPr>
                <w:ins w:id="22076" w:author="phuong vu" w:date="2018-11-23T10:14:00Z"/>
                <w:lang w:val="es-ES"/>
              </w:rPr>
              <w:pPrChange w:id="2207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78"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57FAD87D" w14:textId="6FF0BF52" w:rsidR="0077093A" w:rsidRDefault="0077093A">
            <w:pPr>
              <w:spacing w:line="276" w:lineRule="auto"/>
              <w:rPr>
                <w:ins w:id="22079" w:author="phuong vu" w:date="2018-11-23T10:14:00Z"/>
                <w:lang w:val="es-ES"/>
              </w:rPr>
              <w:pPrChange w:id="2208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Change w:id="22081"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4D502381" w14:textId="2FEE9C59" w:rsidR="0077093A" w:rsidRDefault="0077093A">
            <w:pPr>
              <w:spacing w:line="276" w:lineRule="auto"/>
              <w:rPr>
                <w:ins w:id="22082" w:author="phuong vu" w:date="2018-11-23T10:14:00Z"/>
                <w:lang w:val="es-ES"/>
              </w:rPr>
              <w:pPrChange w:id="22083" w:author="phuong vu" w:date="2018-11-23T13:48:00Z">
                <w:pPr/>
              </w:pPrChange>
            </w:pPr>
          </w:p>
        </w:tc>
      </w:tr>
    </w:tbl>
    <w:p w14:paraId="6107DADC" w14:textId="77777777" w:rsidR="0077093A" w:rsidRPr="000245EB" w:rsidRDefault="0077093A">
      <w:pPr>
        <w:spacing w:line="276" w:lineRule="auto"/>
        <w:rPr>
          <w:ins w:id="22084" w:author="phuong vu" w:date="2018-11-23T10:02:00Z"/>
        </w:rPr>
        <w:pPrChange w:id="22085" w:author="phuong vu" w:date="2018-11-23T13:48:00Z">
          <w:pPr>
            <w:pStyle w:val="Heading3"/>
          </w:pPr>
        </w:pPrChange>
      </w:pPr>
    </w:p>
    <w:p w14:paraId="25E534AA" w14:textId="3E7208FA" w:rsidR="00287281" w:rsidRDefault="00287281">
      <w:pPr>
        <w:pStyle w:val="Heading3"/>
        <w:spacing w:line="276" w:lineRule="auto"/>
        <w:rPr>
          <w:ins w:id="22086" w:author="phuong vu" w:date="2018-11-23T10:14:00Z"/>
        </w:rPr>
        <w:pPrChange w:id="22087" w:author="phuong vu" w:date="2018-11-23T13:48:00Z">
          <w:pPr>
            <w:pStyle w:val="Heading3"/>
          </w:pPr>
        </w:pPrChange>
      </w:pPr>
      <w:ins w:id="22088" w:author="phuong vu" w:date="2018-11-23T10:02:00Z">
        <w:r>
          <w:t>Quản lí biên nhận</w:t>
        </w:r>
      </w:ins>
    </w:p>
    <w:p w14:paraId="206203BD" w14:textId="77777777" w:rsidR="0077093A" w:rsidRDefault="0077093A">
      <w:pPr>
        <w:spacing w:line="276" w:lineRule="auto"/>
        <w:rPr>
          <w:ins w:id="22089" w:author="phuong vu" w:date="2018-11-23T10:14:00Z"/>
          <w:lang w:val="en-US"/>
        </w:rPr>
        <w:pPrChange w:id="22090" w:author="phuong vu" w:date="2018-11-23T13:48:00Z">
          <w:pPr/>
        </w:pPrChange>
      </w:pPr>
      <w:ins w:id="22091" w:author="phuong vu" w:date="2018-11-23T10:14:00Z">
        <w:r>
          <w:rPr>
            <w:lang w:val="en-US"/>
          </w:rPr>
          <w:t>Mục đích</w:t>
        </w:r>
      </w:ins>
    </w:p>
    <w:p w14:paraId="6B362141" w14:textId="77777777" w:rsidR="0077093A" w:rsidRDefault="0077093A">
      <w:pPr>
        <w:spacing w:line="276" w:lineRule="auto"/>
        <w:rPr>
          <w:ins w:id="22092" w:author="phuong vu" w:date="2018-11-23T10:14:00Z"/>
          <w:lang w:val="en-US"/>
        </w:rPr>
        <w:pPrChange w:id="22093" w:author="phuong vu" w:date="2018-11-23T13:48:00Z">
          <w:pPr/>
        </w:pPrChange>
      </w:pPr>
      <w:ins w:id="22094" w:author="phuong vu" w:date="2018-11-23T10:14:00Z">
        <w:r>
          <w:rPr>
            <w:lang w:val="en-US"/>
          </w:rPr>
          <w:t>Tiền điều kiện</w:t>
        </w:r>
      </w:ins>
    </w:p>
    <w:p w14:paraId="16A6B247" w14:textId="77777777" w:rsidR="0077093A" w:rsidRDefault="0077093A">
      <w:pPr>
        <w:spacing w:line="276" w:lineRule="auto"/>
        <w:rPr>
          <w:ins w:id="22095" w:author="phuong vu" w:date="2018-11-23T10:14:00Z"/>
          <w:lang w:val="en-US"/>
        </w:rPr>
        <w:pPrChange w:id="22096" w:author="phuong vu" w:date="2018-11-23T13:48:00Z">
          <w:pPr/>
        </w:pPrChange>
      </w:pPr>
      <w:ins w:id="22097" w:author="phuong vu" w:date="2018-11-23T10:14:00Z">
        <w:r>
          <w:rPr>
            <w:lang w:val="en-US"/>
          </w:rPr>
          <w:t>Mô tả</w:t>
        </w:r>
      </w:ins>
    </w:p>
    <w:p w14:paraId="1412046B" w14:textId="77777777" w:rsidR="0077093A" w:rsidRDefault="0077093A">
      <w:pPr>
        <w:spacing w:line="276" w:lineRule="auto"/>
        <w:rPr>
          <w:ins w:id="22098" w:author="phuong vu" w:date="2018-11-23T10:14:00Z"/>
          <w:lang w:val="en-US"/>
        </w:rPr>
        <w:pPrChange w:id="22099" w:author="phuong vu" w:date="2018-11-23T13:48:00Z">
          <w:pPr/>
        </w:pPrChange>
      </w:pPr>
      <w:ins w:id="22100" w:author="phuong vu" w:date="2018-11-23T10:14: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18DDBE79" w14:textId="77777777" w:rsidTr="00BF4BED">
        <w:trPr>
          <w:ins w:id="22101"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
          <w:p w14:paraId="1240404F" w14:textId="77777777" w:rsidR="0077093A" w:rsidRDefault="0077093A">
            <w:pPr>
              <w:spacing w:line="276" w:lineRule="auto"/>
              <w:jc w:val="center"/>
              <w:rPr>
                <w:ins w:id="22102" w:author="phuong vu" w:date="2018-11-23T10:14:00Z"/>
                <w:rFonts w:ascii="Times New Roman" w:hAnsi="Times New Roman" w:cs="Times New Roman"/>
                <w:b/>
                <w:bCs/>
                <w:lang w:val="es-ES"/>
              </w:rPr>
              <w:pPrChange w:id="22103" w:author="phuong vu" w:date="2018-11-23T13:48:00Z">
                <w:pPr>
                  <w:jc w:val="center"/>
                </w:pPr>
              </w:pPrChange>
            </w:pPr>
            <w:ins w:id="22104"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5EFDC75" w14:textId="77777777" w:rsidR="0077093A" w:rsidRDefault="0077093A">
            <w:pPr>
              <w:spacing w:line="276" w:lineRule="auto"/>
              <w:jc w:val="center"/>
              <w:rPr>
                <w:ins w:id="22105" w:author="phuong vu" w:date="2018-11-23T10:14:00Z"/>
                <w:b/>
                <w:bCs/>
                <w:lang w:val="es-ES"/>
              </w:rPr>
              <w:pPrChange w:id="22106" w:author="phuong vu" w:date="2018-11-23T13:48:00Z">
                <w:pPr>
                  <w:jc w:val="center"/>
                </w:pPr>
              </w:pPrChange>
            </w:pPr>
            <w:ins w:id="22107"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1DE95277" w14:textId="77777777" w:rsidR="0077093A" w:rsidRDefault="0077093A">
            <w:pPr>
              <w:spacing w:line="276" w:lineRule="auto"/>
              <w:jc w:val="center"/>
              <w:rPr>
                <w:ins w:id="22108" w:author="phuong vu" w:date="2018-11-23T10:14:00Z"/>
                <w:b/>
                <w:bCs/>
                <w:lang w:val="es-ES"/>
              </w:rPr>
              <w:pPrChange w:id="22109" w:author="phuong vu" w:date="2018-11-23T13:48:00Z">
                <w:pPr>
                  <w:jc w:val="center"/>
                </w:pPr>
              </w:pPrChange>
            </w:pPr>
            <w:ins w:id="22110"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0D7088" w14:textId="77777777" w:rsidR="0077093A" w:rsidRDefault="0077093A">
            <w:pPr>
              <w:spacing w:line="276" w:lineRule="auto"/>
              <w:jc w:val="center"/>
              <w:rPr>
                <w:ins w:id="22111" w:author="phuong vu" w:date="2018-11-23T10:14:00Z"/>
                <w:b/>
                <w:bCs/>
                <w:lang w:val="es-ES"/>
              </w:rPr>
              <w:pPrChange w:id="22112" w:author="phuong vu" w:date="2018-11-23T13:48:00Z">
                <w:pPr>
                  <w:jc w:val="center"/>
                </w:pPr>
              </w:pPrChange>
            </w:pPr>
            <w:ins w:id="22113"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A2C7F4" w14:textId="77777777" w:rsidR="0077093A" w:rsidRDefault="0077093A">
            <w:pPr>
              <w:spacing w:line="276" w:lineRule="auto"/>
              <w:jc w:val="center"/>
              <w:rPr>
                <w:ins w:id="22114" w:author="phuong vu" w:date="2018-11-23T10:14:00Z"/>
                <w:b/>
                <w:bCs/>
                <w:lang w:val="es-ES"/>
              </w:rPr>
              <w:pPrChange w:id="22115" w:author="phuong vu" w:date="2018-11-23T13:48:00Z">
                <w:pPr>
                  <w:jc w:val="center"/>
                </w:pPr>
              </w:pPrChange>
            </w:pPr>
            <w:ins w:id="22116" w:author="phuong vu" w:date="2018-11-23T10:14:00Z">
              <w:r>
                <w:rPr>
                  <w:b/>
                  <w:bCs/>
                  <w:lang w:val="es-ES"/>
                </w:rPr>
                <w:t>Thành công/ Thât bại</w:t>
              </w:r>
            </w:ins>
          </w:p>
        </w:tc>
      </w:tr>
      <w:tr w:rsidR="0077093A" w14:paraId="03F506B4" w14:textId="77777777" w:rsidTr="00BF4BED">
        <w:trPr>
          <w:ins w:id="22117"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0DE0F1EA" w14:textId="77777777" w:rsidR="0077093A" w:rsidRDefault="0077093A">
            <w:pPr>
              <w:spacing w:line="276" w:lineRule="auto"/>
              <w:rPr>
                <w:ins w:id="22118" w:author="phuong vu" w:date="2018-11-23T10:14:00Z"/>
                <w:b/>
                <w:bCs/>
                <w:lang w:val="es-ES"/>
              </w:rPr>
              <w:pPrChange w:id="2211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9AD5C34" w14:textId="77777777" w:rsidR="0077093A" w:rsidRDefault="0077093A">
            <w:pPr>
              <w:spacing w:line="276" w:lineRule="auto"/>
              <w:rPr>
                <w:ins w:id="22120" w:author="phuong vu" w:date="2018-11-23T10:14:00Z"/>
                <w:lang w:val="es-ES"/>
              </w:rPr>
              <w:pPrChange w:id="2212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AB6E139" w14:textId="77777777" w:rsidR="0077093A" w:rsidRDefault="0077093A">
            <w:pPr>
              <w:spacing w:line="276" w:lineRule="auto"/>
              <w:rPr>
                <w:ins w:id="22122" w:author="phuong vu" w:date="2018-11-23T10:14:00Z"/>
                <w:lang w:val="es-ES"/>
              </w:rPr>
              <w:pPrChange w:id="221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EB3999" w14:textId="77777777" w:rsidR="0077093A" w:rsidRDefault="0077093A">
            <w:pPr>
              <w:spacing w:line="276" w:lineRule="auto"/>
              <w:rPr>
                <w:ins w:id="22124" w:author="phuong vu" w:date="2018-11-23T10:14:00Z"/>
                <w:lang w:val="es-ES"/>
              </w:rPr>
              <w:pPrChange w:id="2212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F0D8005" w14:textId="77777777" w:rsidR="0077093A" w:rsidRDefault="0077093A">
            <w:pPr>
              <w:spacing w:line="276" w:lineRule="auto"/>
              <w:rPr>
                <w:ins w:id="22126" w:author="phuong vu" w:date="2018-11-23T10:14:00Z"/>
                <w:lang w:val="es-ES"/>
              </w:rPr>
              <w:pPrChange w:id="22127" w:author="phuong vu" w:date="2018-11-23T13:48:00Z">
                <w:pPr/>
              </w:pPrChange>
            </w:pPr>
          </w:p>
        </w:tc>
      </w:tr>
      <w:tr w:rsidR="0077093A" w14:paraId="44612293" w14:textId="77777777" w:rsidTr="00BF4BED">
        <w:trPr>
          <w:ins w:id="22128"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A0ED46C" w14:textId="77777777" w:rsidR="0077093A" w:rsidRDefault="0077093A">
            <w:pPr>
              <w:spacing w:line="276" w:lineRule="auto"/>
              <w:rPr>
                <w:ins w:id="22129" w:author="phuong vu" w:date="2018-11-23T10:14:00Z"/>
                <w:b/>
                <w:bCs/>
                <w:lang w:val="es-ES"/>
              </w:rPr>
              <w:pPrChange w:id="2213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5F81371" w14:textId="77777777" w:rsidR="0077093A" w:rsidRDefault="0077093A">
            <w:pPr>
              <w:spacing w:line="276" w:lineRule="auto"/>
              <w:rPr>
                <w:ins w:id="22131" w:author="phuong vu" w:date="2018-11-23T10:14:00Z"/>
                <w:lang w:val="es-ES"/>
              </w:rPr>
              <w:pPrChange w:id="2213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90EB895" w14:textId="77777777" w:rsidR="0077093A" w:rsidRDefault="0077093A">
            <w:pPr>
              <w:spacing w:line="276" w:lineRule="auto"/>
              <w:rPr>
                <w:ins w:id="22133" w:author="phuong vu" w:date="2018-11-23T10:14:00Z"/>
                <w:lang w:val="es-ES"/>
              </w:rPr>
              <w:pPrChange w:id="221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CC0080" w14:textId="77777777" w:rsidR="0077093A" w:rsidRDefault="0077093A">
            <w:pPr>
              <w:spacing w:line="276" w:lineRule="auto"/>
              <w:rPr>
                <w:ins w:id="22135" w:author="phuong vu" w:date="2018-11-23T10:14:00Z"/>
                <w:lang w:val="es-ES"/>
              </w:rPr>
              <w:pPrChange w:id="2213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13BF636" w14:textId="77777777" w:rsidR="0077093A" w:rsidRDefault="0077093A">
            <w:pPr>
              <w:spacing w:line="276" w:lineRule="auto"/>
              <w:rPr>
                <w:ins w:id="22137" w:author="phuong vu" w:date="2018-11-23T10:14:00Z"/>
                <w:lang w:val="es-ES"/>
              </w:rPr>
              <w:pPrChange w:id="22138" w:author="phuong vu" w:date="2018-11-23T13:48:00Z">
                <w:pPr/>
              </w:pPrChange>
            </w:pPr>
          </w:p>
        </w:tc>
      </w:tr>
      <w:tr w:rsidR="0077093A" w14:paraId="701E3E26" w14:textId="77777777" w:rsidTr="00BF4BED">
        <w:trPr>
          <w:ins w:id="22139"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5D783AA4" w14:textId="77777777" w:rsidR="0077093A" w:rsidRDefault="0077093A">
            <w:pPr>
              <w:spacing w:line="276" w:lineRule="auto"/>
              <w:rPr>
                <w:ins w:id="22140" w:author="phuong vu" w:date="2018-11-23T10:14:00Z"/>
                <w:b/>
                <w:bCs/>
                <w:lang w:val="es-ES"/>
              </w:rPr>
              <w:pPrChange w:id="2214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86E8C3A" w14:textId="77777777" w:rsidR="0077093A" w:rsidRDefault="0077093A">
            <w:pPr>
              <w:spacing w:line="276" w:lineRule="auto"/>
              <w:rPr>
                <w:ins w:id="22142" w:author="phuong vu" w:date="2018-11-23T10:14:00Z"/>
                <w:lang w:val="es-ES"/>
              </w:rPr>
              <w:pPrChange w:id="2214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406876D" w14:textId="77777777" w:rsidR="0077093A" w:rsidRDefault="0077093A">
            <w:pPr>
              <w:spacing w:line="276" w:lineRule="auto"/>
              <w:rPr>
                <w:ins w:id="22144" w:author="phuong vu" w:date="2018-11-23T10:14:00Z"/>
                <w:lang w:val="es-ES"/>
              </w:rPr>
              <w:pPrChange w:id="221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9865231" w14:textId="77777777" w:rsidR="0077093A" w:rsidRDefault="0077093A">
            <w:pPr>
              <w:spacing w:line="276" w:lineRule="auto"/>
              <w:rPr>
                <w:ins w:id="22146" w:author="phuong vu" w:date="2018-11-23T10:14:00Z"/>
                <w:lang w:val="es-ES"/>
              </w:rPr>
              <w:pPrChange w:id="2214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0BE35C" w14:textId="77777777" w:rsidR="0077093A" w:rsidRDefault="0077093A">
            <w:pPr>
              <w:spacing w:line="276" w:lineRule="auto"/>
              <w:rPr>
                <w:ins w:id="22148" w:author="phuong vu" w:date="2018-11-23T10:14:00Z"/>
                <w:lang w:val="en-US"/>
              </w:rPr>
              <w:pPrChange w:id="22149" w:author="phuong vu" w:date="2018-11-23T13:48:00Z">
                <w:pPr/>
              </w:pPrChange>
            </w:pPr>
          </w:p>
        </w:tc>
      </w:tr>
      <w:tr w:rsidR="0077093A" w14:paraId="0029EFF6" w14:textId="77777777" w:rsidTr="00BF4BED">
        <w:trPr>
          <w:ins w:id="22150"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53433037" w14:textId="77777777" w:rsidR="0077093A" w:rsidRDefault="0077093A">
            <w:pPr>
              <w:spacing w:line="276" w:lineRule="auto"/>
              <w:rPr>
                <w:ins w:id="22151" w:author="phuong vu" w:date="2018-11-23T10:14:00Z"/>
                <w:b/>
                <w:bCs/>
                <w:lang w:val="es-ES"/>
              </w:rPr>
              <w:pPrChange w:id="2215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39D83EC" w14:textId="77777777" w:rsidR="0077093A" w:rsidRDefault="0077093A">
            <w:pPr>
              <w:spacing w:line="276" w:lineRule="auto"/>
              <w:rPr>
                <w:ins w:id="22153" w:author="phuong vu" w:date="2018-11-23T10:14:00Z"/>
                <w:lang w:val="es-ES"/>
              </w:rPr>
              <w:pPrChange w:id="2215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CDADBAF" w14:textId="77777777" w:rsidR="0077093A" w:rsidRDefault="0077093A">
            <w:pPr>
              <w:spacing w:line="276" w:lineRule="auto"/>
              <w:rPr>
                <w:ins w:id="22155" w:author="phuong vu" w:date="2018-11-23T10:14:00Z"/>
                <w:lang w:val="es-ES"/>
              </w:rPr>
              <w:pPrChange w:id="2215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32AB871" w14:textId="77777777" w:rsidR="0077093A" w:rsidRDefault="0077093A">
            <w:pPr>
              <w:spacing w:line="276" w:lineRule="auto"/>
              <w:rPr>
                <w:ins w:id="22157" w:author="phuong vu" w:date="2018-11-23T10:14:00Z"/>
                <w:lang w:val="es-ES"/>
              </w:rPr>
              <w:pPrChange w:id="2215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8F2A829" w14:textId="77777777" w:rsidR="0077093A" w:rsidRDefault="0077093A">
            <w:pPr>
              <w:spacing w:line="276" w:lineRule="auto"/>
              <w:rPr>
                <w:ins w:id="22159" w:author="phuong vu" w:date="2018-11-23T10:14:00Z"/>
                <w:lang w:val="es-ES"/>
              </w:rPr>
              <w:pPrChange w:id="22160" w:author="phuong vu" w:date="2018-11-23T13:48:00Z">
                <w:pPr/>
              </w:pPrChange>
            </w:pPr>
          </w:p>
        </w:tc>
      </w:tr>
      <w:tr w:rsidR="0077093A" w14:paraId="75AA6894" w14:textId="77777777" w:rsidTr="00BF4BED">
        <w:trPr>
          <w:ins w:id="22161"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3E75348" w14:textId="77777777" w:rsidR="0077093A" w:rsidRDefault="0077093A">
            <w:pPr>
              <w:spacing w:line="276" w:lineRule="auto"/>
              <w:rPr>
                <w:ins w:id="22162" w:author="phuong vu" w:date="2018-11-23T10:14:00Z"/>
                <w:b/>
                <w:bCs/>
                <w:lang w:val="es-ES"/>
              </w:rPr>
              <w:pPrChange w:id="2216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C72E3B9" w14:textId="77777777" w:rsidR="0077093A" w:rsidRDefault="0077093A">
            <w:pPr>
              <w:spacing w:line="276" w:lineRule="auto"/>
              <w:rPr>
                <w:ins w:id="22164" w:author="phuong vu" w:date="2018-11-23T10:14:00Z"/>
                <w:lang w:val="es-ES"/>
              </w:rPr>
              <w:pPrChange w:id="2216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E970E05" w14:textId="77777777" w:rsidR="0077093A" w:rsidRDefault="0077093A">
            <w:pPr>
              <w:spacing w:line="276" w:lineRule="auto"/>
              <w:rPr>
                <w:ins w:id="22166" w:author="phuong vu" w:date="2018-11-23T10:14:00Z"/>
                <w:lang w:val="es-ES"/>
              </w:rPr>
              <w:pPrChange w:id="2216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401992E" w14:textId="77777777" w:rsidR="0077093A" w:rsidRDefault="0077093A">
            <w:pPr>
              <w:spacing w:line="276" w:lineRule="auto"/>
              <w:rPr>
                <w:ins w:id="22168" w:author="phuong vu" w:date="2018-11-23T10:14:00Z"/>
                <w:lang w:val="es-ES"/>
              </w:rPr>
              <w:pPrChange w:id="2216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C5E3880" w14:textId="77777777" w:rsidR="0077093A" w:rsidRDefault="0077093A">
            <w:pPr>
              <w:spacing w:line="276" w:lineRule="auto"/>
              <w:rPr>
                <w:ins w:id="22170" w:author="phuong vu" w:date="2018-11-23T10:14:00Z"/>
                <w:lang w:val="es-ES"/>
              </w:rPr>
              <w:pPrChange w:id="22171" w:author="phuong vu" w:date="2018-11-23T13:48:00Z">
                <w:pPr/>
              </w:pPrChange>
            </w:pPr>
          </w:p>
        </w:tc>
      </w:tr>
    </w:tbl>
    <w:p w14:paraId="37CF2242" w14:textId="77777777" w:rsidR="0077093A" w:rsidRPr="000245EB" w:rsidRDefault="0077093A">
      <w:pPr>
        <w:spacing w:line="276" w:lineRule="auto"/>
        <w:rPr>
          <w:ins w:id="22172" w:author="phuong vu" w:date="2018-11-23T10:02:00Z"/>
        </w:rPr>
        <w:pPrChange w:id="22173" w:author="phuong vu" w:date="2018-11-23T13:48:00Z">
          <w:pPr>
            <w:pStyle w:val="Heading3"/>
          </w:pPr>
        </w:pPrChange>
      </w:pPr>
    </w:p>
    <w:p w14:paraId="1D9E6C81" w14:textId="257AED21" w:rsidR="00287281" w:rsidRPr="000245EB" w:rsidRDefault="00287281">
      <w:pPr>
        <w:pStyle w:val="Heading3"/>
        <w:spacing w:line="276" w:lineRule="auto"/>
        <w:rPr>
          <w:ins w:id="22174" w:author="phuong vu" w:date="2018-11-23T10:14:00Z"/>
          <w:lang w:val="vi-VN"/>
          <w:rPrChange w:id="22175" w:author="Tran Huan" w:date="2018-11-25T16:08:00Z">
            <w:rPr>
              <w:ins w:id="22176" w:author="phuong vu" w:date="2018-11-23T10:14:00Z"/>
            </w:rPr>
          </w:rPrChange>
        </w:rPr>
        <w:pPrChange w:id="22177" w:author="phuong vu" w:date="2018-11-23T13:48:00Z">
          <w:pPr>
            <w:pStyle w:val="Heading3"/>
          </w:pPr>
        </w:pPrChange>
      </w:pPr>
      <w:ins w:id="22178" w:author="phuong vu" w:date="2018-11-23T10:02:00Z">
        <w:r w:rsidRPr="000245EB">
          <w:rPr>
            <w:lang w:val="vi-VN"/>
            <w:rPrChange w:id="22179" w:author="Tran Huan" w:date="2018-11-25T16:08:00Z">
              <w:rPr/>
            </w:rPrChange>
          </w:rPr>
          <w:t>Quản lí phân công xử lí đơn hàng</w:t>
        </w:r>
      </w:ins>
    </w:p>
    <w:p w14:paraId="128DD55E" w14:textId="77777777" w:rsidR="0077093A" w:rsidRPr="000245EB" w:rsidRDefault="0077093A">
      <w:pPr>
        <w:spacing w:line="276" w:lineRule="auto"/>
        <w:rPr>
          <w:ins w:id="22180" w:author="phuong vu" w:date="2018-11-23T10:14:00Z"/>
          <w:rPrChange w:id="22181" w:author="Tran Huan" w:date="2018-11-25T16:08:00Z">
            <w:rPr>
              <w:ins w:id="22182" w:author="phuong vu" w:date="2018-11-23T10:14:00Z"/>
              <w:lang w:val="en-US"/>
            </w:rPr>
          </w:rPrChange>
        </w:rPr>
        <w:pPrChange w:id="22183" w:author="phuong vu" w:date="2018-11-23T13:48:00Z">
          <w:pPr/>
        </w:pPrChange>
      </w:pPr>
      <w:ins w:id="22184" w:author="phuong vu" w:date="2018-11-23T10:14:00Z">
        <w:r w:rsidRPr="000245EB">
          <w:rPr>
            <w:rPrChange w:id="22185" w:author="Tran Huan" w:date="2018-11-25T16:08:00Z">
              <w:rPr>
                <w:lang w:val="en-US"/>
              </w:rPr>
            </w:rPrChange>
          </w:rPr>
          <w:t>Mục đích</w:t>
        </w:r>
      </w:ins>
    </w:p>
    <w:p w14:paraId="663F3B68" w14:textId="77777777" w:rsidR="0077093A" w:rsidRPr="000245EB" w:rsidRDefault="0077093A">
      <w:pPr>
        <w:spacing w:line="276" w:lineRule="auto"/>
        <w:rPr>
          <w:ins w:id="22186" w:author="phuong vu" w:date="2018-11-23T10:14:00Z"/>
          <w:rPrChange w:id="22187" w:author="Tran Huan" w:date="2018-11-25T16:08:00Z">
            <w:rPr>
              <w:ins w:id="22188" w:author="phuong vu" w:date="2018-11-23T10:14:00Z"/>
              <w:lang w:val="en-US"/>
            </w:rPr>
          </w:rPrChange>
        </w:rPr>
        <w:pPrChange w:id="22189" w:author="phuong vu" w:date="2018-11-23T13:48:00Z">
          <w:pPr/>
        </w:pPrChange>
      </w:pPr>
      <w:ins w:id="22190" w:author="phuong vu" w:date="2018-11-23T10:14:00Z">
        <w:r w:rsidRPr="000245EB">
          <w:rPr>
            <w:rPrChange w:id="22191" w:author="Tran Huan" w:date="2018-11-25T16:08:00Z">
              <w:rPr>
                <w:lang w:val="en-US"/>
              </w:rPr>
            </w:rPrChange>
          </w:rPr>
          <w:t>Tiền điều kiện</w:t>
        </w:r>
      </w:ins>
    </w:p>
    <w:p w14:paraId="22D6F0D4" w14:textId="77777777" w:rsidR="0077093A" w:rsidRPr="000245EB" w:rsidRDefault="0077093A">
      <w:pPr>
        <w:spacing w:line="276" w:lineRule="auto"/>
        <w:rPr>
          <w:ins w:id="22192" w:author="phuong vu" w:date="2018-11-23T10:14:00Z"/>
          <w:rPrChange w:id="22193" w:author="Tran Huan" w:date="2018-11-25T16:08:00Z">
            <w:rPr>
              <w:ins w:id="22194" w:author="phuong vu" w:date="2018-11-23T10:14:00Z"/>
              <w:lang w:val="en-US"/>
            </w:rPr>
          </w:rPrChange>
        </w:rPr>
        <w:pPrChange w:id="22195" w:author="phuong vu" w:date="2018-11-23T13:48:00Z">
          <w:pPr/>
        </w:pPrChange>
      </w:pPr>
      <w:ins w:id="22196" w:author="phuong vu" w:date="2018-11-23T10:14:00Z">
        <w:r w:rsidRPr="000245EB">
          <w:rPr>
            <w:rPrChange w:id="22197" w:author="Tran Huan" w:date="2018-11-25T16:08:00Z">
              <w:rPr>
                <w:lang w:val="en-US"/>
              </w:rPr>
            </w:rPrChange>
          </w:rPr>
          <w:t>Mô tả</w:t>
        </w:r>
      </w:ins>
    </w:p>
    <w:p w14:paraId="2AE1CC02" w14:textId="77777777" w:rsidR="0077093A" w:rsidRDefault="0077093A">
      <w:pPr>
        <w:spacing w:line="276" w:lineRule="auto"/>
        <w:rPr>
          <w:ins w:id="22198" w:author="phuong vu" w:date="2018-11-23T10:14:00Z"/>
          <w:lang w:val="en-US"/>
        </w:rPr>
        <w:pPrChange w:id="22199" w:author="phuong vu" w:date="2018-11-23T13:48:00Z">
          <w:pPr/>
        </w:pPrChange>
      </w:pPr>
      <w:ins w:id="22200" w:author="phuong vu" w:date="2018-11-23T10:14: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6731798B" w14:textId="77777777" w:rsidTr="00BF4BED">
        <w:trPr>
          <w:ins w:id="22201" w:author="phuong vu" w:date="2018-11-23T10:14:00Z"/>
        </w:trPr>
        <w:tc>
          <w:tcPr>
            <w:tcW w:w="615" w:type="dxa"/>
            <w:tcBorders>
              <w:top w:val="single" w:sz="4" w:space="0" w:color="auto"/>
              <w:left w:val="single" w:sz="4" w:space="0" w:color="auto"/>
              <w:bottom w:val="single" w:sz="4" w:space="0" w:color="auto"/>
              <w:right w:val="single" w:sz="4" w:space="0" w:color="auto"/>
            </w:tcBorders>
            <w:vAlign w:val="center"/>
            <w:hideMark/>
          </w:tcPr>
          <w:p w14:paraId="335C3E25" w14:textId="77777777" w:rsidR="0077093A" w:rsidRDefault="0077093A">
            <w:pPr>
              <w:spacing w:line="276" w:lineRule="auto"/>
              <w:jc w:val="center"/>
              <w:rPr>
                <w:ins w:id="22202" w:author="phuong vu" w:date="2018-11-23T10:14:00Z"/>
                <w:rFonts w:ascii="Times New Roman" w:hAnsi="Times New Roman" w:cs="Times New Roman"/>
                <w:b/>
                <w:bCs/>
                <w:lang w:val="es-ES"/>
              </w:rPr>
              <w:pPrChange w:id="22203" w:author="phuong vu" w:date="2018-11-23T13:48:00Z">
                <w:pPr>
                  <w:jc w:val="center"/>
                </w:pPr>
              </w:pPrChange>
            </w:pPr>
            <w:ins w:id="22204" w:author="phuong vu" w:date="2018-11-23T10:14: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4C8EDFA" w14:textId="77777777" w:rsidR="0077093A" w:rsidRDefault="0077093A">
            <w:pPr>
              <w:spacing w:line="276" w:lineRule="auto"/>
              <w:jc w:val="center"/>
              <w:rPr>
                <w:ins w:id="22205" w:author="phuong vu" w:date="2018-11-23T10:14:00Z"/>
                <w:b/>
                <w:bCs/>
                <w:lang w:val="es-ES"/>
              </w:rPr>
              <w:pPrChange w:id="22206" w:author="phuong vu" w:date="2018-11-23T13:48:00Z">
                <w:pPr>
                  <w:jc w:val="center"/>
                </w:pPr>
              </w:pPrChange>
            </w:pPr>
            <w:ins w:id="22207" w:author="phuong vu" w:date="2018-11-23T10:14: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B5E762C" w14:textId="77777777" w:rsidR="0077093A" w:rsidRDefault="0077093A">
            <w:pPr>
              <w:spacing w:line="276" w:lineRule="auto"/>
              <w:jc w:val="center"/>
              <w:rPr>
                <w:ins w:id="22208" w:author="phuong vu" w:date="2018-11-23T10:14:00Z"/>
                <w:b/>
                <w:bCs/>
                <w:lang w:val="es-ES"/>
              </w:rPr>
              <w:pPrChange w:id="22209" w:author="phuong vu" w:date="2018-11-23T13:48:00Z">
                <w:pPr>
                  <w:jc w:val="center"/>
                </w:pPr>
              </w:pPrChange>
            </w:pPr>
            <w:ins w:id="22210" w:author="phuong vu" w:date="2018-11-23T10:14: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1E8549E" w14:textId="77777777" w:rsidR="0077093A" w:rsidRDefault="0077093A">
            <w:pPr>
              <w:spacing w:line="276" w:lineRule="auto"/>
              <w:jc w:val="center"/>
              <w:rPr>
                <w:ins w:id="22211" w:author="phuong vu" w:date="2018-11-23T10:14:00Z"/>
                <w:b/>
                <w:bCs/>
                <w:lang w:val="es-ES"/>
              </w:rPr>
              <w:pPrChange w:id="22212" w:author="phuong vu" w:date="2018-11-23T13:48:00Z">
                <w:pPr>
                  <w:jc w:val="center"/>
                </w:pPr>
              </w:pPrChange>
            </w:pPr>
            <w:ins w:id="22213" w:author="phuong vu" w:date="2018-11-23T10:14: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9031B0C" w14:textId="77777777" w:rsidR="0077093A" w:rsidRDefault="0077093A">
            <w:pPr>
              <w:spacing w:line="276" w:lineRule="auto"/>
              <w:jc w:val="center"/>
              <w:rPr>
                <w:ins w:id="22214" w:author="phuong vu" w:date="2018-11-23T10:14:00Z"/>
                <w:b/>
                <w:bCs/>
                <w:lang w:val="es-ES"/>
              </w:rPr>
              <w:pPrChange w:id="22215" w:author="phuong vu" w:date="2018-11-23T13:48:00Z">
                <w:pPr>
                  <w:jc w:val="center"/>
                </w:pPr>
              </w:pPrChange>
            </w:pPr>
            <w:ins w:id="22216" w:author="phuong vu" w:date="2018-11-23T10:14:00Z">
              <w:r>
                <w:rPr>
                  <w:b/>
                  <w:bCs/>
                  <w:lang w:val="es-ES"/>
                </w:rPr>
                <w:t>Thành công/ Thât bại</w:t>
              </w:r>
            </w:ins>
          </w:p>
        </w:tc>
      </w:tr>
      <w:tr w:rsidR="0077093A" w14:paraId="5C5FC363" w14:textId="77777777" w:rsidTr="00BF4BED">
        <w:trPr>
          <w:ins w:id="22217"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7010AFB2" w14:textId="77777777" w:rsidR="0077093A" w:rsidRDefault="0077093A">
            <w:pPr>
              <w:spacing w:line="276" w:lineRule="auto"/>
              <w:rPr>
                <w:ins w:id="22218" w:author="phuong vu" w:date="2018-11-23T10:14:00Z"/>
                <w:b/>
                <w:bCs/>
                <w:lang w:val="es-ES"/>
              </w:rPr>
              <w:pPrChange w:id="2221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B313693" w14:textId="77777777" w:rsidR="0077093A" w:rsidRDefault="0077093A">
            <w:pPr>
              <w:spacing w:line="276" w:lineRule="auto"/>
              <w:rPr>
                <w:ins w:id="22220" w:author="phuong vu" w:date="2018-11-23T10:14:00Z"/>
                <w:lang w:val="es-ES"/>
              </w:rPr>
              <w:pPrChange w:id="2222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A07896F" w14:textId="77777777" w:rsidR="0077093A" w:rsidRDefault="0077093A">
            <w:pPr>
              <w:spacing w:line="276" w:lineRule="auto"/>
              <w:rPr>
                <w:ins w:id="22222" w:author="phuong vu" w:date="2018-11-23T10:14:00Z"/>
                <w:lang w:val="es-ES"/>
              </w:rPr>
              <w:pPrChange w:id="222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E302D9B" w14:textId="77777777" w:rsidR="0077093A" w:rsidRDefault="0077093A">
            <w:pPr>
              <w:spacing w:line="276" w:lineRule="auto"/>
              <w:rPr>
                <w:ins w:id="22224" w:author="phuong vu" w:date="2018-11-23T10:14:00Z"/>
                <w:lang w:val="es-ES"/>
              </w:rPr>
              <w:pPrChange w:id="2222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9527BAF" w14:textId="77777777" w:rsidR="0077093A" w:rsidRDefault="0077093A">
            <w:pPr>
              <w:spacing w:line="276" w:lineRule="auto"/>
              <w:rPr>
                <w:ins w:id="22226" w:author="phuong vu" w:date="2018-11-23T10:14:00Z"/>
                <w:lang w:val="es-ES"/>
              </w:rPr>
              <w:pPrChange w:id="22227" w:author="phuong vu" w:date="2018-11-23T13:48:00Z">
                <w:pPr/>
              </w:pPrChange>
            </w:pPr>
          </w:p>
        </w:tc>
      </w:tr>
      <w:tr w:rsidR="0077093A" w14:paraId="3842E69B" w14:textId="77777777" w:rsidTr="00BF4BED">
        <w:trPr>
          <w:ins w:id="22228"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60D78C7F" w14:textId="77777777" w:rsidR="0077093A" w:rsidRDefault="0077093A">
            <w:pPr>
              <w:spacing w:line="276" w:lineRule="auto"/>
              <w:rPr>
                <w:ins w:id="22229" w:author="phuong vu" w:date="2018-11-23T10:14:00Z"/>
                <w:b/>
                <w:bCs/>
                <w:lang w:val="es-ES"/>
              </w:rPr>
              <w:pPrChange w:id="2223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835D4AE" w14:textId="77777777" w:rsidR="0077093A" w:rsidRDefault="0077093A">
            <w:pPr>
              <w:spacing w:line="276" w:lineRule="auto"/>
              <w:rPr>
                <w:ins w:id="22231" w:author="phuong vu" w:date="2018-11-23T10:14:00Z"/>
                <w:lang w:val="es-ES"/>
              </w:rPr>
              <w:pPrChange w:id="2223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42CEA4E" w14:textId="77777777" w:rsidR="0077093A" w:rsidRDefault="0077093A">
            <w:pPr>
              <w:spacing w:line="276" w:lineRule="auto"/>
              <w:rPr>
                <w:ins w:id="22233" w:author="phuong vu" w:date="2018-11-23T10:14:00Z"/>
                <w:lang w:val="es-ES"/>
              </w:rPr>
              <w:pPrChange w:id="222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A259D08" w14:textId="77777777" w:rsidR="0077093A" w:rsidRDefault="0077093A">
            <w:pPr>
              <w:spacing w:line="276" w:lineRule="auto"/>
              <w:rPr>
                <w:ins w:id="22235" w:author="phuong vu" w:date="2018-11-23T10:14:00Z"/>
                <w:lang w:val="es-ES"/>
              </w:rPr>
              <w:pPrChange w:id="2223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0062EEB" w14:textId="77777777" w:rsidR="0077093A" w:rsidRDefault="0077093A">
            <w:pPr>
              <w:spacing w:line="276" w:lineRule="auto"/>
              <w:rPr>
                <w:ins w:id="22237" w:author="phuong vu" w:date="2018-11-23T10:14:00Z"/>
                <w:lang w:val="es-ES"/>
              </w:rPr>
              <w:pPrChange w:id="22238" w:author="phuong vu" w:date="2018-11-23T13:48:00Z">
                <w:pPr/>
              </w:pPrChange>
            </w:pPr>
          </w:p>
        </w:tc>
      </w:tr>
      <w:tr w:rsidR="0077093A" w14:paraId="6BE46D58" w14:textId="77777777" w:rsidTr="00BF4BED">
        <w:trPr>
          <w:ins w:id="22239"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79959E40" w14:textId="77777777" w:rsidR="0077093A" w:rsidRDefault="0077093A">
            <w:pPr>
              <w:spacing w:line="276" w:lineRule="auto"/>
              <w:rPr>
                <w:ins w:id="22240" w:author="phuong vu" w:date="2018-11-23T10:14:00Z"/>
                <w:b/>
                <w:bCs/>
                <w:lang w:val="es-ES"/>
              </w:rPr>
              <w:pPrChange w:id="2224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BE4E433" w14:textId="77777777" w:rsidR="0077093A" w:rsidRDefault="0077093A">
            <w:pPr>
              <w:spacing w:line="276" w:lineRule="auto"/>
              <w:rPr>
                <w:ins w:id="22242" w:author="phuong vu" w:date="2018-11-23T10:14:00Z"/>
                <w:lang w:val="es-ES"/>
              </w:rPr>
              <w:pPrChange w:id="2224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713688C" w14:textId="77777777" w:rsidR="0077093A" w:rsidRDefault="0077093A">
            <w:pPr>
              <w:spacing w:line="276" w:lineRule="auto"/>
              <w:rPr>
                <w:ins w:id="22244" w:author="phuong vu" w:date="2018-11-23T10:14:00Z"/>
                <w:lang w:val="es-ES"/>
              </w:rPr>
              <w:pPrChange w:id="222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E9E8B9D" w14:textId="77777777" w:rsidR="0077093A" w:rsidRDefault="0077093A">
            <w:pPr>
              <w:spacing w:line="276" w:lineRule="auto"/>
              <w:rPr>
                <w:ins w:id="22246" w:author="phuong vu" w:date="2018-11-23T10:14:00Z"/>
                <w:lang w:val="es-ES"/>
              </w:rPr>
              <w:pPrChange w:id="2224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35EEE31" w14:textId="77777777" w:rsidR="0077093A" w:rsidRDefault="0077093A">
            <w:pPr>
              <w:spacing w:line="276" w:lineRule="auto"/>
              <w:rPr>
                <w:ins w:id="22248" w:author="phuong vu" w:date="2018-11-23T10:14:00Z"/>
                <w:lang w:val="en-US"/>
              </w:rPr>
              <w:pPrChange w:id="22249" w:author="phuong vu" w:date="2018-11-23T13:48:00Z">
                <w:pPr/>
              </w:pPrChange>
            </w:pPr>
          </w:p>
        </w:tc>
      </w:tr>
      <w:tr w:rsidR="0077093A" w14:paraId="3A3E3B0C" w14:textId="77777777" w:rsidTr="00BF4BED">
        <w:trPr>
          <w:ins w:id="22250"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3543B4DE" w14:textId="77777777" w:rsidR="0077093A" w:rsidRDefault="0077093A">
            <w:pPr>
              <w:spacing w:line="276" w:lineRule="auto"/>
              <w:rPr>
                <w:ins w:id="22251" w:author="phuong vu" w:date="2018-11-23T10:14:00Z"/>
                <w:b/>
                <w:bCs/>
                <w:lang w:val="es-ES"/>
              </w:rPr>
              <w:pPrChange w:id="2225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17E71B5" w14:textId="77777777" w:rsidR="0077093A" w:rsidRDefault="0077093A">
            <w:pPr>
              <w:spacing w:line="276" w:lineRule="auto"/>
              <w:rPr>
                <w:ins w:id="22253" w:author="phuong vu" w:date="2018-11-23T10:14:00Z"/>
                <w:lang w:val="es-ES"/>
              </w:rPr>
              <w:pPrChange w:id="2225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ADCE40C" w14:textId="77777777" w:rsidR="0077093A" w:rsidRDefault="0077093A">
            <w:pPr>
              <w:spacing w:line="276" w:lineRule="auto"/>
              <w:rPr>
                <w:ins w:id="22255" w:author="phuong vu" w:date="2018-11-23T10:14:00Z"/>
                <w:lang w:val="es-ES"/>
              </w:rPr>
              <w:pPrChange w:id="2225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25A283" w14:textId="77777777" w:rsidR="0077093A" w:rsidRDefault="0077093A">
            <w:pPr>
              <w:spacing w:line="276" w:lineRule="auto"/>
              <w:rPr>
                <w:ins w:id="22257" w:author="phuong vu" w:date="2018-11-23T10:14:00Z"/>
                <w:lang w:val="es-ES"/>
              </w:rPr>
              <w:pPrChange w:id="2225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9D84E3D" w14:textId="77777777" w:rsidR="0077093A" w:rsidRDefault="0077093A">
            <w:pPr>
              <w:spacing w:line="276" w:lineRule="auto"/>
              <w:rPr>
                <w:ins w:id="22259" w:author="phuong vu" w:date="2018-11-23T10:14:00Z"/>
                <w:lang w:val="es-ES"/>
              </w:rPr>
              <w:pPrChange w:id="22260" w:author="phuong vu" w:date="2018-11-23T13:48:00Z">
                <w:pPr/>
              </w:pPrChange>
            </w:pPr>
          </w:p>
        </w:tc>
      </w:tr>
      <w:tr w:rsidR="0077093A" w14:paraId="72409214" w14:textId="77777777" w:rsidTr="00BF4BED">
        <w:trPr>
          <w:ins w:id="22261" w:author="phuong vu" w:date="2018-11-23T10:14:00Z"/>
        </w:trPr>
        <w:tc>
          <w:tcPr>
            <w:tcW w:w="615" w:type="dxa"/>
            <w:tcBorders>
              <w:top w:val="single" w:sz="4" w:space="0" w:color="auto"/>
              <w:left w:val="single" w:sz="4" w:space="0" w:color="auto"/>
              <w:bottom w:val="single" w:sz="4" w:space="0" w:color="auto"/>
              <w:right w:val="single" w:sz="4" w:space="0" w:color="auto"/>
            </w:tcBorders>
          </w:tcPr>
          <w:p w14:paraId="006C20BE" w14:textId="77777777" w:rsidR="0077093A" w:rsidRDefault="0077093A">
            <w:pPr>
              <w:spacing w:line="276" w:lineRule="auto"/>
              <w:rPr>
                <w:ins w:id="22262" w:author="phuong vu" w:date="2018-11-23T10:14:00Z"/>
                <w:b/>
                <w:bCs/>
                <w:lang w:val="es-ES"/>
              </w:rPr>
              <w:pPrChange w:id="2226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F30C348" w14:textId="77777777" w:rsidR="0077093A" w:rsidRDefault="0077093A">
            <w:pPr>
              <w:spacing w:line="276" w:lineRule="auto"/>
              <w:rPr>
                <w:ins w:id="22264" w:author="phuong vu" w:date="2018-11-23T10:14:00Z"/>
                <w:lang w:val="es-ES"/>
              </w:rPr>
              <w:pPrChange w:id="2226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CC08C15" w14:textId="77777777" w:rsidR="0077093A" w:rsidRDefault="0077093A">
            <w:pPr>
              <w:spacing w:line="276" w:lineRule="auto"/>
              <w:rPr>
                <w:ins w:id="22266" w:author="phuong vu" w:date="2018-11-23T10:14:00Z"/>
                <w:lang w:val="es-ES"/>
              </w:rPr>
              <w:pPrChange w:id="2226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1CAC84A" w14:textId="77777777" w:rsidR="0077093A" w:rsidRDefault="0077093A">
            <w:pPr>
              <w:spacing w:line="276" w:lineRule="auto"/>
              <w:rPr>
                <w:ins w:id="22268" w:author="phuong vu" w:date="2018-11-23T10:14:00Z"/>
                <w:lang w:val="es-ES"/>
              </w:rPr>
              <w:pPrChange w:id="2226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B727D5F" w14:textId="77777777" w:rsidR="0077093A" w:rsidRDefault="0077093A">
            <w:pPr>
              <w:spacing w:line="276" w:lineRule="auto"/>
              <w:rPr>
                <w:ins w:id="22270" w:author="phuong vu" w:date="2018-11-23T10:14:00Z"/>
                <w:lang w:val="es-ES"/>
              </w:rPr>
              <w:pPrChange w:id="22271" w:author="phuong vu" w:date="2018-11-23T13:48:00Z">
                <w:pPr/>
              </w:pPrChange>
            </w:pPr>
          </w:p>
        </w:tc>
      </w:tr>
    </w:tbl>
    <w:p w14:paraId="77E7CC19" w14:textId="77777777" w:rsidR="0077093A" w:rsidRPr="000245EB" w:rsidRDefault="0077093A">
      <w:pPr>
        <w:spacing w:line="276" w:lineRule="auto"/>
        <w:rPr>
          <w:ins w:id="22272" w:author="phuong vu" w:date="2018-11-23T10:02:00Z"/>
        </w:rPr>
        <w:pPrChange w:id="22273" w:author="phuong vu" w:date="2018-11-23T13:48:00Z">
          <w:pPr>
            <w:pStyle w:val="Heading3"/>
          </w:pPr>
        </w:pPrChange>
      </w:pPr>
    </w:p>
    <w:p w14:paraId="0FC8B64C" w14:textId="3231111D" w:rsidR="00287281" w:rsidRDefault="00287281">
      <w:pPr>
        <w:pStyle w:val="Heading3"/>
        <w:spacing w:line="276" w:lineRule="auto"/>
        <w:rPr>
          <w:ins w:id="22274" w:author="phuong vu" w:date="2018-11-23T10:15:00Z"/>
        </w:rPr>
        <w:pPrChange w:id="22275" w:author="phuong vu" w:date="2018-11-23T13:48:00Z">
          <w:pPr>
            <w:pStyle w:val="Heading3"/>
          </w:pPr>
        </w:pPrChange>
      </w:pPr>
      <w:ins w:id="22276" w:author="phuong vu" w:date="2018-11-23T10:02:00Z">
        <w:r>
          <w:t>Tạo đơn hàng</w:t>
        </w:r>
      </w:ins>
    </w:p>
    <w:p w14:paraId="4AEBA4D0" w14:textId="77777777" w:rsidR="0077093A" w:rsidRDefault="0077093A">
      <w:pPr>
        <w:spacing w:line="276" w:lineRule="auto"/>
        <w:rPr>
          <w:ins w:id="22277" w:author="phuong vu" w:date="2018-11-23T10:15:00Z"/>
          <w:lang w:val="en-US"/>
        </w:rPr>
        <w:pPrChange w:id="22278" w:author="phuong vu" w:date="2018-11-23T13:48:00Z">
          <w:pPr/>
        </w:pPrChange>
      </w:pPr>
      <w:ins w:id="22279" w:author="phuong vu" w:date="2018-11-23T10:15:00Z">
        <w:r>
          <w:rPr>
            <w:lang w:val="en-US"/>
          </w:rPr>
          <w:t>Mục đích</w:t>
        </w:r>
      </w:ins>
    </w:p>
    <w:p w14:paraId="4D1E8984" w14:textId="77777777" w:rsidR="0077093A" w:rsidRDefault="0077093A">
      <w:pPr>
        <w:spacing w:line="276" w:lineRule="auto"/>
        <w:rPr>
          <w:ins w:id="22280" w:author="phuong vu" w:date="2018-11-23T10:15:00Z"/>
          <w:lang w:val="en-US"/>
        </w:rPr>
        <w:pPrChange w:id="22281" w:author="phuong vu" w:date="2018-11-23T13:48:00Z">
          <w:pPr/>
        </w:pPrChange>
      </w:pPr>
      <w:ins w:id="22282" w:author="phuong vu" w:date="2018-11-23T10:15:00Z">
        <w:r>
          <w:rPr>
            <w:lang w:val="en-US"/>
          </w:rPr>
          <w:t>Tiền điều kiện</w:t>
        </w:r>
      </w:ins>
    </w:p>
    <w:p w14:paraId="278E7182" w14:textId="77777777" w:rsidR="0077093A" w:rsidRDefault="0077093A">
      <w:pPr>
        <w:spacing w:line="276" w:lineRule="auto"/>
        <w:rPr>
          <w:ins w:id="22283" w:author="phuong vu" w:date="2018-11-23T10:15:00Z"/>
          <w:lang w:val="en-US"/>
        </w:rPr>
        <w:pPrChange w:id="22284" w:author="phuong vu" w:date="2018-11-23T13:48:00Z">
          <w:pPr/>
        </w:pPrChange>
      </w:pPr>
      <w:ins w:id="22285" w:author="phuong vu" w:date="2018-11-23T10:15:00Z">
        <w:r>
          <w:rPr>
            <w:lang w:val="en-US"/>
          </w:rPr>
          <w:t>Mô tả</w:t>
        </w:r>
      </w:ins>
    </w:p>
    <w:p w14:paraId="1EA558ED" w14:textId="77777777" w:rsidR="0077093A" w:rsidRDefault="0077093A">
      <w:pPr>
        <w:spacing w:line="276" w:lineRule="auto"/>
        <w:rPr>
          <w:ins w:id="22286" w:author="phuong vu" w:date="2018-11-23T10:15:00Z"/>
          <w:lang w:val="en-US"/>
        </w:rPr>
        <w:pPrChange w:id="22287" w:author="phuong vu" w:date="2018-11-23T13:48:00Z">
          <w:pPr/>
        </w:pPrChange>
      </w:pPr>
      <w:ins w:id="22288"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3D25ACD8" w14:textId="77777777" w:rsidTr="00BF4BED">
        <w:trPr>
          <w:ins w:id="22289"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85147A0" w14:textId="77777777" w:rsidR="0077093A" w:rsidRDefault="0077093A">
            <w:pPr>
              <w:spacing w:line="276" w:lineRule="auto"/>
              <w:jc w:val="center"/>
              <w:rPr>
                <w:ins w:id="22290" w:author="phuong vu" w:date="2018-11-23T10:15:00Z"/>
                <w:rFonts w:ascii="Times New Roman" w:hAnsi="Times New Roman" w:cs="Times New Roman"/>
                <w:b/>
                <w:bCs/>
                <w:lang w:val="es-ES"/>
              </w:rPr>
              <w:pPrChange w:id="22291" w:author="phuong vu" w:date="2018-11-23T13:48:00Z">
                <w:pPr>
                  <w:jc w:val="center"/>
                </w:pPr>
              </w:pPrChange>
            </w:pPr>
            <w:ins w:id="22292"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135A28F" w14:textId="77777777" w:rsidR="0077093A" w:rsidRDefault="0077093A">
            <w:pPr>
              <w:spacing w:line="276" w:lineRule="auto"/>
              <w:jc w:val="center"/>
              <w:rPr>
                <w:ins w:id="22293" w:author="phuong vu" w:date="2018-11-23T10:15:00Z"/>
                <w:b/>
                <w:bCs/>
                <w:lang w:val="es-ES"/>
              </w:rPr>
              <w:pPrChange w:id="22294" w:author="phuong vu" w:date="2018-11-23T13:48:00Z">
                <w:pPr>
                  <w:jc w:val="center"/>
                </w:pPr>
              </w:pPrChange>
            </w:pPr>
            <w:ins w:id="22295"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31AA3532" w14:textId="77777777" w:rsidR="0077093A" w:rsidRDefault="0077093A">
            <w:pPr>
              <w:spacing w:line="276" w:lineRule="auto"/>
              <w:jc w:val="center"/>
              <w:rPr>
                <w:ins w:id="22296" w:author="phuong vu" w:date="2018-11-23T10:15:00Z"/>
                <w:b/>
                <w:bCs/>
                <w:lang w:val="es-ES"/>
              </w:rPr>
              <w:pPrChange w:id="22297" w:author="phuong vu" w:date="2018-11-23T13:48:00Z">
                <w:pPr>
                  <w:jc w:val="center"/>
                </w:pPr>
              </w:pPrChange>
            </w:pPr>
            <w:ins w:id="22298"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9C792B5" w14:textId="77777777" w:rsidR="0077093A" w:rsidRDefault="0077093A">
            <w:pPr>
              <w:spacing w:line="276" w:lineRule="auto"/>
              <w:jc w:val="center"/>
              <w:rPr>
                <w:ins w:id="22299" w:author="phuong vu" w:date="2018-11-23T10:15:00Z"/>
                <w:b/>
                <w:bCs/>
                <w:lang w:val="es-ES"/>
              </w:rPr>
              <w:pPrChange w:id="22300" w:author="phuong vu" w:date="2018-11-23T13:48:00Z">
                <w:pPr>
                  <w:jc w:val="center"/>
                </w:pPr>
              </w:pPrChange>
            </w:pPr>
            <w:ins w:id="22301"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85417E6" w14:textId="77777777" w:rsidR="0077093A" w:rsidRDefault="0077093A">
            <w:pPr>
              <w:spacing w:line="276" w:lineRule="auto"/>
              <w:jc w:val="center"/>
              <w:rPr>
                <w:ins w:id="22302" w:author="phuong vu" w:date="2018-11-23T10:15:00Z"/>
                <w:b/>
                <w:bCs/>
                <w:lang w:val="es-ES"/>
              </w:rPr>
              <w:pPrChange w:id="22303" w:author="phuong vu" w:date="2018-11-23T13:48:00Z">
                <w:pPr>
                  <w:jc w:val="center"/>
                </w:pPr>
              </w:pPrChange>
            </w:pPr>
            <w:ins w:id="22304" w:author="phuong vu" w:date="2018-11-23T10:15:00Z">
              <w:r>
                <w:rPr>
                  <w:b/>
                  <w:bCs/>
                  <w:lang w:val="es-ES"/>
                </w:rPr>
                <w:t>Thành công/ Thât bại</w:t>
              </w:r>
            </w:ins>
          </w:p>
        </w:tc>
      </w:tr>
      <w:tr w:rsidR="0077093A" w14:paraId="2F886F09" w14:textId="77777777" w:rsidTr="00BF4BED">
        <w:trPr>
          <w:ins w:id="2230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964AF96" w14:textId="77777777" w:rsidR="0077093A" w:rsidRDefault="0077093A">
            <w:pPr>
              <w:spacing w:line="276" w:lineRule="auto"/>
              <w:rPr>
                <w:ins w:id="22306" w:author="phuong vu" w:date="2018-11-23T10:15:00Z"/>
                <w:b/>
                <w:bCs/>
                <w:lang w:val="es-ES"/>
              </w:rPr>
              <w:pPrChange w:id="2230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6B0F484" w14:textId="77777777" w:rsidR="0077093A" w:rsidRDefault="0077093A">
            <w:pPr>
              <w:spacing w:line="276" w:lineRule="auto"/>
              <w:rPr>
                <w:ins w:id="22308" w:author="phuong vu" w:date="2018-11-23T10:15:00Z"/>
                <w:lang w:val="es-ES"/>
              </w:rPr>
              <w:pPrChange w:id="2230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DA162CA" w14:textId="77777777" w:rsidR="0077093A" w:rsidRDefault="0077093A">
            <w:pPr>
              <w:spacing w:line="276" w:lineRule="auto"/>
              <w:rPr>
                <w:ins w:id="22310" w:author="phuong vu" w:date="2018-11-23T10:15:00Z"/>
                <w:lang w:val="es-ES"/>
              </w:rPr>
              <w:pPrChange w:id="2231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357BC5F" w14:textId="77777777" w:rsidR="0077093A" w:rsidRDefault="0077093A">
            <w:pPr>
              <w:spacing w:line="276" w:lineRule="auto"/>
              <w:rPr>
                <w:ins w:id="22312" w:author="phuong vu" w:date="2018-11-23T10:15:00Z"/>
                <w:lang w:val="es-ES"/>
              </w:rPr>
              <w:pPrChange w:id="2231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7E24BF3" w14:textId="77777777" w:rsidR="0077093A" w:rsidRDefault="0077093A">
            <w:pPr>
              <w:spacing w:line="276" w:lineRule="auto"/>
              <w:rPr>
                <w:ins w:id="22314" w:author="phuong vu" w:date="2018-11-23T10:15:00Z"/>
                <w:lang w:val="es-ES"/>
              </w:rPr>
              <w:pPrChange w:id="22315" w:author="phuong vu" w:date="2018-11-23T13:48:00Z">
                <w:pPr/>
              </w:pPrChange>
            </w:pPr>
          </w:p>
        </w:tc>
      </w:tr>
      <w:tr w:rsidR="0077093A" w14:paraId="678FECA6" w14:textId="77777777" w:rsidTr="00BF4BED">
        <w:trPr>
          <w:ins w:id="2231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0188A3B" w14:textId="77777777" w:rsidR="0077093A" w:rsidRDefault="0077093A">
            <w:pPr>
              <w:spacing w:line="276" w:lineRule="auto"/>
              <w:rPr>
                <w:ins w:id="22317" w:author="phuong vu" w:date="2018-11-23T10:15:00Z"/>
                <w:b/>
                <w:bCs/>
                <w:lang w:val="es-ES"/>
              </w:rPr>
              <w:pPrChange w:id="2231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87BCABB" w14:textId="77777777" w:rsidR="0077093A" w:rsidRDefault="0077093A">
            <w:pPr>
              <w:spacing w:line="276" w:lineRule="auto"/>
              <w:rPr>
                <w:ins w:id="22319" w:author="phuong vu" w:date="2018-11-23T10:15:00Z"/>
                <w:lang w:val="es-ES"/>
              </w:rPr>
              <w:pPrChange w:id="2232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01D44D8" w14:textId="77777777" w:rsidR="0077093A" w:rsidRDefault="0077093A">
            <w:pPr>
              <w:spacing w:line="276" w:lineRule="auto"/>
              <w:rPr>
                <w:ins w:id="22321" w:author="phuong vu" w:date="2018-11-23T10:15:00Z"/>
                <w:lang w:val="es-ES"/>
              </w:rPr>
              <w:pPrChange w:id="2232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DE6F54D" w14:textId="77777777" w:rsidR="0077093A" w:rsidRDefault="0077093A">
            <w:pPr>
              <w:spacing w:line="276" w:lineRule="auto"/>
              <w:rPr>
                <w:ins w:id="22323" w:author="phuong vu" w:date="2018-11-23T10:15:00Z"/>
                <w:lang w:val="es-ES"/>
              </w:rPr>
              <w:pPrChange w:id="2232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05D54EE" w14:textId="77777777" w:rsidR="0077093A" w:rsidRDefault="0077093A">
            <w:pPr>
              <w:spacing w:line="276" w:lineRule="auto"/>
              <w:rPr>
                <w:ins w:id="22325" w:author="phuong vu" w:date="2018-11-23T10:15:00Z"/>
                <w:lang w:val="es-ES"/>
              </w:rPr>
              <w:pPrChange w:id="22326" w:author="phuong vu" w:date="2018-11-23T13:48:00Z">
                <w:pPr/>
              </w:pPrChange>
            </w:pPr>
          </w:p>
        </w:tc>
      </w:tr>
      <w:tr w:rsidR="0077093A" w14:paraId="12BA6ED9" w14:textId="77777777" w:rsidTr="00BF4BED">
        <w:trPr>
          <w:ins w:id="2232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776935E" w14:textId="77777777" w:rsidR="0077093A" w:rsidRDefault="0077093A">
            <w:pPr>
              <w:spacing w:line="276" w:lineRule="auto"/>
              <w:rPr>
                <w:ins w:id="22328" w:author="phuong vu" w:date="2018-11-23T10:15:00Z"/>
                <w:b/>
                <w:bCs/>
                <w:lang w:val="es-ES"/>
              </w:rPr>
              <w:pPrChange w:id="2232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B0048AD" w14:textId="77777777" w:rsidR="0077093A" w:rsidRDefault="0077093A">
            <w:pPr>
              <w:spacing w:line="276" w:lineRule="auto"/>
              <w:rPr>
                <w:ins w:id="22330" w:author="phuong vu" w:date="2018-11-23T10:15:00Z"/>
                <w:lang w:val="es-ES"/>
              </w:rPr>
              <w:pPrChange w:id="2233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4F0F249" w14:textId="77777777" w:rsidR="0077093A" w:rsidRDefault="0077093A">
            <w:pPr>
              <w:spacing w:line="276" w:lineRule="auto"/>
              <w:rPr>
                <w:ins w:id="22332" w:author="phuong vu" w:date="2018-11-23T10:15:00Z"/>
                <w:lang w:val="es-ES"/>
              </w:rPr>
              <w:pPrChange w:id="2233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8BA166" w14:textId="77777777" w:rsidR="0077093A" w:rsidRDefault="0077093A">
            <w:pPr>
              <w:spacing w:line="276" w:lineRule="auto"/>
              <w:rPr>
                <w:ins w:id="22334" w:author="phuong vu" w:date="2018-11-23T10:15:00Z"/>
                <w:lang w:val="es-ES"/>
              </w:rPr>
              <w:pPrChange w:id="2233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9BBBFD0" w14:textId="77777777" w:rsidR="0077093A" w:rsidRDefault="0077093A">
            <w:pPr>
              <w:spacing w:line="276" w:lineRule="auto"/>
              <w:rPr>
                <w:ins w:id="22336" w:author="phuong vu" w:date="2018-11-23T10:15:00Z"/>
                <w:lang w:val="en-US"/>
              </w:rPr>
              <w:pPrChange w:id="22337" w:author="phuong vu" w:date="2018-11-23T13:48:00Z">
                <w:pPr/>
              </w:pPrChange>
            </w:pPr>
          </w:p>
        </w:tc>
      </w:tr>
      <w:tr w:rsidR="0077093A" w14:paraId="1F567797" w14:textId="77777777" w:rsidTr="00BF4BED">
        <w:trPr>
          <w:ins w:id="22338"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53B3DF9" w14:textId="77777777" w:rsidR="0077093A" w:rsidRDefault="0077093A">
            <w:pPr>
              <w:spacing w:line="276" w:lineRule="auto"/>
              <w:rPr>
                <w:ins w:id="22339" w:author="phuong vu" w:date="2018-11-23T10:15:00Z"/>
                <w:b/>
                <w:bCs/>
                <w:lang w:val="es-ES"/>
              </w:rPr>
              <w:pPrChange w:id="22340"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CC52358" w14:textId="77777777" w:rsidR="0077093A" w:rsidRDefault="0077093A">
            <w:pPr>
              <w:spacing w:line="276" w:lineRule="auto"/>
              <w:rPr>
                <w:ins w:id="22341" w:author="phuong vu" w:date="2018-11-23T10:15:00Z"/>
                <w:lang w:val="es-ES"/>
              </w:rPr>
              <w:pPrChange w:id="22342"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1E9AF0D" w14:textId="77777777" w:rsidR="0077093A" w:rsidRDefault="0077093A">
            <w:pPr>
              <w:spacing w:line="276" w:lineRule="auto"/>
              <w:rPr>
                <w:ins w:id="22343" w:author="phuong vu" w:date="2018-11-23T10:15:00Z"/>
                <w:lang w:val="es-ES"/>
              </w:rPr>
              <w:pPrChange w:id="2234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CED5586" w14:textId="77777777" w:rsidR="0077093A" w:rsidRDefault="0077093A">
            <w:pPr>
              <w:spacing w:line="276" w:lineRule="auto"/>
              <w:rPr>
                <w:ins w:id="22345" w:author="phuong vu" w:date="2018-11-23T10:15:00Z"/>
                <w:lang w:val="es-ES"/>
              </w:rPr>
              <w:pPrChange w:id="2234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7F6BA51" w14:textId="77777777" w:rsidR="0077093A" w:rsidRDefault="0077093A">
            <w:pPr>
              <w:spacing w:line="276" w:lineRule="auto"/>
              <w:rPr>
                <w:ins w:id="22347" w:author="phuong vu" w:date="2018-11-23T10:15:00Z"/>
                <w:lang w:val="es-ES"/>
              </w:rPr>
              <w:pPrChange w:id="22348" w:author="phuong vu" w:date="2018-11-23T13:48:00Z">
                <w:pPr/>
              </w:pPrChange>
            </w:pPr>
          </w:p>
        </w:tc>
      </w:tr>
      <w:tr w:rsidR="0077093A" w14:paraId="40651514" w14:textId="77777777" w:rsidTr="00BF4BED">
        <w:trPr>
          <w:ins w:id="22349"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69E3E" w14:textId="77777777" w:rsidR="0077093A" w:rsidRDefault="0077093A">
            <w:pPr>
              <w:spacing w:line="276" w:lineRule="auto"/>
              <w:rPr>
                <w:ins w:id="22350" w:author="phuong vu" w:date="2018-11-23T10:15:00Z"/>
                <w:b/>
                <w:bCs/>
                <w:lang w:val="es-ES"/>
              </w:rPr>
              <w:pPrChange w:id="2235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16187D0" w14:textId="77777777" w:rsidR="0077093A" w:rsidRDefault="0077093A">
            <w:pPr>
              <w:spacing w:line="276" w:lineRule="auto"/>
              <w:rPr>
                <w:ins w:id="22352" w:author="phuong vu" w:date="2018-11-23T10:15:00Z"/>
                <w:lang w:val="es-ES"/>
              </w:rPr>
              <w:pPrChange w:id="2235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5A427DB" w14:textId="77777777" w:rsidR="0077093A" w:rsidRDefault="0077093A">
            <w:pPr>
              <w:spacing w:line="276" w:lineRule="auto"/>
              <w:rPr>
                <w:ins w:id="22354" w:author="phuong vu" w:date="2018-11-23T10:15:00Z"/>
                <w:lang w:val="es-ES"/>
              </w:rPr>
              <w:pPrChange w:id="2235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599C89C" w14:textId="77777777" w:rsidR="0077093A" w:rsidRDefault="0077093A">
            <w:pPr>
              <w:spacing w:line="276" w:lineRule="auto"/>
              <w:rPr>
                <w:ins w:id="22356" w:author="phuong vu" w:date="2018-11-23T10:15:00Z"/>
                <w:lang w:val="es-ES"/>
              </w:rPr>
              <w:pPrChange w:id="2235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B1F086" w14:textId="77777777" w:rsidR="0077093A" w:rsidRDefault="0077093A">
            <w:pPr>
              <w:spacing w:line="276" w:lineRule="auto"/>
              <w:rPr>
                <w:ins w:id="22358" w:author="phuong vu" w:date="2018-11-23T10:15:00Z"/>
                <w:lang w:val="es-ES"/>
              </w:rPr>
              <w:pPrChange w:id="22359" w:author="phuong vu" w:date="2018-11-23T13:48:00Z">
                <w:pPr/>
              </w:pPrChange>
            </w:pPr>
          </w:p>
        </w:tc>
      </w:tr>
    </w:tbl>
    <w:p w14:paraId="1F6A4527" w14:textId="77777777" w:rsidR="0077093A" w:rsidRPr="000245EB" w:rsidRDefault="0077093A">
      <w:pPr>
        <w:spacing w:line="276" w:lineRule="auto"/>
        <w:rPr>
          <w:ins w:id="22360" w:author="phuong vu" w:date="2018-11-23T10:02:00Z"/>
        </w:rPr>
        <w:pPrChange w:id="22361" w:author="phuong vu" w:date="2018-11-23T13:48:00Z">
          <w:pPr>
            <w:pStyle w:val="Heading3"/>
          </w:pPr>
        </w:pPrChange>
      </w:pPr>
    </w:p>
    <w:p w14:paraId="1957A8D4" w14:textId="00E6764A" w:rsidR="00287281" w:rsidRDefault="00287281">
      <w:pPr>
        <w:pStyle w:val="Heading3"/>
        <w:spacing w:line="276" w:lineRule="auto"/>
        <w:rPr>
          <w:ins w:id="22362" w:author="phuong vu" w:date="2018-11-23T10:15:00Z"/>
        </w:rPr>
        <w:pPrChange w:id="22363" w:author="phuong vu" w:date="2018-11-23T13:48:00Z">
          <w:pPr>
            <w:pStyle w:val="Heading3"/>
          </w:pPr>
        </w:pPrChange>
      </w:pPr>
      <w:ins w:id="22364" w:author="phuong vu" w:date="2018-11-23T10:02:00Z">
        <w:r>
          <w:t>Cập nhật đơn hàng</w:t>
        </w:r>
      </w:ins>
    </w:p>
    <w:p w14:paraId="5C0E42A6" w14:textId="77777777" w:rsidR="0077093A" w:rsidRDefault="0077093A">
      <w:pPr>
        <w:spacing w:line="276" w:lineRule="auto"/>
        <w:rPr>
          <w:ins w:id="22365" w:author="phuong vu" w:date="2018-11-23T10:15:00Z"/>
          <w:lang w:val="en-US"/>
        </w:rPr>
        <w:pPrChange w:id="22366" w:author="phuong vu" w:date="2018-11-23T13:48:00Z">
          <w:pPr/>
        </w:pPrChange>
      </w:pPr>
      <w:ins w:id="22367" w:author="phuong vu" w:date="2018-11-23T10:15:00Z">
        <w:r>
          <w:rPr>
            <w:lang w:val="en-US"/>
          </w:rPr>
          <w:t>Mục đích</w:t>
        </w:r>
      </w:ins>
    </w:p>
    <w:p w14:paraId="2A1FC74A" w14:textId="77777777" w:rsidR="0077093A" w:rsidRDefault="0077093A">
      <w:pPr>
        <w:spacing w:line="276" w:lineRule="auto"/>
        <w:rPr>
          <w:ins w:id="22368" w:author="phuong vu" w:date="2018-11-23T10:15:00Z"/>
          <w:lang w:val="en-US"/>
        </w:rPr>
        <w:pPrChange w:id="22369" w:author="phuong vu" w:date="2018-11-23T13:48:00Z">
          <w:pPr/>
        </w:pPrChange>
      </w:pPr>
      <w:ins w:id="22370" w:author="phuong vu" w:date="2018-11-23T10:15:00Z">
        <w:r>
          <w:rPr>
            <w:lang w:val="en-US"/>
          </w:rPr>
          <w:t>Tiền điều kiện</w:t>
        </w:r>
      </w:ins>
    </w:p>
    <w:p w14:paraId="202D301C" w14:textId="77777777" w:rsidR="0077093A" w:rsidRDefault="0077093A">
      <w:pPr>
        <w:spacing w:line="276" w:lineRule="auto"/>
        <w:rPr>
          <w:ins w:id="22371" w:author="phuong vu" w:date="2018-11-23T10:15:00Z"/>
          <w:lang w:val="en-US"/>
        </w:rPr>
        <w:pPrChange w:id="22372" w:author="phuong vu" w:date="2018-11-23T13:48:00Z">
          <w:pPr/>
        </w:pPrChange>
      </w:pPr>
      <w:ins w:id="22373" w:author="phuong vu" w:date="2018-11-23T10:15:00Z">
        <w:r>
          <w:rPr>
            <w:lang w:val="en-US"/>
          </w:rPr>
          <w:t>Mô tả</w:t>
        </w:r>
      </w:ins>
    </w:p>
    <w:p w14:paraId="009B6DEE" w14:textId="77777777" w:rsidR="0077093A" w:rsidRDefault="0077093A">
      <w:pPr>
        <w:spacing w:line="276" w:lineRule="auto"/>
        <w:rPr>
          <w:ins w:id="22374" w:author="phuong vu" w:date="2018-11-23T10:15:00Z"/>
          <w:lang w:val="en-US"/>
        </w:rPr>
        <w:pPrChange w:id="22375" w:author="phuong vu" w:date="2018-11-23T13:48:00Z">
          <w:pPr/>
        </w:pPrChange>
      </w:pPr>
      <w:ins w:id="22376"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76B26685" w14:textId="77777777" w:rsidTr="00BF4BED">
        <w:trPr>
          <w:ins w:id="22377"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65D4E913" w14:textId="77777777" w:rsidR="0077093A" w:rsidRDefault="0077093A">
            <w:pPr>
              <w:spacing w:line="276" w:lineRule="auto"/>
              <w:jc w:val="center"/>
              <w:rPr>
                <w:ins w:id="22378" w:author="phuong vu" w:date="2018-11-23T10:15:00Z"/>
                <w:rFonts w:ascii="Times New Roman" w:hAnsi="Times New Roman" w:cs="Times New Roman"/>
                <w:b/>
                <w:bCs/>
                <w:lang w:val="es-ES"/>
              </w:rPr>
              <w:pPrChange w:id="22379" w:author="phuong vu" w:date="2018-11-23T13:48:00Z">
                <w:pPr>
                  <w:jc w:val="center"/>
                </w:pPr>
              </w:pPrChange>
            </w:pPr>
            <w:ins w:id="22380"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33FE5EC9" w14:textId="77777777" w:rsidR="0077093A" w:rsidRDefault="0077093A">
            <w:pPr>
              <w:spacing w:line="276" w:lineRule="auto"/>
              <w:jc w:val="center"/>
              <w:rPr>
                <w:ins w:id="22381" w:author="phuong vu" w:date="2018-11-23T10:15:00Z"/>
                <w:b/>
                <w:bCs/>
                <w:lang w:val="es-ES"/>
              </w:rPr>
              <w:pPrChange w:id="22382" w:author="phuong vu" w:date="2018-11-23T13:48:00Z">
                <w:pPr>
                  <w:jc w:val="center"/>
                </w:pPr>
              </w:pPrChange>
            </w:pPr>
            <w:ins w:id="22383"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40872501" w14:textId="77777777" w:rsidR="0077093A" w:rsidRDefault="0077093A">
            <w:pPr>
              <w:spacing w:line="276" w:lineRule="auto"/>
              <w:jc w:val="center"/>
              <w:rPr>
                <w:ins w:id="22384" w:author="phuong vu" w:date="2018-11-23T10:15:00Z"/>
                <w:b/>
                <w:bCs/>
                <w:lang w:val="es-ES"/>
              </w:rPr>
              <w:pPrChange w:id="22385" w:author="phuong vu" w:date="2018-11-23T13:48:00Z">
                <w:pPr>
                  <w:jc w:val="center"/>
                </w:pPr>
              </w:pPrChange>
            </w:pPr>
            <w:ins w:id="22386"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A364FE" w14:textId="77777777" w:rsidR="0077093A" w:rsidRDefault="0077093A">
            <w:pPr>
              <w:spacing w:line="276" w:lineRule="auto"/>
              <w:jc w:val="center"/>
              <w:rPr>
                <w:ins w:id="22387" w:author="phuong vu" w:date="2018-11-23T10:15:00Z"/>
                <w:b/>
                <w:bCs/>
                <w:lang w:val="es-ES"/>
              </w:rPr>
              <w:pPrChange w:id="22388" w:author="phuong vu" w:date="2018-11-23T13:48:00Z">
                <w:pPr>
                  <w:jc w:val="center"/>
                </w:pPr>
              </w:pPrChange>
            </w:pPr>
            <w:ins w:id="22389"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6661EA4" w14:textId="77777777" w:rsidR="0077093A" w:rsidRDefault="0077093A">
            <w:pPr>
              <w:spacing w:line="276" w:lineRule="auto"/>
              <w:jc w:val="center"/>
              <w:rPr>
                <w:ins w:id="22390" w:author="phuong vu" w:date="2018-11-23T10:15:00Z"/>
                <w:b/>
                <w:bCs/>
                <w:lang w:val="es-ES"/>
              </w:rPr>
              <w:pPrChange w:id="22391" w:author="phuong vu" w:date="2018-11-23T13:48:00Z">
                <w:pPr>
                  <w:jc w:val="center"/>
                </w:pPr>
              </w:pPrChange>
            </w:pPr>
            <w:ins w:id="22392" w:author="phuong vu" w:date="2018-11-23T10:15:00Z">
              <w:r>
                <w:rPr>
                  <w:b/>
                  <w:bCs/>
                  <w:lang w:val="es-ES"/>
                </w:rPr>
                <w:t>Thành công/ Thât bại</w:t>
              </w:r>
            </w:ins>
          </w:p>
        </w:tc>
      </w:tr>
      <w:tr w:rsidR="0077093A" w14:paraId="61E75C99" w14:textId="77777777" w:rsidTr="00BF4BED">
        <w:trPr>
          <w:ins w:id="2239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5140091" w14:textId="77777777" w:rsidR="0077093A" w:rsidRDefault="0077093A">
            <w:pPr>
              <w:spacing w:line="276" w:lineRule="auto"/>
              <w:rPr>
                <w:ins w:id="22394" w:author="phuong vu" w:date="2018-11-23T10:15:00Z"/>
                <w:b/>
                <w:bCs/>
                <w:lang w:val="es-ES"/>
              </w:rPr>
              <w:pPrChange w:id="2239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668514" w14:textId="77777777" w:rsidR="0077093A" w:rsidRDefault="0077093A">
            <w:pPr>
              <w:spacing w:line="276" w:lineRule="auto"/>
              <w:rPr>
                <w:ins w:id="22396" w:author="phuong vu" w:date="2018-11-23T10:15:00Z"/>
                <w:lang w:val="es-ES"/>
              </w:rPr>
              <w:pPrChange w:id="2239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0C3845" w14:textId="77777777" w:rsidR="0077093A" w:rsidRDefault="0077093A">
            <w:pPr>
              <w:spacing w:line="276" w:lineRule="auto"/>
              <w:rPr>
                <w:ins w:id="22398" w:author="phuong vu" w:date="2018-11-23T10:15:00Z"/>
                <w:lang w:val="es-ES"/>
              </w:rPr>
              <w:pPrChange w:id="223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D76709" w14:textId="77777777" w:rsidR="0077093A" w:rsidRDefault="0077093A">
            <w:pPr>
              <w:spacing w:line="276" w:lineRule="auto"/>
              <w:rPr>
                <w:ins w:id="22400" w:author="phuong vu" w:date="2018-11-23T10:15:00Z"/>
                <w:lang w:val="es-ES"/>
              </w:rPr>
              <w:pPrChange w:id="2240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498B869" w14:textId="77777777" w:rsidR="0077093A" w:rsidRDefault="0077093A">
            <w:pPr>
              <w:spacing w:line="276" w:lineRule="auto"/>
              <w:rPr>
                <w:ins w:id="22402" w:author="phuong vu" w:date="2018-11-23T10:15:00Z"/>
                <w:lang w:val="es-ES"/>
              </w:rPr>
              <w:pPrChange w:id="22403" w:author="phuong vu" w:date="2018-11-23T13:48:00Z">
                <w:pPr/>
              </w:pPrChange>
            </w:pPr>
          </w:p>
        </w:tc>
      </w:tr>
      <w:tr w:rsidR="0077093A" w14:paraId="2DE76206" w14:textId="77777777" w:rsidTr="00BF4BED">
        <w:trPr>
          <w:ins w:id="2240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3D84C3A" w14:textId="77777777" w:rsidR="0077093A" w:rsidRDefault="0077093A">
            <w:pPr>
              <w:spacing w:line="276" w:lineRule="auto"/>
              <w:rPr>
                <w:ins w:id="22405" w:author="phuong vu" w:date="2018-11-23T10:15:00Z"/>
                <w:b/>
                <w:bCs/>
                <w:lang w:val="es-ES"/>
              </w:rPr>
              <w:pPrChange w:id="2240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BF0FD1A" w14:textId="77777777" w:rsidR="0077093A" w:rsidRDefault="0077093A">
            <w:pPr>
              <w:spacing w:line="276" w:lineRule="auto"/>
              <w:rPr>
                <w:ins w:id="22407" w:author="phuong vu" w:date="2018-11-23T10:15:00Z"/>
                <w:lang w:val="es-ES"/>
              </w:rPr>
              <w:pPrChange w:id="2240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2A927C" w14:textId="77777777" w:rsidR="0077093A" w:rsidRDefault="0077093A">
            <w:pPr>
              <w:spacing w:line="276" w:lineRule="auto"/>
              <w:rPr>
                <w:ins w:id="22409" w:author="phuong vu" w:date="2018-11-23T10:15:00Z"/>
                <w:lang w:val="es-ES"/>
              </w:rPr>
              <w:pPrChange w:id="224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7424FD4" w14:textId="77777777" w:rsidR="0077093A" w:rsidRDefault="0077093A">
            <w:pPr>
              <w:spacing w:line="276" w:lineRule="auto"/>
              <w:rPr>
                <w:ins w:id="22411" w:author="phuong vu" w:date="2018-11-23T10:15:00Z"/>
                <w:lang w:val="es-ES"/>
              </w:rPr>
              <w:pPrChange w:id="224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FD3503" w14:textId="77777777" w:rsidR="0077093A" w:rsidRDefault="0077093A">
            <w:pPr>
              <w:spacing w:line="276" w:lineRule="auto"/>
              <w:rPr>
                <w:ins w:id="22413" w:author="phuong vu" w:date="2018-11-23T10:15:00Z"/>
                <w:lang w:val="es-ES"/>
              </w:rPr>
              <w:pPrChange w:id="22414" w:author="phuong vu" w:date="2018-11-23T13:48:00Z">
                <w:pPr/>
              </w:pPrChange>
            </w:pPr>
          </w:p>
        </w:tc>
      </w:tr>
      <w:tr w:rsidR="0077093A" w14:paraId="4E743DC2" w14:textId="77777777" w:rsidTr="00BF4BED">
        <w:trPr>
          <w:ins w:id="2241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0A840EC" w14:textId="77777777" w:rsidR="0077093A" w:rsidRDefault="0077093A">
            <w:pPr>
              <w:spacing w:line="276" w:lineRule="auto"/>
              <w:rPr>
                <w:ins w:id="22416" w:author="phuong vu" w:date="2018-11-23T10:15:00Z"/>
                <w:b/>
                <w:bCs/>
                <w:lang w:val="es-ES"/>
              </w:rPr>
              <w:pPrChange w:id="2241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1CF4ECF" w14:textId="77777777" w:rsidR="0077093A" w:rsidRDefault="0077093A">
            <w:pPr>
              <w:spacing w:line="276" w:lineRule="auto"/>
              <w:rPr>
                <w:ins w:id="22418" w:author="phuong vu" w:date="2018-11-23T10:15:00Z"/>
                <w:lang w:val="es-ES"/>
              </w:rPr>
              <w:pPrChange w:id="2241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90F5A6E" w14:textId="77777777" w:rsidR="0077093A" w:rsidRDefault="0077093A">
            <w:pPr>
              <w:spacing w:line="276" w:lineRule="auto"/>
              <w:rPr>
                <w:ins w:id="22420" w:author="phuong vu" w:date="2018-11-23T10:15:00Z"/>
                <w:lang w:val="es-ES"/>
              </w:rPr>
              <w:pPrChange w:id="224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D0CF1EC" w14:textId="77777777" w:rsidR="0077093A" w:rsidRDefault="0077093A">
            <w:pPr>
              <w:spacing w:line="276" w:lineRule="auto"/>
              <w:rPr>
                <w:ins w:id="22422" w:author="phuong vu" w:date="2018-11-23T10:15:00Z"/>
                <w:lang w:val="es-ES"/>
              </w:rPr>
              <w:pPrChange w:id="224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4A9BAE9" w14:textId="77777777" w:rsidR="0077093A" w:rsidRDefault="0077093A">
            <w:pPr>
              <w:spacing w:line="276" w:lineRule="auto"/>
              <w:rPr>
                <w:ins w:id="22424" w:author="phuong vu" w:date="2018-11-23T10:15:00Z"/>
                <w:lang w:val="en-US"/>
              </w:rPr>
              <w:pPrChange w:id="22425" w:author="phuong vu" w:date="2018-11-23T13:48:00Z">
                <w:pPr/>
              </w:pPrChange>
            </w:pPr>
          </w:p>
        </w:tc>
      </w:tr>
      <w:tr w:rsidR="0077093A" w14:paraId="71208762" w14:textId="77777777" w:rsidTr="00BF4BED">
        <w:trPr>
          <w:ins w:id="2242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C720F65" w14:textId="77777777" w:rsidR="0077093A" w:rsidRDefault="0077093A">
            <w:pPr>
              <w:spacing w:line="276" w:lineRule="auto"/>
              <w:rPr>
                <w:ins w:id="22427" w:author="phuong vu" w:date="2018-11-23T10:15:00Z"/>
                <w:b/>
                <w:bCs/>
                <w:lang w:val="es-ES"/>
              </w:rPr>
              <w:pPrChange w:id="2242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EC58051" w14:textId="77777777" w:rsidR="0077093A" w:rsidRDefault="0077093A">
            <w:pPr>
              <w:spacing w:line="276" w:lineRule="auto"/>
              <w:rPr>
                <w:ins w:id="22429" w:author="phuong vu" w:date="2018-11-23T10:15:00Z"/>
                <w:lang w:val="es-ES"/>
              </w:rPr>
              <w:pPrChange w:id="2243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19D8691D" w14:textId="77777777" w:rsidR="0077093A" w:rsidRDefault="0077093A">
            <w:pPr>
              <w:spacing w:line="276" w:lineRule="auto"/>
              <w:rPr>
                <w:ins w:id="22431" w:author="phuong vu" w:date="2018-11-23T10:15:00Z"/>
                <w:lang w:val="es-ES"/>
              </w:rPr>
              <w:pPrChange w:id="224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E452E2A" w14:textId="77777777" w:rsidR="0077093A" w:rsidRDefault="0077093A">
            <w:pPr>
              <w:spacing w:line="276" w:lineRule="auto"/>
              <w:rPr>
                <w:ins w:id="22433" w:author="phuong vu" w:date="2018-11-23T10:15:00Z"/>
                <w:lang w:val="es-ES"/>
              </w:rPr>
              <w:pPrChange w:id="224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F08D6AD" w14:textId="77777777" w:rsidR="0077093A" w:rsidRDefault="0077093A">
            <w:pPr>
              <w:spacing w:line="276" w:lineRule="auto"/>
              <w:rPr>
                <w:ins w:id="22435" w:author="phuong vu" w:date="2018-11-23T10:15:00Z"/>
                <w:lang w:val="es-ES"/>
              </w:rPr>
              <w:pPrChange w:id="22436" w:author="phuong vu" w:date="2018-11-23T13:48:00Z">
                <w:pPr/>
              </w:pPrChange>
            </w:pPr>
          </w:p>
        </w:tc>
      </w:tr>
      <w:tr w:rsidR="0077093A" w14:paraId="2F6BB1BC" w14:textId="77777777" w:rsidTr="00BF4BED">
        <w:trPr>
          <w:ins w:id="2243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7F6A0F5" w14:textId="77777777" w:rsidR="0077093A" w:rsidRDefault="0077093A">
            <w:pPr>
              <w:spacing w:line="276" w:lineRule="auto"/>
              <w:rPr>
                <w:ins w:id="22438" w:author="phuong vu" w:date="2018-11-23T10:15:00Z"/>
                <w:b/>
                <w:bCs/>
                <w:lang w:val="es-ES"/>
              </w:rPr>
              <w:pPrChange w:id="2243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B898F47" w14:textId="77777777" w:rsidR="0077093A" w:rsidRDefault="0077093A">
            <w:pPr>
              <w:spacing w:line="276" w:lineRule="auto"/>
              <w:rPr>
                <w:ins w:id="22440" w:author="phuong vu" w:date="2018-11-23T10:15:00Z"/>
                <w:lang w:val="es-ES"/>
              </w:rPr>
              <w:pPrChange w:id="2244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74A5A15" w14:textId="77777777" w:rsidR="0077093A" w:rsidRDefault="0077093A">
            <w:pPr>
              <w:spacing w:line="276" w:lineRule="auto"/>
              <w:rPr>
                <w:ins w:id="22442" w:author="phuong vu" w:date="2018-11-23T10:15:00Z"/>
                <w:lang w:val="es-ES"/>
              </w:rPr>
              <w:pPrChange w:id="2244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A6E8F73" w14:textId="77777777" w:rsidR="0077093A" w:rsidRDefault="0077093A">
            <w:pPr>
              <w:spacing w:line="276" w:lineRule="auto"/>
              <w:rPr>
                <w:ins w:id="22444" w:author="phuong vu" w:date="2018-11-23T10:15:00Z"/>
                <w:lang w:val="es-ES"/>
              </w:rPr>
              <w:pPrChange w:id="224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E8214FC" w14:textId="77777777" w:rsidR="0077093A" w:rsidRDefault="0077093A">
            <w:pPr>
              <w:spacing w:line="276" w:lineRule="auto"/>
              <w:rPr>
                <w:ins w:id="22446" w:author="phuong vu" w:date="2018-11-23T10:15:00Z"/>
                <w:lang w:val="es-ES"/>
              </w:rPr>
              <w:pPrChange w:id="22447" w:author="phuong vu" w:date="2018-11-23T13:48:00Z">
                <w:pPr/>
              </w:pPrChange>
            </w:pPr>
          </w:p>
        </w:tc>
      </w:tr>
    </w:tbl>
    <w:p w14:paraId="24549614" w14:textId="77777777" w:rsidR="0077093A" w:rsidRPr="000245EB" w:rsidRDefault="0077093A">
      <w:pPr>
        <w:spacing w:line="276" w:lineRule="auto"/>
        <w:rPr>
          <w:ins w:id="22448" w:author="phuong vu" w:date="2018-11-23T10:02:00Z"/>
        </w:rPr>
        <w:pPrChange w:id="22449" w:author="phuong vu" w:date="2018-11-23T13:48:00Z">
          <w:pPr>
            <w:pStyle w:val="Heading3"/>
          </w:pPr>
        </w:pPrChange>
      </w:pPr>
    </w:p>
    <w:p w14:paraId="08D9CF24" w14:textId="518E36E3" w:rsidR="00287281" w:rsidRPr="000245EB" w:rsidRDefault="00287281">
      <w:pPr>
        <w:pStyle w:val="Heading3"/>
        <w:spacing w:line="276" w:lineRule="auto"/>
        <w:rPr>
          <w:ins w:id="22450" w:author="phuong vu" w:date="2018-11-23T10:15:00Z"/>
          <w:lang w:val="vi-VN"/>
          <w:rPrChange w:id="22451" w:author="Tran Huan" w:date="2018-11-25T16:08:00Z">
            <w:rPr>
              <w:ins w:id="22452" w:author="phuong vu" w:date="2018-11-23T10:15:00Z"/>
            </w:rPr>
          </w:rPrChange>
        </w:rPr>
        <w:pPrChange w:id="22453" w:author="phuong vu" w:date="2018-11-23T13:48:00Z">
          <w:pPr>
            <w:pStyle w:val="Heading3"/>
          </w:pPr>
        </w:pPrChange>
      </w:pPr>
      <w:ins w:id="22454" w:author="phuong vu" w:date="2018-11-23T10:03:00Z">
        <w:r w:rsidRPr="000245EB">
          <w:rPr>
            <w:lang w:val="vi-VN"/>
            <w:rPrChange w:id="22455" w:author="Tran Huan" w:date="2018-11-25T16:08:00Z">
              <w:rPr/>
            </w:rPrChange>
          </w:rPr>
          <w:t>Quản lí trạng thái máy giặt</w:t>
        </w:r>
      </w:ins>
    </w:p>
    <w:p w14:paraId="425FB993" w14:textId="77777777" w:rsidR="0077093A" w:rsidRPr="000245EB" w:rsidRDefault="0077093A">
      <w:pPr>
        <w:spacing w:line="276" w:lineRule="auto"/>
        <w:rPr>
          <w:ins w:id="22456" w:author="phuong vu" w:date="2018-11-23T10:15:00Z"/>
          <w:rPrChange w:id="22457" w:author="Tran Huan" w:date="2018-11-25T16:08:00Z">
            <w:rPr>
              <w:ins w:id="22458" w:author="phuong vu" w:date="2018-11-23T10:15:00Z"/>
              <w:lang w:val="en-US"/>
            </w:rPr>
          </w:rPrChange>
        </w:rPr>
        <w:pPrChange w:id="22459" w:author="phuong vu" w:date="2018-11-23T13:48:00Z">
          <w:pPr/>
        </w:pPrChange>
      </w:pPr>
      <w:ins w:id="22460" w:author="phuong vu" w:date="2018-11-23T10:15:00Z">
        <w:r w:rsidRPr="000245EB">
          <w:rPr>
            <w:rPrChange w:id="22461" w:author="Tran Huan" w:date="2018-11-25T16:08:00Z">
              <w:rPr>
                <w:lang w:val="en-US"/>
              </w:rPr>
            </w:rPrChange>
          </w:rPr>
          <w:t>Mục đích</w:t>
        </w:r>
      </w:ins>
    </w:p>
    <w:p w14:paraId="6D5F16D7" w14:textId="77777777" w:rsidR="0077093A" w:rsidRPr="000245EB" w:rsidRDefault="0077093A">
      <w:pPr>
        <w:spacing w:line="276" w:lineRule="auto"/>
        <w:rPr>
          <w:ins w:id="22462" w:author="phuong vu" w:date="2018-11-23T10:15:00Z"/>
          <w:rPrChange w:id="22463" w:author="Tran Huan" w:date="2018-11-25T16:08:00Z">
            <w:rPr>
              <w:ins w:id="22464" w:author="phuong vu" w:date="2018-11-23T10:15:00Z"/>
              <w:lang w:val="en-US"/>
            </w:rPr>
          </w:rPrChange>
        </w:rPr>
        <w:pPrChange w:id="22465" w:author="phuong vu" w:date="2018-11-23T13:48:00Z">
          <w:pPr/>
        </w:pPrChange>
      </w:pPr>
      <w:ins w:id="22466" w:author="phuong vu" w:date="2018-11-23T10:15:00Z">
        <w:r w:rsidRPr="000245EB">
          <w:rPr>
            <w:rPrChange w:id="22467" w:author="Tran Huan" w:date="2018-11-25T16:08:00Z">
              <w:rPr>
                <w:lang w:val="en-US"/>
              </w:rPr>
            </w:rPrChange>
          </w:rPr>
          <w:t>Tiền điều kiện</w:t>
        </w:r>
      </w:ins>
    </w:p>
    <w:p w14:paraId="73FC1928" w14:textId="77777777" w:rsidR="0077093A" w:rsidRPr="000245EB" w:rsidRDefault="0077093A">
      <w:pPr>
        <w:spacing w:line="276" w:lineRule="auto"/>
        <w:rPr>
          <w:ins w:id="22468" w:author="phuong vu" w:date="2018-11-23T10:15:00Z"/>
          <w:rPrChange w:id="22469" w:author="Tran Huan" w:date="2018-11-25T16:08:00Z">
            <w:rPr>
              <w:ins w:id="22470" w:author="phuong vu" w:date="2018-11-23T10:15:00Z"/>
              <w:lang w:val="en-US"/>
            </w:rPr>
          </w:rPrChange>
        </w:rPr>
        <w:pPrChange w:id="22471" w:author="phuong vu" w:date="2018-11-23T13:48:00Z">
          <w:pPr/>
        </w:pPrChange>
      </w:pPr>
      <w:ins w:id="22472" w:author="phuong vu" w:date="2018-11-23T10:15:00Z">
        <w:r w:rsidRPr="000245EB">
          <w:rPr>
            <w:rPrChange w:id="22473" w:author="Tran Huan" w:date="2018-11-25T16:08:00Z">
              <w:rPr>
                <w:lang w:val="en-US"/>
              </w:rPr>
            </w:rPrChange>
          </w:rPr>
          <w:t>Mô tả</w:t>
        </w:r>
      </w:ins>
    </w:p>
    <w:p w14:paraId="295E18D5" w14:textId="77777777" w:rsidR="0077093A" w:rsidRDefault="0077093A">
      <w:pPr>
        <w:spacing w:line="276" w:lineRule="auto"/>
        <w:rPr>
          <w:ins w:id="22474" w:author="phuong vu" w:date="2018-11-23T10:15:00Z"/>
          <w:lang w:val="en-US"/>
        </w:rPr>
        <w:pPrChange w:id="22475" w:author="phuong vu" w:date="2018-11-23T13:48:00Z">
          <w:pPr/>
        </w:pPrChange>
      </w:pPr>
      <w:ins w:id="22476"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1EE76CE8" w14:textId="77777777" w:rsidTr="00BF4BED">
        <w:trPr>
          <w:ins w:id="22477"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9EB5C41" w14:textId="77777777" w:rsidR="0077093A" w:rsidRDefault="0077093A">
            <w:pPr>
              <w:spacing w:line="276" w:lineRule="auto"/>
              <w:jc w:val="center"/>
              <w:rPr>
                <w:ins w:id="22478" w:author="phuong vu" w:date="2018-11-23T10:15:00Z"/>
                <w:rFonts w:ascii="Times New Roman" w:hAnsi="Times New Roman" w:cs="Times New Roman"/>
                <w:b/>
                <w:bCs/>
                <w:lang w:val="es-ES"/>
              </w:rPr>
              <w:pPrChange w:id="22479" w:author="phuong vu" w:date="2018-11-23T13:48:00Z">
                <w:pPr>
                  <w:jc w:val="center"/>
                </w:pPr>
              </w:pPrChange>
            </w:pPr>
            <w:ins w:id="22480"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53ED7EB" w14:textId="77777777" w:rsidR="0077093A" w:rsidRDefault="0077093A">
            <w:pPr>
              <w:spacing w:line="276" w:lineRule="auto"/>
              <w:jc w:val="center"/>
              <w:rPr>
                <w:ins w:id="22481" w:author="phuong vu" w:date="2018-11-23T10:15:00Z"/>
                <w:b/>
                <w:bCs/>
                <w:lang w:val="es-ES"/>
              </w:rPr>
              <w:pPrChange w:id="22482" w:author="phuong vu" w:date="2018-11-23T13:48:00Z">
                <w:pPr>
                  <w:jc w:val="center"/>
                </w:pPr>
              </w:pPrChange>
            </w:pPr>
            <w:ins w:id="22483"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06EE35F4" w14:textId="77777777" w:rsidR="0077093A" w:rsidRDefault="0077093A">
            <w:pPr>
              <w:spacing w:line="276" w:lineRule="auto"/>
              <w:jc w:val="center"/>
              <w:rPr>
                <w:ins w:id="22484" w:author="phuong vu" w:date="2018-11-23T10:15:00Z"/>
                <w:b/>
                <w:bCs/>
                <w:lang w:val="es-ES"/>
              </w:rPr>
              <w:pPrChange w:id="22485" w:author="phuong vu" w:date="2018-11-23T13:48:00Z">
                <w:pPr>
                  <w:jc w:val="center"/>
                </w:pPr>
              </w:pPrChange>
            </w:pPr>
            <w:ins w:id="22486"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B98948C" w14:textId="77777777" w:rsidR="0077093A" w:rsidRDefault="0077093A">
            <w:pPr>
              <w:spacing w:line="276" w:lineRule="auto"/>
              <w:jc w:val="center"/>
              <w:rPr>
                <w:ins w:id="22487" w:author="phuong vu" w:date="2018-11-23T10:15:00Z"/>
                <w:b/>
                <w:bCs/>
                <w:lang w:val="es-ES"/>
              </w:rPr>
              <w:pPrChange w:id="22488" w:author="phuong vu" w:date="2018-11-23T13:48:00Z">
                <w:pPr>
                  <w:jc w:val="center"/>
                </w:pPr>
              </w:pPrChange>
            </w:pPr>
            <w:ins w:id="22489"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787C6EE" w14:textId="77777777" w:rsidR="0077093A" w:rsidRDefault="0077093A">
            <w:pPr>
              <w:spacing w:line="276" w:lineRule="auto"/>
              <w:jc w:val="center"/>
              <w:rPr>
                <w:ins w:id="22490" w:author="phuong vu" w:date="2018-11-23T10:15:00Z"/>
                <w:b/>
                <w:bCs/>
                <w:lang w:val="es-ES"/>
              </w:rPr>
              <w:pPrChange w:id="22491" w:author="phuong vu" w:date="2018-11-23T13:48:00Z">
                <w:pPr>
                  <w:jc w:val="center"/>
                </w:pPr>
              </w:pPrChange>
            </w:pPr>
            <w:ins w:id="22492" w:author="phuong vu" w:date="2018-11-23T10:15:00Z">
              <w:r>
                <w:rPr>
                  <w:b/>
                  <w:bCs/>
                  <w:lang w:val="es-ES"/>
                </w:rPr>
                <w:t>Thành công/ Thât bại</w:t>
              </w:r>
            </w:ins>
          </w:p>
        </w:tc>
      </w:tr>
      <w:tr w:rsidR="0077093A" w14:paraId="5D76B6A5" w14:textId="77777777" w:rsidTr="00BF4BED">
        <w:trPr>
          <w:ins w:id="2249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F49CEF5" w14:textId="77777777" w:rsidR="0077093A" w:rsidRDefault="0077093A">
            <w:pPr>
              <w:spacing w:line="276" w:lineRule="auto"/>
              <w:rPr>
                <w:ins w:id="22494" w:author="phuong vu" w:date="2018-11-23T10:15:00Z"/>
                <w:b/>
                <w:bCs/>
                <w:lang w:val="es-ES"/>
              </w:rPr>
              <w:pPrChange w:id="2249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D955C34" w14:textId="77777777" w:rsidR="0077093A" w:rsidRDefault="0077093A">
            <w:pPr>
              <w:spacing w:line="276" w:lineRule="auto"/>
              <w:rPr>
                <w:ins w:id="22496" w:author="phuong vu" w:date="2018-11-23T10:15:00Z"/>
                <w:lang w:val="es-ES"/>
              </w:rPr>
              <w:pPrChange w:id="2249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5FF1082" w14:textId="77777777" w:rsidR="0077093A" w:rsidRDefault="0077093A">
            <w:pPr>
              <w:spacing w:line="276" w:lineRule="auto"/>
              <w:rPr>
                <w:ins w:id="22498" w:author="phuong vu" w:date="2018-11-23T10:15:00Z"/>
                <w:lang w:val="es-ES"/>
              </w:rPr>
              <w:pPrChange w:id="224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52907FE" w14:textId="77777777" w:rsidR="0077093A" w:rsidRDefault="0077093A">
            <w:pPr>
              <w:spacing w:line="276" w:lineRule="auto"/>
              <w:rPr>
                <w:ins w:id="22500" w:author="phuong vu" w:date="2018-11-23T10:15:00Z"/>
                <w:lang w:val="es-ES"/>
              </w:rPr>
              <w:pPrChange w:id="2250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2248106" w14:textId="77777777" w:rsidR="0077093A" w:rsidRDefault="0077093A">
            <w:pPr>
              <w:spacing w:line="276" w:lineRule="auto"/>
              <w:rPr>
                <w:ins w:id="22502" w:author="phuong vu" w:date="2018-11-23T10:15:00Z"/>
                <w:lang w:val="es-ES"/>
              </w:rPr>
              <w:pPrChange w:id="22503" w:author="phuong vu" w:date="2018-11-23T13:48:00Z">
                <w:pPr/>
              </w:pPrChange>
            </w:pPr>
          </w:p>
        </w:tc>
      </w:tr>
      <w:tr w:rsidR="0077093A" w14:paraId="294E228F" w14:textId="77777777" w:rsidTr="00BF4BED">
        <w:trPr>
          <w:ins w:id="2250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E49AE43" w14:textId="77777777" w:rsidR="0077093A" w:rsidRDefault="0077093A">
            <w:pPr>
              <w:spacing w:line="276" w:lineRule="auto"/>
              <w:rPr>
                <w:ins w:id="22505" w:author="phuong vu" w:date="2018-11-23T10:15:00Z"/>
                <w:b/>
                <w:bCs/>
                <w:lang w:val="es-ES"/>
              </w:rPr>
              <w:pPrChange w:id="2250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AEFD68" w14:textId="77777777" w:rsidR="0077093A" w:rsidRDefault="0077093A">
            <w:pPr>
              <w:spacing w:line="276" w:lineRule="auto"/>
              <w:rPr>
                <w:ins w:id="22507" w:author="phuong vu" w:date="2018-11-23T10:15:00Z"/>
                <w:lang w:val="es-ES"/>
              </w:rPr>
              <w:pPrChange w:id="2250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33C5A0B" w14:textId="77777777" w:rsidR="0077093A" w:rsidRDefault="0077093A">
            <w:pPr>
              <w:spacing w:line="276" w:lineRule="auto"/>
              <w:rPr>
                <w:ins w:id="22509" w:author="phuong vu" w:date="2018-11-23T10:15:00Z"/>
                <w:lang w:val="es-ES"/>
              </w:rPr>
              <w:pPrChange w:id="225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D573AFB" w14:textId="77777777" w:rsidR="0077093A" w:rsidRDefault="0077093A">
            <w:pPr>
              <w:spacing w:line="276" w:lineRule="auto"/>
              <w:rPr>
                <w:ins w:id="22511" w:author="phuong vu" w:date="2018-11-23T10:15:00Z"/>
                <w:lang w:val="es-ES"/>
              </w:rPr>
              <w:pPrChange w:id="225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67E60A3" w14:textId="77777777" w:rsidR="0077093A" w:rsidRDefault="0077093A">
            <w:pPr>
              <w:spacing w:line="276" w:lineRule="auto"/>
              <w:rPr>
                <w:ins w:id="22513" w:author="phuong vu" w:date="2018-11-23T10:15:00Z"/>
                <w:lang w:val="es-ES"/>
              </w:rPr>
              <w:pPrChange w:id="22514" w:author="phuong vu" w:date="2018-11-23T13:48:00Z">
                <w:pPr/>
              </w:pPrChange>
            </w:pPr>
          </w:p>
        </w:tc>
      </w:tr>
      <w:tr w:rsidR="0077093A" w14:paraId="4D992F7F" w14:textId="77777777" w:rsidTr="00BF4BED">
        <w:trPr>
          <w:ins w:id="2251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5909D85" w14:textId="77777777" w:rsidR="0077093A" w:rsidRDefault="0077093A">
            <w:pPr>
              <w:spacing w:line="276" w:lineRule="auto"/>
              <w:rPr>
                <w:ins w:id="22516" w:author="phuong vu" w:date="2018-11-23T10:15:00Z"/>
                <w:b/>
                <w:bCs/>
                <w:lang w:val="es-ES"/>
              </w:rPr>
              <w:pPrChange w:id="2251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7F7BB6E" w14:textId="77777777" w:rsidR="0077093A" w:rsidRDefault="0077093A">
            <w:pPr>
              <w:spacing w:line="276" w:lineRule="auto"/>
              <w:rPr>
                <w:ins w:id="22518" w:author="phuong vu" w:date="2018-11-23T10:15:00Z"/>
                <w:lang w:val="es-ES"/>
              </w:rPr>
              <w:pPrChange w:id="2251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5DE22B5" w14:textId="77777777" w:rsidR="0077093A" w:rsidRDefault="0077093A">
            <w:pPr>
              <w:spacing w:line="276" w:lineRule="auto"/>
              <w:rPr>
                <w:ins w:id="22520" w:author="phuong vu" w:date="2018-11-23T10:15:00Z"/>
                <w:lang w:val="es-ES"/>
              </w:rPr>
              <w:pPrChange w:id="225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5E658FC" w14:textId="77777777" w:rsidR="0077093A" w:rsidRDefault="0077093A">
            <w:pPr>
              <w:spacing w:line="276" w:lineRule="auto"/>
              <w:rPr>
                <w:ins w:id="22522" w:author="phuong vu" w:date="2018-11-23T10:15:00Z"/>
                <w:lang w:val="es-ES"/>
              </w:rPr>
              <w:pPrChange w:id="225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0F0B695" w14:textId="77777777" w:rsidR="0077093A" w:rsidRDefault="0077093A">
            <w:pPr>
              <w:spacing w:line="276" w:lineRule="auto"/>
              <w:rPr>
                <w:ins w:id="22524" w:author="phuong vu" w:date="2018-11-23T10:15:00Z"/>
                <w:lang w:val="en-US"/>
              </w:rPr>
              <w:pPrChange w:id="22525" w:author="phuong vu" w:date="2018-11-23T13:48:00Z">
                <w:pPr/>
              </w:pPrChange>
            </w:pPr>
          </w:p>
        </w:tc>
      </w:tr>
      <w:tr w:rsidR="0077093A" w14:paraId="329298A4" w14:textId="77777777" w:rsidTr="00BF4BED">
        <w:trPr>
          <w:ins w:id="2252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8BFEBEA" w14:textId="77777777" w:rsidR="0077093A" w:rsidRDefault="0077093A">
            <w:pPr>
              <w:spacing w:line="276" w:lineRule="auto"/>
              <w:rPr>
                <w:ins w:id="22527" w:author="phuong vu" w:date="2018-11-23T10:15:00Z"/>
                <w:b/>
                <w:bCs/>
                <w:lang w:val="es-ES"/>
              </w:rPr>
              <w:pPrChange w:id="2252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5CA1C24" w14:textId="77777777" w:rsidR="0077093A" w:rsidRDefault="0077093A">
            <w:pPr>
              <w:spacing w:line="276" w:lineRule="auto"/>
              <w:rPr>
                <w:ins w:id="22529" w:author="phuong vu" w:date="2018-11-23T10:15:00Z"/>
                <w:lang w:val="es-ES"/>
              </w:rPr>
              <w:pPrChange w:id="2253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5A66A64" w14:textId="77777777" w:rsidR="0077093A" w:rsidRDefault="0077093A">
            <w:pPr>
              <w:spacing w:line="276" w:lineRule="auto"/>
              <w:rPr>
                <w:ins w:id="22531" w:author="phuong vu" w:date="2018-11-23T10:15:00Z"/>
                <w:lang w:val="es-ES"/>
              </w:rPr>
              <w:pPrChange w:id="225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C4C6BF4" w14:textId="77777777" w:rsidR="0077093A" w:rsidRDefault="0077093A">
            <w:pPr>
              <w:spacing w:line="276" w:lineRule="auto"/>
              <w:rPr>
                <w:ins w:id="22533" w:author="phuong vu" w:date="2018-11-23T10:15:00Z"/>
                <w:lang w:val="es-ES"/>
              </w:rPr>
              <w:pPrChange w:id="225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AD61939" w14:textId="77777777" w:rsidR="0077093A" w:rsidRDefault="0077093A">
            <w:pPr>
              <w:spacing w:line="276" w:lineRule="auto"/>
              <w:rPr>
                <w:ins w:id="22535" w:author="phuong vu" w:date="2018-11-23T10:15:00Z"/>
                <w:lang w:val="es-ES"/>
              </w:rPr>
              <w:pPrChange w:id="22536" w:author="phuong vu" w:date="2018-11-23T13:48:00Z">
                <w:pPr/>
              </w:pPrChange>
            </w:pPr>
          </w:p>
        </w:tc>
      </w:tr>
      <w:tr w:rsidR="0077093A" w14:paraId="6C0EACD4" w14:textId="77777777" w:rsidTr="00BF4BED">
        <w:trPr>
          <w:ins w:id="2253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CF6AC03" w14:textId="77777777" w:rsidR="0077093A" w:rsidRDefault="0077093A">
            <w:pPr>
              <w:spacing w:line="276" w:lineRule="auto"/>
              <w:rPr>
                <w:ins w:id="22538" w:author="phuong vu" w:date="2018-11-23T10:15:00Z"/>
                <w:b/>
                <w:bCs/>
                <w:lang w:val="es-ES"/>
              </w:rPr>
              <w:pPrChange w:id="2253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E31C029" w14:textId="77777777" w:rsidR="0077093A" w:rsidRDefault="0077093A">
            <w:pPr>
              <w:spacing w:line="276" w:lineRule="auto"/>
              <w:rPr>
                <w:ins w:id="22540" w:author="phuong vu" w:date="2018-11-23T10:15:00Z"/>
                <w:lang w:val="es-ES"/>
              </w:rPr>
              <w:pPrChange w:id="2254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5A5D344" w14:textId="77777777" w:rsidR="0077093A" w:rsidRDefault="0077093A">
            <w:pPr>
              <w:spacing w:line="276" w:lineRule="auto"/>
              <w:rPr>
                <w:ins w:id="22542" w:author="phuong vu" w:date="2018-11-23T10:15:00Z"/>
                <w:lang w:val="es-ES"/>
              </w:rPr>
              <w:pPrChange w:id="2254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5A6A089" w14:textId="77777777" w:rsidR="0077093A" w:rsidRDefault="0077093A">
            <w:pPr>
              <w:spacing w:line="276" w:lineRule="auto"/>
              <w:rPr>
                <w:ins w:id="22544" w:author="phuong vu" w:date="2018-11-23T10:15:00Z"/>
                <w:lang w:val="es-ES"/>
              </w:rPr>
              <w:pPrChange w:id="225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4697086" w14:textId="77777777" w:rsidR="0077093A" w:rsidRDefault="0077093A">
            <w:pPr>
              <w:spacing w:line="276" w:lineRule="auto"/>
              <w:rPr>
                <w:ins w:id="22546" w:author="phuong vu" w:date="2018-11-23T10:15:00Z"/>
                <w:lang w:val="es-ES"/>
              </w:rPr>
              <w:pPrChange w:id="22547" w:author="phuong vu" w:date="2018-11-23T13:48:00Z">
                <w:pPr/>
              </w:pPrChange>
            </w:pPr>
          </w:p>
        </w:tc>
      </w:tr>
    </w:tbl>
    <w:p w14:paraId="57DC8824" w14:textId="77777777" w:rsidR="0077093A" w:rsidRPr="000245EB" w:rsidRDefault="0077093A">
      <w:pPr>
        <w:spacing w:line="276" w:lineRule="auto"/>
        <w:rPr>
          <w:ins w:id="22548" w:author="phuong vu" w:date="2018-11-23T10:03:00Z"/>
        </w:rPr>
        <w:pPrChange w:id="22549" w:author="phuong vu" w:date="2018-11-23T13:48:00Z">
          <w:pPr>
            <w:pStyle w:val="Heading3"/>
          </w:pPr>
        </w:pPrChange>
      </w:pPr>
    </w:p>
    <w:p w14:paraId="1F684C7F" w14:textId="0A092D4A" w:rsidR="00287281" w:rsidRPr="000245EB" w:rsidRDefault="00287281">
      <w:pPr>
        <w:pStyle w:val="Heading3"/>
        <w:spacing w:line="276" w:lineRule="auto"/>
        <w:rPr>
          <w:ins w:id="22550" w:author="phuong vu" w:date="2018-11-23T10:15:00Z"/>
          <w:lang w:val="vi-VN"/>
          <w:rPrChange w:id="22551" w:author="Tran Huan" w:date="2018-11-25T16:08:00Z">
            <w:rPr>
              <w:ins w:id="22552" w:author="phuong vu" w:date="2018-11-23T10:15:00Z"/>
            </w:rPr>
          </w:rPrChange>
        </w:rPr>
        <w:pPrChange w:id="22553" w:author="phuong vu" w:date="2018-11-23T13:48:00Z">
          <w:pPr>
            <w:pStyle w:val="Heading3"/>
          </w:pPr>
        </w:pPrChange>
      </w:pPr>
      <w:ins w:id="22554" w:author="phuong vu" w:date="2018-11-23T10:03:00Z">
        <w:r w:rsidRPr="000245EB">
          <w:rPr>
            <w:lang w:val="vi-VN"/>
            <w:rPrChange w:id="22555" w:author="Tran Huan" w:date="2018-11-25T16:08:00Z">
              <w:rPr/>
            </w:rPrChange>
          </w:rPr>
          <w:t>Tìm kiếm và lọc quần áo theo loại có sẵn</w:t>
        </w:r>
      </w:ins>
    </w:p>
    <w:p w14:paraId="37DFF2CC" w14:textId="77777777" w:rsidR="0077093A" w:rsidRPr="000245EB" w:rsidRDefault="0077093A">
      <w:pPr>
        <w:spacing w:line="276" w:lineRule="auto"/>
        <w:rPr>
          <w:ins w:id="22556" w:author="phuong vu" w:date="2018-11-23T10:15:00Z"/>
          <w:rPrChange w:id="22557" w:author="Tran Huan" w:date="2018-11-25T16:08:00Z">
            <w:rPr>
              <w:ins w:id="22558" w:author="phuong vu" w:date="2018-11-23T10:15:00Z"/>
              <w:lang w:val="en-US"/>
            </w:rPr>
          </w:rPrChange>
        </w:rPr>
        <w:pPrChange w:id="22559" w:author="phuong vu" w:date="2018-11-23T13:48:00Z">
          <w:pPr/>
        </w:pPrChange>
      </w:pPr>
      <w:ins w:id="22560" w:author="phuong vu" w:date="2018-11-23T10:15:00Z">
        <w:r w:rsidRPr="000245EB">
          <w:rPr>
            <w:rPrChange w:id="22561" w:author="Tran Huan" w:date="2018-11-25T16:08:00Z">
              <w:rPr>
                <w:lang w:val="en-US"/>
              </w:rPr>
            </w:rPrChange>
          </w:rPr>
          <w:t>Mục đích</w:t>
        </w:r>
      </w:ins>
    </w:p>
    <w:p w14:paraId="257255A7" w14:textId="77777777" w:rsidR="0077093A" w:rsidRPr="000245EB" w:rsidRDefault="0077093A">
      <w:pPr>
        <w:spacing w:line="276" w:lineRule="auto"/>
        <w:rPr>
          <w:ins w:id="22562" w:author="phuong vu" w:date="2018-11-23T10:15:00Z"/>
          <w:rPrChange w:id="22563" w:author="Tran Huan" w:date="2018-11-25T16:08:00Z">
            <w:rPr>
              <w:ins w:id="22564" w:author="phuong vu" w:date="2018-11-23T10:15:00Z"/>
              <w:lang w:val="en-US"/>
            </w:rPr>
          </w:rPrChange>
        </w:rPr>
        <w:pPrChange w:id="22565" w:author="phuong vu" w:date="2018-11-23T13:48:00Z">
          <w:pPr/>
        </w:pPrChange>
      </w:pPr>
      <w:ins w:id="22566" w:author="phuong vu" w:date="2018-11-23T10:15:00Z">
        <w:r w:rsidRPr="000245EB">
          <w:rPr>
            <w:rPrChange w:id="22567" w:author="Tran Huan" w:date="2018-11-25T16:08:00Z">
              <w:rPr>
                <w:lang w:val="en-US"/>
              </w:rPr>
            </w:rPrChange>
          </w:rPr>
          <w:t>Tiền điều kiện</w:t>
        </w:r>
      </w:ins>
    </w:p>
    <w:p w14:paraId="2E4C9D78" w14:textId="77777777" w:rsidR="0077093A" w:rsidRPr="000245EB" w:rsidRDefault="0077093A">
      <w:pPr>
        <w:spacing w:line="276" w:lineRule="auto"/>
        <w:rPr>
          <w:ins w:id="22568" w:author="phuong vu" w:date="2018-11-23T10:15:00Z"/>
          <w:rPrChange w:id="22569" w:author="Tran Huan" w:date="2018-11-25T16:08:00Z">
            <w:rPr>
              <w:ins w:id="22570" w:author="phuong vu" w:date="2018-11-23T10:15:00Z"/>
              <w:lang w:val="en-US"/>
            </w:rPr>
          </w:rPrChange>
        </w:rPr>
        <w:pPrChange w:id="22571" w:author="phuong vu" w:date="2018-11-23T13:48:00Z">
          <w:pPr/>
        </w:pPrChange>
      </w:pPr>
      <w:ins w:id="22572" w:author="phuong vu" w:date="2018-11-23T10:15:00Z">
        <w:r w:rsidRPr="000245EB">
          <w:rPr>
            <w:rPrChange w:id="22573" w:author="Tran Huan" w:date="2018-11-25T16:08:00Z">
              <w:rPr>
                <w:lang w:val="en-US"/>
              </w:rPr>
            </w:rPrChange>
          </w:rPr>
          <w:t>Mô tả</w:t>
        </w:r>
      </w:ins>
    </w:p>
    <w:p w14:paraId="4C41C81B" w14:textId="77777777" w:rsidR="0077093A" w:rsidRDefault="0077093A">
      <w:pPr>
        <w:spacing w:line="276" w:lineRule="auto"/>
        <w:rPr>
          <w:ins w:id="22574" w:author="phuong vu" w:date="2018-11-23T10:15:00Z"/>
          <w:lang w:val="en-US"/>
        </w:rPr>
        <w:pPrChange w:id="22575" w:author="phuong vu" w:date="2018-11-23T13:48:00Z">
          <w:pPr/>
        </w:pPrChange>
      </w:pPr>
      <w:ins w:id="22576"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608222ED" w14:textId="77777777" w:rsidTr="00BF4BED">
        <w:trPr>
          <w:ins w:id="22577"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2A6808A" w14:textId="77777777" w:rsidR="0077093A" w:rsidRDefault="0077093A">
            <w:pPr>
              <w:spacing w:line="276" w:lineRule="auto"/>
              <w:jc w:val="center"/>
              <w:rPr>
                <w:ins w:id="22578" w:author="phuong vu" w:date="2018-11-23T10:15:00Z"/>
                <w:rFonts w:ascii="Times New Roman" w:hAnsi="Times New Roman" w:cs="Times New Roman"/>
                <w:b/>
                <w:bCs/>
                <w:lang w:val="es-ES"/>
              </w:rPr>
              <w:pPrChange w:id="22579" w:author="phuong vu" w:date="2018-11-23T13:48:00Z">
                <w:pPr>
                  <w:jc w:val="center"/>
                </w:pPr>
              </w:pPrChange>
            </w:pPr>
            <w:ins w:id="22580"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189DE19C" w14:textId="77777777" w:rsidR="0077093A" w:rsidRDefault="0077093A">
            <w:pPr>
              <w:spacing w:line="276" w:lineRule="auto"/>
              <w:jc w:val="center"/>
              <w:rPr>
                <w:ins w:id="22581" w:author="phuong vu" w:date="2018-11-23T10:15:00Z"/>
                <w:b/>
                <w:bCs/>
                <w:lang w:val="es-ES"/>
              </w:rPr>
              <w:pPrChange w:id="22582" w:author="phuong vu" w:date="2018-11-23T13:48:00Z">
                <w:pPr>
                  <w:jc w:val="center"/>
                </w:pPr>
              </w:pPrChange>
            </w:pPr>
            <w:ins w:id="22583"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BE4EF57" w14:textId="77777777" w:rsidR="0077093A" w:rsidRDefault="0077093A">
            <w:pPr>
              <w:spacing w:line="276" w:lineRule="auto"/>
              <w:jc w:val="center"/>
              <w:rPr>
                <w:ins w:id="22584" w:author="phuong vu" w:date="2018-11-23T10:15:00Z"/>
                <w:b/>
                <w:bCs/>
                <w:lang w:val="es-ES"/>
              </w:rPr>
              <w:pPrChange w:id="22585" w:author="phuong vu" w:date="2018-11-23T13:48:00Z">
                <w:pPr>
                  <w:jc w:val="center"/>
                </w:pPr>
              </w:pPrChange>
            </w:pPr>
            <w:ins w:id="22586"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8BEDC5C" w14:textId="77777777" w:rsidR="0077093A" w:rsidRDefault="0077093A">
            <w:pPr>
              <w:spacing w:line="276" w:lineRule="auto"/>
              <w:jc w:val="center"/>
              <w:rPr>
                <w:ins w:id="22587" w:author="phuong vu" w:date="2018-11-23T10:15:00Z"/>
                <w:b/>
                <w:bCs/>
                <w:lang w:val="es-ES"/>
              </w:rPr>
              <w:pPrChange w:id="22588" w:author="phuong vu" w:date="2018-11-23T13:48:00Z">
                <w:pPr>
                  <w:jc w:val="center"/>
                </w:pPr>
              </w:pPrChange>
            </w:pPr>
            <w:ins w:id="22589"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1883B8" w14:textId="77777777" w:rsidR="0077093A" w:rsidRDefault="0077093A">
            <w:pPr>
              <w:spacing w:line="276" w:lineRule="auto"/>
              <w:jc w:val="center"/>
              <w:rPr>
                <w:ins w:id="22590" w:author="phuong vu" w:date="2018-11-23T10:15:00Z"/>
                <w:b/>
                <w:bCs/>
                <w:lang w:val="es-ES"/>
              </w:rPr>
              <w:pPrChange w:id="22591" w:author="phuong vu" w:date="2018-11-23T13:48:00Z">
                <w:pPr>
                  <w:jc w:val="center"/>
                </w:pPr>
              </w:pPrChange>
            </w:pPr>
            <w:ins w:id="22592" w:author="phuong vu" w:date="2018-11-23T10:15:00Z">
              <w:r>
                <w:rPr>
                  <w:b/>
                  <w:bCs/>
                  <w:lang w:val="es-ES"/>
                </w:rPr>
                <w:t>Thành công/ Thât bại</w:t>
              </w:r>
            </w:ins>
          </w:p>
        </w:tc>
      </w:tr>
      <w:tr w:rsidR="0077093A" w14:paraId="1CD43527" w14:textId="77777777" w:rsidTr="00BF4BED">
        <w:trPr>
          <w:ins w:id="2259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B82CC50" w14:textId="77777777" w:rsidR="0077093A" w:rsidRDefault="0077093A">
            <w:pPr>
              <w:spacing w:line="276" w:lineRule="auto"/>
              <w:rPr>
                <w:ins w:id="22594" w:author="phuong vu" w:date="2018-11-23T10:15:00Z"/>
                <w:b/>
                <w:bCs/>
                <w:lang w:val="es-ES"/>
              </w:rPr>
              <w:pPrChange w:id="2259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3E520AE" w14:textId="77777777" w:rsidR="0077093A" w:rsidRDefault="0077093A">
            <w:pPr>
              <w:spacing w:line="276" w:lineRule="auto"/>
              <w:rPr>
                <w:ins w:id="22596" w:author="phuong vu" w:date="2018-11-23T10:15:00Z"/>
                <w:lang w:val="es-ES"/>
              </w:rPr>
              <w:pPrChange w:id="2259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823AAB8" w14:textId="77777777" w:rsidR="0077093A" w:rsidRDefault="0077093A">
            <w:pPr>
              <w:spacing w:line="276" w:lineRule="auto"/>
              <w:rPr>
                <w:ins w:id="22598" w:author="phuong vu" w:date="2018-11-23T10:15:00Z"/>
                <w:lang w:val="es-ES"/>
              </w:rPr>
              <w:pPrChange w:id="225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B594A2F" w14:textId="77777777" w:rsidR="0077093A" w:rsidRDefault="0077093A">
            <w:pPr>
              <w:spacing w:line="276" w:lineRule="auto"/>
              <w:rPr>
                <w:ins w:id="22600" w:author="phuong vu" w:date="2018-11-23T10:15:00Z"/>
                <w:lang w:val="es-ES"/>
              </w:rPr>
              <w:pPrChange w:id="2260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B7FB1C8" w14:textId="77777777" w:rsidR="0077093A" w:rsidRDefault="0077093A">
            <w:pPr>
              <w:spacing w:line="276" w:lineRule="auto"/>
              <w:rPr>
                <w:ins w:id="22602" w:author="phuong vu" w:date="2018-11-23T10:15:00Z"/>
                <w:lang w:val="es-ES"/>
              </w:rPr>
              <w:pPrChange w:id="22603" w:author="phuong vu" w:date="2018-11-23T13:48:00Z">
                <w:pPr/>
              </w:pPrChange>
            </w:pPr>
          </w:p>
        </w:tc>
      </w:tr>
      <w:tr w:rsidR="0077093A" w14:paraId="59893849" w14:textId="77777777" w:rsidTr="00BF4BED">
        <w:trPr>
          <w:ins w:id="2260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407D770" w14:textId="77777777" w:rsidR="0077093A" w:rsidRDefault="0077093A">
            <w:pPr>
              <w:spacing w:line="276" w:lineRule="auto"/>
              <w:rPr>
                <w:ins w:id="22605" w:author="phuong vu" w:date="2018-11-23T10:15:00Z"/>
                <w:b/>
                <w:bCs/>
                <w:lang w:val="es-ES"/>
              </w:rPr>
              <w:pPrChange w:id="2260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BE094FE" w14:textId="77777777" w:rsidR="0077093A" w:rsidRDefault="0077093A">
            <w:pPr>
              <w:spacing w:line="276" w:lineRule="auto"/>
              <w:rPr>
                <w:ins w:id="22607" w:author="phuong vu" w:date="2018-11-23T10:15:00Z"/>
                <w:lang w:val="es-ES"/>
              </w:rPr>
              <w:pPrChange w:id="2260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41C09BAE" w14:textId="77777777" w:rsidR="0077093A" w:rsidRDefault="0077093A">
            <w:pPr>
              <w:spacing w:line="276" w:lineRule="auto"/>
              <w:rPr>
                <w:ins w:id="22609" w:author="phuong vu" w:date="2018-11-23T10:15:00Z"/>
                <w:lang w:val="es-ES"/>
              </w:rPr>
              <w:pPrChange w:id="226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214006" w14:textId="77777777" w:rsidR="0077093A" w:rsidRDefault="0077093A">
            <w:pPr>
              <w:spacing w:line="276" w:lineRule="auto"/>
              <w:rPr>
                <w:ins w:id="22611" w:author="phuong vu" w:date="2018-11-23T10:15:00Z"/>
                <w:lang w:val="es-ES"/>
              </w:rPr>
              <w:pPrChange w:id="2261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7A1E98B" w14:textId="77777777" w:rsidR="0077093A" w:rsidRDefault="0077093A">
            <w:pPr>
              <w:spacing w:line="276" w:lineRule="auto"/>
              <w:rPr>
                <w:ins w:id="22613" w:author="phuong vu" w:date="2018-11-23T10:15:00Z"/>
                <w:lang w:val="es-ES"/>
              </w:rPr>
              <w:pPrChange w:id="22614" w:author="phuong vu" w:date="2018-11-23T13:48:00Z">
                <w:pPr/>
              </w:pPrChange>
            </w:pPr>
          </w:p>
        </w:tc>
      </w:tr>
      <w:tr w:rsidR="0077093A" w14:paraId="76323EA1" w14:textId="77777777" w:rsidTr="00BF4BED">
        <w:trPr>
          <w:ins w:id="2261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0412A9B" w14:textId="77777777" w:rsidR="0077093A" w:rsidRDefault="0077093A">
            <w:pPr>
              <w:spacing w:line="276" w:lineRule="auto"/>
              <w:rPr>
                <w:ins w:id="22616" w:author="phuong vu" w:date="2018-11-23T10:15:00Z"/>
                <w:b/>
                <w:bCs/>
                <w:lang w:val="es-ES"/>
              </w:rPr>
              <w:pPrChange w:id="2261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F0C26DE" w14:textId="77777777" w:rsidR="0077093A" w:rsidRDefault="0077093A">
            <w:pPr>
              <w:spacing w:line="276" w:lineRule="auto"/>
              <w:rPr>
                <w:ins w:id="22618" w:author="phuong vu" w:date="2018-11-23T10:15:00Z"/>
                <w:lang w:val="es-ES"/>
              </w:rPr>
              <w:pPrChange w:id="2261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03BF314" w14:textId="77777777" w:rsidR="0077093A" w:rsidRDefault="0077093A">
            <w:pPr>
              <w:spacing w:line="276" w:lineRule="auto"/>
              <w:rPr>
                <w:ins w:id="22620" w:author="phuong vu" w:date="2018-11-23T10:15:00Z"/>
                <w:lang w:val="es-ES"/>
              </w:rPr>
              <w:pPrChange w:id="226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6E94C16" w14:textId="77777777" w:rsidR="0077093A" w:rsidRDefault="0077093A">
            <w:pPr>
              <w:spacing w:line="276" w:lineRule="auto"/>
              <w:rPr>
                <w:ins w:id="22622" w:author="phuong vu" w:date="2018-11-23T10:15:00Z"/>
                <w:lang w:val="es-ES"/>
              </w:rPr>
              <w:pPrChange w:id="2262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F18D1B6" w14:textId="77777777" w:rsidR="0077093A" w:rsidRDefault="0077093A">
            <w:pPr>
              <w:spacing w:line="276" w:lineRule="auto"/>
              <w:rPr>
                <w:ins w:id="22624" w:author="phuong vu" w:date="2018-11-23T10:15:00Z"/>
                <w:lang w:val="en-US"/>
              </w:rPr>
              <w:pPrChange w:id="22625" w:author="phuong vu" w:date="2018-11-23T13:48:00Z">
                <w:pPr/>
              </w:pPrChange>
            </w:pPr>
          </w:p>
        </w:tc>
      </w:tr>
      <w:tr w:rsidR="0077093A" w14:paraId="51EB4DE9" w14:textId="77777777" w:rsidTr="00BF4BED">
        <w:trPr>
          <w:ins w:id="22626"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099AF16" w14:textId="77777777" w:rsidR="0077093A" w:rsidRDefault="0077093A">
            <w:pPr>
              <w:spacing w:line="276" w:lineRule="auto"/>
              <w:rPr>
                <w:ins w:id="22627" w:author="phuong vu" w:date="2018-11-23T10:15:00Z"/>
                <w:b/>
                <w:bCs/>
                <w:lang w:val="es-ES"/>
              </w:rPr>
              <w:pPrChange w:id="22628"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22DE9791" w14:textId="77777777" w:rsidR="0077093A" w:rsidRDefault="0077093A">
            <w:pPr>
              <w:spacing w:line="276" w:lineRule="auto"/>
              <w:rPr>
                <w:ins w:id="22629" w:author="phuong vu" w:date="2018-11-23T10:15:00Z"/>
                <w:lang w:val="es-ES"/>
              </w:rPr>
              <w:pPrChange w:id="22630"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0694E79" w14:textId="77777777" w:rsidR="0077093A" w:rsidRDefault="0077093A">
            <w:pPr>
              <w:spacing w:line="276" w:lineRule="auto"/>
              <w:rPr>
                <w:ins w:id="22631" w:author="phuong vu" w:date="2018-11-23T10:15:00Z"/>
                <w:lang w:val="es-ES"/>
              </w:rPr>
              <w:pPrChange w:id="2263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2F45128" w14:textId="77777777" w:rsidR="0077093A" w:rsidRDefault="0077093A">
            <w:pPr>
              <w:spacing w:line="276" w:lineRule="auto"/>
              <w:rPr>
                <w:ins w:id="22633" w:author="phuong vu" w:date="2018-11-23T10:15:00Z"/>
                <w:lang w:val="es-ES"/>
              </w:rPr>
              <w:pPrChange w:id="22634"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1DA61EC" w14:textId="77777777" w:rsidR="0077093A" w:rsidRDefault="0077093A">
            <w:pPr>
              <w:spacing w:line="276" w:lineRule="auto"/>
              <w:rPr>
                <w:ins w:id="22635" w:author="phuong vu" w:date="2018-11-23T10:15:00Z"/>
                <w:lang w:val="es-ES"/>
              </w:rPr>
              <w:pPrChange w:id="22636" w:author="phuong vu" w:date="2018-11-23T13:48:00Z">
                <w:pPr/>
              </w:pPrChange>
            </w:pPr>
          </w:p>
        </w:tc>
      </w:tr>
      <w:tr w:rsidR="0077093A" w14:paraId="19148AE7" w14:textId="77777777" w:rsidTr="00BF4BED">
        <w:trPr>
          <w:ins w:id="22637"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B18BFCE" w14:textId="77777777" w:rsidR="0077093A" w:rsidRDefault="0077093A">
            <w:pPr>
              <w:spacing w:line="276" w:lineRule="auto"/>
              <w:rPr>
                <w:ins w:id="22638" w:author="phuong vu" w:date="2018-11-23T10:15:00Z"/>
                <w:b/>
                <w:bCs/>
                <w:lang w:val="es-ES"/>
              </w:rPr>
              <w:pPrChange w:id="22639"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F832BB7" w14:textId="77777777" w:rsidR="0077093A" w:rsidRDefault="0077093A">
            <w:pPr>
              <w:spacing w:line="276" w:lineRule="auto"/>
              <w:rPr>
                <w:ins w:id="22640" w:author="phuong vu" w:date="2018-11-23T10:15:00Z"/>
                <w:lang w:val="es-ES"/>
              </w:rPr>
              <w:pPrChange w:id="22641"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630B1D8" w14:textId="77777777" w:rsidR="0077093A" w:rsidRDefault="0077093A">
            <w:pPr>
              <w:spacing w:line="276" w:lineRule="auto"/>
              <w:rPr>
                <w:ins w:id="22642" w:author="phuong vu" w:date="2018-11-23T10:15:00Z"/>
                <w:lang w:val="es-ES"/>
              </w:rPr>
              <w:pPrChange w:id="2264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5238550" w14:textId="77777777" w:rsidR="0077093A" w:rsidRDefault="0077093A">
            <w:pPr>
              <w:spacing w:line="276" w:lineRule="auto"/>
              <w:rPr>
                <w:ins w:id="22644" w:author="phuong vu" w:date="2018-11-23T10:15:00Z"/>
                <w:lang w:val="es-ES"/>
              </w:rPr>
              <w:pPrChange w:id="2264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EBDF95F" w14:textId="77777777" w:rsidR="0077093A" w:rsidRDefault="0077093A">
            <w:pPr>
              <w:spacing w:line="276" w:lineRule="auto"/>
              <w:rPr>
                <w:ins w:id="22646" w:author="phuong vu" w:date="2018-11-23T10:15:00Z"/>
                <w:lang w:val="es-ES"/>
              </w:rPr>
              <w:pPrChange w:id="22647" w:author="phuong vu" w:date="2018-11-23T13:48:00Z">
                <w:pPr/>
              </w:pPrChange>
            </w:pPr>
          </w:p>
        </w:tc>
      </w:tr>
    </w:tbl>
    <w:p w14:paraId="1D1B357E" w14:textId="77777777" w:rsidR="0077093A" w:rsidRPr="000245EB" w:rsidRDefault="0077093A">
      <w:pPr>
        <w:spacing w:line="276" w:lineRule="auto"/>
        <w:rPr>
          <w:ins w:id="22648" w:author="phuong vu" w:date="2018-11-23T10:03:00Z"/>
        </w:rPr>
        <w:pPrChange w:id="22649" w:author="phuong vu" w:date="2018-11-23T13:48:00Z">
          <w:pPr>
            <w:pStyle w:val="Heading3"/>
          </w:pPr>
        </w:pPrChange>
      </w:pPr>
    </w:p>
    <w:p w14:paraId="09E0E175" w14:textId="44218E25" w:rsidR="00287281" w:rsidRDefault="00287281">
      <w:pPr>
        <w:pStyle w:val="Heading3"/>
        <w:spacing w:line="276" w:lineRule="auto"/>
        <w:rPr>
          <w:ins w:id="22650" w:author="phuong vu" w:date="2018-11-23T10:15:00Z"/>
        </w:rPr>
        <w:pPrChange w:id="22651" w:author="phuong vu" w:date="2018-11-23T13:48:00Z">
          <w:pPr>
            <w:pStyle w:val="Heading3"/>
          </w:pPr>
        </w:pPrChange>
      </w:pPr>
      <w:ins w:id="22652" w:author="phuong vu" w:date="2018-11-23T10:03:00Z">
        <w:r>
          <w:t>Tìm kiếm đơn hàng</w:t>
        </w:r>
      </w:ins>
    </w:p>
    <w:p w14:paraId="5FD66324" w14:textId="77777777" w:rsidR="0077093A" w:rsidRDefault="0077093A">
      <w:pPr>
        <w:spacing w:line="276" w:lineRule="auto"/>
        <w:rPr>
          <w:ins w:id="22653" w:author="phuong vu" w:date="2018-11-23T10:15:00Z"/>
          <w:lang w:val="en-US"/>
        </w:rPr>
        <w:pPrChange w:id="22654" w:author="phuong vu" w:date="2018-11-23T13:48:00Z">
          <w:pPr/>
        </w:pPrChange>
      </w:pPr>
      <w:ins w:id="22655" w:author="phuong vu" w:date="2018-11-23T10:15:00Z">
        <w:r>
          <w:rPr>
            <w:lang w:val="en-US"/>
          </w:rPr>
          <w:t>Mục đích</w:t>
        </w:r>
      </w:ins>
    </w:p>
    <w:p w14:paraId="3EA63CF6" w14:textId="77777777" w:rsidR="0077093A" w:rsidRDefault="0077093A">
      <w:pPr>
        <w:spacing w:line="276" w:lineRule="auto"/>
        <w:rPr>
          <w:ins w:id="22656" w:author="phuong vu" w:date="2018-11-23T10:15:00Z"/>
          <w:lang w:val="en-US"/>
        </w:rPr>
        <w:pPrChange w:id="22657" w:author="phuong vu" w:date="2018-11-23T13:48:00Z">
          <w:pPr/>
        </w:pPrChange>
      </w:pPr>
      <w:ins w:id="22658" w:author="phuong vu" w:date="2018-11-23T10:15:00Z">
        <w:r>
          <w:rPr>
            <w:lang w:val="en-US"/>
          </w:rPr>
          <w:t>Tiền điều kiện</w:t>
        </w:r>
      </w:ins>
    </w:p>
    <w:p w14:paraId="0A7D7DE4" w14:textId="77777777" w:rsidR="0077093A" w:rsidRDefault="0077093A">
      <w:pPr>
        <w:spacing w:line="276" w:lineRule="auto"/>
        <w:rPr>
          <w:ins w:id="22659" w:author="phuong vu" w:date="2018-11-23T10:15:00Z"/>
          <w:lang w:val="en-US"/>
        </w:rPr>
        <w:pPrChange w:id="22660" w:author="phuong vu" w:date="2018-11-23T13:48:00Z">
          <w:pPr/>
        </w:pPrChange>
      </w:pPr>
      <w:ins w:id="22661" w:author="phuong vu" w:date="2018-11-23T10:15:00Z">
        <w:r>
          <w:rPr>
            <w:lang w:val="en-US"/>
          </w:rPr>
          <w:t>Mô tả</w:t>
        </w:r>
      </w:ins>
    </w:p>
    <w:p w14:paraId="0B53431D" w14:textId="77777777" w:rsidR="0077093A" w:rsidRDefault="0077093A">
      <w:pPr>
        <w:spacing w:line="276" w:lineRule="auto"/>
        <w:rPr>
          <w:ins w:id="22662" w:author="phuong vu" w:date="2018-11-23T10:15:00Z"/>
          <w:lang w:val="en-US"/>
        </w:rPr>
        <w:pPrChange w:id="22663" w:author="phuong vu" w:date="2018-11-23T13:48:00Z">
          <w:pPr/>
        </w:pPrChange>
      </w:pPr>
      <w:ins w:id="22664"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37E05637" w14:textId="77777777" w:rsidTr="00BF4BED">
        <w:trPr>
          <w:ins w:id="22665"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14425441" w14:textId="77777777" w:rsidR="0077093A" w:rsidRDefault="0077093A">
            <w:pPr>
              <w:spacing w:line="276" w:lineRule="auto"/>
              <w:jc w:val="center"/>
              <w:rPr>
                <w:ins w:id="22666" w:author="phuong vu" w:date="2018-11-23T10:15:00Z"/>
                <w:rFonts w:ascii="Times New Roman" w:hAnsi="Times New Roman" w:cs="Times New Roman"/>
                <w:b/>
                <w:bCs/>
                <w:lang w:val="es-ES"/>
              </w:rPr>
              <w:pPrChange w:id="22667" w:author="phuong vu" w:date="2018-11-23T13:48:00Z">
                <w:pPr>
                  <w:jc w:val="center"/>
                </w:pPr>
              </w:pPrChange>
            </w:pPr>
            <w:ins w:id="22668"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FA6F53D" w14:textId="77777777" w:rsidR="0077093A" w:rsidRDefault="0077093A">
            <w:pPr>
              <w:spacing w:line="276" w:lineRule="auto"/>
              <w:jc w:val="center"/>
              <w:rPr>
                <w:ins w:id="22669" w:author="phuong vu" w:date="2018-11-23T10:15:00Z"/>
                <w:b/>
                <w:bCs/>
                <w:lang w:val="es-ES"/>
              </w:rPr>
              <w:pPrChange w:id="22670" w:author="phuong vu" w:date="2018-11-23T13:48:00Z">
                <w:pPr>
                  <w:jc w:val="center"/>
                </w:pPr>
              </w:pPrChange>
            </w:pPr>
            <w:ins w:id="22671"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31B04C5" w14:textId="77777777" w:rsidR="0077093A" w:rsidRDefault="0077093A">
            <w:pPr>
              <w:spacing w:line="276" w:lineRule="auto"/>
              <w:jc w:val="center"/>
              <w:rPr>
                <w:ins w:id="22672" w:author="phuong vu" w:date="2018-11-23T10:15:00Z"/>
                <w:b/>
                <w:bCs/>
                <w:lang w:val="es-ES"/>
              </w:rPr>
              <w:pPrChange w:id="22673" w:author="phuong vu" w:date="2018-11-23T13:48:00Z">
                <w:pPr>
                  <w:jc w:val="center"/>
                </w:pPr>
              </w:pPrChange>
            </w:pPr>
            <w:ins w:id="22674"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4E92CAB7" w14:textId="77777777" w:rsidR="0077093A" w:rsidRDefault="0077093A">
            <w:pPr>
              <w:spacing w:line="276" w:lineRule="auto"/>
              <w:jc w:val="center"/>
              <w:rPr>
                <w:ins w:id="22675" w:author="phuong vu" w:date="2018-11-23T10:15:00Z"/>
                <w:b/>
                <w:bCs/>
                <w:lang w:val="es-ES"/>
              </w:rPr>
              <w:pPrChange w:id="22676" w:author="phuong vu" w:date="2018-11-23T13:48:00Z">
                <w:pPr>
                  <w:jc w:val="center"/>
                </w:pPr>
              </w:pPrChange>
            </w:pPr>
            <w:ins w:id="22677"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0779D74" w14:textId="77777777" w:rsidR="0077093A" w:rsidRDefault="0077093A">
            <w:pPr>
              <w:spacing w:line="276" w:lineRule="auto"/>
              <w:jc w:val="center"/>
              <w:rPr>
                <w:ins w:id="22678" w:author="phuong vu" w:date="2018-11-23T10:15:00Z"/>
                <w:b/>
                <w:bCs/>
                <w:lang w:val="es-ES"/>
              </w:rPr>
              <w:pPrChange w:id="22679" w:author="phuong vu" w:date="2018-11-23T13:48:00Z">
                <w:pPr>
                  <w:jc w:val="center"/>
                </w:pPr>
              </w:pPrChange>
            </w:pPr>
            <w:ins w:id="22680" w:author="phuong vu" w:date="2018-11-23T10:15:00Z">
              <w:r>
                <w:rPr>
                  <w:b/>
                  <w:bCs/>
                  <w:lang w:val="es-ES"/>
                </w:rPr>
                <w:t>Thành công/ Thât bại</w:t>
              </w:r>
            </w:ins>
          </w:p>
        </w:tc>
      </w:tr>
      <w:tr w:rsidR="0077093A" w14:paraId="10379B31" w14:textId="77777777" w:rsidTr="00BF4BED">
        <w:trPr>
          <w:ins w:id="22681"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4584530" w14:textId="77777777" w:rsidR="0077093A" w:rsidRDefault="0077093A">
            <w:pPr>
              <w:spacing w:line="276" w:lineRule="auto"/>
              <w:rPr>
                <w:ins w:id="22682" w:author="phuong vu" w:date="2018-11-23T10:15:00Z"/>
                <w:b/>
                <w:bCs/>
                <w:lang w:val="es-ES"/>
              </w:rPr>
              <w:pPrChange w:id="2268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96307AC" w14:textId="77777777" w:rsidR="0077093A" w:rsidRDefault="0077093A">
            <w:pPr>
              <w:spacing w:line="276" w:lineRule="auto"/>
              <w:rPr>
                <w:ins w:id="22684" w:author="phuong vu" w:date="2018-11-23T10:15:00Z"/>
                <w:lang w:val="es-ES"/>
              </w:rPr>
              <w:pPrChange w:id="2268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72A2508" w14:textId="77777777" w:rsidR="0077093A" w:rsidRDefault="0077093A">
            <w:pPr>
              <w:spacing w:line="276" w:lineRule="auto"/>
              <w:rPr>
                <w:ins w:id="22686" w:author="phuong vu" w:date="2018-11-23T10:15:00Z"/>
                <w:lang w:val="es-ES"/>
              </w:rPr>
              <w:pPrChange w:id="2268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6DB6BB1" w14:textId="77777777" w:rsidR="0077093A" w:rsidRDefault="0077093A">
            <w:pPr>
              <w:spacing w:line="276" w:lineRule="auto"/>
              <w:rPr>
                <w:ins w:id="22688" w:author="phuong vu" w:date="2018-11-23T10:15:00Z"/>
                <w:lang w:val="es-ES"/>
              </w:rPr>
              <w:pPrChange w:id="2268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ABF1939" w14:textId="77777777" w:rsidR="0077093A" w:rsidRDefault="0077093A">
            <w:pPr>
              <w:spacing w:line="276" w:lineRule="auto"/>
              <w:rPr>
                <w:ins w:id="22690" w:author="phuong vu" w:date="2018-11-23T10:15:00Z"/>
                <w:lang w:val="es-ES"/>
              </w:rPr>
              <w:pPrChange w:id="22691" w:author="phuong vu" w:date="2018-11-23T13:48:00Z">
                <w:pPr/>
              </w:pPrChange>
            </w:pPr>
          </w:p>
        </w:tc>
      </w:tr>
      <w:tr w:rsidR="0077093A" w14:paraId="6920AC44" w14:textId="77777777" w:rsidTr="00BF4BED">
        <w:trPr>
          <w:ins w:id="22692"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0496777" w14:textId="77777777" w:rsidR="0077093A" w:rsidRDefault="0077093A">
            <w:pPr>
              <w:spacing w:line="276" w:lineRule="auto"/>
              <w:rPr>
                <w:ins w:id="22693" w:author="phuong vu" w:date="2018-11-23T10:15:00Z"/>
                <w:b/>
                <w:bCs/>
                <w:lang w:val="es-ES"/>
              </w:rPr>
              <w:pPrChange w:id="22694"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5B1310B4" w14:textId="77777777" w:rsidR="0077093A" w:rsidRDefault="0077093A">
            <w:pPr>
              <w:spacing w:line="276" w:lineRule="auto"/>
              <w:rPr>
                <w:ins w:id="22695" w:author="phuong vu" w:date="2018-11-23T10:15:00Z"/>
                <w:lang w:val="es-ES"/>
              </w:rPr>
              <w:pPrChange w:id="22696"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574A661" w14:textId="77777777" w:rsidR="0077093A" w:rsidRDefault="0077093A">
            <w:pPr>
              <w:spacing w:line="276" w:lineRule="auto"/>
              <w:rPr>
                <w:ins w:id="22697" w:author="phuong vu" w:date="2018-11-23T10:15:00Z"/>
                <w:lang w:val="es-ES"/>
              </w:rPr>
              <w:pPrChange w:id="2269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71F9AAC" w14:textId="77777777" w:rsidR="0077093A" w:rsidRDefault="0077093A">
            <w:pPr>
              <w:spacing w:line="276" w:lineRule="auto"/>
              <w:rPr>
                <w:ins w:id="22699" w:author="phuong vu" w:date="2018-11-23T10:15:00Z"/>
                <w:lang w:val="es-ES"/>
              </w:rPr>
              <w:pPrChange w:id="2270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427DA49B" w14:textId="77777777" w:rsidR="0077093A" w:rsidRDefault="0077093A">
            <w:pPr>
              <w:spacing w:line="276" w:lineRule="auto"/>
              <w:rPr>
                <w:ins w:id="22701" w:author="phuong vu" w:date="2018-11-23T10:15:00Z"/>
                <w:lang w:val="es-ES"/>
              </w:rPr>
              <w:pPrChange w:id="22702" w:author="phuong vu" w:date="2018-11-23T13:48:00Z">
                <w:pPr/>
              </w:pPrChange>
            </w:pPr>
          </w:p>
        </w:tc>
      </w:tr>
      <w:tr w:rsidR="0077093A" w14:paraId="0DDB5C32" w14:textId="77777777" w:rsidTr="00BF4BED">
        <w:trPr>
          <w:ins w:id="2270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257DA45E" w14:textId="77777777" w:rsidR="0077093A" w:rsidRDefault="0077093A">
            <w:pPr>
              <w:spacing w:line="276" w:lineRule="auto"/>
              <w:rPr>
                <w:ins w:id="22704" w:author="phuong vu" w:date="2018-11-23T10:15:00Z"/>
                <w:b/>
                <w:bCs/>
                <w:lang w:val="es-ES"/>
              </w:rPr>
              <w:pPrChange w:id="2270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01760B2" w14:textId="77777777" w:rsidR="0077093A" w:rsidRDefault="0077093A">
            <w:pPr>
              <w:spacing w:line="276" w:lineRule="auto"/>
              <w:rPr>
                <w:ins w:id="22706" w:author="phuong vu" w:date="2018-11-23T10:15:00Z"/>
                <w:lang w:val="es-ES"/>
              </w:rPr>
              <w:pPrChange w:id="2270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BE56F7E" w14:textId="77777777" w:rsidR="0077093A" w:rsidRDefault="0077093A">
            <w:pPr>
              <w:spacing w:line="276" w:lineRule="auto"/>
              <w:rPr>
                <w:ins w:id="22708" w:author="phuong vu" w:date="2018-11-23T10:15:00Z"/>
                <w:lang w:val="es-ES"/>
              </w:rPr>
              <w:pPrChange w:id="2270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BF32505" w14:textId="77777777" w:rsidR="0077093A" w:rsidRDefault="0077093A">
            <w:pPr>
              <w:spacing w:line="276" w:lineRule="auto"/>
              <w:rPr>
                <w:ins w:id="22710" w:author="phuong vu" w:date="2018-11-23T10:15:00Z"/>
                <w:lang w:val="es-ES"/>
              </w:rPr>
              <w:pPrChange w:id="2271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9DFE831" w14:textId="77777777" w:rsidR="0077093A" w:rsidRDefault="0077093A">
            <w:pPr>
              <w:spacing w:line="276" w:lineRule="auto"/>
              <w:rPr>
                <w:ins w:id="22712" w:author="phuong vu" w:date="2018-11-23T10:15:00Z"/>
                <w:lang w:val="en-US"/>
              </w:rPr>
              <w:pPrChange w:id="22713" w:author="phuong vu" w:date="2018-11-23T13:48:00Z">
                <w:pPr/>
              </w:pPrChange>
            </w:pPr>
          </w:p>
        </w:tc>
      </w:tr>
      <w:tr w:rsidR="0077093A" w14:paraId="36B97666" w14:textId="77777777" w:rsidTr="00BF4BED">
        <w:trPr>
          <w:ins w:id="22714"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336CAD13" w14:textId="77777777" w:rsidR="0077093A" w:rsidRDefault="0077093A">
            <w:pPr>
              <w:spacing w:line="276" w:lineRule="auto"/>
              <w:rPr>
                <w:ins w:id="22715" w:author="phuong vu" w:date="2018-11-23T10:15:00Z"/>
                <w:b/>
                <w:bCs/>
                <w:lang w:val="es-ES"/>
              </w:rPr>
              <w:pPrChange w:id="22716"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6B38939B" w14:textId="77777777" w:rsidR="0077093A" w:rsidRDefault="0077093A">
            <w:pPr>
              <w:spacing w:line="276" w:lineRule="auto"/>
              <w:rPr>
                <w:ins w:id="22717" w:author="phuong vu" w:date="2018-11-23T10:15:00Z"/>
                <w:lang w:val="es-ES"/>
              </w:rPr>
              <w:pPrChange w:id="22718"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4839C1D" w14:textId="77777777" w:rsidR="0077093A" w:rsidRDefault="0077093A">
            <w:pPr>
              <w:spacing w:line="276" w:lineRule="auto"/>
              <w:rPr>
                <w:ins w:id="22719" w:author="phuong vu" w:date="2018-11-23T10:15:00Z"/>
                <w:lang w:val="es-ES"/>
              </w:rPr>
              <w:pPrChange w:id="2272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808F9A5" w14:textId="77777777" w:rsidR="0077093A" w:rsidRDefault="0077093A">
            <w:pPr>
              <w:spacing w:line="276" w:lineRule="auto"/>
              <w:rPr>
                <w:ins w:id="22721" w:author="phuong vu" w:date="2018-11-23T10:15:00Z"/>
                <w:lang w:val="es-ES"/>
              </w:rPr>
              <w:pPrChange w:id="22722"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B5E2B8D" w14:textId="77777777" w:rsidR="0077093A" w:rsidRDefault="0077093A">
            <w:pPr>
              <w:spacing w:line="276" w:lineRule="auto"/>
              <w:rPr>
                <w:ins w:id="22723" w:author="phuong vu" w:date="2018-11-23T10:15:00Z"/>
                <w:lang w:val="es-ES"/>
              </w:rPr>
              <w:pPrChange w:id="22724" w:author="phuong vu" w:date="2018-11-23T13:48:00Z">
                <w:pPr/>
              </w:pPrChange>
            </w:pPr>
          </w:p>
        </w:tc>
      </w:tr>
      <w:tr w:rsidR="0077093A" w14:paraId="40DAD5D3" w14:textId="77777777" w:rsidTr="00BF4BED">
        <w:trPr>
          <w:ins w:id="22725"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03FFE70C" w14:textId="77777777" w:rsidR="0077093A" w:rsidRDefault="0077093A">
            <w:pPr>
              <w:spacing w:line="276" w:lineRule="auto"/>
              <w:rPr>
                <w:ins w:id="22726" w:author="phuong vu" w:date="2018-11-23T10:15:00Z"/>
                <w:b/>
                <w:bCs/>
                <w:lang w:val="es-ES"/>
              </w:rPr>
              <w:pPrChange w:id="22727"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0B4F6F7C" w14:textId="77777777" w:rsidR="0077093A" w:rsidRDefault="0077093A">
            <w:pPr>
              <w:spacing w:line="276" w:lineRule="auto"/>
              <w:rPr>
                <w:ins w:id="22728" w:author="phuong vu" w:date="2018-11-23T10:15:00Z"/>
                <w:lang w:val="es-ES"/>
              </w:rPr>
              <w:pPrChange w:id="22729"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01749D66" w14:textId="77777777" w:rsidR="0077093A" w:rsidRDefault="0077093A">
            <w:pPr>
              <w:spacing w:line="276" w:lineRule="auto"/>
              <w:rPr>
                <w:ins w:id="22730" w:author="phuong vu" w:date="2018-11-23T10:15:00Z"/>
                <w:lang w:val="es-ES"/>
              </w:rPr>
              <w:pPrChange w:id="2273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C7121E" w14:textId="77777777" w:rsidR="0077093A" w:rsidRDefault="0077093A">
            <w:pPr>
              <w:spacing w:line="276" w:lineRule="auto"/>
              <w:rPr>
                <w:ins w:id="22732" w:author="phuong vu" w:date="2018-11-23T10:15:00Z"/>
                <w:lang w:val="es-ES"/>
              </w:rPr>
              <w:pPrChange w:id="22733"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D0EEE59" w14:textId="77777777" w:rsidR="0077093A" w:rsidRDefault="0077093A">
            <w:pPr>
              <w:spacing w:line="276" w:lineRule="auto"/>
              <w:rPr>
                <w:ins w:id="22734" w:author="phuong vu" w:date="2018-11-23T10:15:00Z"/>
                <w:lang w:val="es-ES"/>
              </w:rPr>
              <w:pPrChange w:id="22735" w:author="phuong vu" w:date="2018-11-23T13:48:00Z">
                <w:pPr/>
              </w:pPrChange>
            </w:pPr>
          </w:p>
        </w:tc>
      </w:tr>
    </w:tbl>
    <w:p w14:paraId="5656ED31" w14:textId="77777777" w:rsidR="0077093A" w:rsidRPr="000245EB" w:rsidRDefault="0077093A">
      <w:pPr>
        <w:spacing w:line="276" w:lineRule="auto"/>
        <w:rPr>
          <w:ins w:id="22736" w:author="phuong vu" w:date="2018-11-23T10:03:00Z"/>
        </w:rPr>
        <w:pPrChange w:id="22737" w:author="phuong vu" w:date="2018-11-23T13:48:00Z">
          <w:pPr>
            <w:pStyle w:val="Heading3"/>
          </w:pPr>
        </w:pPrChange>
      </w:pPr>
    </w:p>
    <w:p w14:paraId="711C6080" w14:textId="2649E57B" w:rsidR="00287281" w:rsidRDefault="00287281">
      <w:pPr>
        <w:pStyle w:val="Heading3"/>
        <w:spacing w:line="276" w:lineRule="auto"/>
        <w:rPr>
          <w:ins w:id="22738" w:author="phuong vu" w:date="2018-11-23T10:15:00Z"/>
        </w:rPr>
        <w:pPrChange w:id="22739" w:author="phuong vu" w:date="2018-11-23T13:48:00Z">
          <w:pPr>
            <w:pStyle w:val="Heading3"/>
          </w:pPr>
        </w:pPrChange>
      </w:pPr>
      <w:ins w:id="22740" w:author="phuong vu" w:date="2018-11-23T10:03:00Z">
        <w:r>
          <w:t>Đăng nhập, đăng xuất</w:t>
        </w:r>
      </w:ins>
    </w:p>
    <w:p w14:paraId="12668550" w14:textId="77777777" w:rsidR="0077093A" w:rsidRDefault="0077093A">
      <w:pPr>
        <w:spacing w:line="276" w:lineRule="auto"/>
        <w:rPr>
          <w:ins w:id="22741" w:author="phuong vu" w:date="2018-11-23T10:15:00Z"/>
          <w:lang w:val="en-US"/>
        </w:rPr>
        <w:pPrChange w:id="22742" w:author="phuong vu" w:date="2018-11-23T13:48:00Z">
          <w:pPr/>
        </w:pPrChange>
      </w:pPr>
      <w:ins w:id="22743" w:author="phuong vu" w:date="2018-11-23T10:15:00Z">
        <w:r>
          <w:rPr>
            <w:lang w:val="en-US"/>
          </w:rPr>
          <w:t>Mục đích</w:t>
        </w:r>
      </w:ins>
    </w:p>
    <w:p w14:paraId="02150B95" w14:textId="77777777" w:rsidR="0077093A" w:rsidRDefault="0077093A">
      <w:pPr>
        <w:spacing w:line="276" w:lineRule="auto"/>
        <w:rPr>
          <w:ins w:id="22744" w:author="phuong vu" w:date="2018-11-23T10:15:00Z"/>
          <w:lang w:val="en-US"/>
        </w:rPr>
        <w:pPrChange w:id="22745" w:author="phuong vu" w:date="2018-11-23T13:48:00Z">
          <w:pPr/>
        </w:pPrChange>
      </w:pPr>
      <w:ins w:id="22746" w:author="phuong vu" w:date="2018-11-23T10:15:00Z">
        <w:r>
          <w:rPr>
            <w:lang w:val="en-US"/>
          </w:rPr>
          <w:t>Tiền điều kiện</w:t>
        </w:r>
      </w:ins>
    </w:p>
    <w:p w14:paraId="7C6A0B79" w14:textId="77777777" w:rsidR="0077093A" w:rsidRDefault="0077093A">
      <w:pPr>
        <w:spacing w:line="276" w:lineRule="auto"/>
        <w:rPr>
          <w:ins w:id="22747" w:author="phuong vu" w:date="2018-11-23T10:15:00Z"/>
          <w:lang w:val="en-US"/>
        </w:rPr>
        <w:pPrChange w:id="22748" w:author="phuong vu" w:date="2018-11-23T13:48:00Z">
          <w:pPr/>
        </w:pPrChange>
      </w:pPr>
      <w:ins w:id="22749" w:author="phuong vu" w:date="2018-11-23T10:15:00Z">
        <w:r>
          <w:rPr>
            <w:lang w:val="en-US"/>
          </w:rPr>
          <w:t>Mô tả</w:t>
        </w:r>
      </w:ins>
    </w:p>
    <w:p w14:paraId="0B471195" w14:textId="77777777" w:rsidR="0077093A" w:rsidRDefault="0077093A">
      <w:pPr>
        <w:spacing w:line="276" w:lineRule="auto"/>
        <w:rPr>
          <w:ins w:id="22750" w:author="phuong vu" w:date="2018-11-23T10:15:00Z"/>
          <w:lang w:val="en-US"/>
        </w:rPr>
        <w:pPrChange w:id="22751" w:author="phuong vu" w:date="2018-11-23T13:48:00Z">
          <w:pPr/>
        </w:pPrChange>
      </w:pPr>
      <w:ins w:id="22752"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48CF7124" w14:textId="77777777" w:rsidTr="00BF4BED">
        <w:trPr>
          <w:ins w:id="22753"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407A2578" w14:textId="77777777" w:rsidR="0077093A" w:rsidRDefault="0077093A">
            <w:pPr>
              <w:spacing w:line="276" w:lineRule="auto"/>
              <w:jc w:val="center"/>
              <w:rPr>
                <w:ins w:id="22754" w:author="phuong vu" w:date="2018-11-23T10:15:00Z"/>
                <w:rFonts w:ascii="Times New Roman" w:hAnsi="Times New Roman" w:cs="Times New Roman"/>
                <w:b/>
                <w:bCs/>
                <w:lang w:val="es-ES"/>
              </w:rPr>
              <w:pPrChange w:id="22755" w:author="phuong vu" w:date="2018-11-23T13:48:00Z">
                <w:pPr>
                  <w:jc w:val="center"/>
                </w:pPr>
              </w:pPrChange>
            </w:pPr>
            <w:ins w:id="22756"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28FC4A1B" w14:textId="77777777" w:rsidR="0077093A" w:rsidRDefault="0077093A">
            <w:pPr>
              <w:spacing w:line="276" w:lineRule="auto"/>
              <w:jc w:val="center"/>
              <w:rPr>
                <w:ins w:id="22757" w:author="phuong vu" w:date="2018-11-23T10:15:00Z"/>
                <w:b/>
                <w:bCs/>
                <w:lang w:val="es-ES"/>
              </w:rPr>
              <w:pPrChange w:id="22758" w:author="phuong vu" w:date="2018-11-23T13:48:00Z">
                <w:pPr>
                  <w:jc w:val="center"/>
                </w:pPr>
              </w:pPrChange>
            </w:pPr>
            <w:ins w:id="22759"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1B3BBA8" w14:textId="77777777" w:rsidR="0077093A" w:rsidRDefault="0077093A">
            <w:pPr>
              <w:spacing w:line="276" w:lineRule="auto"/>
              <w:jc w:val="center"/>
              <w:rPr>
                <w:ins w:id="22760" w:author="phuong vu" w:date="2018-11-23T10:15:00Z"/>
                <w:b/>
                <w:bCs/>
                <w:lang w:val="es-ES"/>
              </w:rPr>
              <w:pPrChange w:id="22761" w:author="phuong vu" w:date="2018-11-23T13:48:00Z">
                <w:pPr>
                  <w:jc w:val="center"/>
                </w:pPr>
              </w:pPrChange>
            </w:pPr>
            <w:ins w:id="22762"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73311AC" w14:textId="77777777" w:rsidR="0077093A" w:rsidRDefault="0077093A">
            <w:pPr>
              <w:spacing w:line="276" w:lineRule="auto"/>
              <w:jc w:val="center"/>
              <w:rPr>
                <w:ins w:id="22763" w:author="phuong vu" w:date="2018-11-23T10:15:00Z"/>
                <w:b/>
                <w:bCs/>
                <w:lang w:val="es-ES"/>
              </w:rPr>
              <w:pPrChange w:id="22764" w:author="phuong vu" w:date="2018-11-23T13:48:00Z">
                <w:pPr>
                  <w:jc w:val="center"/>
                </w:pPr>
              </w:pPrChange>
            </w:pPr>
            <w:ins w:id="22765"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D39ADDB" w14:textId="77777777" w:rsidR="0077093A" w:rsidRDefault="0077093A">
            <w:pPr>
              <w:spacing w:line="276" w:lineRule="auto"/>
              <w:jc w:val="center"/>
              <w:rPr>
                <w:ins w:id="22766" w:author="phuong vu" w:date="2018-11-23T10:15:00Z"/>
                <w:b/>
                <w:bCs/>
                <w:lang w:val="es-ES"/>
              </w:rPr>
              <w:pPrChange w:id="22767" w:author="phuong vu" w:date="2018-11-23T13:48:00Z">
                <w:pPr>
                  <w:jc w:val="center"/>
                </w:pPr>
              </w:pPrChange>
            </w:pPr>
            <w:ins w:id="22768" w:author="phuong vu" w:date="2018-11-23T10:15:00Z">
              <w:r>
                <w:rPr>
                  <w:b/>
                  <w:bCs/>
                  <w:lang w:val="es-ES"/>
                </w:rPr>
                <w:t>Thành công/ Thât bại</w:t>
              </w:r>
            </w:ins>
          </w:p>
        </w:tc>
      </w:tr>
      <w:tr w:rsidR="0077093A" w14:paraId="64D8AE40" w14:textId="77777777" w:rsidTr="00BF4BED">
        <w:trPr>
          <w:ins w:id="22769"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9344FF6" w14:textId="77777777" w:rsidR="0077093A" w:rsidRDefault="0077093A">
            <w:pPr>
              <w:spacing w:line="276" w:lineRule="auto"/>
              <w:rPr>
                <w:ins w:id="22770" w:author="phuong vu" w:date="2018-11-23T10:15:00Z"/>
                <w:b/>
                <w:bCs/>
                <w:lang w:val="es-ES"/>
              </w:rPr>
              <w:pPrChange w:id="2277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6EC810F" w14:textId="77777777" w:rsidR="0077093A" w:rsidRDefault="0077093A">
            <w:pPr>
              <w:spacing w:line="276" w:lineRule="auto"/>
              <w:rPr>
                <w:ins w:id="22772" w:author="phuong vu" w:date="2018-11-23T10:15:00Z"/>
                <w:lang w:val="es-ES"/>
              </w:rPr>
              <w:pPrChange w:id="2277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A1FFD7A" w14:textId="77777777" w:rsidR="0077093A" w:rsidRDefault="0077093A">
            <w:pPr>
              <w:spacing w:line="276" w:lineRule="auto"/>
              <w:rPr>
                <w:ins w:id="22774" w:author="phuong vu" w:date="2018-11-23T10:15:00Z"/>
                <w:lang w:val="es-ES"/>
              </w:rPr>
              <w:pPrChange w:id="2277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84C3A24" w14:textId="77777777" w:rsidR="0077093A" w:rsidRDefault="0077093A">
            <w:pPr>
              <w:spacing w:line="276" w:lineRule="auto"/>
              <w:rPr>
                <w:ins w:id="22776" w:author="phuong vu" w:date="2018-11-23T10:15:00Z"/>
                <w:lang w:val="es-ES"/>
              </w:rPr>
              <w:pPrChange w:id="2277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F5F44A1" w14:textId="77777777" w:rsidR="0077093A" w:rsidRDefault="0077093A">
            <w:pPr>
              <w:spacing w:line="276" w:lineRule="auto"/>
              <w:rPr>
                <w:ins w:id="22778" w:author="phuong vu" w:date="2018-11-23T10:15:00Z"/>
                <w:lang w:val="es-ES"/>
              </w:rPr>
              <w:pPrChange w:id="22779" w:author="phuong vu" w:date="2018-11-23T13:48:00Z">
                <w:pPr/>
              </w:pPrChange>
            </w:pPr>
          </w:p>
        </w:tc>
      </w:tr>
      <w:tr w:rsidR="0077093A" w14:paraId="192F8E5F" w14:textId="77777777" w:rsidTr="00BF4BED">
        <w:trPr>
          <w:ins w:id="22780"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7A1BE51" w14:textId="77777777" w:rsidR="0077093A" w:rsidRDefault="0077093A">
            <w:pPr>
              <w:spacing w:line="276" w:lineRule="auto"/>
              <w:rPr>
                <w:ins w:id="22781" w:author="phuong vu" w:date="2018-11-23T10:15:00Z"/>
                <w:b/>
                <w:bCs/>
                <w:lang w:val="es-ES"/>
              </w:rPr>
              <w:pPrChange w:id="2278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30F06F0" w14:textId="77777777" w:rsidR="0077093A" w:rsidRDefault="0077093A">
            <w:pPr>
              <w:spacing w:line="276" w:lineRule="auto"/>
              <w:rPr>
                <w:ins w:id="22783" w:author="phuong vu" w:date="2018-11-23T10:15:00Z"/>
                <w:lang w:val="es-ES"/>
              </w:rPr>
              <w:pPrChange w:id="2278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289F30A" w14:textId="77777777" w:rsidR="0077093A" w:rsidRDefault="0077093A">
            <w:pPr>
              <w:spacing w:line="276" w:lineRule="auto"/>
              <w:rPr>
                <w:ins w:id="22785" w:author="phuong vu" w:date="2018-11-23T10:15:00Z"/>
                <w:lang w:val="es-ES"/>
              </w:rPr>
              <w:pPrChange w:id="2278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713D95E7" w14:textId="77777777" w:rsidR="0077093A" w:rsidRDefault="0077093A">
            <w:pPr>
              <w:spacing w:line="276" w:lineRule="auto"/>
              <w:rPr>
                <w:ins w:id="22787" w:author="phuong vu" w:date="2018-11-23T10:15:00Z"/>
                <w:lang w:val="es-ES"/>
              </w:rPr>
              <w:pPrChange w:id="2278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2ACC5DD" w14:textId="77777777" w:rsidR="0077093A" w:rsidRDefault="0077093A">
            <w:pPr>
              <w:spacing w:line="276" w:lineRule="auto"/>
              <w:rPr>
                <w:ins w:id="22789" w:author="phuong vu" w:date="2018-11-23T10:15:00Z"/>
                <w:lang w:val="es-ES"/>
              </w:rPr>
              <w:pPrChange w:id="22790" w:author="phuong vu" w:date="2018-11-23T13:48:00Z">
                <w:pPr/>
              </w:pPrChange>
            </w:pPr>
          </w:p>
        </w:tc>
      </w:tr>
      <w:tr w:rsidR="0077093A" w14:paraId="262DF72F" w14:textId="77777777" w:rsidTr="00BF4BED">
        <w:trPr>
          <w:ins w:id="22791"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075993E" w14:textId="77777777" w:rsidR="0077093A" w:rsidRDefault="0077093A">
            <w:pPr>
              <w:spacing w:line="276" w:lineRule="auto"/>
              <w:rPr>
                <w:ins w:id="22792" w:author="phuong vu" w:date="2018-11-23T10:15:00Z"/>
                <w:b/>
                <w:bCs/>
                <w:lang w:val="es-ES"/>
              </w:rPr>
              <w:pPrChange w:id="2279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4A84CB58" w14:textId="77777777" w:rsidR="0077093A" w:rsidRDefault="0077093A">
            <w:pPr>
              <w:spacing w:line="276" w:lineRule="auto"/>
              <w:rPr>
                <w:ins w:id="22794" w:author="phuong vu" w:date="2018-11-23T10:15:00Z"/>
                <w:lang w:val="es-ES"/>
              </w:rPr>
              <w:pPrChange w:id="2279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379D76B" w14:textId="77777777" w:rsidR="0077093A" w:rsidRDefault="0077093A">
            <w:pPr>
              <w:spacing w:line="276" w:lineRule="auto"/>
              <w:rPr>
                <w:ins w:id="22796" w:author="phuong vu" w:date="2018-11-23T10:15:00Z"/>
                <w:lang w:val="es-ES"/>
              </w:rPr>
              <w:pPrChange w:id="2279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44A05A7" w14:textId="77777777" w:rsidR="0077093A" w:rsidRDefault="0077093A">
            <w:pPr>
              <w:spacing w:line="276" w:lineRule="auto"/>
              <w:rPr>
                <w:ins w:id="22798" w:author="phuong vu" w:date="2018-11-23T10:15:00Z"/>
                <w:lang w:val="es-ES"/>
              </w:rPr>
              <w:pPrChange w:id="227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6C7B315" w14:textId="77777777" w:rsidR="0077093A" w:rsidRDefault="0077093A">
            <w:pPr>
              <w:spacing w:line="276" w:lineRule="auto"/>
              <w:rPr>
                <w:ins w:id="22800" w:author="phuong vu" w:date="2018-11-23T10:15:00Z"/>
                <w:lang w:val="en-US"/>
              </w:rPr>
              <w:pPrChange w:id="22801" w:author="phuong vu" w:date="2018-11-23T13:48:00Z">
                <w:pPr/>
              </w:pPrChange>
            </w:pPr>
          </w:p>
        </w:tc>
      </w:tr>
      <w:tr w:rsidR="0077093A" w14:paraId="33620A75" w14:textId="77777777" w:rsidTr="00BF4BED">
        <w:trPr>
          <w:ins w:id="22802"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4C7095A6" w14:textId="77777777" w:rsidR="0077093A" w:rsidRDefault="0077093A">
            <w:pPr>
              <w:spacing w:line="276" w:lineRule="auto"/>
              <w:rPr>
                <w:ins w:id="22803" w:author="phuong vu" w:date="2018-11-23T10:15:00Z"/>
                <w:b/>
                <w:bCs/>
                <w:lang w:val="es-ES"/>
              </w:rPr>
              <w:pPrChange w:id="22804"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629D766" w14:textId="77777777" w:rsidR="0077093A" w:rsidRDefault="0077093A">
            <w:pPr>
              <w:spacing w:line="276" w:lineRule="auto"/>
              <w:rPr>
                <w:ins w:id="22805" w:author="phuong vu" w:date="2018-11-23T10:15:00Z"/>
                <w:lang w:val="es-ES"/>
              </w:rPr>
              <w:pPrChange w:id="22806"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5E393294" w14:textId="77777777" w:rsidR="0077093A" w:rsidRDefault="0077093A">
            <w:pPr>
              <w:spacing w:line="276" w:lineRule="auto"/>
              <w:rPr>
                <w:ins w:id="22807" w:author="phuong vu" w:date="2018-11-23T10:15:00Z"/>
                <w:lang w:val="es-ES"/>
              </w:rPr>
              <w:pPrChange w:id="2280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3563F64" w14:textId="77777777" w:rsidR="0077093A" w:rsidRDefault="0077093A">
            <w:pPr>
              <w:spacing w:line="276" w:lineRule="auto"/>
              <w:rPr>
                <w:ins w:id="22809" w:author="phuong vu" w:date="2018-11-23T10:15:00Z"/>
                <w:lang w:val="es-ES"/>
              </w:rPr>
              <w:pPrChange w:id="228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ECAC130" w14:textId="77777777" w:rsidR="0077093A" w:rsidRDefault="0077093A">
            <w:pPr>
              <w:spacing w:line="276" w:lineRule="auto"/>
              <w:rPr>
                <w:ins w:id="22811" w:author="phuong vu" w:date="2018-11-23T10:15:00Z"/>
                <w:lang w:val="es-ES"/>
              </w:rPr>
              <w:pPrChange w:id="22812" w:author="phuong vu" w:date="2018-11-23T13:48:00Z">
                <w:pPr/>
              </w:pPrChange>
            </w:pPr>
          </w:p>
        </w:tc>
      </w:tr>
      <w:tr w:rsidR="0077093A" w14:paraId="17C5C994" w14:textId="77777777" w:rsidTr="00BF4BED">
        <w:trPr>
          <w:ins w:id="2281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337F0F0" w14:textId="77777777" w:rsidR="0077093A" w:rsidRDefault="0077093A">
            <w:pPr>
              <w:spacing w:line="276" w:lineRule="auto"/>
              <w:rPr>
                <w:ins w:id="22814" w:author="phuong vu" w:date="2018-11-23T10:15:00Z"/>
                <w:b/>
                <w:bCs/>
                <w:lang w:val="es-ES"/>
              </w:rPr>
              <w:pPrChange w:id="2281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2422F723" w14:textId="77777777" w:rsidR="0077093A" w:rsidRDefault="0077093A">
            <w:pPr>
              <w:spacing w:line="276" w:lineRule="auto"/>
              <w:rPr>
                <w:ins w:id="22816" w:author="phuong vu" w:date="2018-11-23T10:15:00Z"/>
                <w:lang w:val="es-ES"/>
              </w:rPr>
              <w:pPrChange w:id="2281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C6FCC49" w14:textId="77777777" w:rsidR="0077093A" w:rsidRDefault="0077093A">
            <w:pPr>
              <w:spacing w:line="276" w:lineRule="auto"/>
              <w:rPr>
                <w:ins w:id="22818" w:author="phuong vu" w:date="2018-11-23T10:15:00Z"/>
                <w:lang w:val="es-ES"/>
              </w:rPr>
              <w:pPrChange w:id="2281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7FCECCE" w14:textId="77777777" w:rsidR="0077093A" w:rsidRDefault="0077093A">
            <w:pPr>
              <w:spacing w:line="276" w:lineRule="auto"/>
              <w:rPr>
                <w:ins w:id="22820" w:author="phuong vu" w:date="2018-11-23T10:15:00Z"/>
                <w:lang w:val="es-ES"/>
              </w:rPr>
              <w:pPrChange w:id="228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D155E0C" w14:textId="77777777" w:rsidR="0077093A" w:rsidRDefault="0077093A">
            <w:pPr>
              <w:spacing w:line="276" w:lineRule="auto"/>
              <w:rPr>
                <w:ins w:id="22822" w:author="phuong vu" w:date="2018-11-23T10:15:00Z"/>
                <w:lang w:val="es-ES"/>
              </w:rPr>
              <w:pPrChange w:id="22823" w:author="phuong vu" w:date="2018-11-23T13:48:00Z">
                <w:pPr/>
              </w:pPrChange>
            </w:pPr>
          </w:p>
        </w:tc>
      </w:tr>
    </w:tbl>
    <w:p w14:paraId="7BF573C0" w14:textId="77777777" w:rsidR="0077093A" w:rsidRPr="000245EB" w:rsidRDefault="0077093A">
      <w:pPr>
        <w:spacing w:line="276" w:lineRule="auto"/>
        <w:rPr>
          <w:ins w:id="22824" w:author="phuong vu" w:date="2018-11-23T10:03:00Z"/>
        </w:rPr>
        <w:pPrChange w:id="22825" w:author="phuong vu" w:date="2018-11-23T13:48:00Z">
          <w:pPr>
            <w:pStyle w:val="Heading3"/>
          </w:pPr>
        </w:pPrChange>
      </w:pPr>
    </w:p>
    <w:p w14:paraId="70B47D2D" w14:textId="19D2F6BA" w:rsidR="00287281" w:rsidRPr="000245EB" w:rsidRDefault="00287281">
      <w:pPr>
        <w:pStyle w:val="Heading3"/>
        <w:spacing w:line="276" w:lineRule="auto"/>
        <w:rPr>
          <w:ins w:id="22826" w:author="phuong vu" w:date="2018-11-23T10:15:00Z"/>
          <w:lang w:val="vi-VN"/>
          <w:rPrChange w:id="22827" w:author="Tran Huan" w:date="2018-11-25T16:08:00Z">
            <w:rPr>
              <w:ins w:id="22828" w:author="phuong vu" w:date="2018-11-23T10:15:00Z"/>
            </w:rPr>
          </w:rPrChange>
        </w:rPr>
        <w:pPrChange w:id="22829" w:author="phuong vu" w:date="2018-11-23T13:48:00Z">
          <w:pPr>
            <w:pStyle w:val="Heading3"/>
          </w:pPr>
        </w:pPrChange>
      </w:pPr>
      <w:ins w:id="22830" w:author="phuong vu" w:date="2018-11-23T10:04:00Z">
        <w:r w:rsidRPr="000245EB">
          <w:rPr>
            <w:lang w:val="vi-VN"/>
            <w:rPrChange w:id="22831" w:author="Tran Huan" w:date="2018-11-25T16:08:00Z">
              <w:rPr/>
            </w:rPrChange>
          </w:rPr>
          <w:t>Đăng kí tài khoản khách hàng</w:t>
        </w:r>
      </w:ins>
    </w:p>
    <w:p w14:paraId="132C1981" w14:textId="77777777" w:rsidR="0077093A" w:rsidRPr="000245EB" w:rsidRDefault="0077093A">
      <w:pPr>
        <w:spacing w:line="276" w:lineRule="auto"/>
        <w:rPr>
          <w:ins w:id="22832" w:author="phuong vu" w:date="2018-11-23T10:15:00Z"/>
          <w:rPrChange w:id="22833" w:author="Tran Huan" w:date="2018-11-25T16:08:00Z">
            <w:rPr>
              <w:ins w:id="22834" w:author="phuong vu" w:date="2018-11-23T10:15:00Z"/>
              <w:lang w:val="en-US"/>
            </w:rPr>
          </w:rPrChange>
        </w:rPr>
        <w:pPrChange w:id="22835" w:author="phuong vu" w:date="2018-11-23T13:48:00Z">
          <w:pPr/>
        </w:pPrChange>
      </w:pPr>
      <w:ins w:id="22836" w:author="phuong vu" w:date="2018-11-23T10:15:00Z">
        <w:r w:rsidRPr="000245EB">
          <w:rPr>
            <w:rPrChange w:id="22837" w:author="Tran Huan" w:date="2018-11-25T16:08:00Z">
              <w:rPr>
                <w:lang w:val="en-US"/>
              </w:rPr>
            </w:rPrChange>
          </w:rPr>
          <w:t>Mục đích</w:t>
        </w:r>
      </w:ins>
    </w:p>
    <w:p w14:paraId="1DDB176C" w14:textId="77777777" w:rsidR="0077093A" w:rsidRPr="000245EB" w:rsidRDefault="0077093A">
      <w:pPr>
        <w:spacing w:line="276" w:lineRule="auto"/>
        <w:rPr>
          <w:ins w:id="22838" w:author="phuong vu" w:date="2018-11-23T10:15:00Z"/>
          <w:rPrChange w:id="22839" w:author="Tran Huan" w:date="2018-11-25T16:08:00Z">
            <w:rPr>
              <w:ins w:id="22840" w:author="phuong vu" w:date="2018-11-23T10:15:00Z"/>
              <w:lang w:val="en-US"/>
            </w:rPr>
          </w:rPrChange>
        </w:rPr>
        <w:pPrChange w:id="22841" w:author="phuong vu" w:date="2018-11-23T13:48:00Z">
          <w:pPr/>
        </w:pPrChange>
      </w:pPr>
      <w:ins w:id="22842" w:author="phuong vu" w:date="2018-11-23T10:15:00Z">
        <w:r w:rsidRPr="000245EB">
          <w:rPr>
            <w:rPrChange w:id="22843" w:author="Tran Huan" w:date="2018-11-25T16:08:00Z">
              <w:rPr>
                <w:lang w:val="en-US"/>
              </w:rPr>
            </w:rPrChange>
          </w:rPr>
          <w:t>Tiền điều kiện</w:t>
        </w:r>
      </w:ins>
    </w:p>
    <w:p w14:paraId="791E4E7E" w14:textId="77777777" w:rsidR="0077093A" w:rsidRPr="000245EB" w:rsidRDefault="0077093A">
      <w:pPr>
        <w:spacing w:line="276" w:lineRule="auto"/>
        <w:rPr>
          <w:ins w:id="22844" w:author="phuong vu" w:date="2018-11-23T10:15:00Z"/>
          <w:rPrChange w:id="22845" w:author="Tran Huan" w:date="2018-11-25T16:08:00Z">
            <w:rPr>
              <w:ins w:id="22846" w:author="phuong vu" w:date="2018-11-23T10:15:00Z"/>
              <w:lang w:val="en-US"/>
            </w:rPr>
          </w:rPrChange>
        </w:rPr>
        <w:pPrChange w:id="22847" w:author="phuong vu" w:date="2018-11-23T13:48:00Z">
          <w:pPr/>
        </w:pPrChange>
      </w:pPr>
      <w:ins w:id="22848" w:author="phuong vu" w:date="2018-11-23T10:15:00Z">
        <w:r w:rsidRPr="000245EB">
          <w:rPr>
            <w:rPrChange w:id="22849" w:author="Tran Huan" w:date="2018-11-25T16:08:00Z">
              <w:rPr>
                <w:lang w:val="en-US"/>
              </w:rPr>
            </w:rPrChange>
          </w:rPr>
          <w:t>Mô tả</w:t>
        </w:r>
      </w:ins>
    </w:p>
    <w:p w14:paraId="1AB623D3" w14:textId="77777777" w:rsidR="0077093A" w:rsidRDefault="0077093A">
      <w:pPr>
        <w:spacing w:line="276" w:lineRule="auto"/>
        <w:rPr>
          <w:ins w:id="22850" w:author="phuong vu" w:date="2018-11-23T10:15:00Z"/>
          <w:lang w:val="en-US"/>
        </w:rPr>
        <w:pPrChange w:id="22851" w:author="phuong vu" w:date="2018-11-23T13:48:00Z">
          <w:pPr/>
        </w:pPrChange>
      </w:pPr>
      <w:ins w:id="22852" w:author="phuong vu" w:date="2018-11-23T10:15:00Z">
        <w:r>
          <w:rPr>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14:paraId="5DFA3BEC" w14:textId="77777777" w:rsidTr="00BF4BED">
        <w:trPr>
          <w:ins w:id="22853" w:author="phuong vu" w:date="2018-11-23T10:15:00Z"/>
        </w:trPr>
        <w:tc>
          <w:tcPr>
            <w:tcW w:w="615" w:type="dxa"/>
            <w:tcBorders>
              <w:top w:val="single" w:sz="4" w:space="0" w:color="auto"/>
              <w:left w:val="single" w:sz="4" w:space="0" w:color="auto"/>
              <w:bottom w:val="single" w:sz="4" w:space="0" w:color="auto"/>
              <w:right w:val="single" w:sz="4" w:space="0" w:color="auto"/>
            </w:tcBorders>
            <w:vAlign w:val="center"/>
            <w:hideMark/>
          </w:tcPr>
          <w:p w14:paraId="5889066E" w14:textId="77777777" w:rsidR="0077093A" w:rsidRDefault="0077093A">
            <w:pPr>
              <w:spacing w:line="276" w:lineRule="auto"/>
              <w:jc w:val="center"/>
              <w:rPr>
                <w:ins w:id="22854" w:author="phuong vu" w:date="2018-11-23T10:15:00Z"/>
                <w:rFonts w:ascii="Times New Roman" w:hAnsi="Times New Roman" w:cs="Times New Roman"/>
                <w:b/>
                <w:bCs/>
                <w:lang w:val="es-ES"/>
              </w:rPr>
              <w:pPrChange w:id="22855" w:author="phuong vu" w:date="2018-11-23T13:48:00Z">
                <w:pPr>
                  <w:jc w:val="center"/>
                </w:pPr>
              </w:pPrChange>
            </w:pPr>
            <w:ins w:id="22856" w:author="phuong vu" w:date="2018-11-23T10:15:00Z">
              <w:r>
                <w:rPr>
                  <w:b/>
                  <w:bCs/>
                  <w:lang w:val="es-ES"/>
                </w:rPr>
                <w:t>STT</w:t>
              </w:r>
            </w:ins>
          </w:p>
        </w:tc>
        <w:tc>
          <w:tcPr>
            <w:tcW w:w="2835" w:type="dxa"/>
            <w:tcBorders>
              <w:top w:val="single" w:sz="4" w:space="0" w:color="auto"/>
              <w:left w:val="single" w:sz="4" w:space="0" w:color="auto"/>
              <w:bottom w:val="single" w:sz="4" w:space="0" w:color="auto"/>
              <w:right w:val="single" w:sz="4" w:space="0" w:color="auto"/>
            </w:tcBorders>
            <w:vAlign w:val="center"/>
            <w:hideMark/>
          </w:tcPr>
          <w:p w14:paraId="1BC88D52" w14:textId="77777777" w:rsidR="0077093A" w:rsidRDefault="0077093A">
            <w:pPr>
              <w:spacing w:line="276" w:lineRule="auto"/>
              <w:jc w:val="center"/>
              <w:rPr>
                <w:ins w:id="22857" w:author="phuong vu" w:date="2018-11-23T10:15:00Z"/>
                <w:b/>
                <w:bCs/>
                <w:lang w:val="es-ES"/>
              </w:rPr>
              <w:pPrChange w:id="22858" w:author="phuong vu" w:date="2018-11-23T13:48:00Z">
                <w:pPr>
                  <w:jc w:val="center"/>
                </w:pPr>
              </w:pPrChange>
            </w:pPr>
            <w:ins w:id="22859" w:author="phuong vu" w:date="2018-11-23T10:15:00Z">
              <w:r>
                <w:rPr>
                  <w:b/>
                  <w:bCs/>
                  <w:lang w:val="es-ES"/>
                </w:rPr>
                <w:t>Mô tả dữ liệu kiểm thử</w:t>
              </w:r>
            </w:ins>
          </w:p>
        </w:tc>
        <w:tc>
          <w:tcPr>
            <w:tcW w:w="2130" w:type="dxa"/>
            <w:tcBorders>
              <w:top w:val="single" w:sz="4" w:space="0" w:color="auto"/>
              <w:left w:val="single" w:sz="4" w:space="0" w:color="auto"/>
              <w:bottom w:val="single" w:sz="4" w:space="0" w:color="auto"/>
              <w:right w:val="single" w:sz="4" w:space="0" w:color="auto"/>
            </w:tcBorders>
            <w:vAlign w:val="center"/>
            <w:hideMark/>
          </w:tcPr>
          <w:p w14:paraId="77E230B8" w14:textId="77777777" w:rsidR="0077093A" w:rsidRDefault="0077093A">
            <w:pPr>
              <w:spacing w:line="276" w:lineRule="auto"/>
              <w:jc w:val="center"/>
              <w:rPr>
                <w:ins w:id="22860" w:author="phuong vu" w:date="2018-11-23T10:15:00Z"/>
                <w:b/>
                <w:bCs/>
                <w:lang w:val="es-ES"/>
              </w:rPr>
              <w:pPrChange w:id="22861" w:author="phuong vu" w:date="2018-11-23T13:48:00Z">
                <w:pPr>
                  <w:jc w:val="center"/>
                </w:pPr>
              </w:pPrChange>
            </w:pPr>
            <w:ins w:id="22862" w:author="phuong vu" w:date="2018-11-23T10:15:00Z">
              <w:r>
                <w:rPr>
                  <w:b/>
                  <w:bCs/>
                  <w:lang w:val="es-ES"/>
                </w:rPr>
                <w:t>Kết quả mong đợi</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3B73E9F2" w14:textId="77777777" w:rsidR="0077093A" w:rsidRDefault="0077093A">
            <w:pPr>
              <w:spacing w:line="276" w:lineRule="auto"/>
              <w:jc w:val="center"/>
              <w:rPr>
                <w:ins w:id="22863" w:author="phuong vu" w:date="2018-11-23T10:15:00Z"/>
                <w:b/>
                <w:bCs/>
                <w:lang w:val="es-ES"/>
              </w:rPr>
              <w:pPrChange w:id="22864" w:author="phuong vu" w:date="2018-11-23T13:48:00Z">
                <w:pPr>
                  <w:jc w:val="center"/>
                </w:pPr>
              </w:pPrChange>
            </w:pPr>
            <w:ins w:id="22865" w:author="phuong vu" w:date="2018-11-23T10:15:00Z">
              <w:r>
                <w:rPr>
                  <w:b/>
                  <w:bCs/>
                  <w:lang w:val="es-ES"/>
                </w:rPr>
                <w:t>Kết quả thực tế</w:t>
              </w:r>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8E2C05A" w14:textId="77777777" w:rsidR="0077093A" w:rsidRDefault="0077093A">
            <w:pPr>
              <w:spacing w:line="276" w:lineRule="auto"/>
              <w:jc w:val="center"/>
              <w:rPr>
                <w:ins w:id="22866" w:author="phuong vu" w:date="2018-11-23T10:15:00Z"/>
                <w:b/>
                <w:bCs/>
                <w:lang w:val="es-ES"/>
              </w:rPr>
              <w:pPrChange w:id="22867" w:author="phuong vu" w:date="2018-11-23T13:48:00Z">
                <w:pPr>
                  <w:jc w:val="center"/>
                </w:pPr>
              </w:pPrChange>
            </w:pPr>
            <w:ins w:id="22868" w:author="phuong vu" w:date="2018-11-23T10:15:00Z">
              <w:r>
                <w:rPr>
                  <w:b/>
                  <w:bCs/>
                  <w:lang w:val="es-ES"/>
                </w:rPr>
                <w:t>Thành công/ Thât bại</w:t>
              </w:r>
            </w:ins>
          </w:p>
        </w:tc>
      </w:tr>
      <w:tr w:rsidR="0077093A" w14:paraId="5633D870" w14:textId="77777777" w:rsidTr="00BF4BED">
        <w:trPr>
          <w:ins w:id="22869"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63D9B6E8" w14:textId="77777777" w:rsidR="0077093A" w:rsidRDefault="0077093A">
            <w:pPr>
              <w:spacing w:line="276" w:lineRule="auto"/>
              <w:rPr>
                <w:ins w:id="22870" w:author="phuong vu" w:date="2018-11-23T10:15:00Z"/>
                <w:b/>
                <w:bCs/>
                <w:lang w:val="es-ES"/>
              </w:rPr>
              <w:pPrChange w:id="22871"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24ACAE2" w14:textId="77777777" w:rsidR="0077093A" w:rsidRDefault="0077093A">
            <w:pPr>
              <w:spacing w:line="276" w:lineRule="auto"/>
              <w:rPr>
                <w:ins w:id="22872" w:author="phuong vu" w:date="2018-11-23T10:15:00Z"/>
                <w:lang w:val="es-ES"/>
              </w:rPr>
              <w:pPrChange w:id="22873"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7A560974" w14:textId="77777777" w:rsidR="0077093A" w:rsidRDefault="0077093A">
            <w:pPr>
              <w:spacing w:line="276" w:lineRule="auto"/>
              <w:rPr>
                <w:ins w:id="22874" w:author="phuong vu" w:date="2018-11-23T10:15:00Z"/>
                <w:lang w:val="es-ES"/>
              </w:rPr>
              <w:pPrChange w:id="22875"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1B5A0AC" w14:textId="77777777" w:rsidR="0077093A" w:rsidRDefault="0077093A">
            <w:pPr>
              <w:spacing w:line="276" w:lineRule="auto"/>
              <w:rPr>
                <w:ins w:id="22876" w:author="phuong vu" w:date="2018-11-23T10:15:00Z"/>
                <w:lang w:val="es-ES"/>
              </w:rPr>
              <w:pPrChange w:id="2287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FE1D84D" w14:textId="77777777" w:rsidR="0077093A" w:rsidRDefault="0077093A">
            <w:pPr>
              <w:spacing w:line="276" w:lineRule="auto"/>
              <w:rPr>
                <w:ins w:id="22878" w:author="phuong vu" w:date="2018-11-23T10:15:00Z"/>
                <w:lang w:val="es-ES"/>
              </w:rPr>
              <w:pPrChange w:id="22879" w:author="phuong vu" w:date="2018-11-23T13:48:00Z">
                <w:pPr/>
              </w:pPrChange>
            </w:pPr>
          </w:p>
        </w:tc>
      </w:tr>
      <w:tr w:rsidR="0077093A" w14:paraId="782D227F" w14:textId="77777777" w:rsidTr="00BF4BED">
        <w:trPr>
          <w:ins w:id="22880"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1E03320E" w14:textId="77777777" w:rsidR="0077093A" w:rsidRDefault="0077093A">
            <w:pPr>
              <w:spacing w:line="276" w:lineRule="auto"/>
              <w:rPr>
                <w:ins w:id="22881" w:author="phuong vu" w:date="2018-11-23T10:15:00Z"/>
                <w:b/>
                <w:bCs/>
                <w:lang w:val="es-ES"/>
              </w:rPr>
              <w:pPrChange w:id="22882"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7BA4161A" w14:textId="77777777" w:rsidR="0077093A" w:rsidRDefault="0077093A">
            <w:pPr>
              <w:spacing w:line="276" w:lineRule="auto"/>
              <w:rPr>
                <w:ins w:id="22883" w:author="phuong vu" w:date="2018-11-23T10:15:00Z"/>
                <w:lang w:val="es-ES"/>
              </w:rPr>
              <w:pPrChange w:id="22884"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0F0ED89" w14:textId="77777777" w:rsidR="0077093A" w:rsidRDefault="0077093A">
            <w:pPr>
              <w:spacing w:line="276" w:lineRule="auto"/>
              <w:rPr>
                <w:ins w:id="22885" w:author="phuong vu" w:date="2018-11-23T10:15:00Z"/>
                <w:lang w:val="es-ES"/>
              </w:rPr>
              <w:pPrChange w:id="22886"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15D597FC" w14:textId="77777777" w:rsidR="0077093A" w:rsidRDefault="0077093A">
            <w:pPr>
              <w:spacing w:line="276" w:lineRule="auto"/>
              <w:rPr>
                <w:ins w:id="22887" w:author="phuong vu" w:date="2018-11-23T10:15:00Z"/>
                <w:lang w:val="es-ES"/>
              </w:rPr>
              <w:pPrChange w:id="2288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E3451A6" w14:textId="77777777" w:rsidR="0077093A" w:rsidRDefault="0077093A">
            <w:pPr>
              <w:spacing w:line="276" w:lineRule="auto"/>
              <w:rPr>
                <w:ins w:id="22889" w:author="phuong vu" w:date="2018-11-23T10:15:00Z"/>
                <w:lang w:val="es-ES"/>
              </w:rPr>
              <w:pPrChange w:id="22890" w:author="phuong vu" w:date="2018-11-23T13:48:00Z">
                <w:pPr/>
              </w:pPrChange>
            </w:pPr>
          </w:p>
        </w:tc>
      </w:tr>
      <w:tr w:rsidR="0077093A" w14:paraId="1E88B17D" w14:textId="77777777" w:rsidTr="00BF4BED">
        <w:trPr>
          <w:ins w:id="22891"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6915021" w14:textId="77777777" w:rsidR="0077093A" w:rsidRDefault="0077093A">
            <w:pPr>
              <w:spacing w:line="276" w:lineRule="auto"/>
              <w:rPr>
                <w:ins w:id="22892" w:author="phuong vu" w:date="2018-11-23T10:15:00Z"/>
                <w:b/>
                <w:bCs/>
                <w:lang w:val="es-ES"/>
              </w:rPr>
              <w:pPrChange w:id="22893"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FBBF4B4" w14:textId="77777777" w:rsidR="0077093A" w:rsidRDefault="0077093A">
            <w:pPr>
              <w:spacing w:line="276" w:lineRule="auto"/>
              <w:rPr>
                <w:ins w:id="22894" w:author="phuong vu" w:date="2018-11-23T10:15:00Z"/>
                <w:lang w:val="es-ES"/>
              </w:rPr>
              <w:pPrChange w:id="22895"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28A77AD4" w14:textId="77777777" w:rsidR="0077093A" w:rsidRDefault="0077093A">
            <w:pPr>
              <w:spacing w:line="276" w:lineRule="auto"/>
              <w:rPr>
                <w:ins w:id="22896" w:author="phuong vu" w:date="2018-11-23T10:15:00Z"/>
                <w:lang w:val="es-ES"/>
              </w:rPr>
              <w:pPrChange w:id="22897"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C1FDDE6" w14:textId="77777777" w:rsidR="0077093A" w:rsidRDefault="0077093A">
            <w:pPr>
              <w:spacing w:line="276" w:lineRule="auto"/>
              <w:rPr>
                <w:ins w:id="22898" w:author="phuong vu" w:date="2018-11-23T10:15:00Z"/>
                <w:lang w:val="es-ES"/>
              </w:rPr>
              <w:pPrChange w:id="2289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2D9093F4" w14:textId="77777777" w:rsidR="0077093A" w:rsidRDefault="0077093A">
            <w:pPr>
              <w:spacing w:line="276" w:lineRule="auto"/>
              <w:rPr>
                <w:ins w:id="22900" w:author="phuong vu" w:date="2018-11-23T10:15:00Z"/>
                <w:lang w:val="en-US"/>
              </w:rPr>
              <w:pPrChange w:id="22901" w:author="phuong vu" w:date="2018-11-23T13:48:00Z">
                <w:pPr/>
              </w:pPrChange>
            </w:pPr>
          </w:p>
        </w:tc>
      </w:tr>
      <w:tr w:rsidR="0077093A" w14:paraId="65468BB5" w14:textId="77777777" w:rsidTr="00BF4BED">
        <w:trPr>
          <w:ins w:id="22902"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7D0DC493" w14:textId="77777777" w:rsidR="0077093A" w:rsidRDefault="0077093A">
            <w:pPr>
              <w:spacing w:line="276" w:lineRule="auto"/>
              <w:rPr>
                <w:ins w:id="22903" w:author="phuong vu" w:date="2018-11-23T10:15:00Z"/>
                <w:b/>
                <w:bCs/>
                <w:lang w:val="es-ES"/>
              </w:rPr>
              <w:pPrChange w:id="22904"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143B3623" w14:textId="77777777" w:rsidR="0077093A" w:rsidRDefault="0077093A">
            <w:pPr>
              <w:spacing w:line="276" w:lineRule="auto"/>
              <w:rPr>
                <w:ins w:id="22905" w:author="phuong vu" w:date="2018-11-23T10:15:00Z"/>
                <w:lang w:val="es-ES"/>
              </w:rPr>
              <w:pPrChange w:id="22906"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3E98A492" w14:textId="77777777" w:rsidR="0077093A" w:rsidRDefault="0077093A">
            <w:pPr>
              <w:spacing w:line="276" w:lineRule="auto"/>
              <w:rPr>
                <w:ins w:id="22907" w:author="phuong vu" w:date="2018-11-23T10:15:00Z"/>
                <w:lang w:val="es-ES"/>
              </w:rPr>
              <w:pPrChange w:id="22908"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00EE564D" w14:textId="77777777" w:rsidR="0077093A" w:rsidRDefault="0077093A">
            <w:pPr>
              <w:spacing w:line="276" w:lineRule="auto"/>
              <w:rPr>
                <w:ins w:id="22909" w:author="phuong vu" w:date="2018-11-23T10:15:00Z"/>
                <w:lang w:val="es-ES"/>
              </w:rPr>
              <w:pPrChange w:id="22910"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5271729B" w14:textId="77777777" w:rsidR="0077093A" w:rsidRDefault="0077093A">
            <w:pPr>
              <w:spacing w:line="276" w:lineRule="auto"/>
              <w:rPr>
                <w:ins w:id="22911" w:author="phuong vu" w:date="2018-11-23T10:15:00Z"/>
                <w:lang w:val="es-ES"/>
              </w:rPr>
              <w:pPrChange w:id="22912" w:author="phuong vu" w:date="2018-11-23T13:48:00Z">
                <w:pPr/>
              </w:pPrChange>
            </w:pPr>
          </w:p>
        </w:tc>
      </w:tr>
      <w:tr w:rsidR="0077093A" w14:paraId="72BC1299" w14:textId="77777777" w:rsidTr="00BF4BED">
        <w:trPr>
          <w:ins w:id="22913" w:author="phuong vu" w:date="2018-11-23T10:15:00Z"/>
        </w:trPr>
        <w:tc>
          <w:tcPr>
            <w:tcW w:w="615" w:type="dxa"/>
            <w:tcBorders>
              <w:top w:val="single" w:sz="4" w:space="0" w:color="auto"/>
              <w:left w:val="single" w:sz="4" w:space="0" w:color="auto"/>
              <w:bottom w:val="single" w:sz="4" w:space="0" w:color="auto"/>
              <w:right w:val="single" w:sz="4" w:space="0" w:color="auto"/>
            </w:tcBorders>
          </w:tcPr>
          <w:p w14:paraId="5E6A9D88" w14:textId="77777777" w:rsidR="0077093A" w:rsidRDefault="0077093A">
            <w:pPr>
              <w:spacing w:line="276" w:lineRule="auto"/>
              <w:rPr>
                <w:ins w:id="22914" w:author="phuong vu" w:date="2018-11-23T10:15:00Z"/>
                <w:b/>
                <w:bCs/>
                <w:lang w:val="es-ES"/>
              </w:rPr>
              <w:pPrChange w:id="22915" w:author="phuong vu" w:date="2018-11-23T13:48:00Z">
                <w:pPr/>
              </w:pPrChange>
            </w:pPr>
          </w:p>
        </w:tc>
        <w:tc>
          <w:tcPr>
            <w:tcW w:w="2835" w:type="dxa"/>
            <w:tcBorders>
              <w:top w:val="single" w:sz="4" w:space="0" w:color="auto"/>
              <w:left w:val="single" w:sz="4" w:space="0" w:color="auto"/>
              <w:bottom w:val="single" w:sz="4" w:space="0" w:color="auto"/>
              <w:right w:val="single" w:sz="4" w:space="0" w:color="auto"/>
            </w:tcBorders>
          </w:tcPr>
          <w:p w14:paraId="3B2A5122" w14:textId="77777777" w:rsidR="0077093A" w:rsidRDefault="0077093A">
            <w:pPr>
              <w:spacing w:line="276" w:lineRule="auto"/>
              <w:rPr>
                <w:ins w:id="22916" w:author="phuong vu" w:date="2018-11-23T10:15:00Z"/>
                <w:lang w:val="es-ES"/>
              </w:rPr>
              <w:pPrChange w:id="22917" w:author="phuong vu" w:date="2018-11-23T13:48:00Z">
                <w:pPr/>
              </w:pPrChange>
            </w:pPr>
          </w:p>
        </w:tc>
        <w:tc>
          <w:tcPr>
            <w:tcW w:w="2130" w:type="dxa"/>
            <w:tcBorders>
              <w:top w:val="single" w:sz="4" w:space="0" w:color="auto"/>
              <w:left w:val="single" w:sz="4" w:space="0" w:color="auto"/>
              <w:bottom w:val="single" w:sz="4" w:space="0" w:color="auto"/>
              <w:right w:val="single" w:sz="4" w:space="0" w:color="auto"/>
            </w:tcBorders>
          </w:tcPr>
          <w:p w14:paraId="61776050" w14:textId="77777777" w:rsidR="0077093A" w:rsidRDefault="0077093A">
            <w:pPr>
              <w:spacing w:line="276" w:lineRule="auto"/>
              <w:rPr>
                <w:ins w:id="22918" w:author="phuong vu" w:date="2018-11-23T10:15:00Z"/>
                <w:lang w:val="es-ES"/>
              </w:rPr>
              <w:pPrChange w:id="22919"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3BB6CA89" w14:textId="77777777" w:rsidR="0077093A" w:rsidRDefault="0077093A">
            <w:pPr>
              <w:spacing w:line="276" w:lineRule="auto"/>
              <w:rPr>
                <w:ins w:id="22920" w:author="phuong vu" w:date="2018-11-23T10:15:00Z"/>
                <w:lang w:val="es-ES"/>
              </w:rPr>
              <w:pPrChange w:id="22921" w:author="phuong vu" w:date="2018-11-23T13:48:00Z">
                <w:pPr/>
              </w:pPrChange>
            </w:pPr>
          </w:p>
        </w:tc>
        <w:tc>
          <w:tcPr>
            <w:tcW w:w="1872" w:type="dxa"/>
            <w:tcBorders>
              <w:top w:val="single" w:sz="4" w:space="0" w:color="auto"/>
              <w:left w:val="single" w:sz="4" w:space="0" w:color="auto"/>
              <w:bottom w:val="single" w:sz="4" w:space="0" w:color="auto"/>
              <w:right w:val="single" w:sz="4" w:space="0" w:color="auto"/>
            </w:tcBorders>
          </w:tcPr>
          <w:p w14:paraId="6E84ABB4" w14:textId="77777777" w:rsidR="0077093A" w:rsidRDefault="0077093A">
            <w:pPr>
              <w:spacing w:line="276" w:lineRule="auto"/>
              <w:rPr>
                <w:ins w:id="22922" w:author="phuong vu" w:date="2018-11-23T10:15:00Z"/>
                <w:lang w:val="es-ES"/>
              </w:rPr>
              <w:pPrChange w:id="22923" w:author="phuong vu" w:date="2018-11-23T13:48:00Z">
                <w:pPr/>
              </w:pPrChange>
            </w:pPr>
          </w:p>
        </w:tc>
      </w:tr>
    </w:tbl>
    <w:p w14:paraId="4D500DBE" w14:textId="77777777" w:rsidR="0077093A" w:rsidRPr="000245EB" w:rsidRDefault="0077093A">
      <w:pPr>
        <w:spacing w:line="276" w:lineRule="auto"/>
        <w:rPr>
          <w:ins w:id="22924" w:author="phuong vu" w:date="2018-11-23T10:04:00Z"/>
        </w:rPr>
        <w:pPrChange w:id="22925" w:author="phuong vu" w:date="2018-11-23T13:48:00Z">
          <w:pPr>
            <w:pStyle w:val="Heading3"/>
          </w:pPr>
        </w:pPrChange>
      </w:pPr>
    </w:p>
    <w:p w14:paraId="54DCD0A2" w14:textId="363CBBC8" w:rsidR="00287281" w:rsidRDefault="00287281">
      <w:pPr>
        <w:spacing w:line="276" w:lineRule="auto"/>
        <w:jc w:val="left"/>
        <w:rPr>
          <w:ins w:id="22926" w:author="phuong vu" w:date="2018-11-23T10:04:00Z"/>
          <w:lang w:val="en-US"/>
        </w:rPr>
        <w:pPrChange w:id="22927" w:author="phuong vu" w:date="2018-11-23T13:48:00Z">
          <w:pPr>
            <w:jc w:val="left"/>
          </w:pPr>
        </w:pPrChange>
      </w:pPr>
      <w:ins w:id="22928" w:author="phuong vu" w:date="2018-11-23T10:04:00Z">
        <w:r>
          <w:rPr>
            <w:lang w:val="en-US"/>
          </w:rPr>
          <w:br w:type="page"/>
        </w:r>
      </w:ins>
    </w:p>
    <w:p w14:paraId="6776F833" w14:textId="43B22CAA" w:rsidR="00287281" w:rsidRPr="00287281" w:rsidDel="00287281" w:rsidRDefault="00287281">
      <w:pPr>
        <w:spacing w:line="276" w:lineRule="auto"/>
        <w:rPr>
          <w:del w:id="22929" w:author="phuong vu" w:date="2018-11-23T10:04:00Z"/>
          <w:lang w:val="en-US"/>
          <w:rPrChange w:id="22930" w:author="phuong vu" w:date="2018-11-23T10:02:00Z">
            <w:rPr>
              <w:del w:id="22931" w:author="phuong vu" w:date="2018-11-23T10:04:00Z"/>
            </w:rPr>
          </w:rPrChange>
        </w:rPr>
        <w:pPrChange w:id="22932" w:author="phuong vu" w:date="2018-11-23T13:48:00Z">
          <w:pPr>
            <w:jc w:val="left"/>
          </w:pPr>
        </w:pPrChange>
      </w:pPr>
    </w:p>
    <w:p w14:paraId="6494A66F" w14:textId="35A762CD" w:rsidR="00C557CE" w:rsidRDefault="00C557CE">
      <w:pPr>
        <w:pStyle w:val="Heading1"/>
        <w:spacing w:line="276" w:lineRule="auto"/>
        <w:ind w:left="450"/>
        <w:pPrChange w:id="22933" w:author="phuong vu" w:date="2018-11-23T13:48:00Z">
          <w:pPr>
            <w:pStyle w:val="Heading1"/>
            <w:numPr>
              <w:numId w:val="0"/>
            </w:numPr>
            <w:ind w:left="0" w:firstLine="0"/>
          </w:pPr>
        </w:pPrChange>
      </w:pPr>
      <w:bookmarkStart w:id="22934" w:name="_Toc530662916"/>
      <w:bookmarkStart w:id="22935" w:name="_Toc484566666"/>
      <w:r w:rsidRPr="00C557CE">
        <w:t xml:space="preserve">KẾT </w:t>
      </w:r>
      <w:del w:id="22936" w:author="phuong vu" w:date="2018-11-22T15:00:00Z">
        <w:r w:rsidRPr="00C557CE" w:rsidDel="00463867">
          <w:delText>QUẢ, THẢO LUẬN VÀ HƯỚNG PHÁT TRIỂN</w:delText>
        </w:r>
      </w:del>
      <w:ins w:id="22937" w:author="phuong vu" w:date="2018-11-22T15:00:00Z">
        <w:r w:rsidR="00463867">
          <w:t>LUẬN</w:t>
        </w:r>
      </w:ins>
      <w:bookmarkEnd w:id="22934"/>
    </w:p>
    <w:bookmarkEnd w:id="22935"/>
    <w:p w14:paraId="13905E6D" w14:textId="25685512" w:rsidR="00EB1083" w:rsidRDefault="00EB1083">
      <w:pPr>
        <w:pStyle w:val="Heading2"/>
        <w:spacing w:line="276" w:lineRule="auto"/>
        <w:rPr>
          <w:ins w:id="22938" w:author="phuong vu" w:date="2018-11-23T10:04:00Z"/>
          <w:lang w:val="en-US"/>
        </w:rPr>
        <w:pPrChange w:id="22939" w:author="phuong vu" w:date="2018-11-23T13:48:00Z">
          <w:pPr>
            <w:pStyle w:val="Heading2"/>
          </w:pPr>
        </w:pPrChange>
      </w:pPr>
      <w:del w:id="22940" w:author="phuong vu" w:date="2018-11-22T15:00:00Z">
        <w:r w:rsidRPr="00B04AB8" w:rsidDel="00775F06">
          <w:delText>Đạt được</w:delText>
        </w:r>
      </w:del>
      <w:bookmarkStart w:id="22941" w:name="_Toc530662917"/>
      <w:ins w:id="22942" w:author="phuong vu" w:date="2018-11-22T15:00:00Z">
        <w:r w:rsidR="00775F06">
          <w:rPr>
            <w:lang w:val="en-US"/>
          </w:rPr>
          <w:t>Kết quả đạt được</w:t>
        </w:r>
      </w:ins>
      <w:bookmarkEnd w:id="22941"/>
    </w:p>
    <w:p w14:paraId="2E9448D1" w14:textId="4413A593" w:rsidR="00287281" w:rsidRDefault="0077093A">
      <w:pPr>
        <w:pStyle w:val="Heading3"/>
        <w:spacing w:line="276" w:lineRule="auto"/>
        <w:rPr>
          <w:ins w:id="22943" w:author="phuong vu" w:date="2018-11-23T10:15:00Z"/>
        </w:rPr>
        <w:pPrChange w:id="22944" w:author="phuong vu" w:date="2018-11-23T13:48:00Z">
          <w:pPr/>
        </w:pPrChange>
      </w:pPr>
      <w:ins w:id="22945" w:author="phuong vu" w:date="2018-11-23T10:15:00Z">
        <w:r>
          <w:t>Về lí thuyết</w:t>
        </w:r>
      </w:ins>
    </w:p>
    <w:p w14:paraId="13A572C0" w14:textId="10236274" w:rsidR="0077093A" w:rsidRDefault="0077093A">
      <w:pPr>
        <w:spacing w:line="276" w:lineRule="auto"/>
        <w:rPr>
          <w:ins w:id="22946" w:author="phuong vu" w:date="2018-11-23T10:17:00Z"/>
          <w:lang w:val="en-US"/>
        </w:rPr>
        <w:pPrChange w:id="22947" w:author="phuong vu" w:date="2018-11-23T13:48:00Z">
          <w:pPr/>
        </w:pPrChange>
      </w:pPr>
      <w:ins w:id="22948" w:author="phuong vu" w:date="2018-11-23T10:15:00Z">
        <w:r>
          <w:rPr>
            <w:lang w:val="en-US"/>
          </w:rPr>
          <w:tab/>
        </w:r>
      </w:ins>
      <w:ins w:id="22949" w:author="phuong vu" w:date="2018-11-23T10:16:00Z">
        <w:r>
          <w:rPr>
            <w:lang w:val="en-US"/>
          </w:rPr>
          <w:t>Bổ sung các kiến thức về phân tích, thiết kế phần mềm. Nhận biết được những vấn đề cần giải quyết khi có bài toán đặt ra</w:t>
        </w:r>
      </w:ins>
      <w:ins w:id="22950" w:author="phuong vu" w:date="2018-11-23T10:17:00Z">
        <w:r>
          <w:rPr>
            <w:lang w:val="en-US"/>
          </w:rPr>
          <w:t xml:space="preserve"> và nhắm được vấn đề trọng tâm của cả bài toán.</w:t>
        </w:r>
      </w:ins>
    </w:p>
    <w:p w14:paraId="664D4E42" w14:textId="340B5ABA" w:rsidR="0077093A" w:rsidRDefault="0077093A">
      <w:pPr>
        <w:spacing w:line="276" w:lineRule="auto"/>
        <w:rPr>
          <w:ins w:id="22951" w:author="phuong vu" w:date="2018-11-23T10:18:00Z"/>
          <w:lang w:val="en-US"/>
        </w:rPr>
        <w:pPrChange w:id="22952" w:author="phuong vu" w:date="2018-11-23T13:48:00Z">
          <w:pPr/>
        </w:pPrChange>
      </w:pPr>
      <w:ins w:id="22953" w:author="phuong vu" w:date="2018-11-23T10:17:00Z">
        <w:r>
          <w:rPr>
            <w:lang w:val="en-US"/>
          </w:rPr>
          <w:tab/>
          <w:t>Củng cố các kiến th</w:t>
        </w:r>
      </w:ins>
      <w:ins w:id="22954" w:author="phuong vu" w:date="2018-11-23T10:18:00Z">
        <w:r>
          <w:rPr>
            <w:lang w:val="en-US"/>
          </w:rPr>
          <w:t xml:space="preserve">ức về lập trình ứng dụng </w:t>
        </w:r>
      </w:ins>
      <w:ins w:id="22955" w:author="phuong vu" w:date="2018-11-23T10:26:00Z">
        <w:r w:rsidR="001E6F11">
          <w:rPr>
            <w:lang w:val="en-US"/>
          </w:rPr>
          <w:t>di động</w:t>
        </w:r>
      </w:ins>
      <w:ins w:id="22956" w:author="phuong vu" w:date="2018-11-23T10:18:00Z">
        <w:del w:id="22957" w:author="Tran Huan" w:date="2018-11-26T01:47:00Z">
          <w:r w:rsidDel="00BA6170">
            <w:rPr>
              <w:lang w:val="en-US"/>
            </w:rPr>
            <w:delText>, lập trình web</w:delText>
          </w:r>
        </w:del>
        <w:r>
          <w:rPr>
            <w:lang w:val="en-US"/>
          </w:rPr>
          <w:t xml:space="preserve"> cũng như sử dụng cơ sở dữ liệu.</w:t>
        </w:r>
      </w:ins>
    </w:p>
    <w:p w14:paraId="7A3EF874" w14:textId="2CB677FE" w:rsidR="0077093A" w:rsidRDefault="0077093A">
      <w:pPr>
        <w:spacing w:line="276" w:lineRule="auto"/>
        <w:rPr>
          <w:ins w:id="22958" w:author="phuong vu" w:date="2018-11-23T10:19:00Z"/>
          <w:lang w:val="en-US"/>
        </w:rPr>
        <w:pPrChange w:id="22959" w:author="phuong vu" w:date="2018-11-23T13:48:00Z">
          <w:pPr/>
        </w:pPrChange>
      </w:pPr>
      <w:ins w:id="22960" w:author="phuong vu" w:date="2018-11-23T10:18:00Z">
        <w:r>
          <w:rPr>
            <w:lang w:val="en-US"/>
          </w:rPr>
          <w:tab/>
          <w:t>Bổ sung các kiến thức mới về xây d</w:t>
        </w:r>
      </w:ins>
      <w:ins w:id="22961" w:author="phuong vu" w:date="2018-11-23T10:19:00Z">
        <w:r>
          <w:rPr>
            <w:lang w:val="en-US"/>
          </w:rPr>
          <w:t>ựng API một endpoint</w:t>
        </w:r>
      </w:ins>
      <w:ins w:id="22962" w:author="Tran Huan" w:date="2018-11-26T01:47:00Z">
        <w:r w:rsidR="00BA6170">
          <w:rPr>
            <w:lang w:val="en-US"/>
          </w:rPr>
          <w:t>.</w:t>
        </w:r>
      </w:ins>
      <w:ins w:id="22963" w:author="phuong vu" w:date="2018-11-23T10:19:00Z">
        <w:del w:id="22964" w:author="Tran Huan" w:date="2018-11-26T01:47:00Z">
          <w:r w:rsidR="001E6F11" w:rsidDel="00BA6170">
            <w:rPr>
              <w:lang w:val="en-US"/>
            </w:rPr>
            <w:delText>, xây dựng website bằng ReactJS.</w:delText>
          </w:r>
        </w:del>
      </w:ins>
    </w:p>
    <w:p w14:paraId="40652FFF" w14:textId="339923DE" w:rsidR="001E6F11" w:rsidRDefault="001E6F11">
      <w:pPr>
        <w:pStyle w:val="Heading3"/>
        <w:spacing w:line="276" w:lineRule="auto"/>
        <w:rPr>
          <w:ins w:id="22965" w:author="phuong vu" w:date="2018-11-23T10:19:00Z"/>
        </w:rPr>
        <w:pPrChange w:id="22966" w:author="phuong vu" w:date="2018-11-23T13:48:00Z">
          <w:pPr/>
        </w:pPrChange>
      </w:pPr>
      <w:ins w:id="22967" w:author="phuong vu" w:date="2018-11-23T10:19:00Z">
        <w:r>
          <w:t xml:space="preserve">Về </w:t>
        </w:r>
      </w:ins>
      <w:ins w:id="22968" w:author="phuong vu" w:date="2018-11-23T10:20:00Z">
        <w:r>
          <w:t>chức năng</w:t>
        </w:r>
      </w:ins>
    </w:p>
    <w:p w14:paraId="367ABB95" w14:textId="17D4CF92" w:rsidR="001E6F11" w:rsidRDefault="001E6F11">
      <w:pPr>
        <w:spacing w:line="276" w:lineRule="auto"/>
        <w:rPr>
          <w:ins w:id="22969" w:author="phuong vu" w:date="2018-11-23T10:21:00Z"/>
          <w:lang w:val="en-US"/>
        </w:rPr>
        <w:pPrChange w:id="22970" w:author="phuong vu" w:date="2018-11-23T13:48:00Z">
          <w:pPr/>
        </w:pPrChange>
      </w:pPr>
      <w:ins w:id="22971" w:author="phuong vu" w:date="2018-11-23T10:19:00Z">
        <w:r>
          <w:rPr>
            <w:lang w:val="en-US"/>
          </w:rPr>
          <w:tab/>
        </w:r>
      </w:ins>
      <w:ins w:id="22972" w:author="phuong vu" w:date="2018-11-23T10:20:00Z">
        <w:r>
          <w:rPr>
            <w:lang w:val="en-US"/>
          </w:rPr>
          <w:t>Xây dựng được các chức năng đã đề ra hoạt động đúng với đặc tả.</w:t>
        </w:r>
      </w:ins>
    </w:p>
    <w:p w14:paraId="7A56AE65" w14:textId="2AA5059B" w:rsidR="001E6F11" w:rsidRDefault="001E6F11">
      <w:pPr>
        <w:spacing w:line="276" w:lineRule="auto"/>
        <w:ind w:firstLine="720"/>
        <w:rPr>
          <w:ins w:id="22973" w:author="phuong vu" w:date="2018-11-23T10:21:00Z"/>
          <w:lang w:val="en-US"/>
        </w:rPr>
        <w:pPrChange w:id="22974" w:author="phuong vu" w:date="2018-11-23T13:48:00Z">
          <w:pPr/>
        </w:pPrChange>
      </w:pPr>
      <w:ins w:id="22975" w:author="phuong vu" w:date="2018-11-23T10:21:00Z">
        <w:r>
          <w:rPr>
            <w:lang w:val="en-US"/>
          </w:rPr>
          <w:t>Giao diện sử dụng nhìn đơn giản, tạo thiện cảm.</w:t>
        </w:r>
      </w:ins>
    </w:p>
    <w:p w14:paraId="4D841827" w14:textId="5A2BD9B9" w:rsidR="001E6F11" w:rsidRPr="00287281" w:rsidRDefault="001E6F11">
      <w:pPr>
        <w:spacing w:line="276" w:lineRule="auto"/>
        <w:rPr>
          <w:lang w:val="en-US"/>
          <w:rPrChange w:id="22976" w:author="phuong vu" w:date="2018-11-23T10:04:00Z">
            <w:rPr/>
          </w:rPrChange>
        </w:rPr>
        <w:pPrChange w:id="22977" w:author="phuong vu" w:date="2018-11-23T13:48:00Z">
          <w:pPr>
            <w:spacing w:line="360" w:lineRule="auto"/>
          </w:pPr>
        </w:pPrChange>
      </w:pPr>
      <w:ins w:id="22978" w:author="phuong vu" w:date="2018-11-23T10:21:00Z">
        <w:r>
          <w:rPr>
            <w:lang w:val="en-US"/>
          </w:rPr>
          <w:tab/>
        </w:r>
      </w:ins>
      <w:ins w:id="22979" w:author="phuong vu" w:date="2018-11-23T10:32:00Z">
        <w:r w:rsidR="00BF4BED">
          <w:rPr>
            <w:lang w:val="en-US"/>
          </w:rPr>
          <w:t>Đáp ứng được nhu cầu cần thiết trong thực tiễn.</w:t>
        </w:r>
      </w:ins>
    </w:p>
    <w:p w14:paraId="0E42E262" w14:textId="063F03FB" w:rsidR="00EB1083" w:rsidRDefault="00EB1083">
      <w:pPr>
        <w:pStyle w:val="Heading2"/>
        <w:spacing w:line="276" w:lineRule="auto"/>
        <w:rPr>
          <w:ins w:id="22980" w:author="phuong vu" w:date="2018-11-23T10:36:00Z"/>
        </w:rPr>
        <w:pPrChange w:id="22981" w:author="phuong vu" w:date="2018-11-23T13:48:00Z">
          <w:pPr>
            <w:pStyle w:val="Heading2"/>
          </w:pPr>
        </w:pPrChange>
      </w:pPr>
      <w:bookmarkStart w:id="22982" w:name="_Toc530662918"/>
      <w:r w:rsidRPr="00B04AB8">
        <w:t>Hạn chế</w:t>
      </w:r>
      <w:bookmarkEnd w:id="22982"/>
    </w:p>
    <w:p w14:paraId="0B563AF1" w14:textId="3F690860" w:rsidR="00BF4BED" w:rsidRPr="000245EB" w:rsidRDefault="00BF4BED">
      <w:pPr>
        <w:spacing w:line="276" w:lineRule="auto"/>
        <w:ind w:left="576"/>
        <w:rPr>
          <w:ins w:id="22983" w:author="phuong vu" w:date="2018-11-23T10:44:00Z"/>
          <w:rPrChange w:id="22984" w:author="Tran Huan" w:date="2018-11-25T16:08:00Z">
            <w:rPr>
              <w:ins w:id="22985" w:author="phuong vu" w:date="2018-11-23T10:44:00Z"/>
              <w:lang w:val="en-US"/>
            </w:rPr>
          </w:rPrChange>
        </w:rPr>
        <w:pPrChange w:id="22986" w:author="phuong vu" w:date="2018-11-23T13:48:00Z">
          <w:pPr>
            <w:ind w:left="576"/>
          </w:pPr>
        </w:pPrChange>
      </w:pPr>
      <w:ins w:id="22987" w:author="phuong vu" w:date="2018-11-23T10:32:00Z">
        <w:r w:rsidRPr="000245EB">
          <w:rPr>
            <w:rPrChange w:id="22988" w:author="Tran Huan" w:date="2018-11-25T16:08:00Z">
              <w:rPr>
                <w:lang w:val="en-US"/>
              </w:rPr>
            </w:rPrChange>
          </w:rPr>
          <w:t xml:space="preserve">Đối với ứng dụng di </w:t>
        </w:r>
      </w:ins>
      <w:ins w:id="22989" w:author="phuong vu" w:date="2018-11-23T10:33:00Z">
        <w:r w:rsidRPr="000245EB">
          <w:rPr>
            <w:rPrChange w:id="22990" w:author="Tran Huan" w:date="2018-11-25T16:08:00Z">
              <w:rPr>
                <w:lang w:val="en-US"/>
              </w:rPr>
            </w:rPrChange>
          </w:rPr>
          <w:t>động:</w:t>
        </w:r>
      </w:ins>
    </w:p>
    <w:p w14:paraId="2D985CF5" w14:textId="4932EADC" w:rsidR="00E47CDB" w:rsidRPr="000245EB" w:rsidRDefault="00E47CDB">
      <w:pPr>
        <w:spacing w:line="276" w:lineRule="auto"/>
        <w:ind w:left="576"/>
        <w:rPr>
          <w:ins w:id="22991" w:author="phuong vu" w:date="2018-11-23T10:33:00Z"/>
          <w:rPrChange w:id="22992" w:author="Tran Huan" w:date="2018-11-25T16:08:00Z">
            <w:rPr>
              <w:ins w:id="22993" w:author="phuong vu" w:date="2018-11-23T10:33:00Z"/>
              <w:lang w:val="en-US"/>
            </w:rPr>
          </w:rPrChange>
        </w:rPr>
        <w:pPrChange w:id="22994" w:author="phuong vu" w:date="2018-11-23T13:48:00Z">
          <w:pPr>
            <w:ind w:left="576"/>
          </w:pPr>
        </w:pPrChange>
      </w:pPr>
      <w:ins w:id="22995" w:author="phuong vu" w:date="2018-11-23T10:44:00Z">
        <w:r w:rsidRPr="000245EB">
          <w:rPr>
            <w:rPrChange w:id="22996" w:author="Tran Huan" w:date="2018-11-25T16:08:00Z">
              <w:rPr>
                <w:lang w:val="en-US"/>
              </w:rPr>
            </w:rPrChange>
          </w:rPr>
          <w:t>- Giao diện chưa tối ưu để người dùng sử dụng nhanh chóng.</w:t>
        </w:r>
      </w:ins>
    </w:p>
    <w:p w14:paraId="5D3308D2" w14:textId="1DAE90BF" w:rsidR="00BF4BED" w:rsidRPr="000245EB" w:rsidDel="00BA6170" w:rsidRDefault="00BF4BED">
      <w:pPr>
        <w:spacing w:line="276" w:lineRule="auto"/>
        <w:ind w:left="576"/>
        <w:rPr>
          <w:ins w:id="22997" w:author="phuong vu" w:date="2018-11-23T10:36:00Z"/>
          <w:del w:id="22998" w:author="Tran Huan" w:date="2018-11-26T01:48:00Z"/>
          <w:rPrChange w:id="22999" w:author="Tran Huan" w:date="2018-11-25T16:08:00Z">
            <w:rPr>
              <w:ins w:id="23000" w:author="phuong vu" w:date="2018-11-23T10:36:00Z"/>
              <w:del w:id="23001" w:author="Tran Huan" w:date="2018-11-26T01:48:00Z"/>
              <w:lang w:val="en-US"/>
            </w:rPr>
          </w:rPrChange>
        </w:rPr>
        <w:pPrChange w:id="23002" w:author="phuong vu" w:date="2018-11-23T13:48:00Z">
          <w:pPr>
            <w:ind w:left="576"/>
          </w:pPr>
        </w:pPrChange>
      </w:pPr>
      <w:ins w:id="23003" w:author="phuong vu" w:date="2018-11-23T10:36:00Z">
        <w:del w:id="23004" w:author="Tran Huan" w:date="2018-11-26T01:48:00Z">
          <w:r w:rsidRPr="000245EB" w:rsidDel="00BA6170">
            <w:rPr>
              <w:rPrChange w:id="23005" w:author="Tran Huan" w:date="2018-11-25T16:08:00Z">
                <w:rPr>
                  <w:lang w:val="en-US"/>
                </w:rPr>
              </w:rPrChange>
            </w:rPr>
            <w:delText>Đối với trang web quản lí:</w:delText>
          </w:r>
        </w:del>
      </w:ins>
    </w:p>
    <w:p w14:paraId="1E245EAE" w14:textId="7772EC80" w:rsidR="00BF4BED" w:rsidRPr="000245EB" w:rsidDel="00BA6170" w:rsidRDefault="00BF4BED">
      <w:pPr>
        <w:spacing w:line="276" w:lineRule="auto"/>
        <w:ind w:left="576"/>
        <w:rPr>
          <w:ins w:id="23006" w:author="phuong vu" w:date="2018-11-23T10:38:00Z"/>
          <w:del w:id="23007" w:author="Tran Huan" w:date="2018-11-26T01:48:00Z"/>
          <w:rPrChange w:id="23008" w:author="Tran Huan" w:date="2018-11-25T16:08:00Z">
            <w:rPr>
              <w:ins w:id="23009" w:author="phuong vu" w:date="2018-11-23T10:38:00Z"/>
              <w:del w:id="23010" w:author="Tran Huan" w:date="2018-11-26T01:48:00Z"/>
              <w:lang w:val="en-US"/>
            </w:rPr>
          </w:rPrChange>
        </w:rPr>
        <w:pPrChange w:id="23011" w:author="phuong vu" w:date="2018-11-23T13:48:00Z">
          <w:pPr>
            <w:ind w:left="576"/>
          </w:pPr>
        </w:pPrChange>
      </w:pPr>
      <w:ins w:id="23012" w:author="phuong vu" w:date="2018-11-23T10:36:00Z">
        <w:del w:id="23013" w:author="Tran Huan" w:date="2018-11-26T01:48:00Z">
          <w:r w:rsidRPr="000245EB" w:rsidDel="00BA6170">
            <w:rPr>
              <w:rPrChange w:id="23014" w:author="Tran Huan" w:date="2018-11-25T16:08:00Z">
                <w:rPr>
                  <w:lang w:val="en-US"/>
                </w:rPr>
              </w:rPrChange>
            </w:rPr>
            <w:delText xml:space="preserve">- </w:delText>
          </w:r>
        </w:del>
      </w:ins>
      <w:ins w:id="23015" w:author="phuong vu" w:date="2018-11-23T10:39:00Z">
        <w:del w:id="23016" w:author="Tran Huan" w:date="2018-11-26T01:48:00Z">
          <w:r w:rsidRPr="000245EB" w:rsidDel="00BA6170">
            <w:rPr>
              <w:rPrChange w:id="23017" w:author="Tran Huan" w:date="2018-11-25T16:08:00Z">
                <w:rPr>
                  <w:lang w:val="en-US"/>
                </w:rPr>
              </w:rPrChange>
            </w:rPr>
            <w:delText xml:space="preserve">Thông tin hiển thị không đảm bảo được là đủ </w:delText>
          </w:r>
          <w:r w:rsidR="00E47CDB" w:rsidRPr="000245EB" w:rsidDel="00BA6170">
            <w:rPr>
              <w:rPrChange w:id="23018" w:author="Tran Huan" w:date="2018-11-25T16:08:00Z">
                <w:rPr>
                  <w:lang w:val="en-US"/>
                </w:rPr>
              </w:rPrChange>
            </w:rPr>
            <w:delText>với người dùng.</w:delText>
          </w:r>
        </w:del>
      </w:ins>
    </w:p>
    <w:p w14:paraId="6EAD44B5" w14:textId="24EB1504" w:rsidR="00E47CDB" w:rsidRPr="006D4C69" w:rsidDel="00BA6170" w:rsidRDefault="00BF4BED">
      <w:pPr>
        <w:spacing w:line="276" w:lineRule="auto"/>
        <w:ind w:left="576"/>
        <w:rPr>
          <w:del w:id="23019" w:author="Tran Huan" w:date="2018-11-26T01:48:00Z"/>
        </w:rPr>
        <w:pPrChange w:id="23020" w:author="phuong vu" w:date="2018-11-23T13:48:00Z">
          <w:pPr>
            <w:spacing w:line="360" w:lineRule="auto"/>
          </w:pPr>
        </w:pPrChange>
      </w:pPr>
      <w:ins w:id="23021" w:author="phuong vu" w:date="2018-11-23T10:38:00Z">
        <w:del w:id="23022" w:author="Tran Huan" w:date="2018-11-26T01:48:00Z">
          <w:r w:rsidRPr="000245EB" w:rsidDel="00BA6170">
            <w:rPr>
              <w:rPrChange w:id="23023" w:author="Tran Huan" w:date="2018-11-25T16:08:00Z">
                <w:rPr>
                  <w:lang w:val="en-US"/>
                </w:rPr>
              </w:rPrChange>
            </w:rPr>
            <w:delText>- K</w:delText>
          </w:r>
        </w:del>
      </w:ins>
      <w:ins w:id="23024" w:author="phuong vu" w:date="2018-11-23T10:39:00Z">
        <w:del w:id="23025" w:author="Tran Huan" w:date="2018-11-26T01:48:00Z">
          <w:r w:rsidRPr="000245EB" w:rsidDel="00BA6170">
            <w:rPr>
              <w:rPrChange w:id="23026" w:author="Tran Huan" w:date="2018-11-25T16:08:00Z">
                <w:rPr>
                  <w:lang w:val="en-US"/>
                </w:rPr>
              </w:rPrChange>
            </w:rPr>
            <w:delText xml:space="preserve">hông </w:delText>
          </w:r>
        </w:del>
      </w:ins>
      <w:ins w:id="23027" w:author="phuong vu" w:date="2018-11-23T10:40:00Z">
        <w:del w:id="23028" w:author="Tran Huan" w:date="2018-11-26T01:48:00Z">
          <w:r w:rsidR="00E47CDB" w:rsidRPr="000245EB" w:rsidDel="00BA6170">
            <w:rPr>
              <w:rPrChange w:id="23029" w:author="Tran Huan" w:date="2018-11-25T16:08:00Z">
                <w:rPr>
                  <w:lang w:val="en-US"/>
                </w:rPr>
              </w:rPrChange>
            </w:rPr>
            <w:delText>hỗ trợ tối ưu khi truy cập bằng điện thoại.</w:delText>
          </w:r>
        </w:del>
      </w:ins>
    </w:p>
    <w:p w14:paraId="1517ACD6" w14:textId="0BDE0DCB" w:rsidR="00C51F17" w:rsidRDefault="00EB1083">
      <w:pPr>
        <w:pStyle w:val="Heading2"/>
        <w:spacing w:line="276" w:lineRule="auto"/>
        <w:rPr>
          <w:ins w:id="23030" w:author="phuong vu" w:date="2018-11-23T10:41:00Z"/>
        </w:rPr>
        <w:pPrChange w:id="23031" w:author="phuong vu" w:date="2018-11-23T13:48:00Z">
          <w:pPr>
            <w:pStyle w:val="Heading2"/>
          </w:pPr>
        </w:pPrChange>
      </w:pPr>
      <w:bookmarkStart w:id="23032" w:name="_Toc530662919"/>
      <w:r w:rsidRPr="008904F6">
        <w:t>Hướng phát triển</w:t>
      </w:r>
      <w:bookmarkEnd w:id="23032"/>
    </w:p>
    <w:p w14:paraId="3838F570" w14:textId="2F2B8F48" w:rsidR="00E47CDB" w:rsidRPr="000245EB" w:rsidRDefault="00E47CDB">
      <w:pPr>
        <w:spacing w:line="276" w:lineRule="auto"/>
        <w:ind w:firstLine="576"/>
        <w:rPr>
          <w:ins w:id="23033" w:author="phuong vu" w:date="2018-11-23T10:48:00Z"/>
          <w:rPrChange w:id="23034" w:author="Tran Huan" w:date="2018-11-25T16:08:00Z">
            <w:rPr>
              <w:ins w:id="23035" w:author="phuong vu" w:date="2018-11-23T10:48:00Z"/>
              <w:lang w:val="en-US"/>
            </w:rPr>
          </w:rPrChange>
        </w:rPr>
        <w:pPrChange w:id="23036" w:author="phuong vu" w:date="2018-11-23T13:48:00Z">
          <w:pPr>
            <w:ind w:left="576"/>
          </w:pPr>
        </w:pPrChange>
      </w:pPr>
      <w:ins w:id="23037" w:author="phuong vu" w:date="2018-11-23T10:46:00Z">
        <w:r w:rsidRPr="000245EB">
          <w:rPr>
            <w:rPrChange w:id="23038" w:author="Tran Huan" w:date="2018-11-25T16:08:00Z">
              <w:rPr>
                <w:lang w:val="en-US"/>
              </w:rPr>
            </w:rPrChange>
          </w:rPr>
          <w:t>Tối ưu về giao diện, hạn chế các chi tiết thừa trong thiết kế giao diện.</w:t>
        </w:r>
      </w:ins>
      <w:ins w:id="23039" w:author="phuong vu" w:date="2018-11-23T10:48:00Z">
        <w:r w:rsidRPr="000245EB">
          <w:rPr>
            <w:rPrChange w:id="23040" w:author="Tran Huan" w:date="2018-11-25T16:08:00Z">
              <w:rPr>
                <w:lang w:val="en-US"/>
              </w:rPr>
            </w:rPrChange>
          </w:rPr>
          <w:t xml:space="preserve"> Tăng tốc độ xử lí các chức năng.</w:t>
        </w:r>
      </w:ins>
      <w:ins w:id="23041" w:author="phuong vu" w:date="2018-11-23T10:51:00Z">
        <w:r w:rsidR="00492B70" w:rsidRPr="000245EB">
          <w:rPr>
            <w:rPrChange w:id="23042" w:author="Tran Huan" w:date="2018-11-25T16:08:00Z">
              <w:rPr>
                <w:lang w:val="en-US"/>
              </w:rPr>
            </w:rPrChange>
          </w:rPr>
          <w:t xml:space="preserve"> Triển khai đề tài lên đám mây.</w:t>
        </w:r>
      </w:ins>
    </w:p>
    <w:p w14:paraId="2E4C0EB0" w14:textId="73742D59" w:rsidR="00E47CDB" w:rsidRPr="000245EB" w:rsidRDefault="00E47CDB">
      <w:pPr>
        <w:spacing w:line="276" w:lineRule="auto"/>
        <w:ind w:firstLine="576"/>
        <w:rPr>
          <w:ins w:id="23043" w:author="phuong vu" w:date="2018-11-23T10:49:00Z"/>
          <w:rPrChange w:id="23044" w:author="Tran Huan" w:date="2018-11-25T16:08:00Z">
            <w:rPr>
              <w:ins w:id="23045" w:author="phuong vu" w:date="2018-11-23T10:49:00Z"/>
              <w:lang w:val="en-US"/>
            </w:rPr>
          </w:rPrChange>
        </w:rPr>
        <w:pPrChange w:id="23046" w:author="phuong vu" w:date="2018-11-23T13:48:00Z">
          <w:pPr>
            <w:ind w:left="576"/>
          </w:pPr>
        </w:pPrChange>
      </w:pPr>
      <w:ins w:id="23047" w:author="phuong vu" w:date="2018-11-23T10:48:00Z">
        <w:r w:rsidRPr="000245EB">
          <w:rPr>
            <w:rPrChange w:id="23048" w:author="Tran Huan" w:date="2018-11-25T16:08:00Z">
              <w:rPr>
                <w:lang w:val="en-US"/>
              </w:rPr>
            </w:rPrChange>
          </w:rPr>
          <w:t>Xây dựng trang quản trị các thông tin cho cửa hàng bao gồm: tài khoản nhân viên, thông tin dịch vụ</w:t>
        </w:r>
      </w:ins>
      <w:ins w:id="23049" w:author="phuong vu" w:date="2018-11-23T10:49:00Z">
        <w:r w:rsidRPr="000245EB">
          <w:rPr>
            <w:rPrChange w:id="23050" w:author="Tran Huan" w:date="2018-11-25T16:08:00Z">
              <w:rPr>
                <w:lang w:val="en-US"/>
              </w:rPr>
            </w:rPrChange>
          </w:rPr>
          <w:t xml:space="preserve"> hỗ trợ, quản lí tài khoản người dùng, …</w:t>
        </w:r>
      </w:ins>
    </w:p>
    <w:p w14:paraId="1AACD500" w14:textId="68EBA4DB" w:rsidR="00E47CDB" w:rsidRPr="006D4C69" w:rsidDel="00492B70" w:rsidRDefault="00E47CDB">
      <w:pPr>
        <w:spacing w:line="276" w:lineRule="auto"/>
        <w:ind w:left="576"/>
        <w:rPr>
          <w:del w:id="23051" w:author="phuong vu" w:date="2018-11-23T10:51:00Z"/>
        </w:rPr>
        <w:pPrChange w:id="23052" w:author="phuong vu" w:date="2018-11-23T13:48:00Z">
          <w:pPr/>
        </w:pPrChange>
      </w:pPr>
    </w:p>
    <w:p w14:paraId="17EDC801" w14:textId="181E96BF" w:rsidR="00AE5480" w:rsidRDefault="00AE5480">
      <w:pPr>
        <w:spacing w:line="276" w:lineRule="auto"/>
        <w:jc w:val="left"/>
        <w:pPrChange w:id="23053" w:author="phuong vu" w:date="2018-11-23T13:48:00Z">
          <w:pPr>
            <w:jc w:val="left"/>
          </w:pPr>
        </w:pPrChange>
      </w:pPr>
      <w:r>
        <w:br w:type="page"/>
      </w:r>
    </w:p>
    <w:p w14:paraId="3694A0A6" w14:textId="52737D13" w:rsidR="00AE5480" w:rsidRDefault="00AE5480">
      <w:pPr>
        <w:pStyle w:val="Style1"/>
        <w:spacing w:line="276" w:lineRule="auto"/>
        <w:pPrChange w:id="23054" w:author="phuong vu" w:date="2018-11-23T13:48:00Z">
          <w:pPr>
            <w:pStyle w:val="Heading1"/>
            <w:numPr>
              <w:numId w:val="0"/>
            </w:numPr>
            <w:ind w:left="0" w:firstLine="0"/>
          </w:pPr>
        </w:pPrChange>
      </w:pPr>
      <w:bookmarkStart w:id="23055" w:name="_Toc530662920"/>
      <w:r>
        <w:t>PHỤ LỤC</w:t>
      </w:r>
      <w:bookmarkEnd w:id="23055"/>
    </w:p>
    <w:p w14:paraId="33921320" w14:textId="36976A11" w:rsidR="008904F6" w:rsidRPr="009B63D4" w:rsidRDefault="008904F6">
      <w:pPr>
        <w:spacing w:line="276" w:lineRule="auto"/>
        <w:rPr>
          <w:b/>
          <w:lang w:val="en-US"/>
        </w:rPr>
        <w:pPrChange w:id="23056" w:author="phuong vu" w:date="2018-11-23T13:48:00Z">
          <w:pPr/>
        </w:pPrChange>
      </w:pPr>
      <w:bookmarkStart w:id="23057" w:name="sá"/>
      <w:bookmarkEnd w:id="23057"/>
      <w:r w:rsidRPr="009B63D4">
        <w:rPr>
          <w:b/>
          <w:lang w:val="en-US"/>
        </w:rPr>
        <w:t>Sơ đồ LDM</w:t>
      </w:r>
    </w:p>
    <w:p w14:paraId="095D0E5B" w14:textId="162F68C2" w:rsidR="00AE5480" w:rsidRPr="008904F6" w:rsidRDefault="00AE5480">
      <w:pPr>
        <w:pStyle w:val="ListParagraph"/>
        <w:numPr>
          <w:ilvl w:val="0"/>
          <w:numId w:val="49"/>
        </w:numPr>
        <w:spacing w:line="276" w:lineRule="auto"/>
        <w:pPrChange w:id="23058" w:author="phuong vu" w:date="2018-11-23T13:48:00Z">
          <w:pPr>
            <w:pStyle w:val="ListParagraph"/>
            <w:numPr>
              <w:numId w:val="49"/>
            </w:numPr>
            <w:ind w:left="1080" w:hanging="360"/>
          </w:pPr>
        </w:pPrChange>
      </w:pPr>
      <w:bookmarkStart w:id="23059"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23059"/>
    </w:p>
    <w:p w14:paraId="4A277207" w14:textId="3972EF8F" w:rsidR="00C51F17" w:rsidRPr="00751AC2" w:rsidRDefault="00C51F17">
      <w:pPr>
        <w:pStyle w:val="ListParagraph"/>
        <w:numPr>
          <w:ilvl w:val="0"/>
          <w:numId w:val="49"/>
        </w:numPr>
        <w:spacing w:line="276" w:lineRule="auto"/>
        <w:jc w:val="left"/>
        <w:pPrChange w:id="23060" w:author="phuong vu" w:date="2018-11-23T13:48:00Z">
          <w:pPr>
            <w:pStyle w:val="ListParagraph"/>
            <w:numPr>
              <w:numId w:val="49"/>
            </w:numPr>
            <w:ind w:left="1080" w:hanging="360"/>
            <w:jc w:val="left"/>
          </w:pPr>
        </w:pPrChange>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pPr>
        <w:pStyle w:val="ListParagraph"/>
        <w:numPr>
          <w:ilvl w:val="0"/>
          <w:numId w:val="49"/>
        </w:numPr>
        <w:spacing w:line="276" w:lineRule="auto"/>
        <w:jc w:val="left"/>
        <w:pPrChange w:id="23061" w:author="phuong vu" w:date="2018-11-23T13:48:00Z">
          <w:pPr>
            <w:pStyle w:val="ListParagraph"/>
            <w:numPr>
              <w:numId w:val="49"/>
            </w:numPr>
            <w:ind w:left="1080" w:hanging="360"/>
            <w:jc w:val="left"/>
          </w:pPr>
        </w:pPrChange>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pPr>
        <w:pStyle w:val="ListParagraph"/>
        <w:numPr>
          <w:ilvl w:val="0"/>
          <w:numId w:val="49"/>
        </w:numPr>
        <w:spacing w:line="276" w:lineRule="auto"/>
        <w:jc w:val="left"/>
        <w:rPr>
          <w:lang w:val="fr-FR"/>
        </w:rPr>
        <w:pPrChange w:id="23062" w:author="phuong vu" w:date="2018-11-23T13:48:00Z">
          <w:pPr>
            <w:pStyle w:val="ListParagraph"/>
            <w:numPr>
              <w:numId w:val="49"/>
            </w:numPr>
            <w:ind w:left="1080" w:hanging="360"/>
            <w:jc w:val="left"/>
          </w:pPr>
        </w:pPrChange>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0245EB" w:rsidRDefault="00C51F17">
      <w:pPr>
        <w:pStyle w:val="ListParagraph"/>
        <w:numPr>
          <w:ilvl w:val="0"/>
          <w:numId w:val="49"/>
        </w:numPr>
        <w:spacing w:line="276" w:lineRule="auto"/>
        <w:jc w:val="left"/>
        <w:rPr>
          <w:lang w:val="en-US"/>
          <w:rPrChange w:id="23063" w:author="Tran Huan" w:date="2018-11-25T16:08:00Z">
            <w:rPr>
              <w:lang w:val="fr-FR"/>
            </w:rPr>
          </w:rPrChange>
        </w:rPr>
        <w:pPrChange w:id="23064" w:author="phuong vu" w:date="2018-11-23T13:48:00Z">
          <w:pPr>
            <w:pStyle w:val="ListParagraph"/>
            <w:numPr>
              <w:numId w:val="49"/>
            </w:numPr>
            <w:ind w:left="1080" w:hanging="360"/>
            <w:jc w:val="left"/>
          </w:pPr>
        </w:pPrChange>
      </w:pPr>
      <w:r w:rsidRPr="000245EB">
        <w:rPr>
          <w:b/>
          <w:lang w:val="en-US"/>
          <w:rPrChange w:id="23065" w:author="Tran Huan" w:date="2018-11-25T16:08:00Z">
            <w:rPr>
              <w:b/>
              <w:lang w:val="fr-FR"/>
            </w:rPr>
          </w:rPrChange>
        </w:rPr>
        <w:t>SERVICE_TYPE_BRANCH</w:t>
      </w:r>
      <w:r w:rsidRPr="000245EB">
        <w:rPr>
          <w:lang w:val="en-US"/>
          <w:rPrChange w:id="23066" w:author="Tran Huan" w:date="2018-11-25T16:08:00Z">
            <w:rPr>
              <w:lang w:val="fr-FR"/>
            </w:rPr>
          </w:rPrChange>
        </w:rPr>
        <w:t xml:space="preserve"> (</w:t>
      </w:r>
      <w:r w:rsidRPr="000245EB">
        <w:rPr>
          <w:u w:val="single"/>
          <w:lang w:val="en-US"/>
          <w:rPrChange w:id="23067" w:author="Tran Huan" w:date="2018-11-25T16:08:00Z">
            <w:rPr>
              <w:u w:val="single"/>
              <w:lang w:val="fr-FR"/>
            </w:rPr>
          </w:rPrChange>
        </w:rPr>
        <w:t>#ID,</w:t>
      </w:r>
      <w:r w:rsidR="00AE5480" w:rsidRPr="008904F6">
        <w:rPr>
          <w:lang w:val="en-US"/>
        </w:rPr>
        <w:t xml:space="preserve"> </w:t>
      </w:r>
      <w:r w:rsidRPr="000245EB">
        <w:rPr>
          <w:u w:val="single"/>
          <w:lang w:val="en-US"/>
          <w:rPrChange w:id="23068" w:author="Tran Huan" w:date="2018-11-25T16:08:00Z">
            <w:rPr>
              <w:u w:val="single"/>
              <w:lang w:val="fr-FR"/>
            </w:rPr>
          </w:rPrChange>
        </w:rPr>
        <w:t>#SERVICE_TYPE_ID</w:t>
      </w:r>
      <w:r>
        <w:t xml:space="preserve">, </w:t>
      </w:r>
      <w:r w:rsidRPr="008904F6">
        <w:rPr>
          <w:u w:val="single"/>
        </w:rPr>
        <w:t>#BRANCH_ID</w:t>
      </w:r>
      <w:r>
        <w:t>, STATUS</w:t>
      </w:r>
      <w:r w:rsidRPr="000245EB">
        <w:rPr>
          <w:lang w:val="en-US"/>
          <w:rPrChange w:id="23069" w:author="Tran Huan" w:date="2018-11-25T16:08:00Z">
            <w:rPr>
              <w:lang w:val="fr-FR"/>
            </w:rPr>
          </w:rPrChange>
        </w:rPr>
        <w:t>)</w:t>
      </w:r>
    </w:p>
    <w:p w14:paraId="42196B52" w14:textId="77777777" w:rsidR="00C51F17" w:rsidRPr="00E02EEE" w:rsidRDefault="00C51F17">
      <w:pPr>
        <w:pStyle w:val="ListParagraph"/>
        <w:numPr>
          <w:ilvl w:val="0"/>
          <w:numId w:val="49"/>
        </w:numPr>
        <w:spacing w:line="276" w:lineRule="auto"/>
        <w:jc w:val="left"/>
        <w:pPrChange w:id="23070" w:author="phuong vu" w:date="2018-11-23T13:48:00Z">
          <w:pPr>
            <w:pStyle w:val="ListParagraph"/>
            <w:numPr>
              <w:numId w:val="49"/>
            </w:numPr>
            <w:ind w:left="1080" w:hanging="360"/>
            <w:jc w:val="left"/>
          </w:pPr>
        </w:pPrChange>
      </w:pPr>
      <w:r w:rsidRPr="000245EB">
        <w:rPr>
          <w:b/>
          <w:lang w:val="en-US"/>
          <w:rPrChange w:id="23071" w:author="Tran Huan" w:date="2018-11-25T16:08:00Z">
            <w:rPr>
              <w:b/>
              <w:lang w:val="fr-FR"/>
            </w:rPr>
          </w:rPrChange>
        </w:rPr>
        <w:t>POST</w:t>
      </w:r>
      <w:r w:rsidRPr="000245EB">
        <w:rPr>
          <w:lang w:val="en-US"/>
          <w:rPrChange w:id="23072" w:author="Tran Huan" w:date="2018-11-25T16:08:00Z">
            <w:rPr>
              <w:lang w:val="fr-FR"/>
            </w:rPr>
          </w:rPrChange>
        </w:rPr>
        <w:t xml:space="preserve"> (</w:t>
      </w:r>
      <w:r w:rsidRPr="000245EB">
        <w:rPr>
          <w:u w:val="single"/>
          <w:lang w:val="en-US"/>
          <w:rPrChange w:id="23073" w:author="Tran Huan" w:date="2018-11-25T16:08:00Z">
            <w:rPr>
              <w:u w:val="single"/>
              <w:lang w:val="fr-FR"/>
            </w:rPr>
          </w:rPrChange>
        </w:rPr>
        <w:t>#ID</w:t>
      </w:r>
      <w:r>
        <w:t>, HEADLINE, BODY, HEADER_IMAGE_FILE)</w:t>
      </w:r>
    </w:p>
    <w:p w14:paraId="643707F2" w14:textId="77777777" w:rsidR="00C51F17" w:rsidRPr="000245EB" w:rsidRDefault="00C51F17">
      <w:pPr>
        <w:pStyle w:val="ListParagraph"/>
        <w:numPr>
          <w:ilvl w:val="0"/>
          <w:numId w:val="49"/>
        </w:numPr>
        <w:spacing w:line="276" w:lineRule="auto"/>
        <w:jc w:val="left"/>
        <w:rPr>
          <w:lang w:val="en-US"/>
          <w:rPrChange w:id="23074" w:author="Tran Huan" w:date="2018-11-25T16:08:00Z">
            <w:rPr>
              <w:lang w:val="fr-FR"/>
            </w:rPr>
          </w:rPrChange>
        </w:rPr>
        <w:pPrChange w:id="23075" w:author="phuong vu" w:date="2018-11-23T13:48:00Z">
          <w:pPr>
            <w:pStyle w:val="ListParagraph"/>
            <w:numPr>
              <w:numId w:val="49"/>
            </w:numPr>
            <w:ind w:left="1080" w:hanging="360"/>
            <w:jc w:val="left"/>
          </w:pPr>
        </w:pPrChange>
      </w:pPr>
      <w:r w:rsidRPr="000245EB">
        <w:rPr>
          <w:b/>
          <w:lang w:val="en-US"/>
          <w:rPrChange w:id="23076" w:author="Tran Huan" w:date="2018-11-25T16:08:00Z">
            <w:rPr>
              <w:b/>
              <w:lang w:val="fr-FR"/>
            </w:rPr>
          </w:rPrChange>
        </w:rPr>
        <w:t>TIME_SCHEDULE</w:t>
      </w:r>
      <w:r w:rsidRPr="000245EB">
        <w:rPr>
          <w:lang w:val="en-US"/>
          <w:rPrChange w:id="23077" w:author="Tran Huan" w:date="2018-11-25T16:08:00Z">
            <w:rPr>
              <w:lang w:val="fr-FR"/>
            </w:rPr>
          </w:rPrChange>
        </w:rPr>
        <w:t xml:space="preserve"> (</w:t>
      </w:r>
      <w:r w:rsidRPr="000245EB">
        <w:rPr>
          <w:u w:val="single"/>
          <w:lang w:val="en-US"/>
          <w:rPrChange w:id="23078" w:author="Tran Huan" w:date="2018-11-25T16:08:00Z">
            <w:rPr>
              <w:u w:val="single"/>
              <w:lang w:val="fr-FR"/>
            </w:rPr>
          </w:rPrChange>
        </w:rPr>
        <w:t>#ID</w:t>
      </w:r>
      <w:r>
        <w:t>, TIME_SCHEDULE_NO, TIME_START, TIME_END, STATUS</w:t>
      </w:r>
      <w:r w:rsidRPr="000245EB">
        <w:rPr>
          <w:lang w:val="en-US"/>
          <w:rPrChange w:id="23079" w:author="Tran Huan" w:date="2018-11-25T16:08:00Z">
            <w:rPr>
              <w:lang w:val="fr-FR"/>
            </w:rPr>
          </w:rPrChange>
        </w:rPr>
        <w:t>)</w:t>
      </w:r>
    </w:p>
    <w:p w14:paraId="2E38C2FB" w14:textId="77777777" w:rsidR="00C51F17" w:rsidRPr="00751AC2" w:rsidRDefault="00C51F17">
      <w:pPr>
        <w:pStyle w:val="ListParagraph"/>
        <w:numPr>
          <w:ilvl w:val="0"/>
          <w:numId w:val="49"/>
        </w:numPr>
        <w:spacing w:line="276" w:lineRule="auto"/>
        <w:jc w:val="left"/>
        <w:pPrChange w:id="23080" w:author="phuong vu" w:date="2018-11-23T13:48:00Z">
          <w:pPr>
            <w:pStyle w:val="ListParagraph"/>
            <w:numPr>
              <w:numId w:val="49"/>
            </w:numPr>
            <w:ind w:left="1080" w:hanging="360"/>
            <w:jc w:val="left"/>
          </w:pPr>
        </w:pPrChange>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pPr>
        <w:pStyle w:val="ListParagraph"/>
        <w:numPr>
          <w:ilvl w:val="0"/>
          <w:numId w:val="49"/>
        </w:numPr>
        <w:spacing w:line="276" w:lineRule="auto"/>
        <w:jc w:val="left"/>
        <w:pPrChange w:id="23081" w:author="phuong vu" w:date="2018-11-23T13:48:00Z">
          <w:pPr>
            <w:pStyle w:val="ListParagraph"/>
            <w:numPr>
              <w:numId w:val="49"/>
            </w:numPr>
            <w:ind w:left="1080" w:hanging="360"/>
            <w:jc w:val="left"/>
          </w:pPr>
        </w:pPrChange>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0245EB" w:rsidRDefault="00C51F17">
      <w:pPr>
        <w:pStyle w:val="ListParagraph"/>
        <w:numPr>
          <w:ilvl w:val="0"/>
          <w:numId w:val="49"/>
        </w:numPr>
        <w:spacing w:line="276" w:lineRule="auto"/>
        <w:jc w:val="left"/>
        <w:rPr>
          <w:lang w:val="en-US"/>
          <w:rPrChange w:id="23082" w:author="Tran Huan" w:date="2018-11-25T16:08:00Z">
            <w:rPr>
              <w:lang w:val="fr-FR"/>
            </w:rPr>
          </w:rPrChange>
        </w:rPr>
        <w:pPrChange w:id="23083" w:author="phuong vu" w:date="2018-11-23T13:48:00Z">
          <w:pPr>
            <w:pStyle w:val="ListParagraph"/>
            <w:numPr>
              <w:numId w:val="49"/>
            </w:numPr>
            <w:ind w:left="1080" w:hanging="360"/>
            <w:jc w:val="left"/>
          </w:pPr>
        </w:pPrChange>
      </w:pPr>
      <w:r w:rsidRPr="000245EB">
        <w:rPr>
          <w:b/>
          <w:lang w:val="en-US"/>
          <w:rPrChange w:id="23084" w:author="Tran Huan" w:date="2018-11-25T16:08:00Z">
            <w:rPr>
              <w:b/>
              <w:lang w:val="fr-FR"/>
            </w:rPr>
          </w:rPrChange>
        </w:rPr>
        <w:t xml:space="preserve">MATERIAL </w:t>
      </w:r>
      <w:r w:rsidRPr="000245EB">
        <w:rPr>
          <w:lang w:val="en-US"/>
          <w:rPrChange w:id="23085" w:author="Tran Huan" w:date="2018-11-25T16:08:00Z">
            <w:rPr>
              <w:lang w:val="fr-FR"/>
            </w:rPr>
          </w:rPrChange>
        </w:rPr>
        <w:t>(#</w:t>
      </w:r>
      <w:r w:rsidRPr="000245EB">
        <w:rPr>
          <w:u w:val="single"/>
          <w:lang w:val="en-US"/>
          <w:rPrChange w:id="23086" w:author="Tran Huan" w:date="2018-11-25T16:08:00Z">
            <w:rPr>
              <w:u w:val="single"/>
              <w:lang w:val="fr-FR"/>
            </w:rPr>
          </w:rPrChange>
        </w:rPr>
        <w:t>ID</w:t>
      </w:r>
      <w:r w:rsidRPr="000245EB">
        <w:rPr>
          <w:lang w:val="en-US"/>
          <w:rPrChange w:id="23087" w:author="Tran Huan" w:date="2018-11-25T16:08:00Z">
            <w:rPr>
              <w:lang w:val="fr-FR"/>
            </w:rPr>
          </w:rPrChange>
        </w:rPr>
        <w:t>, MATERIAL_NAME, STATUS)</w:t>
      </w:r>
    </w:p>
    <w:p w14:paraId="2687F657" w14:textId="77777777" w:rsidR="00C51F17" w:rsidRPr="000245EB" w:rsidRDefault="00C51F17">
      <w:pPr>
        <w:pStyle w:val="ListParagraph"/>
        <w:numPr>
          <w:ilvl w:val="0"/>
          <w:numId w:val="49"/>
        </w:numPr>
        <w:spacing w:line="276" w:lineRule="auto"/>
        <w:jc w:val="left"/>
        <w:rPr>
          <w:lang w:val="en-US"/>
          <w:rPrChange w:id="23088" w:author="Tran Huan" w:date="2018-11-25T16:08:00Z">
            <w:rPr>
              <w:lang w:val="fr-FR"/>
            </w:rPr>
          </w:rPrChange>
        </w:rPr>
        <w:pPrChange w:id="23089" w:author="phuong vu" w:date="2018-11-23T13:48:00Z">
          <w:pPr>
            <w:pStyle w:val="ListParagraph"/>
            <w:numPr>
              <w:numId w:val="49"/>
            </w:numPr>
            <w:ind w:left="1080" w:hanging="360"/>
            <w:jc w:val="left"/>
          </w:pPr>
        </w:pPrChange>
      </w:pPr>
      <w:r w:rsidRPr="000245EB">
        <w:rPr>
          <w:b/>
          <w:lang w:val="en-US"/>
          <w:rPrChange w:id="23090" w:author="Tran Huan" w:date="2018-11-25T16:08:00Z">
            <w:rPr>
              <w:b/>
              <w:lang w:val="fr-FR"/>
            </w:rPr>
          </w:rPrChange>
        </w:rPr>
        <w:t xml:space="preserve">COLOR_GROUP </w:t>
      </w:r>
      <w:r w:rsidRPr="000245EB">
        <w:rPr>
          <w:lang w:val="en-US"/>
          <w:rPrChange w:id="23091" w:author="Tran Huan" w:date="2018-11-25T16:08:00Z">
            <w:rPr>
              <w:lang w:val="fr-FR"/>
            </w:rPr>
          </w:rPrChange>
        </w:rPr>
        <w:t>(#</w:t>
      </w:r>
      <w:r w:rsidRPr="000245EB">
        <w:rPr>
          <w:u w:val="single"/>
          <w:lang w:val="en-US"/>
          <w:rPrChange w:id="23092" w:author="Tran Huan" w:date="2018-11-25T16:08:00Z">
            <w:rPr>
              <w:u w:val="single"/>
              <w:lang w:val="fr-FR"/>
            </w:rPr>
          </w:rPrChange>
        </w:rPr>
        <w:t>ID</w:t>
      </w:r>
      <w:r w:rsidRPr="000245EB">
        <w:rPr>
          <w:lang w:val="en-US"/>
          <w:rPrChange w:id="23093" w:author="Tran Huan" w:date="2018-11-25T16:08:00Z">
            <w:rPr>
              <w:lang w:val="fr-FR"/>
            </w:rPr>
          </w:rPrChange>
        </w:rPr>
        <w:t>, COLOR_GROUP_NAME, STATUS)</w:t>
      </w:r>
    </w:p>
    <w:p w14:paraId="49022E6A" w14:textId="77777777" w:rsidR="00C51F17" w:rsidRPr="000245EB" w:rsidRDefault="00C51F17">
      <w:pPr>
        <w:pStyle w:val="ListParagraph"/>
        <w:numPr>
          <w:ilvl w:val="0"/>
          <w:numId w:val="49"/>
        </w:numPr>
        <w:spacing w:line="276" w:lineRule="auto"/>
        <w:jc w:val="left"/>
        <w:rPr>
          <w:lang w:val="en-US"/>
          <w:rPrChange w:id="23094" w:author="Tran Huan" w:date="2018-11-25T16:08:00Z">
            <w:rPr>
              <w:lang w:val="fr-FR"/>
            </w:rPr>
          </w:rPrChange>
        </w:rPr>
        <w:pPrChange w:id="23095" w:author="phuong vu" w:date="2018-11-23T13:48:00Z">
          <w:pPr>
            <w:pStyle w:val="ListParagraph"/>
            <w:numPr>
              <w:numId w:val="49"/>
            </w:numPr>
            <w:ind w:left="1080" w:hanging="360"/>
            <w:jc w:val="left"/>
          </w:pPr>
        </w:pPrChange>
      </w:pPr>
      <w:r w:rsidRPr="000245EB">
        <w:rPr>
          <w:b/>
          <w:lang w:val="en-US"/>
          <w:rPrChange w:id="23096" w:author="Tran Huan" w:date="2018-11-25T16:08:00Z">
            <w:rPr>
              <w:b/>
              <w:lang w:val="fr-FR"/>
            </w:rPr>
          </w:rPrChange>
        </w:rPr>
        <w:t xml:space="preserve">COLOR </w:t>
      </w:r>
      <w:r w:rsidRPr="000245EB">
        <w:rPr>
          <w:lang w:val="en-US"/>
          <w:rPrChange w:id="23097" w:author="Tran Huan" w:date="2018-11-25T16:08:00Z">
            <w:rPr>
              <w:lang w:val="fr-FR"/>
            </w:rPr>
          </w:rPrChange>
        </w:rPr>
        <w:t>(#</w:t>
      </w:r>
      <w:r w:rsidRPr="000245EB">
        <w:rPr>
          <w:u w:val="single"/>
          <w:lang w:val="en-US"/>
          <w:rPrChange w:id="23098" w:author="Tran Huan" w:date="2018-11-25T16:08:00Z">
            <w:rPr>
              <w:u w:val="single"/>
              <w:lang w:val="fr-FR"/>
            </w:rPr>
          </w:rPrChange>
        </w:rPr>
        <w:t>ID</w:t>
      </w:r>
      <w:r w:rsidRPr="000245EB">
        <w:rPr>
          <w:lang w:val="en-US"/>
          <w:rPrChange w:id="23099" w:author="Tran Huan" w:date="2018-11-25T16:08:00Z">
            <w:rPr>
              <w:lang w:val="fr-FR"/>
            </w:rPr>
          </w:rPrChange>
        </w:rPr>
        <w:t>, COLOR_NAME, COLOR_GROUP_ID, STATUS)</w:t>
      </w:r>
    </w:p>
    <w:p w14:paraId="73BB64EF" w14:textId="77777777" w:rsidR="00C51F17" w:rsidRPr="00751AC2" w:rsidRDefault="00C51F17">
      <w:pPr>
        <w:pStyle w:val="ListParagraph"/>
        <w:numPr>
          <w:ilvl w:val="0"/>
          <w:numId w:val="49"/>
        </w:numPr>
        <w:spacing w:line="276" w:lineRule="auto"/>
        <w:jc w:val="left"/>
        <w:pPrChange w:id="23100" w:author="phuong vu" w:date="2018-11-23T13:48:00Z">
          <w:pPr>
            <w:pStyle w:val="ListParagraph"/>
            <w:numPr>
              <w:numId w:val="49"/>
            </w:numPr>
            <w:ind w:left="1080" w:hanging="360"/>
            <w:jc w:val="left"/>
          </w:pPr>
        </w:pPrChange>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pPr>
        <w:pStyle w:val="ListParagraph"/>
        <w:numPr>
          <w:ilvl w:val="0"/>
          <w:numId w:val="49"/>
        </w:numPr>
        <w:spacing w:line="276" w:lineRule="auto"/>
        <w:jc w:val="left"/>
        <w:pPrChange w:id="23101" w:author="phuong vu" w:date="2018-11-23T13:48:00Z">
          <w:pPr>
            <w:pStyle w:val="ListParagraph"/>
            <w:numPr>
              <w:numId w:val="49"/>
            </w:numPr>
            <w:ind w:left="1080" w:hanging="360"/>
            <w:jc w:val="left"/>
          </w:pPr>
        </w:pPrChange>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pPr>
        <w:pStyle w:val="ListParagraph"/>
        <w:numPr>
          <w:ilvl w:val="0"/>
          <w:numId w:val="49"/>
        </w:numPr>
        <w:spacing w:line="276" w:lineRule="auto"/>
        <w:jc w:val="left"/>
        <w:pPrChange w:id="23102" w:author="phuong vu" w:date="2018-11-23T13:48:00Z">
          <w:pPr>
            <w:pStyle w:val="ListParagraph"/>
            <w:numPr>
              <w:numId w:val="49"/>
            </w:numPr>
            <w:ind w:left="1080" w:hanging="360"/>
            <w:jc w:val="left"/>
          </w:pPr>
        </w:pPrChange>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pPr>
        <w:pStyle w:val="ListParagraph"/>
        <w:numPr>
          <w:ilvl w:val="0"/>
          <w:numId w:val="49"/>
        </w:numPr>
        <w:spacing w:line="276" w:lineRule="auto"/>
        <w:jc w:val="left"/>
        <w:pPrChange w:id="23103" w:author="phuong vu" w:date="2018-11-23T13:48:00Z">
          <w:pPr>
            <w:pStyle w:val="ListParagraph"/>
            <w:numPr>
              <w:numId w:val="49"/>
            </w:numPr>
            <w:ind w:left="1080" w:hanging="360"/>
            <w:jc w:val="left"/>
          </w:pPr>
        </w:pPrChange>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pPr>
        <w:pStyle w:val="ListParagraph"/>
        <w:numPr>
          <w:ilvl w:val="0"/>
          <w:numId w:val="49"/>
        </w:numPr>
        <w:spacing w:line="276" w:lineRule="auto"/>
        <w:jc w:val="left"/>
        <w:pPrChange w:id="23104" w:author="phuong vu" w:date="2018-11-23T13:48:00Z">
          <w:pPr>
            <w:pStyle w:val="ListParagraph"/>
            <w:numPr>
              <w:numId w:val="49"/>
            </w:numPr>
            <w:ind w:left="1080" w:hanging="360"/>
            <w:jc w:val="left"/>
          </w:pPr>
        </w:pPrChange>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pPr>
        <w:pStyle w:val="ListParagraph"/>
        <w:numPr>
          <w:ilvl w:val="0"/>
          <w:numId w:val="49"/>
        </w:numPr>
        <w:spacing w:line="276" w:lineRule="auto"/>
        <w:jc w:val="left"/>
        <w:pPrChange w:id="23105" w:author="phuong vu" w:date="2018-11-23T13:48:00Z">
          <w:pPr>
            <w:pStyle w:val="ListParagraph"/>
            <w:numPr>
              <w:numId w:val="49"/>
            </w:numPr>
            <w:ind w:left="1080" w:hanging="360"/>
            <w:jc w:val="left"/>
          </w:pPr>
        </w:pPrChange>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pPr>
        <w:pStyle w:val="ListParagraph"/>
        <w:numPr>
          <w:ilvl w:val="0"/>
          <w:numId w:val="49"/>
        </w:numPr>
        <w:spacing w:line="276" w:lineRule="auto"/>
        <w:jc w:val="left"/>
        <w:pPrChange w:id="23106" w:author="phuong vu" w:date="2018-11-23T13:48:00Z">
          <w:pPr>
            <w:pStyle w:val="ListParagraph"/>
            <w:numPr>
              <w:numId w:val="49"/>
            </w:numPr>
            <w:ind w:left="1080" w:hanging="360"/>
            <w:jc w:val="left"/>
          </w:pPr>
        </w:pPrChange>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pPr>
        <w:pStyle w:val="ListParagraph"/>
        <w:numPr>
          <w:ilvl w:val="0"/>
          <w:numId w:val="49"/>
        </w:numPr>
        <w:spacing w:line="276" w:lineRule="auto"/>
        <w:jc w:val="left"/>
        <w:pPrChange w:id="23107" w:author="phuong vu" w:date="2018-11-23T13:48:00Z">
          <w:pPr>
            <w:pStyle w:val="ListParagraph"/>
            <w:numPr>
              <w:numId w:val="49"/>
            </w:numPr>
            <w:ind w:left="1080" w:hanging="360"/>
            <w:jc w:val="left"/>
          </w:pPr>
        </w:pPrChange>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pPr>
        <w:pStyle w:val="ListParagraph"/>
        <w:numPr>
          <w:ilvl w:val="0"/>
          <w:numId w:val="49"/>
        </w:numPr>
        <w:spacing w:line="276" w:lineRule="auto"/>
        <w:jc w:val="left"/>
        <w:rPr>
          <w:i/>
        </w:rPr>
        <w:pPrChange w:id="23108" w:author="phuong vu" w:date="2018-11-23T13:48:00Z">
          <w:pPr>
            <w:pStyle w:val="ListParagraph"/>
            <w:numPr>
              <w:numId w:val="49"/>
            </w:numPr>
            <w:ind w:left="1080" w:hanging="360"/>
            <w:jc w:val="left"/>
          </w:pPr>
        </w:pPrChange>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pPr>
        <w:pStyle w:val="ListParagraph"/>
        <w:numPr>
          <w:ilvl w:val="0"/>
          <w:numId w:val="49"/>
        </w:numPr>
        <w:spacing w:line="276" w:lineRule="auto"/>
        <w:jc w:val="left"/>
        <w:pPrChange w:id="23109" w:author="phuong vu" w:date="2018-11-23T13:48:00Z">
          <w:pPr>
            <w:pStyle w:val="ListParagraph"/>
            <w:numPr>
              <w:numId w:val="49"/>
            </w:numPr>
            <w:ind w:left="1080" w:hanging="360"/>
            <w:jc w:val="left"/>
          </w:pPr>
        </w:pPrChange>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pPr>
        <w:pStyle w:val="ListParagraph"/>
        <w:numPr>
          <w:ilvl w:val="0"/>
          <w:numId w:val="49"/>
        </w:numPr>
        <w:spacing w:line="276" w:lineRule="auto"/>
        <w:jc w:val="left"/>
        <w:pPrChange w:id="23110" w:author="phuong vu" w:date="2018-11-23T13:48:00Z">
          <w:pPr>
            <w:pStyle w:val="ListParagraph"/>
            <w:numPr>
              <w:numId w:val="49"/>
            </w:numPr>
            <w:ind w:left="1080" w:hanging="360"/>
            <w:jc w:val="left"/>
          </w:pPr>
        </w:pPrChange>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pPr>
        <w:pStyle w:val="ListParagraph"/>
        <w:numPr>
          <w:ilvl w:val="0"/>
          <w:numId w:val="49"/>
        </w:numPr>
        <w:spacing w:line="276" w:lineRule="auto"/>
        <w:jc w:val="left"/>
        <w:pPrChange w:id="23111" w:author="phuong vu" w:date="2018-11-23T13:48:00Z">
          <w:pPr>
            <w:pStyle w:val="ListParagraph"/>
            <w:numPr>
              <w:numId w:val="49"/>
            </w:numPr>
            <w:ind w:left="1080" w:hanging="360"/>
            <w:jc w:val="left"/>
          </w:pPr>
        </w:pPrChange>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pPr>
        <w:pStyle w:val="ListParagraph"/>
        <w:numPr>
          <w:ilvl w:val="0"/>
          <w:numId w:val="49"/>
        </w:numPr>
        <w:spacing w:line="276" w:lineRule="auto"/>
        <w:jc w:val="left"/>
        <w:pPrChange w:id="23112" w:author="phuong vu" w:date="2018-11-23T13:48:00Z">
          <w:pPr>
            <w:pStyle w:val="ListParagraph"/>
            <w:numPr>
              <w:numId w:val="49"/>
            </w:numPr>
            <w:ind w:left="1080" w:hanging="360"/>
            <w:jc w:val="left"/>
          </w:pPr>
        </w:pPrChange>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pPr>
        <w:pStyle w:val="ListParagraph"/>
        <w:numPr>
          <w:ilvl w:val="0"/>
          <w:numId w:val="49"/>
        </w:numPr>
        <w:spacing w:line="276" w:lineRule="auto"/>
        <w:jc w:val="left"/>
        <w:pPrChange w:id="23113" w:author="phuong vu" w:date="2018-11-23T13:48:00Z">
          <w:pPr>
            <w:pStyle w:val="ListParagraph"/>
            <w:numPr>
              <w:numId w:val="49"/>
            </w:numPr>
            <w:ind w:left="1080" w:hanging="360"/>
            <w:jc w:val="left"/>
          </w:pPr>
        </w:pPrChange>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pPr>
        <w:pStyle w:val="ListParagraph"/>
        <w:numPr>
          <w:ilvl w:val="0"/>
          <w:numId w:val="49"/>
        </w:numPr>
        <w:spacing w:line="276" w:lineRule="auto"/>
        <w:jc w:val="left"/>
        <w:pPrChange w:id="23114" w:author="phuong vu" w:date="2018-11-23T13:48:00Z">
          <w:pPr>
            <w:pStyle w:val="ListParagraph"/>
            <w:numPr>
              <w:numId w:val="49"/>
            </w:numPr>
            <w:ind w:left="1080" w:hanging="360"/>
            <w:jc w:val="left"/>
          </w:pPr>
        </w:pPrChange>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pPr>
        <w:pStyle w:val="ListParagraph"/>
        <w:numPr>
          <w:ilvl w:val="0"/>
          <w:numId w:val="49"/>
        </w:numPr>
        <w:spacing w:line="276" w:lineRule="auto"/>
        <w:jc w:val="left"/>
        <w:pPrChange w:id="23115" w:author="phuong vu" w:date="2018-11-23T13:48:00Z">
          <w:pPr>
            <w:pStyle w:val="ListParagraph"/>
            <w:numPr>
              <w:numId w:val="49"/>
            </w:numPr>
            <w:ind w:left="1080" w:hanging="360"/>
            <w:jc w:val="left"/>
          </w:pPr>
        </w:pPrChange>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pPr>
        <w:pStyle w:val="ListParagraph"/>
        <w:numPr>
          <w:ilvl w:val="0"/>
          <w:numId w:val="49"/>
        </w:numPr>
        <w:spacing w:line="276" w:lineRule="auto"/>
        <w:jc w:val="left"/>
        <w:pPrChange w:id="23116" w:author="phuong vu" w:date="2018-11-23T13:48:00Z">
          <w:pPr>
            <w:pStyle w:val="ListParagraph"/>
            <w:numPr>
              <w:numId w:val="49"/>
            </w:numPr>
            <w:ind w:left="1080" w:hanging="360"/>
            <w:jc w:val="left"/>
          </w:pPr>
        </w:pPrChange>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pPr>
        <w:pStyle w:val="ListParagraph"/>
        <w:numPr>
          <w:ilvl w:val="0"/>
          <w:numId w:val="49"/>
        </w:numPr>
        <w:spacing w:line="276" w:lineRule="auto"/>
        <w:jc w:val="left"/>
        <w:rPr>
          <w:ins w:id="23117" w:author="phuong vu" w:date="2018-11-15T18:16:00Z"/>
        </w:rPr>
        <w:pPrChange w:id="23118" w:author="phuong vu" w:date="2018-11-23T13:48:00Z">
          <w:pPr>
            <w:pStyle w:val="ListParagraph"/>
            <w:numPr>
              <w:numId w:val="49"/>
            </w:numPr>
            <w:ind w:left="1080" w:hanging="360"/>
            <w:jc w:val="left"/>
          </w:pPr>
        </w:pPrChange>
      </w:pPr>
      <w:bookmarkStart w:id="23119"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23119"/>
    </w:p>
    <w:p w14:paraId="6575A584" w14:textId="5E54A599" w:rsidR="00297E5D" w:rsidRPr="000245EB" w:rsidRDefault="00297E5D">
      <w:pPr>
        <w:spacing w:line="276" w:lineRule="auto"/>
        <w:jc w:val="left"/>
        <w:rPr>
          <w:ins w:id="23120" w:author="phuong vu" w:date="2018-11-15T18:19:00Z"/>
          <w:b/>
          <w:rPrChange w:id="23121" w:author="Tran Huan" w:date="2018-11-25T16:08:00Z">
            <w:rPr>
              <w:ins w:id="23122" w:author="phuong vu" w:date="2018-11-15T18:19:00Z"/>
              <w:b/>
              <w:lang w:val="en-US"/>
            </w:rPr>
          </w:rPrChange>
        </w:rPr>
        <w:pPrChange w:id="23123" w:author="phuong vu" w:date="2018-11-23T13:48:00Z">
          <w:pPr>
            <w:jc w:val="left"/>
          </w:pPr>
        </w:pPrChange>
      </w:pPr>
      <w:ins w:id="23124" w:author="phuong vu" w:date="2018-11-15T18:16:00Z">
        <w:r w:rsidRPr="000245EB">
          <w:rPr>
            <w:b/>
            <w:rPrChange w:id="23125" w:author="Tran Huan" w:date="2018-11-25T16:08:00Z">
              <w:rPr>
                <w:b/>
                <w:lang w:val="en-US"/>
              </w:rPr>
            </w:rPrChange>
          </w:rPr>
          <w:t>Dữ liệu hiển thị danh sách đơn hàng</w:t>
        </w:r>
      </w:ins>
    </w:p>
    <w:tbl>
      <w:tblPr>
        <w:tblStyle w:val="TableGrid"/>
        <w:tblW w:w="0" w:type="auto"/>
        <w:tblLook w:val="04A0" w:firstRow="1" w:lastRow="0" w:firstColumn="1" w:lastColumn="0" w:noHBand="0" w:noVBand="1"/>
        <w:tblPrChange w:id="23126"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3127">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23128" w:author="phuong vu" w:date="2018-11-15T18:20:00Z"/>
        </w:trPr>
        <w:tc>
          <w:tcPr>
            <w:tcW w:w="1795" w:type="dxa"/>
            <w:tcPrChange w:id="23129" w:author="phuong vu" w:date="2018-11-15T18:22:00Z">
              <w:tcPr>
                <w:tcW w:w="1462" w:type="dxa"/>
              </w:tcPr>
            </w:tcPrChange>
          </w:tcPr>
          <w:p w14:paraId="39D68C9D" w14:textId="48BAA992" w:rsidR="00070151" w:rsidRDefault="00070151">
            <w:pPr>
              <w:spacing w:line="276" w:lineRule="auto"/>
              <w:jc w:val="left"/>
              <w:rPr>
                <w:ins w:id="23130" w:author="phuong vu" w:date="2018-11-15T18:20:00Z"/>
                <w:b/>
                <w:lang w:val="en-US"/>
              </w:rPr>
              <w:pPrChange w:id="23131" w:author="phuong vu" w:date="2018-11-23T13:48:00Z">
                <w:pPr>
                  <w:jc w:val="left"/>
                </w:pPr>
              </w:pPrChange>
            </w:pPr>
            <w:ins w:id="23132" w:author="phuong vu" w:date="2018-11-15T18:20:00Z">
              <w:r>
                <w:rPr>
                  <w:b/>
                  <w:lang w:val="en-US"/>
                </w:rPr>
                <w:t>Thành phần dữ liệu</w:t>
              </w:r>
            </w:ins>
          </w:p>
        </w:tc>
        <w:tc>
          <w:tcPr>
            <w:tcW w:w="1440" w:type="dxa"/>
            <w:tcPrChange w:id="23133" w:author="phuong vu" w:date="2018-11-15T18:22:00Z">
              <w:tcPr>
                <w:tcW w:w="1463" w:type="dxa"/>
                <w:gridSpan w:val="2"/>
              </w:tcPr>
            </w:tcPrChange>
          </w:tcPr>
          <w:p w14:paraId="76DD433D" w14:textId="3613F872" w:rsidR="00070151" w:rsidRDefault="00070151">
            <w:pPr>
              <w:spacing w:line="276" w:lineRule="auto"/>
              <w:jc w:val="left"/>
              <w:rPr>
                <w:ins w:id="23134" w:author="phuong vu" w:date="2018-11-15T18:20:00Z"/>
                <w:b/>
                <w:lang w:val="en-US"/>
              </w:rPr>
              <w:pPrChange w:id="23135" w:author="phuong vu" w:date="2018-11-23T13:48:00Z">
                <w:pPr>
                  <w:jc w:val="left"/>
                </w:pPr>
              </w:pPrChange>
            </w:pPr>
            <w:ins w:id="23136" w:author="phuong vu" w:date="2018-11-15T18:20:00Z">
              <w:r>
                <w:rPr>
                  <w:b/>
                  <w:lang w:val="en-US"/>
                </w:rPr>
                <w:t>Đơn hàng đang chờ</w:t>
              </w:r>
            </w:ins>
          </w:p>
        </w:tc>
        <w:tc>
          <w:tcPr>
            <w:tcW w:w="1350" w:type="dxa"/>
            <w:tcPrChange w:id="23137" w:author="phuong vu" w:date="2018-11-15T18:22:00Z">
              <w:tcPr>
                <w:tcW w:w="1463" w:type="dxa"/>
                <w:gridSpan w:val="2"/>
              </w:tcPr>
            </w:tcPrChange>
          </w:tcPr>
          <w:p w14:paraId="2169840E" w14:textId="3CAC23EF" w:rsidR="00070151" w:rsidRDefault="00070151">
            <w:pPr>
              <w:spacing w:line="276" w:lineRule="auto"/>
              <w:jc w:val="left"/>
              <w:rPr>
                <w:ins w:id="23138" w:author="phuong vu" w:date="2018-11-15T18:20:00Z"/>
                <w:b/>
                <w:lang w:val="en-US"/>
              </w:rPr>
              <w:pPrChange w:id="23139" w:author="phuong vu" w:date="2018-11-23T13:48:00Z">
                <w:pPr>
                  <w:jc w:val="left"/>
                </w:pPr>
              </w:pPrChange>
            </w:pPr>
            <w:ins w:id="23140" w:author="phuong vu" w:date="2018-11-15T18:20:00Z">
              <w:r>
                <w:rPr>
                  <w:b/>
                  <w:lang w:val="en-US"/>
                </w:rPr>
                <w:t>Đơn hàng đang xử lí</w:t>
              </w:r>
            </w:ins>
          </w:p>
        </w:tc>
        <w:tc>
          <w:tcPr>
            <w:tcW w:w="1266" w:type="dxa"/>
            <w:tcPrChange w:id="23141" w:author="phuong vu" w:date="2018-11-15T18:22:00Z">
              <w:tcPr>
                <w:tcW w:w="1463" w:type="dxa"/>
                <w:gridSpan w:val="2"/>
              </w:tcPr>
            </w:tcPrChange>
          </w:tcPr>
          <w:p w14:paraId="67FBE187" w14:textId="3DC75D6A" w:rsidR="00070151" w:rsidRDefault="00070151">
            <w:pPr>
              <w:spacing w:line="276" w:lineRule="auto"/>
              <w:jc w:val="left"/>
              <w:rPr>
                <w:ins w:id="23142" w:author="phuong vu" w:date="2018-11-15T18:20:00Z"/>
                <w:b/>
                <w:lang w:val="en-US"/>
              </w:rPr>
              <w:pPrChange w:id="23143" w:author="phuong vu" w:date="2018-11-23T13:48:00Z">
                <w:pPr>
                  <w:jc w:val="left"/>
                </w:pPr>
              </w:pPrChange>
            </w:pPr>
            <w:ins w:id="23144" w:author="phuong vu" w:date="2018-11-15T18:20:00Z">
              <w:r>
                <w:rPr>
                  <w:b/>
                  <w:lang w:val="en-US"/>
                </w:rPr>
                <w:t>Đã xử lí hoàn tất</w:t>
              </w:r>
            </w:ins>
          </w:p>
        </w:tc>
        <w:tc>
          <w:tcPr>
            <w:tcW w:w="1614" w:type="dxa"/>
            <w:tcPrChange w:id="23145" w:author="phuong vu" w:date="2018-11-15T18:22:00Z">
              <w:tcPr>
                <w:tcW w:w="1463" w:type="dxa"/>
              </w:tcPr>
            </w:tcPrChange>
          </w:tcPr>
          <w:p w14:paraId="4507ED15" w14:textId="5DF43985" w:rsidR="00070151" w:rsidRDefault="00070151">
            <w:pPr>
              <w:spacing w:line="276" w:lineRule="auto"/>
              <w:jc w:val="left"/>
              <w:rPr>
                <w:ins w:id="23146" w:author="phuong vu" w:date="2018-11-15T18:20:00Z"/>
                <w:b/>
                <w:lang w:val="en-US"/>
              </w:rPr>
              <w:pPrChange w:id="23147" w:author="phuong vu" w:date="2018-11-23T13:48:00Z">
                <w:pPr>
                  <w:jc w:val="left"/>
                </w:pPr>
              </w:pPrChange>
            </w:pPr>
            <w:ins w:id="23148" w:author="phuong vu" w:date="2018-11-15T18:20:00Z">
              <w:r>
                <w:rPr>
                  <w:b/>
                  <w:lang w:val="en-US"/>
                </w:rPr>
                <w:t xml:space="preserve">Đơn hàng </w:t>
              </w:r>
            </w:ins>
            <w:ins w:id="23149" w:author="phuong vu" w:date="2018-11-15T18:21:00Z">
              <w:r>
                <w:rPr>
                  <w:b/>
                  <w:lang w:val="en-US"/>
                </w:rPr>
                <w:t>thành công</w:t>
              </w:r>
            </w:ins>
          </w:p>
        </w:tc>
        <w:tc>
          <w:tcPr>
            <w:tcW w:w="1312" w:type="dxa"/>
            <w:tcPrChange w:id="23150" w:author="phuong vu" w:date="2018-11-15T18:22:00Z">
              <w:tcPr>
                <w:tcW w:w="1463" w:type="dxa"/>
                <w:gridSpan w:val="2"/>
              </w:tcPr>
            </w:tcPrChange>
          </w:tcPr>
          <w:p w14:paraId="5C1F0DD4" w14:textId="2F6947C9" w:rsidR="00070151" w:rsidRDefault="00070151">
            <w:pPr>
              <w:spacing w:line="276" w:lineRule="auto"/>
              <w:jc w:val="left"/>
              <w:rPr>
                <w:ins w:id="23151" w:author="phuong vu" w:date="2018-11-15T18:20:00Z"/>
                <w:b/>
                <w:lang w:val="en-US"/>
              </w:rPr>
              <w:pPrChange w:id="23152" w:author="phuong vu" w:date="2018-11-23T13:48:00Z">
                <w:pPr>
                  <w:jc w:val="left"/>
                </w:pPr>
              </w:pPrChange>
            </w:pPr>
            <w:ins w:id="23153" w:author="phuong vu" w:date="2018-11-15T18:21:00Z">
              <w:r>
                <w:rPr>
                  <w:b/>
                  <w:lang w:val="en-US"/>
                </w:rPr>
                <w:t>Đơn hàng bị hủy</w:t>
              </w:r>
            </w:ins>
          </w:p>
        </w:tc>
      </w:tr>
      <w:tr w:rsidR="00070151" w14:paraId="2071D08D" w14:textId="77777777" w:rsidTr="00070151">
        <w:trPr>
          <w:trHeight w:val="422"/>
          <w:ins w:id="23154" w:author="phuong vu" w:date="2018-11-15T18:20:00Z"/>
        </w:trPr>
        <w:tc>
          <w:tcPr>
            <w:tcW w:w="1795" w:type="dxa"/>
            <w:tcPrChange w:id="23155" w:author="phuong vu" w:date="2018-11-15T18:24:00Z">
              <w:tcPr>
                <w:tcW w:w="1462" w:type="dxa"/>
              </w:tcPr>
            </w:tcPrChange>
          </w:tcPr>
          <w:p w14:paraId="0DC89E9F" w14:textId="1D800337" w:rsidR="00070151" w:rsidRPr="00070151" w:rsidRDefault="00070151">
            <w:pPr>
              <w:spacing w:line="276" w:lineRule="auto"/>
              <w:jc w:val="left"/>
              <w:rPr>
                <w:ins w:id="23156" w:author="phuong vu" w:date="2018-11-15T18:20:00Z"/>
                <w:lang w:val="en-US"/>
              </w:rPr>
              <w:pPrChange w:id="23157" w:author="phuong vu" w:date="2018-11-23T13:48:00Z">
                <w:pPr>
                  <w:jc w:val="left"/>
                </w:pPr>
              </w:pPrChange>
            </w:pPr>
            <w:ins w:id="23158" w:author="phuong vu" w:date="2018-11-15T18:21:00Z">
              <w:r w:rsidRPr="00070151">
                <w:rPr>
                  <w:lang w:val="en-US"/>
                </w:rPr>
                <w:t>Chi nhánh</w:t>
              </w:r>
            </w:ins>
          </w:p>
        </w:tc>
        <w:tc>
          <w:tcPr>
            <w:tcW w:w="1440" w:type="dxa"/>
            <w:vAlign w:val="center"/>
            <w:tcPrChange w:id="23159" w:author="phuong vu" w:date="2018-11-15T18:24:00Z">
              <w:tcPr>
                <w:tcW w:w="1463" w:type="dxa"/>
                <w:gridSpan w:val="2"/>
              </w:tcPr>
            </w:tcPrChange>
          </w:tcPr>
          <w:p w14:paraId="6479F926" w14:textId="1E351B25" w:rsidR="00070151" w:rsidRPr="00070151" w:rsidRDefault="00070151">
            <w:pPr>
              <w:spacing w:line="276" w:lineRule="auto"/>
              <w:jc w:val="center"/>
              <w:rPr>
                <w:ins w:id="23160" w:author="phuong vu" w:date="2018-11-15T18:20:00Z"/>
                <w:lang w:val="en-US"/>
                <w:rPrChange w:id="23161" w:author="phuong vu" w:date="2018-11-15T18:26:00Z">
                  <w:rPr>
                    <w:ins w:id="23162" w:author="phuong vu" w:date="2018-11-15T18:20:00Z"/>
                    <w:b/>
                    <w:lang w:val="en-US"/>
                  </w:rPr>
                </w:rPrChange>
              </w:rPr>
              <w:pPrChange w:id="23163" w:author="phuong vu" w:date="2018-11-23T13:48:00Z">
                <w:pPr>
                  <w:jc w:val="left"/>
                </w:pPr>
              </w:pPrChange>
            </w:pPr>
            <w:ins w:id="23164" w:author="phuong vu" w:date="2018-11-15T18:25:00Z">
              <w:r w:rsidRPr="00070151">
                <w:rPr>
                  <w:lang w:val="en-US"/>
                  <w:rPrChange w:id="23165" w:author="phuong vu" w:date="2018-11-15T18:26:00Z">
                    <w:rPr>
                      <w:b/>
                      <w:lang w:val="en-US"/>
                    </w:rPr>
                  </w:rPrChange>
                </w:rPr>
                <w:t>X</w:t>
              </w:r>
            </w:ins>
          </w:p>
        </w:tc>
        <w:tc>
          <w:tcPr>
            <w:tcW w:w="1350" w:type="dxa"/>
            <w:vAlign w:val="center"/>
            <w:tcPrChange w:id="23166" w:author="phuong vu" w:date="2018-11-15T18:24:00Z">
              <w:tcPr>
                <w:tcW w:w="1463" w:type="dxa"/>
                <w:gridSpan w:val="2"/>
              </w:tcPr>
            </w:tcPrChange>
          </w:tcPr>
          <w:p w14:paraId="36581A45" w14:textId="77777777" w:rsidR="00070151" w:rsidRPr="00070151" w:rsidRDefault="00070151">
            <w:pPr>
              <w:spacing w:line="276" w:lineRule="auto"/>
              <w:jc w:val="center"/>
              <w:rPr>
                <w:ins w:id="23167" w:author="phuong vu" w:date="2018-11-15T18:20:00Z"/>
                <w:lang w:val="en-US"/>
                <w:rPrChange w:id="23168" w:author="phuong vu" w:date="2018-11-15T18:26:00Z">
                  <w:rPr>
                    <w:ins w:id="23169" w:author="phuong vu" w:date="2018-11-15T18:20:00Z"/>
                    <w:b/>
                    <w:lang w:val="en-US"/>
                  </w:rPr>
                </w:rPrChange>
              </w:rPr>
              <w:pPrChange w:id="23170" w:author="phuong vu" w:date="2018-11-23T13:48:00Z">
                <w:pPr>
                  <w:jc w:val="left"/>
                </w:pPr>
              </w:pPrChange>
            </w:pPr>
          </w:p>
        </w:tc>
        <w:tc>
          <w:tcPr>
            <w:tcW w:w="1266" w:type="dxa"/>
            <w:vAlign w:val="center"/>
            <w:tcPrChange w:id="23171" w:author="phuong vu" w:date="2018-11-15T18:24:00Z">
              <w:tcPr>
                <w:tcW w:w="1463" w:type="dxa"/>
                <w:gridSpan w:val="2"/>
              </w:tcPr>
            </w:tcPrChange>
          </w:tcPr>
          <w:p w14:paraId="6CF49F62" w14:textId="77777777" w:rsidR="00070151" w:rsidRPr="00070151" w:rsidRDefault="00070151">
            <w:pPr>
              <w:spacing w:line="276" w:lineRule="auto"/>
              <w:jc w:val="center"/>
              <w:rPr>
                <w:ins w:id="23172" w:author="phuong vu" w:date="2018-11-15T18:20:00Z"/>
                <w:lang w:val="en-US"/>
                <w:rPrChange w:id="23173" w:author="phuong vu" w:date="2018-11-15T18:26:00Z">
                  <w:rPr>
                    <w:ins w:id="23174" w:author="phuong vu" w:date="2018-11-15T18:20:00Z"/>
                    <w:b/>
                    <w:lang w:val="en-US"/>
                  </w:rPr>
                </w:rPrChange>
              </w:rPr>
              <w:pPrChange w:id="23175" w:author="phuong vu" w:date="2018-11-23T13:48:00Z">
                <w:pPr>
                  <w:jc w:val="left"/>
                </w:pPr>
              </w:pPrChange>
            </w:pPr>
          </w:p>
        </w:tc>
        <w:tc>
          <w:tcPr>
            <w:tcW w:w="1614" w:type="dxa"/>
            <w:vAlign w:val="center"/>
            <w:tcPrChange w:id="23176" w:author="phuong vu" w:date="2018-11-15T18:24:00Z">
              <w:tcPr>
                <w:tcW w:w="1463" w:type="dxa"/>
              </w:tcPr>
            </w:tcPrChange>
          </w:tcPr>
          <w:p w14:paraId="7F935607" w14:textId="39722E89" w:rsidR="00070151" w:rsidRPr="00070151" w:rsidRDefault="00070151">
            <w:pPr>
              <w:spacing w:line="276" w:lineRule="auto"/>
              <w:jc w:val="center"/>
              <w:rPr>
                <w:ins w:id="23177" w:author="phuong vu" w:date="2018-11-15T18:20:00Z"/>
                <w:lang w:val="en-US"/>
                <w:rPrChange w:id="23178" w:author="phuong vu" w:date="2018-11-15T18:26:00Z">
                  <w:rPr>
                    <w:ins w:id="23179" w:author="phuong vu" w:date="2018-11-15T18:20:00Z"/>
                    <w:b/>
                    <w:lang w:val="en-US"/>
                  </w:rPr>
                </w:rPrChange>
              </w:rPr>
              <w:pPrChange w:id="23180" w:author="phuong vu" w:date="2018-11-23T13:48:00Z">
                <w:pPr>
                  <w:jc w:val="left"/>
                </w:pPr>
              </w:pPrChange>
            </w:pPr>
            <w:ins w:id="23181" w:author="phuong vu" w:date="2018-11-15T18:26:00Z">
              <w:r w:rsidRPr="00070151">
                <w:rPr>
                  <w:lang w:val="en-US"/>
                  <w:rPrChange w:id="23182" w:author="phuong vu" w:date="2018-11-15T18:26:00Z">
                    <w:rPr>
                      <w:b/>
                      <w:lang w:val="en-US"/>
                    </w:rPr>
                  </w:rPrChange>
                </w:rPr>
                <w:t>X</w:t>
              </w:r>
            </w:ins>
          </w:p>
        </w:tc>
        <w:tc>
          <w:tcPr>
            <w:tcW w:w="1312" w:type="dxa"/>
            <w:vAlign w:val="center"/>
            <w:tcPrChange w:id="23183" w:author="phuong vu" w:date="2018-11-15T18:24:00Z">
              <w:tcPr>
                <w:tcW w:w="1463" w:type="dxa"/>
                <w:gridSpan w:val="2"/>
              </w:tcPr>
            </w:tcPrChange>
          </w:tcPr>
          <w:p w14:paraId="52584C3E" w14:textId="0647E20B" w:rsidR="00070151" w:rsidRPr="00070151" w:rsidRDefault="00070151">
            <w:pPr>
              <w:spacing w:line="276" w:lineRule="auto"/>
              <w:jc w:val="center"/>
              <w:rPr>
                <w:ins w:id="23184" w:author="phuong vu" w:date="2018-11-15T18:20:00Z"/>
                <w:lang w:val="en-US"/>
                <w:rPrChange w:id="23185" w:author="phuong vu" w:date="2018-11-15T18:26:00Z">
                  <w:rPr>
                    <w:ins w:id="23186" w:author="phuong vu" w:date="2018-11-15T18:20:00Z"/>
                    <w:b/>
                    <w:lang w:val="en-US"/>
                  </w:rPr>
                </w:rPrChange>
              </w:rPr>
              <w:pPrChange w:id="23187" w:author="phuong vu" w:date="2018-11-23T13:48:00Z">
                <w:pPr>
                  <w:jc w:val="left"/>
                </w:pPr>
              </w:pPrChange>
            </w:pPr>
            <w:ins w:id="23188" w:author="phuong vu" w:date="2018-11-15T18:26:00Z">
              <w:r w:rsidRPr="00070151">
                <w:rPr>
                  <w:lang w:val="en-US"/>
                  <w:rPrChange w:id="23189" w:author="phuong vu" w:date="2018-11-15T18:26:00Z">
                    <w:rPr>
                      <w:b/>
                      <w:lang w:val="en-US"/>
                    </w:rPr>
                  </w:rPrChange>
                </w:rPr>
                <w:t>X</w:t>
              </w:r>
            </w:ins>
          </w:p>
        </w:tc>
      </w:tr>
      <w:tr w:rsidR="00070151" w14:paraId="06614F2C" w14:textId="77777777" w:rsidTr="00070151">
        <w:trPr>
          <w:ins w:id="23190" w:author="phuong vu" w:date="2018-11-15T18:20:00Z"/>
        </w:trPr>
        <w:tc>
          <w:tcPr>
            <w:tcW w:w="1795" w:type="dxa"/>
            <w:tcPrChange w:id="23191" w:author="phuong vu" w:date="2018-11-15T18:24:00Z">
              <w:tcPr>
                <w:tcW w:w="1462" w:type="dxa"/>
              </w:tcPr>
            </w:tcPrChange>
          </w:tcPr>
          <w:p w14:paraId="495A6586" w14:textId="55537D66" w:rsidR="00070151" w:rsidRPr="00070151" w:rsidRDefault="00070151">
            <w:pPr>
              <w:spacing w:line="276" w:lineRule="auto"/>
              <w:jc w:val="left"/>
              <w:rPr>
                <w:ins w:id="23192" w:author="phuong vu" w:date="2018-11-15T18:20:00Z"/>
                <w:lang w:val="en-US"/>
                <w:rPrChange w:id="23193" w:author="phuong vu" w:date="2018-11-15T18:26:00Z">
                  <w:rPr>
                    <w:ins w:id="23194" w:author="phuong vu" w:date="2018-11-15T18:20:00Z"/>
                    <w:b/>
                    <w:lang w:val="en-US"/>
                  </w:rPr>
                </w:rPrChange>
              </w:rPr>
              <w:pPrChange w:id="23195" w:author="phuong vu" w:date="2018-11-23T13:48:00Z">
                <w:pPr>
                  <w:jc w:val="left"/>
                </w:pPr>
              </w:pPrChange>
            </w:pPr>
            <w:ins w:id="23196" w:author="phuong vu" w:date="2018-11-15T18:21:00Z">
              <w:r w:rsidRPr="00070151">
                <w:rPr>
                  <w:lang w:val="en-US"/>
                </w:rPr>
                <w:t>Tên khách hàng</w:t>
              </w:r>
            </w:ins>
          </w:p>
        </w:tc>
        <w:tc>
          <w:tcPr>
            <w:tcW w:w="1440" w:type="dxa"/>
            <w:vAlign w:val="center"/>
            <w:tcPrChange w:id="23197" w:author="phuong vu" w:date="2018-11-15T18:24:00Z">
              <w:tcPr>
                <w:tcW w:w="1463" w:type="dxa"/>
                <w:gridSpan w:val="2"/>
              </w:tcPr>
            </w:tcPrChange>
          </w:tcPr>
          <w:p w14:paraId="2BF59747" w14:textId="765F133C" w:rsidR="00070151" w:rsidRPr="00070151" w:rsidRDefault="00070151">
            <w:pPr>
              <w:spacing w:line="276" w:lineRule="auto"/>
              <w:jc w:val="center"/>
              <w:rPr>
                <w:ins w:id="23198" w:author="phuong vu" w:date="2018-11-15T18:20:00Z"/>
                <w:lang w:val="en-US"/>
                <w:rPrChange w:id="23199" w:author="phuong vu" w:date="2018-11-15T18:26:00Z">
                  <w:rPr>
                    <w:ins w:id="23200" w:author="phuong vu" w:date="2018-11-15T18:20:00Z"/>
                    <w:b/>
                    <w:lang w:val="en-US"/>
                  </w:rPr>
                </w:rPrChange>
              </w:rPr>
              <w:pPrChange w:id="23201" w:author="phuong vu" w:date="2018-11-23T13:48:00Z">
                <w:pPr>
                  <w:jc w:val="left"/>
                </w:pPr>
              </w:pPrChange>
            </w:pPr>
            <w:ins w:id="23202" w:author="phuong vu" w:date="2018-11-15T18:25:00Z">
              <w:r w:rsidRPr="00070151">
                <w:rPr>
                  <w:lang w:val="en-US"/>
                  <w:rPrChange w:id="23203" w:author="phuong vu" w:date="2018-11-15T18:26:00Z">
                    <w:rPr>
                      <w:b/>
                      <w:lang w:val="en-US"/>
                    </w:rPr>
                  </w:rPrChange>
                </w:rPr>
                <w:t>X</w:t>
              </w:r>
            </w:ins>
          </w:p>
        </w:tc>
        <w:tc>
          <w:tcPr>
            <w:tcW w:w="1350" w:type="dxa"/>
            <w:vAlign w:val="center"/>
            <w:tcPrChange w:id="23204" w:author="phuong vu" w:date="2018-11-15T18:24:00Z">
              <w:tcPr>
                <w:tcW w:w="1463" w:type="dxa"/>
                <w:gridSpan w:val="2"/>
              </w:tcPr>
            </w:tcPrChange>
          </w:tcPr>
          <w:p w14:paraId="07B95138" w14:textId="145E6239" w:rsidR="00070151" w:rsidRPr="00070151" w:rsidRDefault="00070151">
            <w:pPr>
              <w:spacing w:line="276" w:lineRule="auto"/>
              <w:jc w:val="center"/>
              <w:rPr>
                <w:ins w:id="23205" w:author="phuong vu" w:date="2018-11-15T18:20:00Z"/>
                <w:lang w:val="en-US"/>
                <w:rPrChange w:id="23206" w:author="phuong vu" w:date="2018-11-15T18:26:00Z">
                  <w:rPr>
                    <w:ins w:id="23207" w:author="phuong vu" w:date="2018-11-15T18:20:00Z"/>
                    <w:b/>
                    <w:lang w:val="en-US"/>
                  </w:rPr>
                </w:rPrChange>
              </w:rPr>
              <w:pPrChange w:id="23208" w:author="phuong vu" w:date="2018-11-23T13:48:00Z">
                <w:pPr>
                  <w:jc w:val="left"/>
                </w:pPr>
              </w:pPrChange>
            </w:pPr>
            <w:ins w:id="23209" w:author="phuong vu" w:date="2018-11-15T18:24:00Z">
              <w:r w:rsidRPr="00070151">
                <w:rPr>
                  <w:lang w:val="en-US"/>
                  <w:rPrChange w:id="23210" w:author="phuong vu" w:date="2018-11-15T18:26:00Z">
                    <w:rPr>
                      <w:b/>
                      <w:lang w:val="en-US"/>
                    </w:rPr>
                  </w:rPrChange>
                </w:rPr>
                <w:t>X</w:t>
              </w:r>
            </w:ins>
          </w:p>
        </w:tc>
        <w:tc>
          <w:tcPr>
            <w:tcW w:w="1266" w:type="dxa"/>
            <w:vAlign w:val="center"/>
            <w:tcPrChange w:id="23211" w:author="phuong vu" w:date="2018-11-15T18:24:00Z">
              <w:tcPr>
                <w:tcW w:w="1463" w:type="dxa"/>
                <w:gridSpan w:val="2"/>
              </w:tcPr>
            </w:tcPrChange>
          </w:tcPr>
          <w:p w14:paraId="6B6D7D53" w14:textId="23C3B7B5" w:rsidR="00070151" w:rsidRPr="00070151" w:rsidRDefault="00070151">
            <w:pPr>
              <w:spacing w:line="276" w:lineRule="auto"/>
              <w:jc w:val="center"/>
              <w:rPr>
                <w:ins w:id="23212" w:author="phuong vu" w:date="2018-11-15T18:20:00Z"/>
                <w:lang w:val="en-US"/>
                <w:rPrChange w:id="23213" w:author="phuong vu" w:date="2018-11-15T18:26:00Z">
                  <w:rPr>
                    <w:ins w:id="23214" w:author="phuong vu" w:date="2018-11-15T18:20:00Z"/>
                    <w:b/>
                    <w:lang w:val="en-US"/>
                  </w:rPr>
                </w:rPrChange>
              </w:rPr>
              <w:pPrChange w:id="23215" w:author="phuong vu" w:date="2018-11-23T13:48:00Z">
                <w:pPr>
                  <w:jc w:val="left"/>
                </w:pPr>
              </w:pPrChange>
            </w:pPr>
            <w:ins w:id="23216" w:author="phuong vu" w:date="2018-11-15T18:26:00Z">
              <w:r w:rsidRPr="00070151">
                <w:rPr>
                  <w:lang w:val="en-US"/>
                  <w:rPrChange w:id="23217" w:author="phuong vu" w:date="2018-11-15T18:26:00Z">
                    <w:rPr>
                      <w:b/>
                      <w:lang w:val="en-US"/>
                    </w:rPr>
                  </w:rPrChange>
                </w:rPr>
                <w:t>X</w:t>
              </w:r>
            </w:ins>
          </w:p>
        </w:tc>
        <w:tc>
          <w:tcPr>
            <w:tcW w:w="1614" w:type="dxa"/>
            <w:vAlign w:val="center"/>
            <w:tcPrChange w:id="23218" w:author="phuong vu" w:date="2018-11-15T18:24:00Z">
              <w:tcPr>
                <w:tcW w:w="1463" w:type="dxa"/>
              </w:tcPr>
            </w:tcPrChange>
          </w:tcPr>
          <w:p w14:paraId="626DCAE4" w14:textId="6C701E0D" w:rsidR="00070151" w:rsidRPr="00070151" w:rsidRDefault="00070151">
            <w:pPr>
              <w:spacing w:line="276" w:lineRule="auto"/>
              <w:jc w:val="center"/>
              <w:rPr>
                <w:ins w:id="23219" w:author="phuong vu" w:date="2018-11-15T18:20:00Z"/>
                <w:lang w:val="en-US"/>
                <w:rPrChange w:id="23220" w:author="phuong vu" w:date="2018-11-15T18:26:00Z">
                  <w:rPr>
                    <w:ins w:id="23221" w:author="phuong vu" w:date="2018-11-15T18:20:00Z"/>
                    <w:b/>
                    <w:lang w:val="en-US"/>
                  </w:rPr>
                </w:rPrChange>
              </w:rPr>
              <w:pPrChange w:id="23222" w:author="phuong vu" w:date="2018-11-23T13:48:00Z">
                <w:pPr>
                  <w:jc w:val="left"/>
                </w:pPr>
              </w:pPrChange>
            </w:pPr>
            <w:ins w:id="23223" w:author="phuong vu" w:date="2018-11-15T18:26:00Z">
              <w:r w:rsidRPr="00070151">
                <w:rPr>
                  <w:lang w:val="en-US"/>
                  <w:rPrChange w:id="23224" w:author="phuong vu" w:date="2018-11-15T18:26:00Z">
                    <w:rPr>
                      <w:b/>
                      <w:lang w:val="en-US"/>
                    </w:rPr>
                  </w:rPrChange>
                </w:rPr>
                <w:t>X</w:t>
              </w:r>
            </w:ins>
          </w:p>
        </w:tc>
        <w:tc>
          <w:tcPr>
            <w:tcW w:w="1312" w:type="dxa"/>
            <w:vAlign w:val="center"/>
            <w:tcPrChange w:id="23225" w:author="phuong vu" w:date="2018-11-15T18:24:00Z">
              <w:tcPr>
                <w:tcW w:w="1463" w:type="dxa"/>
                <w:gridSpan w:val="2"/>
              </w:tcPr>
            </w:tcPrChange>
          </w:tcPr>
          <w:p w14:paraId="290D82D8" w14:textId="0EB777D2" w:rsidR="00070151" w:rsidRPr="00070151" w:rsidRDefault="00070151">
            <w:pPr>
              <w:spacing w:line="276" w:lineRule="auto"/>
              <w:jc w:val="center"/>
              <w:rPr>
                <w:ins w:id="23226" w:author="phuong vu" w:date="2018-11-15T18:20:00Z"/>
                <w:lang w:val="en-US"/>
                <w:rPrChange w:id="23227" w:author="phuong vu" w:date="2018-11-15T18:26:00Z">
                  <w:rPr>
                    <w:ins w:id="23228" w:author="phuong vu" w:date="2018-11-15T18:20:00Z"/>
                    <w:b/>
                    <w:lang w:val="en-US"/>
                  </w:rPr>
                </w:rPrChange>
              </w:rPr>
              <w:pPrChange w:id="23229" w:author="phuong vu" w:date="2018-11-23T13:48:00Z">
                <w:pPr>
                  <w:jc w:val="left"/>
                </w:pPr>
              </w:pPrChange>
            </w:pPr>
            <w:ins w:id="23230" w:author="phuong vu" w:date="2018-11-15T18:26:00Z">
              <w:r w:rsidRPr="00070151">
                <w:rPr>
                  <w:lang w:val="en-US"/>
                  <w:rPrChange w:id="23231" w:author="phuong vu" w:date="2018-11-15T18:26:00Z">
                    <w:rPr>
                      <w:b/>
                      <w:lang w:val="en-US"/>
                    </w:rPr>
                  </w:rPrChange>
                </w:rPr>
                <w:t>X</w:t>
              </w:r>
            </w:ins>
          </w:p>
        </w:tc>
      </w:tr>
      <w:tr w:rsidR="00070151" w14:paraId="1989F5E2" w14:textId="77777777" w:rsidTr="00070151">
        <w:trPr>
          <w:ins w:id="23232" w:author="phuong vu" w:date="2018-11-15T18:20:00Z"/>
        </w:trPr>
        <w:tc>
          <w:tcPr>
            <w:tcW w:w="1795" w:type="dxa"/>
            <w:tcPrChange w:id="23233" w:author="phuong vu" w:date="2018-11-15T18:24:00Z">
              <w:tcPr>
                <w:tcW w:w="1462" w:type="dxa"/>
              </w:tcPr>
            </w:tcPrChange>
          </w:tcPr>
          <w:p w14:paraId="5E26EF06" w14:textId="3CEA2C0E" w:rsidR="00070151" w:rsidRPr="00070151" w:rsidRDefault="00070151">
            <w:pPr>
              <w:spacing w:line="276" w:lineRule="auto"/>
              <w:jc w:val="left"/>
              <w:rPr>
                <w:ins w:id="23234" w:author="phuong vu" w:date="2018-11-15T18:20:00Z"/>
                <w:lang w:val="en-US"/>
              </w:rPr>
              <w:pPrChange w:id="23235" w:author="phuong vu" w:date="2018-11-23T13:48:00Z">
                <w:pPr>
                  <w:jc w:val="left"/>
                </w:pPr>
              </w:pPrChange>
            </w:pPr>
            <w:ins w:id="23236" w:author="phuong vu" w:date="2018-11-15T18:23:00Z">
              <w:r w:rsidRPr="00070151">
                <w:rPr>
                  <w:lang w:val="en-US"/>
                </w:rPr>
                <w:t>Thời gian lấy đồ</w:t>
              </w:r>
            </w:ins>
          </w:p>
        </w:tc>
        <w:tc>
          <w:tcPr>
            <w:tcW w:w="1440" w:type="dxa"/>
            <w:vAlign w:val="center"/>
            <w:tcPrChange w:id="23237" w:author="phuong vu" w:date="2018-11-15T18:24:00Z">
              <w:tcPr>
                <w:tcW w:w="1463" w:type="dxa"/>
                <w:gridSpan w:val="2"/>
              </w:tcPr>
            </w:tcPrChange>
          </w:tcPr>
          <w:p w14:paraId="16ACA12F" w14:textId="3871D8DD" w:rsidR="00070151" w:rsidRPr="00070151" w:rsidRDefault="00070151">
            <w:pPr>
              <w:spacing w:line="276" w:lineRule="auto"/>
              <w:jc w:val="center"/>
              <w:rPr>
                <w:ins w:id="23238" w:author="phuong vu" w:date="2018-11-15T18:20:00Z"/>
                <w:lang w:val="en-US"/>
              </w:rPr>
              <w:pPrChange w:id="23239" w:author="phuong vu" w:date="2018-11-23T13:48:00Z">
                <w:pPr>
                  <w:jc w:val="left"/>
                </w:pPr>
              </w:pPrChange>
            </w:pPr>
            <w:ins w:id="23240" w:author="phuong vu" w:date="2018-11-15T18:25:00Z">
              <w:r w:rsidRPr="00070151">
                <w:rPr>
                  <w:lang w:val="en-US"/>
                </w:rPr>
                <w:t>X</w:t>
              </w:r>
            </w:ins>
          </w:p>
        </w:tc>
        <w:tc>
          <w:tcPr>
            <w:tcW w:w="1350" w:type="dxa"/>
            <w:vAlign w:val="center"/>
            <w:tcPrChange w:id="23241" w:author="phuong vu" w:date="2018-11-15T18:24:00Z">
              <w:tcPr>
                <w:tcW w:w="1463" w:type="dxa"/>
                <w:gridSpan w:val="2"/>
              </w:tcPr>
            </w:tcPrChange>
          </w:tcPr>
          <w:p w14:paraId="77B0400B" w14:textId="77777777" w:rsidR="00070151" w:rsidRPr="00070151" w:rsidRDefault="00070151">
            <w:pPr>
              <w:spacing w:line="276" w:lineRule="auto"/>
              <w:jc w:val="center"/>
              <w:rPr>
                <w:ins w:id="23242" w:author="phuong vu" w:date="2018-11-15T18:20:00Z"/>
                <w:lang w:val="en-US"/>
              </w:rPr>
              <w:pPrChange w:id="23243" w:author="phuong vu" w:date="2018-11-23T13:48:00Z">
                <w:pPr>
                  <w:jc w:val="left"/>
                </w:pPr>
              </w:pPrChange>
            </w:pPr>
          </w:p>
        </w:tc>
        <w:tc>
          <w:tcPr>
            <w:tcW w:w="1266" w:type="dxa"/>
            <w:vAlign w:val="center"/>
            <w:tcPrChange w:id="23244" w:author="phuong vu" w:date="2018-11-15T18:24:00Z">
              <w:tcPr>
                <w:tcW w:w="1463" w:type="dxa"/>
                <w:gridSpan w:val="2"/>
              </w:tcPr>
            </w:tcPrChange>
          </w:tcPr>
          <w:p w14:paraId="3F95DA23" w14:textId="266B6130" w:rsidR="00070151" w:rsidRPr="00070151" w:rsidRDefault="00070151">
            <w:pPr>
              <w:spacing w:line="276" w:lineRule="auto"/>
              <w:jc w:val="center"/>
              <w:rPr>
                <w:ins w:id="23245" w:author="phuong vu" w:date="2018-11-15T18:20:00Z"/>
                <w:lang w:val="en-US"/>
              </w:rPr>
              <w:pPrChange w:id="23246" w:author="phuong vu" w:date="2018-11-23T13:48:00Z">
                <w:pPr>
                  <w:jc w:val="left"/>
                </w:pPr>
              </w:pPrChange>
            </w:pPr>
            <w:ins w:id="23247" w:author="phuong vu" w:date="2018-11-15T18:26:00Z">
              <w:r w:rsidRPr="00070151">
                <w:rPr>
                  <w:lang w:val="en-US"/>
                </w:rPr>
                <w:t>X</w:t>
              </w:r>
            </w:ins>
          </w:p>
        </w:tc>
        <w:tc>
          <w:tcPr>
            <w:tcW w:w="1614" w:type="dxa"/>
            <w:vAlign w:val="center"/>
            <w:tcPrChange w:id="23248" w:author="phuong vu" w:date="2018-11-15T18:24:00Z">
              <w:tcPr>
                <w:tcW w:w="1463" w:type="dxa"/>
              </w:tcPr>
            </w:tcPrChange>
          </w:tcPr>
          <w:p w14:paraId="72DE392B" w14:textId="243DCDB0" w:rsidR="00070151" w:rsidRPr="00070151" w:rsidRDefault="00070151">
            <w:pPr>
              <w:spacing w:line="276" w:lineRule="auto"/>
              <w:jc w:val="center"/>
              <w:rPr>
                <w:ins w:id="23249" w:author="phuong vu" w:date="2018-11-15T18:20:00Z"/>
                <w:lang w:val="en-US"/>
              </w:rPr>
              <w:pPrChange w:id="23250" w:author="phuong vu" w:date="2018-11-23T13:48:00Z">
                <w:pPr>
                  <w:jc w:val="left"/>
                </w:pPr>
              </w:pPrChange>
            </w:pPr>
            <w:ins w:id="23251" w:author="phuong vu" w:date="2018-11-15T18:26:00Z">
              <w:r w:rsidRPr="00070151">
                <w:rPr>
                  <w:lang w:val="en-US"/>
                </w:rPr>
                <w:t>X</w:t>
              </w:r>
            </w:ins>
          </w:p>
        </w:tc>
        <w:tc>
          <w:tcPr>
            <w:tcW w:w="1312" w:type="dxa"/>
            <w:vAlign w:val="center"/>
            <w:tcPrChange w:id="23252" w:author="phuong vu" w:date="2018-11-15T18:24:00Z">
              <w:tcPr>
                <w:tcW w:w="1463" w:type="dxa"/>
                <w:gridSpan w:val="2"/>
              </w:tcPr>
            </w:tcPrChange>
          </w:tcPr>
          <w:p w14:paraId="52441943" w14:textId="2F7C7321" w:rsidR="00070151" w:rsidRPr="00070151" w:rsidRDefault="00070151">
            <w:pPr>
              <w:spacing w:line="276" w:lineRule="auto"/>
              <w:jc w:val="center"/>
              <w:rPr>
                <w:ins w:id="23253" w:author="phuong vu" w:date="2018-11-15T18:20:00Z"/>
                <w:lang w:val="en-US"/>
              </w:rPr>
              <w:pPrChange w:id="23254" w:author="phuong vu" w:date="2018-11-23T13:48:00Z">
                <w:pPr>
                  <w:jc w:val="left"/>
                </w:pPr>
              </w:pPrChange>
            </w:pPr>
            <w:ins w:id="23255" w:author="phuong vu" w:date="2018-11-15T18:26:00Z">
              <w:r w:rsidRPr="00070151">
                <w:rPr>
                  <w:lang w:val="en-US"/>
                </w:rPr>
                <w:t>X</w:t>
              </w:r>
            </w:ins>
          </w:p>
        </w:tc>
      </w:tr>
      <w:tr w:rsidR="00070151" w14:paraId="147517A4" w14:textId="77777777" w:rsidTr="00070151">
        <w:trPr>
          <w:ins w:id="23256" w:author="phuong vu" w:date="2018-11-15T18:20:00Z"/>
        </w:trPr>
        <w:tc>
          <w:tcPr>
            <w:tcW w:w="1795" w:type="dxa"/>
            <w:tcPrChange w:id="23257" w:author="phuong vu" w:date="2018-11-15T18:24:00Z">
              <w:tcPr>
                <w:tcW w:w="1462" w:type="dxa"/>
              </w:tcPr>
            </w:tcPrChange>
          </w:tcPr>
          <w:p w14:paraId="5CAAB112" w14:textId="4DA16B7D" w:rsidR="00070151" w:rsidRPr="00070151" w:rsidRDefault="00070151">
            <w:pPr>
              <w:spacing w:line="276" w:lineRule="auto"/>
              <w:jc w:val="left"/>
              <w:rPr>
                <w:ins w:id="23258" w:author="phuong vu" w:date="2018-11-15T18:20:00Z"/>
                <w:lang w:val="en-US"/>
              </w:rPr>
              <w:pPrChange w:id="23259" w:author="phuong vu" w:date="2018-11-23T13:48:00Z">
                <w:pPr>
                  <w:jc w:val="left"/>
                </w:pPr>
              </w:pPrChange>
            </w:pPr>
            <w:ins w:id="23260" w:author="phuong vu" w:date="2018-11-15T18:23:00Z">
              <w:r w:rsidRPr="00070151">
                <w:rPr>
                  <w:lang w:val="en-US"/>
                </w:rPr>
                <w:t>Thời gian trả đồ</w:t>
              </w:r>
            </w:ins>
          </w:p>
        </w:tc>
        <w:tc>
          <w:tcPr>
            <w:tcW w:w="1440" w:type="dxa"/>
            <w:vAlign w:val="center"/>
            <w:tcPrChange w:id="23261" w:author="phuong vu" w:date="2018-11-15T18:24:00Z">
              <w:tcPr>
                <w:tcW w:w="1463" w:type="dxa"/>
                <w:gridSpan w:val="2"/>
              </w:tcPr>
            </w:tcPrChange>
          </w:tcPr>
          <w:p w14:paraId="1B57F4CE" w14:textId="029957B4" w:rsidR="00070151" w:rsidRPr="00070151" w:rsidRDefault="00070151">
            <w:pPr>
              <w:spacing w:line="276" w:lineRule="auto"/>
              <w:jc w:val="center"/>
              <w:rPr>
                <w:ins w:id="23262" w:author="phuong vu" w:date="2018-11-15T18:20:00Z"/>
                <w:lang w:val="en-US"/>
              </w:rPr>
              <w:pPrChange w:id="23263" w:author="phuong vu" w:date="2018-11-23T13:48:00Z">
                <w:pPr>
                  <w:jc w:val="left"/>
                </w:pPr>
              </w:pPrChange>
            </w:pPr>
            <w:ins w:id="23264" w:author="phuong vu" w:date="2018-11-15T18:25:00Z">
              <w:r w:rsidRPr="00070151">
                <w:rPr>
                  <w:lang w:val="en-US"/>
                </w:rPr>
                <w:t>X</w:t>
              </w:r>
            </w:ins>
          </w:p>
        </w:tc>
        <w:tc>
          <w:tcPr>
            <w:tcW w:w="1350" w:type="dxa"/>
            <w:vAlign w:val="center"/>
            <w:tcPrChange w:id="23265" w:author="phuong vu" w:date="2018-11-15T18:24:00Z">
              <w:tcPr>
                <w:tcW w:w="1463" w:type="dxa"/>
                <w:gridSpan w:val="2"/>
              </w:tcPr>
            </w:tcPrChange>
          </w:tcPr>
          <w:p w14:paraId="18574094" w14:textId="77777777" w:rsidR="00070151" w:rsidRPr="00070151" w:rsidRDefault="00070151">
            <w:pPr>
              <w:spacing w:line="276" w:lineRule="auto"/>
              <w:jc w:val="center"/>
              <w:rPr>
                <w:ins w:id="23266" w:author="phuong vu" w:date="2018-11-15T18:20:00Z"/>
                <w:lang w:val="en-US"/>
              </w:rPr>
              <w:pPrChange w:id="23267" w:author="phuong vu" w:date="2018-11-23T13:48:00Z">
                <w:pPr>
                  <w:jc w:val="left"/>
                </w:pPr>
              </w:pPrChange>
            </w:pPr>
          </w:p>
        </w:tc>
        <w:tc>
          <w:tcPr>
            <w:tcW w:w="1266" w:type="dxa"/>
            <w:vAlign w:val="center"/>
            <w:tcPrChange w:id="23268" w:author="phuong vu" w:date="2018-11-15T18:24:00Z">
              <w:tcPr>
                <w:tcW w:w="1463" w:type="dxa"/>
                <w:gridSpan w:val="2"/>
              </w:tcPr>
            </w:tcPrChange>
          </w:tcPr>
          <w:p w14:paraId="66553B04" w14:textId="007C3E64" w:rsidR="00070151" w:rsidRPr="00070151" w:rsidRDefault="00070151">
            <w:pPr>
              <w:spacing w:line="276" w:lineRule="auto"/>
              <w:jc w:val="center"/>
              <w:rPr>
                <w:ins w:id="23269" w:author="phuong vu" w:date="2018-11-15T18:20:00Z"/>
                <w:lang w:val="en-US"/>
              </w:rPr>
              <w:pPrChange w:id="23270" w:author="phuong vu" w:date="2018-11-23T13:48:00Z">
                <w:pPr>
                  <w:jc w:val="left"/>
                </w:pPr>
              </w:pPrChange>
            </w:pPr>
            <w:ins w:id="23271" w:author="phuong vu" w:date="2018-11-15T18:26:00Z">
              <w:r w:rsidRPr="00070151">
                <w:rPr>
                  <w:lang w:val="en-US"/>
                </w:rPr>
                <w:t>X</w:t>
              </w:r>
            </w:ins>
          </w:p>
        </w:tc>
        <w:tc>
          <w:tcPr>
            <w:tcW w:w="1614" w:type="dxa"/>
            <w:vAlign w:val="center"/>
            <w:tcPrChange w:id="23272" w:author="phuong vu" w:date="2018-11-15T18:24:00Z">
              <w:tcPr>
                <w:tcW w:w="1463" w:type="dxa"/>
              </w:tcPr>
            </w:tcPrChange>
          </w:tcPr>
          <w:p w14:paraId="6EC5ECB4" w14:textId="7208A13E" w:rsidR="00070151" w:rsidRPr="00070151" w:rsidRDefault="00070151">
            <w:pPr>
              <w:spacing w:line="276" w:lineRule="auto"/>
              <w:jc w:val="center"/>
              <w:rPr>
                <w:ins w:id="23273" w:author="phuong vu" w:date="2018-11-15T18:20:00Z"/>
                <w:lang w:val="en-US"/>
              </w:rPr>
              <w:pPrChange w:id="23274" w:author="phuong vu" w:date="2018-11-23T13:48:00Z">
                <w:pPr>
                  <w:jc w:val="left"/>
                </w:pPr>
              </w:pPrChange>
            </w:pPr>
            <w:ins w:id="23275" w:author="phuong vu" w:date="2018-11-15T18:26:00Z">
              <w:r w:rsidRPr="00070151">
                <w:rPr>
                  <w:lang w:val="en-US"/>
                </w:rPr>
                <w:t>X</w:t>
              </w:r>
            </w:ins>
          </w:p>
        </w:tc>
        <w:tc>
          <w:tcPr>
            <w:tcW w:w="1312" w:type="dxa"/>
            <w:vAlign w:val="center"/>
            <w:tcPrChange w:id="23276" w:author="phuong vu" w:date="2018-11-15T18:24:00Z">
              <w:tcPr>
                <w:tcW w:w="1463" w:type="dxa"/>
                <w:gridSpan w:val="2"/>
              </w:tcPr>
            </w:tcPrChange>
          </w:tcPr>
          <w:p w14:paraId="3A16B6F1" w14:textId="54598989" w:rsidR="00070151" w:rsidRPr="00070151" w:rsidRDefault="00070151">
            <w:pPr>
              <w:spacing w:line="276" w:lineRule="auto"/>
              <w:jc w:val="center"/>
              <w:rPr>
                <w:ins w:id="23277" w:author="phuong vu" w:date="2018-11-15T18:20:00Z"/>
                <w:lang w:val="en-US"/>
              </w:rPr>
              <w:pPrChange w:id="23278" w:author="phuong vu" w:date="2018-11-23T13:48:00Z">
                <w:pPr>
                  <w:jc w:val="left"/>
                </w:pPr>
              </w:pPrChange>
            </w:pPr>
            <w:ins w:id="23279" w:author="phuong vu" w:date="2018-11-15T18:26:00Z">
              <w:r w:rsidRPr="00070151">
                <w:rPr>
                  <w:lang w:val="en-US"/>
                </w:rPr>
                <w:t>X</w:t>
              </w:r>
            </w:ins>
          </w:p>
        </w:tc>
      </w:tr>
      <w:tr w:rsidR="00070151" w14:paraId="319EC58B" w14:textId="77777777" w:rsidTr="00070151">
        <w:trPr>
          <w:ins w:id="23280" w:author="phuong vu" w:date="2018-11-15T18:20:00Z"/>
        </w:trPr>
        <w:tc>
          <w:tcPr>
            <w:tcW w:w="1795" w:type="dxa"/>
            <w:tcPrChange w:id="23281" w:author="phuong vu" w:date="2018-11-15T18:24:00Z">
              <w:tcPr>
                <w:tcW w:w="1462" w:type="dxa"/>
              </w:tcPr>
            </w:tcPrChange>
          </w:tcPr>
          <w:p w14:paraId="6B18AB1E" w14:textId="0CF44E36" w:rsidR="00070151" w:rsidRPr="00070151" w:rsidRDefault="00070151">
            <w:pPr>
              <w:spacing w:line="276" w:lineRule="auto"/>
              <w:jc w:val="left"/>
              <w:rPr>
                <w:ins w:id="23282" w:author="phuong vu" w:date="2018-11-15T18:20:00Z"/>
                <w:lang w:val="en-US"/>
              </w:rPr>
              <w:pPrChange w:id="23283" w:author="phuong vu" w:date="2018-11-23T13:48:00Z">
                <w:pPr>
                  <w:jc w:val="left"/>
                </w:pPr>
              </w:pPrChange>
            </w:pPr>
            <w:ins w:id="23284" w:author="phuong vu" w:date="2018-11-15T18:23:00Z">
              <w:r w:rsidRPr="00070151">
                <w:rPr>
                  <w:lang w:val="en-US"/>
                </w:rPr>
                <w:t>Trạng thái đơn hàng</w:t>
              </w:r>
            </w:ins>
          </w:p>
        </w:tc>
        <w:tc>
          <w:tcPr>
            <w:tcW w:w="1440" w:type="dxa"/>
            <w:vAlign w:val="center"/>
            <w:tcPrChange w:id="23285" w:author="phuong vu" w:date="2018-11-15T18:24:00Z">
              <w:tcPr>
                <w:tcW w:w="1463" w:type="dxa"/>
                <w:gridSpan w:val="2"/>
              </w:tcPr>
            </w:tcPrChange>
          </w:tcPr>
          <w:p w14:paraId="2C69951C" w14:textId="77777777" w:rsidR="00070151" w:rsidRPr="00070151" w:rsidRDefault="00070151">
            <w:pPr>
              <w:spacing w:line="276" w:lineRule="auto"/>
              <w:jc w:val="center"/>
              <w:rPr>
                <w:ins w:id="23286" w:author="phuong vu" w:date="2018-11-15T18:20:00Z"/>
                <w:lang w:val="en-US"/>
              </w:rPr>
              <w:pPrChange w:id="23287" w:author="phuong vu" w:date="2018-11-23T13:48:00Z">
                <w:pPr>
                  <w:jc w:val="left"/>
                </w:pPr>
              </w:pPrChange>
            </w:pPr>
          </w:p>
        </w:tc>
        <w:tc>
          <w:tcPr>
            <w:tcW w:w="1350" w:type="dxa"/>
            <w:vAlign w:val="center"/>
            <w:tcPrChange w:id="23288" w:author="phuong vu" w:date="2018-11-15T18:24:00Z">
              <w:tcPr>
                <w:tcW w:w="1463" w:type="dxa"/>
                <w:gridSpan w:val="2"/>
              </w:tcPr>
            </w:tcPrChange>
          </w:tcPr>
          <w:p w14:paraId="698A2CB5" w14:textId="5B105FB9" w:rsidR="00070151" w:rsidRPr="00070151" w:rsidRDefault="00070151">
            <w:pPr>
              <w:spacing w:line="276" w:lineRule="auto"/>
              <w:jc w:val="center"/>
              <w:rPr>
                <w:ins w:id="23289" w:author="phuong vu" w:date="2018-11-15T18:20:00Z"/>
                <w:lang w:val="en-US"/>
              </w:rPr>
              <w:pPrChange w:id="23290" w:author="phuong vu" w:date="2018-11-23T13:48:00Z">
                <w:pPr>
                  <w:jc w:val="left"/>
                </w:pPr>
              </w:pPrChange>
            </w:pPr>
            <w:ins w:id="23291" w:author="phuong vu" w:date="2018-11-15T18:25:00Z">
              <w:r w:rsidRPr="00070151">
                <w:rPr>
                  <w:lang w:val="en-US"/>
                </w:rPr>
                <w:t>X</w:t>
              </w:r>
            </w:ins>
          </w:p>
        </w:tc>
        <w:tc>
          <w:tcPr>
            <w:tcW w:w="1266" w:type="dxa"/>
            <w:vAlign w:val="center"/>
            <w:tcPrChange w:id="23292" w:author="phuong vu" w:date="2018-11-15T18:24:00Z">
              <w:tcPr>
                <w:tcW w:w="1463" w:type="dxa"/>
                <w:gridSpan w:val="2"/>
              </w:tcPr>
            </w:tcPrChange>
          </w:tcPr>
          <w:p w14:paraId="74E21E47" w14:textId="77777777" w:rsidR="00070151" w:rsidRPr="00070151" w:rsidRDefault="00070151">
            <w:pPr>
              <w:spacing w:line="276" w:lineRule="auto"/>
              <w:jc w:val="center"/>
              <w:rPr>
                <w:ins w:id="23293" w:author="phuong vu" w:date="2018-11-15T18:20:00Z"/>
                <w:lang w:val="en-US"/>
              </w:rPr>
              <w:pPrChange w:id="23294" w:author="phuong vu" w:date="2018-11-23T13:48:00Z">
                <w:pPr>
                  <w:jc w:val="left"/>
                </w:pPr>
              </w:pPrChange>
            </w:pPr>
          </w:p>
        </w:tc>
        <w:tc>
          <w:tcPr>
            <w:tcW w:w="1614" w:type="dxa"/>
            <w:vAlign w:val="center"/>
            <w:tcPrChange w:id="23295" w:author="phuong vu" w:date="2018-11-15T18:24:00Z">
              <w:tcPr>
                <w:tcW w:w="1463" w:type="dxa"/>
              </w:tcPr>
            </w:tcPrChange>
          </w:tcPr>
          <w:p w14:paraId="21B073AB" w14:textId="77777777" w:rsidR="00070151" w:rsidRPr="00070151" w:rsidRDefault="00070151">
            <w:pPr>
              <w:spacing w:line="276" w:lineRule="auto"/>
              <w:jc w:val="center"/>
              <w:rPr>
                <w:ins w:id="23296" w:author="phuong vu" w:date="2018-11-15T18:20:00Z"/>
                <w:lang w:val="en-US"/>
              </w:rPr>
              <w:pPrChange w:id="23297" w:author="phuong vu" w:date="2018-11-23T13:48:00Z">
                <w:pPr>
                  <w:jc w:val="left"/>
                </w:pPr>
              </w:pPrChange>
            </w:pPr>
          </w:p>
        </w:tc>
        <w:tc>
          <w:tcPr>
            <w:tcW w:w="1312" w:type="dxa"/>
            <w:vAlign w:val="center"/>
            <w:tcPrChange w:id="23298" w:author="phuong vu" w:date="2018-11-15T18:24:00Z">
              <w:tcPr>
                <w:tcW w:w="1463" w:type="dxa"/>
                <w:gridSpan w:val="2"/>
              </w:tcPr>
            </w:tcPrChange>
          </w:tcPr>
          <w:p w14:paraId="095233ED" w14:textId="77777777" w:rsidR="00070151" w:rsidRPr="00070151" w:rsidRDefault="00070151">
            <w:pPr>
              <w:spacing w:line="276" w:lineRule="auto"/>
              <w:jc w:val="center"/>
              <w:rPr>
                <w:ins w:id="23299" w:author="phuong vu" w:date="2018-11-15T18:20:00Z"/>
                <w:lang w:val="en-US"/>
              </w:rPr>
              <w:pPrChange w:id="23300" w:author="phuong vu" w:date="2018-11-23T13:48:00Z">
                <w:pPr>
                  <w:jc w:val="left"/>
                </w:pPr>
              </w:pPrChange>
            </w:pPr>
          </w:p>
        </w:tc>
      </w:tr>
      <w:tr w:rsidR="00070151" w14:paraId="01F6FE51" w14:textId="77777777" w:rsidTr="00070151">
        <w:trPr>
          <w:ins w:id="23301" w:author="phuong vu" w:date="2018-11-15T18:20:00Z"/>
        </w:trPr>
        <w:tc>
          <w:tcPr>
            <w:tcW w:w="1795" w:type="dxa"/>
            <w:tcPrChange w:id="23302" w:author="phuong vu" w:date="2018-11-15T18:24:00Z">
              <w:tcPr>
                <w:tcW w:w="1462" w:type="dxa"/>
              </w:tcPr>
            </w:tcPrChange>
          </w:tcPr>
          <w:p w14:paraId="330D330C" w14:textId="0567BE2C" w:rsidR="00070151" w:rsidRPr="00070151" w:rsidRDefault="00070151">
            <w:pPr>
              <w:spacing w:line="276" w:lineRule="auto"/>
              <w:jc w:val="left"/>
              <w:rPr>
                <w:ins w:id="23303" w:author="phuong vu" w:date="2018-11-15T18:20:00Z"/>
                <w:lang w:val="en-US"/>
              </w:rPr>
              <w:pPrChange w:id="23304" w:author="phuong vu" w:date="2018-11-23T13:48:00Z">
                <w:pPr>
                  <w:jc w:val="left"/>
                </w:pPr>
              </w:pPrChange>
            </w:pPr>
            <w:ins w:id="23305" w:author="phuong vu" w:date="2018-11-15T18:23:00Z">
              <w:r w:rsidRPr="00070151">
                <w:rPr>
                  <w:lang w:val="en-US"/>
                </w:rPr>
                <w:t>Số lượng đồ</w:t>
              </w:r>
            </w:ins>
          </w:p>
        </w:tc>
        <w:tc>
          <w:tcPr>
            <w:tcW w:w="1440" w:type="dxa"/>
            <w:vAlign w:val="center"/>
            <w:tcPrChange w:id="23306" w:author="phuong vu" w:date="2018-11-15T18:24:00Z">
              <w:tcPr>
                <w:tcW w:w="1463" w:type="dxa"/>
                <w:gridSpan w:val="2"/>
              </w:tcPr>
            </w:tcPrChange>
          </w:tcPr>
          <w:p w14:paraId="1C6C2D20" w14:textId="4FC63775" w:rsidR="00070151" w:rsidRPr="00070151" w:rsidRDefault="00070151">
            <w:pPr>
              <w:spacing w:line="276" w:lineRule="auto"/>
              <w:jc w:val="center"/>
              <w:rPr>
                <w:ins w:id="23307" w:author="phuong vu" w:date="2018-11-15T18:20:00Z"/>
                <w:lang w:val="en-US"/>
              </w:rPr>
              <w:pPrChange w:id="23308" w:author="phuong vu" w:date="2018-11-23T13:48:00Z">
                <w:pPr>
                  <w:jc w:val="left"/>
                </w:pPr>
              </w:pPrChange>
            </w:pPr>
            <w:ins w:id="23309" w:author="phuong vu" w:date="2018-11-15T18:25:00Z">
              <w:r w:rsidRPr="00070151">
                <w:rPr>
                  <w:lang w:val="en-US"/>
                </w:rPr>
                <w:t>X</w:t>
              </w:r>
            </w:ins>
          </w:p>
        </w:tc>
        <w:tc>
          <w:tcPr>
            <w:tcW w:w="1350" w:type="dxa"/>
            <w:vAlign w:val="center"/>
            <w:tcPrChange w:id="23310" w:author="phuong vu" w:date="2018-11-15T18:24:00Z">
              <w:tcPr>
                <w:tcW w:w="1463" w:type="dxa"/>
                <w:gridSpan w:val="2"/>
              </w:tcPr>
            </w:tcPrChange>
          </w:tcPr>
          <w:p w14:paraId="7D0BEF53" w14:textId="77777777" w:rsidR="00070151" w:rsidRPr="00070151" w:rsidRDefault="00070151">
            <w:pPr>
              <w:spacing w:line="276" w:lineRule="auto"/>
              <w:jc w:val="center"/>
              <w:rPr>
                <w:ins w:id="23311" w:author="phuong vu" w:date="2018-11-15T18:20:00Z"/>
                <w:lang w:val="en-US"/>
              </w:rPr>
              <w:pPrChange w:id="23312" w:author="phuong vu" w:date="2018-11-23T13:48:00Z">
                <w:pPr>
                  <w:jc w:val="left"/>
                </w:pPr>
              </w:pPrChange>
            </w:pPr>
          </w:p>
        </w:tc>
        <w:tc>
          <w:tcPr>
            <w:tcW w:w="1266" w:type="dxa"/>
            <w:vAlign w:val="center"/>
            <w:tcPrChange w:id="23313" w:author="phuong vu" w:date="2018-11-15T18:24:00Z">
              <w:tcPr>
                <w:tcW w:w="1463" w:type="dxa"/>
                <w:gridSpan w:val="2"/>
              </w:tcPr>
            </w:tcPrChange>
          </w:tcPr>
          <w:p w14:paraId="4DE94707" w14:textId="77777777" w:rsidR="00070151" w:rsidRPr="00070151" w:rsidRDefault="00070151">
            <w:pPr>
              <w:spacing w:line="276" w:lineRule="auto"/>
              <w:jc w:val="center"/>
              <w:rPr>
                <w:ins w:id="23314" w:author="phuong vu" w:date="2018-11-15T18:20:00Z"/>
                <w:lang w:val="en-US"/>
              </w:rPr>
              <w:pPrChange w:id="23315" w:author="phuong vu" w:date="2018-11-23T13:48:00Z">
                <w:pPr>
                  <w:jc w:val="left"/>
                </w:pPr>
              </w:pPrChange>
            </w:pPr>
          </w:p>
        </w:tc>
        <w:tc>
          <w:tcPr>
            <w:tcW w:w="1614" w:type="dxa"/>
            <w:vAlign w:val="center"/>
            <w:tcPrChange w:id="23316" w:author="phuong vu" w:date="2018-11-15T18:24:00Z">
              <w:tcPr>
                <w:tcW w:w="1463" w:type="dxa"/>
              </w:tcPr>
            </w:tcPrChange>
          </w:tcPr>
          <w:p w14:paraId="0956A566" w14:textId="77777777" w:rsidR="00070151" w:rsidRPr="00070151" w:rsidRDefault="00070151">
            <w:pPr>
              <w:spacing w:line="276" w:lineRule="auto"/>
              <w:jc w:val="center"/>
              <w:rPr>
                <w:ins w:id="23317" w:author="phuong vu" w:date="2018-11-15T18:20:00Z"/>
                <w:lang w:val="en-US"/>
              </w:rPr>
              <w:pPrChange w:id="23318" w:author="phuong vu" w:date="2018-11-23T13:48:00Z">
                <w:pPr>
                  <w:jc w:val="left"/>
                </w:pPr>
              </w:pPrChange>
            </w:pPr>
          </w:p>
        </w:tc>
        <w:tc>
          <w:tcPr>
            <w:tcW w:w="1312" w:type="dxa"/>
            <w:vAlign w:val="center"/>
            <w:tcPrChange w:id="23319" w:author="phuong vu" w:date="2018-11-15T18:24:00Z">
              <w:tcPr>
                <w:tcW w:w="1463" w:type="dxa"/>
                <w:gridSpan w:val="2"/>
              </w:tcPr>
            </w:tcPrChange>
          </w:tcPr>
          <w:p w14:paraId="5C13E2F7" w14:textId="09FE30BA" w:rsidR="00070151" w:rsidRPr="00070151" w:rsidRDefault="00070151">
            <w:pPr>
              <w:spacing w:line="276" w:lineRule="auto"/>
              <w:jc w:val="center"/>
              <w:rPr>
                <w:ins w:id="23320" w:author="phuong vu" w:date="2018-11-15T18:20:00Z"/>
                <w:lang w:val="en-US"/>
              </w:rPr>
              <w:pPrChange w:id="23321" w:author="phuong vu" w:date="2018-11-23T13:48:00Z">
                <w:pPr>
                  <w:jc w:val="left"/>
                </w:pPr>
              </w:pPrChange>
            </w:pPr>
            <w:ins w:id="23322" w:author="phuong vu" w:date="2018-11-15T18:26:00Z">
              <w:r w:rsidRPr="00070151">
                <w:rPr>
                  <w:lang w:val="en-US"/>
                </w:rPr>
                <w:t>X</w:t>
              </w:r>
            </w:ins>
          </w:p>
        </w:tc>
      </w:tr>
      <w:tr w:rsidR="00070151" w14:paraId="3AFD9BBE" w14:textId="77777777" w:rsidTr="00070151">
        <w:trPr>
          <w:ins w:id="23323" w:author="phuong vu" w:date="2018-11-15T18:20:00Z"/>
        </w:trPr>
        <w:tc>
          <w:tcPr>
            <w:tcW w:w="1795" w:type="dxa"/>
            <w:tcPrChange w:id="23324" w:author="phuong vu" w:date="2018-11-15T18:24:00Z">
              <w:tcPr>
                <w:tcW w:w="1462" w:type="dxa"/>
              </w:tcPr>
            </w:tcPrChange>
          </w:tcPr>
          <w:p w14:paraId="7B872211" w14:textId="4C435485" w:rsidR="00070151" w:rsidRPr="00070151" w:rsidRDefault="00070151">
            <w:pPr>
              <w:spacing w:line="276" w:lineRule="auto"/>
              <w:jc w:val="left"/>
              <w:rPr>
                <w:ins w:id="23325" w:author="phuong vu" w:date="2018-11-15T18:20:00Z"/>
                <w:lang w:val="en-US"/>
              </w:rPr>
              <w:pPrChange w:id="23326" w:author="phuong vu" w:date="2018-11-23T13:48:00Z">
                <w:pPr>
                  <w:jc w:val="left"/>
                </w:pPr>
              </w:pPrChange>
            </w:pPr>
            <w:ins w:id="23327" w:author="phuong vu" w:date="2018-11-15T18:24:00Z">
              <w:r w:rsidRPr="00070151">
                <w:rPr>
                  <w:lang w:val="en-US"/>
                </w:rPr>
                <w:t>ID đơn hàng</w:t>
              </w:r>
            </w:ins>
          </w:p>
        </w:tc>
        <w:tc>
          <w:tcPr>
            <w:tcW w:w="1440" w:type="dxa"/>
            <w:vAlign w:val="center"/>
            <w:tcPrChange w:id="23328" w:author="phuong vu" w:date="2018-11-15T18:24:00Z">
              <w:tcPr>
                <w:tcW w:w="1463" w:type="dxa"/>
                <w:gridSpan w:val="2"/>
              </w:tcPr>
            </w:tcPrChange>
          </w:tcPr>
          <w:p w14:paraId="0A32F2AC" w14:textId="024A5DA6" w:rsidR="00070151" w:rsidRPr="00070151" w:rsidRDefault="00070151">
            <w:pPr>
              <w:spacing w:line="276" w:lineRule="auto"/>
              <w:jc w:val="center"/>
              <w:rPr>
                <w:ins w:id="23329" w:author="phuong vu" w:date="2018-11-15T18:20:00Z"/>
                <w:lang w:val="en-US"/>
              </w:rPr>
              <w:pPrChange w:id="23330" w:author="phuong vu" w:date="2018-11-23T13:48:00Z">
                <w:pPr>
                  <w:jc w:val="left"/>
                </w:pPr>
              </w:pPrChange>
            </w:pPr>
            <w:ins w:id="23331" w:author="phuong vu" w:date="2018-11-15T18:25:00Z">
              <w:r w:rsidRPr="00070151">
                <w:rPr>
                  <w:lang w:val="en-US"/>
                </w:rPr>
                <w:t>X</w:t>
              </w:r>
            </w:ins>
          </w:p>
        </w:tc>
        <w:tc>
          <w:tcPr>
            <w:tcW w:w="1350" w:type="dxa"/>
            <w:vAlign w:val="center"/>
            <w:tcPrChange w:id="23332" w:author="phuong vu" w:date="2018-11-15T18:24:00Z">
              <w:tcPr>
                <w:tcW w:w="1463" w:type="dxa"/>
                <w:gridSpan w:val="2"/>
              </w:tcPr>
            </w:tcPrChange>
          </w:tcPr>
          <w:p w14:paraId="5F946AB4" w14:textId="79F76120" w:rsidR="00070151" w:rsidRPr="00070151" w:rsidRDefault="00070151">
            <w:pPr>
              <w:spacing w:line="276" w:lineRule="auto"/>
              <w:jc w:val="center"/>
              <w:rPr>
                <w:ins w:id="23333" w:author="phuong vu" w:date="2018-11-15T18:20:00Z"/>
                <w:lang w:val="en-US"/>
              </w:rPr>
              <w:pPrChange w:id="23334" w:author="phuong vu" w:date="2018-11-23T13:48:00Z">
                <w:pPr>
                  <w:jc w:val="left"/>
                </w:pPr>
              </w:pPrChange>
            </w:pPr>
            <w:ins w:id="23335" w:author="phuong vu" w:date="2018-11-15T18:25:00Z">
              <w:r w:rsidRPr="00070151">
                <w:rPr>
                  <w:lang w:val="en-US"/>
                </w:rPr>
                <w:t>X</w:t>
              </w:r>
            </w:ins>
          </w:p>
        </w:tc>
        <w:tc>
          <w:tcPr>
            <w:tcW w:w="1266" w:type="dxa"/>
            <w:vAlign w:val="center"/>
            <w:tcPrChange w:id="23336" w:author="phuong vu" w:date="2018-11-15T18:24:00Z">
              <w:tcPr>
                <w:tcW w:w="1463" w:type="dxa"/>
                <w:gridSpan w:val="2"/>
              </w:tcPr>
            </w:tcPrChange>
          </w:tcPr>
          <w:p w14:paraId="5BCE5A66" w14:textId="2255EED5" w:rsidR="00070151" w:rsidRPr="00070151" w:rsidRDefault="00070151">
            <w:pPr>
              <w:spacing w:line="276" w:lineRule="auto"/>
              <w:jc w:val="center"/>
              <w:rPr>
                <w:ins w:id="23337" w:author="phuong vu" w:date="2018-11-15T18:20:00Z"/>
                <w:lang w:val="en-US"/>
              </w:rPr>
              <w:pPrChange w:id="23338" w:author="phuong vu" w:date="2018-11-23T13:48:00Z">
                <w:pPr>
                  <w:jc w:val="left"/>
                </w:pPr>
              </w:pPrChange>
            </w:pPr>
            <w:ins w:id="23339" w:author="phuong vu" w:date="2018-11-15T18:25:00Z">
              <w:r w:rsidRPr="00070151">
                <w:rPr>
                  <w:lang w:val="en-US"/>
                </w:rPr>
                <w:t>X</w:t>
              </w:r>
            </w:ins>
          </w:p>
        </w:tc>
        <w:tc>
          <w:tcPr>
            <w:tcW w:w="1614" w:type="dxa"/>
            <w:vAlign w:val="center"/>
            <w:tcPrChange w:id="23340" w:author="phuong vu" w:date="2018-11-15T18:24:00Z">
              <w:tcPr>
                <w:tcW w:w="1463" w:type="dxa"/>
              </w:tcPr>
            </w:tcPrChange>
          </w:tcPr>
          <w:p w14:paraId="166EE12F" w14:textId="55B822A4" w:rsidR="00070151" w:rsidRPr="00070151" w:rsidRDefault="00070151">
            <w:pPr>
              <w:spacing w:line="276" w:lineRule="auto"/>
              <w:jc w:val="center"/>
              <w:rPr>
                <w:ins w:id="23341" w:author="phuong vu" w:date="2018-11-15T18:20:00Z"/>
                <w:lang w:val="en-US"/>
              </w:rPr>
              <w:pPrChange w:id="23342" w:author="phuong vu" w:date="2018-11-23T13:48:00Z">
                <w:pPr>
                  <w:jc w:val="left"/>
                </w:pPr>
              </w:pPrChange>
            </w:pPr>
            <w:ins w:id="23343" w:author="phuong vu" w:date="2018-11-15T18:25:00Z">
              <w:r w:rsidRPr="00070151">
                <w:rPr>
                  <w:lang w:val="en-US"/>
                </w:rPr>
                <w:t>X</w:t>
              </w:r>
            </w:ins>
          </w:p>
        </w:tc>
        <w:tc>
          <w:tcPr>
            <w:tcW w:w="1312" w:type="dxa"/>
            <w:vAlign w:val="center"/>
            <w:tcPrChange w:id="23344" w:author="phuong vu" w:date="2018-11-15T18:24:00Z">
              <w:tcPr>
                <w:tcW w:w="1463" w:type="dxa"/>
                <w:gridSpan w:val="2"/>
              </w:tcPr>
            </w:tcPrChange>
          </w:tcPr>
          <w:p w14:paraId="36C191A8" w14:textId="1415CF70" w:rsidR="00070151" w:rsidRPr="00070151" w:rsidRDefault="00070151">
            <w:pPr>
              <w:spacing w:line="276" w:lineRule="auto"/>
              <w:jc w:val="center"/>
              <w:rPr>
                <w:ins w:id="23345" w:author="phuong vu" w:date="2018-11-15T18:20:00Z"/>
                <w:lang w:val="en-US"/>
              </w:rPr>
              <w:pPrChange w:id="23346" w:author="phuong vu" w:date="2018-11-23T13:48:00Z">
                <w:pPr>
                  <w:jc w:val="left"/>
                </w:pPr>
              </w:pPrChange>
            </w:pPr>
            <w:ins w:id="23347" w:author="phuong vu" w:date="2018-11-15T18:25:00Z">
              <w:r w:rsidRPr="00070151">
                <w:rPr>
                  <w:lang w:val="en-US"/>
                </w:rPr>
                <w:t>X</w:t>
              </w:r>
            </w:ins>
          </w:p>
        </w:tc>
      </w:tr>
      <w:tr w:rsidR="00070151" w14:paraId="69ED388C" w14:textId="77777777" w:rsidTr="00070151">
        <w:trPr>
          <w:ins w:id="23348" w:author="phuong vu" w:date="2018-11-15T18:25:00Z"/>
        </w:trPr>
        <w:tc>
          <w:tcPr>
            <w:tcW w:w="1795" w:type="dxa"/>
          </w:tcPr>
          <w:p w14:paraId="445D97C5" w14:textId="5F056119" w:rsidR="00070151" w:rsidRPr="00070151" w:rsidRDefault="00070151">
            <w:pPr>
              <w:spacing w:line="276" w:lineRule="auto"/>
              <w:jc w:val="left"/>
              <w:rPr>
                <w:ins w:id="23349" w:author="phuong vu" w:date="2018-11-15T18:25:00Z"/>
                <w:lang w:val="en-US"/>
              </w:rPr>
            </w:pPr>
            <w:ins w:id="23350" w:author="phuong vu" w:date="2018-11-15T18:25:00Z">
              <w:r w:rsidRPr="00070151">
                <w:rPr>
                  <w:lang w:val="en-US"/>
                </w:rPr>
                <w:t>Người thực hiện</w:t>
              </w:r>
            </w:ins>
          </w:p>
        </w:tc>
        <w:tc>
          <w:tcPr>
            <w:tcW w:w="1440" w:type="dxa"/>
            <w:vAlign w:val="center"/>
          </w:tcPr>
          <w:p w14:paraId="55943FCD" w14:textId="77777777" w:rsidR="00070151" w:rsidRPr="00070151" w:rsidRDefault="00070151">
            <w:pPr>
              <w:spacing w:line="276" w:lineRule="auto"/>
              <w:jc w:val="center"/>
              <w:rPr>
                <w:ins w:id="23351" w:author="phuong vu" w:date="2018-11-15T18:25:00Z"/>
                <w:lang w:val="en-US"/>
              </w:rPr>
            </w:pPr>
          </w:p>
        </w:tc>
        <w:tc>
          <w:tcPr>
            <w:tcW w:w="1350" w:type="dxa"/>
            <w:vAlign w:val="center"/>
          </w:tcPr>
          <w:p w14:paraId="33607025" w14:textId="6C6ADF96" w:rsidR="00070151" w:rsidRPr="00070151" w:rsidRDefault="00070151">
            <w:pPr>
              <w:spacing w:line="276" w:lineRule="auto"/>
              <w:jc w:val="center"/>
              <w:rPr>
                <w:ins w:id="23352" w:author="phuong vu" w:date="2018-11-15T18:25:00Z"/>
                <w:lang w:val="en-US"/>
              </w:rPr>
            </w:pPr>
            <w:ins w:id="23353" w:author="phuong vu" w:date="2018-11-15T18:25:00Z">
              <w:r w:rsidRPr="00070151">
                <w:rPr>
                  <w:lang w:val="en-US"/>
                </w:rPr>
                <w:t>X</w:t>
              </w:r>
            </w:ins>
          </w:p>
        </w:tc>
        <w:tc>
          <w:tcPr>
            <w:tcW w:w="1266" w:type="dxa"/>
            <w:vAlign w:val="center"/>
          </w:tcPr>
          <w:p w14:paraId="15BAF8A9" w14:textId="77777777" w:rsidR="00070151" w:rsidRPr="00070151" w:rsidRDefault="00070151">
            <w:pPr>
              <w:spacing w:line="276" w:lineRule="auto"/>
              <w:jc w:val="center"/>
              <w:rPr>
                <w:ins w:id="23354" w:author="phuong vu" w:date="2018-11-15T18:25:00Z"/>
                <w:lang w:val="en-US"/>
              </w:rPr>
            </w:pPr>
          </w:p>
        </w:tc>
        <w:tc>
          <w:tcPr>
            <w:tcW w:w="1614" w:type="dxa"/>
            <w:vAlign w:val="center"/>
          </w:tcPr>
          <w:p w14:paraId="40E22E3B" w14:textId="77777777" w:rsidR="00070151" w:rsidRPr="00070151" w:rsidRDefault="00070151">
            <w:pPr>
              <w:spacing w:line="276" w:lineRule="auto"/>
              <w:jc w:val="center"/>
              <w:rPr>
                <w:ins w:id="23355" w:author="phuong vu" w:date="2018-11-15T18:25:00Z"/>
                <w:lang w:val="en-US"/>
              </w:rPr>
            </w:pPr>
          </w:p>
        </w:tc>
        <w:tc>
          <w:tcPr>
            <w:tcW w:w="1312" w:type="dxa"/>
            <w:vAlign w:val="center"/>
          </w:tcPr>
          <w:p w14:paraId="4014682C" w14:textId="77777777" w:rsidR="00070151" w:rsidRPr="00070151" w:rsidRDefault="00070151">
            <w:pPr>
              <w:spacing w:line="276" w:lineRule="auto"/>
              <w:jc w:val="center"/>
              <w:rPr>
                <w:ins w:id="23356" w:author="phuong vu" w:date="2018-11-15T18:25:00Z"/>
                <w:lang w:val="en-US"/>
              </w:rPr>
            </w:pPr>
          </w:p>
        </w:tc>
      </w:tr>
    </w:tbl>
    <w:p w14:paraId="57EE0DE9" w14:textId="77777777" w:rsidR="00297E5D" w:rsidRPr="00297E5D" w:rsidDel="00492B70" w:rsidRDefault="00297E5D">
      <w:pPr>
        <w:spacing w:line="276" w:lineRule="auto"/>
        <w:jc w:val="left"/>
        <w:rPr>
          <w:del w:id="23357" w:author="phuong vu" w:date="2018-11-23T10:50:00Z"/>
          <w:b/>
          <w:lang w:val="en-US"/>
          <w:rPrChange w:id="23358" w:author="phuong vu" w:date="2018-11-15T18:16:00Z">
            <w:rPr>
              <w:del w:id="23359" w:author="phuong vu" w:date="2018-11-23T10:50:00Z"/>
            </w:rPr>
          </w:rPrChange>
        </w:rPr>
        <w:pPrChange w:id="23360" w:author="phuong vu" w:date="2018-11-23T13:48:00Z">
          <w:pPr>
            <w:pStyle w:val="ListParagraph"/>
            <w:numPr>
              <w:numId w:val="49"/>
            </w:numPr>
            <w:ind w:left="1080" w:hanging="360"/>
            <w:jc w:val="left"/>
          </w:pPr>
        </w:pPrChange>
      </w:pPr>
    </w:p>
    <w:p w14:paraId="0F39B32F" w14:textId="77777777" w:rsidR="00C51F17" w:rsidRPr="00751AC2" w:rsidDel="00492B70" w:rsidRDefault="00C51F17">
      <w:pPr>
        <w:spacing w:line="276" w:lineRule="auto"/>
        <w:rPr>
          <w:del w:id="23361" w:author="phuong vu" w:date="2018-11-23T10:50:00Z"/>
        </w:rPr>
        <w:pPrChange w:id="23362" w:author="phuong vu" w:date="2018-11-23T13:48:00Z">
          <w:pPr/>
        </w:pPrChange>
      </w:pPr>
    </w:p>
    <w:p w14:paraId="339BB943" w14:textId="77777777" w:rsidR="00C51F17" w:rsidRPr="00751AC2" w:rsidDel="00492B70" w:rsidRDefault="00C51F17">
      <w:pPr>
        <w:spacing w:line="276" w:lineRule="auto"/>
        <w:rPr>
          <w:del w:id="23363" w:author="phuong vu" w:date="2018-11-23T10:50:00Z"/>
        </w:rPr>
        <w:pPrChange w:id="23364" w:author="phuong vu" w:date="2018-11-23T13:48:00Z">
          <w:pPr/>
        </w:pPrChange>
      </w:pPr>
    </w:p>
    <w:p w14:paraId="781F191A" w14:textId="77777777" w:rsidR="00C51F17" w:rsidRPr="00751AC2" w:rsidDel="00492B70" w:rsidRDefault="00C51F17">
      <w:pPr>
        <w:spacing w:line="276" w:lineRule="auto"/>
        <w:rPr>
          <w:del w:id="23365" w:author="phuong vu" w:date="2018-11-23T10:50:00Z"/>
        </w:rPr>
        <w:pPrChange w:id="23366" w:author="phuong vu" w:date="2018-11-23T13:48:00Z">
          <w:pPr/>
        </w:pPrChange>
      </w:pPr>
    </w:p>
    <w:p w14:paraId="5C12EB83" w14:textId="77777777" w:rsidR="00C51F17" w:rsidRPr="00751AC2" w:rsidRDefault="00C51F17">
      <w:pPr>
        <w:spacing w:line="276" w:lineRule="auto"/>
        <w:pPrChange w:id="23367" w:author="phuong vu" w:date="2018-11-23T13:48:00Z">
          <w:pPr/>
        </w:pPrChange>
      </w:pPr>
    </w:p>
    <w:p w14:paraId="0032DDA9" w14:textId="05F2065F" w:rsidR="00C51F17" w:rsidRPr="00751AC2" w:rsidDel="009F57D7" w:rsidRDefault="00C51F17">
      <w:pPr>
        <w:pStyle w:val="Style1"/>
        <w:spacing w:line="276" w:lineRule="auto"/>
        <w:rPr>
          <w:del w:id="23368" w:author="phuong vu" w:date="2018-11-15T18:18:00Z"/>
        </w:rPr>
        <w:pPrChange w:id="23369" w:author="phuong vu" w:date="2018-11-23T13:48:00Z">
          <w:pPr/>
        </w:pPrChange>
      </w:pPr>
      <w:del w:id="23370" w:author="phuong vu" w:date="2018-11-23T10:50:00Z">
        <w:r w:rsidRPr="008904F6" w:rsidDel="00492B70">
          <w:rPr>
            <w:strike/>
          </w:rPr>
          <w:br w:type="page"/>
        </w:r>
      </w:del>
      <w:bookmarkStart w:id="23371" w:name="_Hlk530052769"/>
      <w:del w:id="23372" w:author="phuong vu" w:date="2018-11-15T18:18:00Z">
        <w:r w:rsidRPr="008904F6" w:rsidDel="009F57D7">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pStyle w:val="Style1"/>
        <w:spacing w:line="276" w:lineRule="auto"/>
        <w:rPr>
          <w:del w:id="23373" w:author="phuong vu" w:date="2018-11-15T18:18:00Z"/>
        </w:rPr>
        <w:pPrChange w:id="23374" w:author="phuong vu" w:date="2018-11-23T13:48:00Z">
          <w:pPr>
            <w:pStyle w:val="ListParagraph"/>
            <w:numPr>
              <w:numId w:val="44"/>
            </w:numPr>
            <w:ind w:hanging="360"/>
          </w:pPr>
        </w:pPrChange>
      </w:pPr>
      <w:del w:id="23375"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pStyle w:val="Style1"/>
        <w:spacing w:line="276" w:lineRule="auto"/>
        <w:rPr>
          <w:del w:id="23376" w:author="phuong vu" w:date="2018-11-15T18:18:00Z"/>
        </w:rPr>
        <w:pPrChange w:id="23377" w:author="phuong vu" w:date="2018-11-23T13:48:00Z">
          <w:pPr>
            <w:pStyle w:val="ListParagraph"/>
            <w:numPr>
              <w:numId w:val="44"/>
            </w:numPr>
            <w:ind w:hanging="360"/>
          </w:pPr>
        </w:pPrChange>
      </w:pPr>
      <w:del w:id="23378"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pPr>
        <w:pStyle w:val="Style1"/>
        <w:spacing w:line="276" w:lineRule="auto"/>
        <w:rPr>
          <w:del w:id="23379" w:author="phuong vu" w:date="2018-11-15T18:18:00Z"/>
          <w:lang w:val="fr-FR"/>
        </w:rPr>
        <w:pPrChange w:id="23380" w:author="phuong vu" w:date="2018-11-23T13:48:00Z">
          <w:pPr>
            <w:pStyle w:val="ListParagraph"/>
            <w:numPr>
              <w:numId w:val="44"/>
            </w:numPr>
            <w:ind w:hanging="360"/>
          </w:pPr>
        </w:pPrChange>
      </w:pPr>
      <w:del w:id="23381"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pStyle w:val="Style1"/>
        <w:spacing w:line="276" w:lineRule="auto"/>
        <w:rPr>
          <w:del w:id="23382" w:author="phuong vu" w:date="2018-11-15T18:18:00Z"/>
          <w:lang w:val="fr-FR"/>
        </w:rPr>
        <w:pPrChange w:id="23383" w:author="phuong vu" w:date="2018-11-23T13:48:00Z">
          <w:pPr>
            <w:pStyle w:val="ListParagraph"/>
            <w:numPr>
              <w:numId w:val="44"/>
            </w:numPr>
            <w:ind w:hanging="360"/>
          </w:pPr>
        </w:pPrChange>
      </w:pPr>
      <w:del w:id="23384"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pStyle w:val="Style1"/>
        <w:spacing w:line="276" w:lineRule="auto"/>
        <w:rPr>
          <w:del w:id="23385" w:author="phuong vu" w:date="2018-11-15T18:18:00Z"/>
        </w:rPr>
        <w:pPrChange w:id="23386" w:author="phuong vu" w:date="2018-11-23T13:48:00Z">
          <w:pPr>
            <w:pStyle w:val="ListParagraph"/>
            <w:numPr>
              <w:numId w:val="44"/>
            </w:numPr>
            <w:ind w:hanging="360"/>
          </w:pPr>
        </w:pPrChange>
      </w:pPr>
      <w:del w:id="23387"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pStyle w:val="Style1"/>
        <w:spacing w:line="276" w:lineRule="auto"/>
        <w:rPr>
          <w:del w:id="23388" w:author="phuong vu" w:date="2018-11-15T18:18:00Z"/>
          <w:lang w:val="fr-FR"/>
        </w:rPr>
        <w:pPrChange w:id="23389" w:author="phuong vu" w:date="2018-11-23T13:48:00Z">
          <w:pPr>
            <w:pStyle w:val="ListParagraph"/>
            <w:numPr>
              <w:numId w:val="44"/>
            </w:numPr>
            <w:ind w:hanging="360"/>
          </w:pPr>
        </w:pPrChange>
      </w:pPr>
      <w:del w:id="23390"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pStyle w:val="Style1"/>
        <w:spacing w:line="276" w:lineRule="auto"/>
        <w:rPr>
          <w:del w:id="23391" w:author="phuong vu" w:date="2018-11-15T18:18:00Z"/>
        </w:rPr>
        <w:pPrChange w:id="23392" w:author="phuong vu" w:date="2018-11-23T13:48:00Z">
          <w:pPr>
            <w:pStyle w:val="ListParagraph"/>
            <w:numPr>
              <w:numId w:val="44"/>
            </w:numPr>
            <w:ind w:hanging="360"/>
          </w:pPr>
        </w:pPrChange>
      </w:pPr>
      <w:del w:id="23393"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pStyle w:val="Style1"/>
        <w:spacing w:line="276" w:lineRule="auto"/>
        <w:rPr>
          <w:del w:id="23394" w:author="phuong vu" w:date="2018-11-15T18:18:00Z"/>
        </w:rPr>
        <w:pPrChange w:id="23395" w:author="phuong vu" w:date="2018-11-23T13:48:00Z">
          <w:pPr>
            <w:pStyle w:val="ListParagraph"/>
            <w:numPr>
              <w:numId w:val="44"/>
            </w:numPr>
            <w:ind w:hanging="360"/>
          </w:pPr>
        </w:pPrChange>
      </w:pPr>
      <w:del w:id="23396"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pStyle w:val="Style1"/>
        <w:spacing w:line="276" w:lineRule="auto"/>
        <w:rPr>
          <w:del w:id="23397" w:author="phuong vu" w:date="2018-11-15T18:18:00Z"/>
          <w:lang w:val="fr-FR"/>
        </w:rPr>
        <w:pPrChange w:id="23398" w:author="phuong vu" w:date="2018-11-23T13:48:00Z">
          <w:pPr>
            <w:pStyle w:val="ListParagraph"/>
            <w:numPr>
              <w:numId w:val="44"/>
            </w:numPr>
            <w:ind w:hanging="360"/>
          </w:pPr>
        </w:pPrChange>
      </w:pPr>
      <w:del w:id="23399"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pStyle w:val="Style1"/>
        <w:spacing w:line="276" w:lineRule="auto"/>
        <w:rPr>
          <w:del w:id="23400" w:author="phuong vu" w:date="2018-11-15T18:18:00Z"/>
          <w:lang w:val="fr-FR"/>
        </w:rPr>
        <w:pPrChange w:id="23401" w:author="phuong vu" w:date="2018-11-23T13:48:00Z">
          <w:pPr>
            <w:pStyle w:val="ListParagraph"/>
            <w:numPr>
              <w:numId w:val="44"/>
            </w:numPr>
            <w:ind w:hanging="360"/>
          </w:pPr>
        </w:pPrChange>
      </w:pPr>
      <w:del w:id="23402"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pStyle w:val="Style1"/>
        <w:spacing w:line="276" w:lineRule="auto"/>
        <w:rPr>
          <w:del w:id="23403" w:author="phuong vu" w:date="2018-11-15T18:18:00Z"/>
          <w:lang w:val="fr-FR"/>
        </w:rPr>
        <w:pPrChange w:id="23404" w:author="phuong vu" w:date="2018-11-23T13:48:00Z">
          <w:pPr>
            <w:pStyle w:val="ListParagraph"/>
            <w:numPr>
              <w:numId w:val="44"/>
            </w:numPr>
            <w:ind w:hanging="360"/>
          </w:pPr>
        </w:pPrChange>
      </w:pPr>
      <w:del w:id="23405"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pStyle w:val="Style1"/>
        <w:spacing w:line="276" w:lineRule="auto"/>
        <w:rPr>
          <w:del w:id="23406" w:author="phuong vu" w:date="2018-11-15T18:18:00Z"/>
        </w:rPr>
        <w:pPrChange w:id="23407" w:author="phuong vu" w:date="2018-11-23T13:48:00Z">
          <w:pPr>
            <w:pStyle w:val="ListParagraph"/>
            <w:numPr>
              <w:numId w:val="44"/>
            </w:numPr>
            <w:ind w:hanging="360"/>
          </w:pPr>
        </w:pPrChange>
      </w:pPr>
      <w:del w:id="23408"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pStyle w:val="Style1"/>
        <w:spacing w:line="276" w:lineRule="auto"/>
        <w:rPr>
          <w:del w:id="23409" w:author="phuong vu" w:date="2018-11-15T18:18:00Z"/>
        </w:rPr>
        <w:pPrChange w:id="23410" w:author="phuong vu" w:date="2018-11-23T13:48:00Z">
          <w:pPr>
            <w:pStyle w:val="ListParagraph"/>
            <w:numPr>
              <w:numId w:val="44"/>
            </w:numPr>
            <w:ind w:hanging="360"/>
          </w:pPr>
        </w:pPrChange>
      </w:pPr>
      <w:del w:id="23411"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pStyle w:val="Style1"/>
        <w:spacing w:line="276" w:lineRule="auto"/>
        <w:rPr>
          <w:del w:id="23412" w:author="phuong vu" w:date="2018-11-15T18:18:00Z"/>
        </w:rPr>
        <w:pPrChange w:id="23413" w:author="phuong vu" w:date="2018-11-23T13:48:00Z">
          <w:pPr>
            <w:pStyle w:val="ListParagraph"/>
            <w:numPr>
              <w:numId w:val="44"/>
            </w:numPr>
            <w:ind w:hanging="360"/>
          </w:pPr>
        </w:pPrChange>
      </w:pPr>
      <w:del w:id="23414"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pStyle w:val="Style1"/>
        <w:spacing w:line="276" w:lineRule="auto"/>
        <w:rPr>
          <w:del w:id="23415" w:author="phuong vu" w:date="2018-11-15T18:18:00Z"/>
        </w:rPr>
        <w:pPrChange w:id="23416" w:author="phuong vu" w:date="2018-11-23T13:48:00Z">
          <w:pPr>
            <w:pStyle w:val="ListParagraph"/>
            <w:numPr>
              <w:numId w:val="44"/>
            </w:numPr>
            <w:ind w:hanging="360"/>
          </w:pPr>
        </w:pPrChange>
      </w:pPr>
      <w:del w:id="23417"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pStyle w:val="Style1"/>
        <w:spacing w:line="276" w:lineRule="auto"/>
        <w:rPr>
          <w:del w:id="23418" w:author="phuong vu" w:date="2018-11-15T18:18:00Z"/>
        </w:rPr>
        <w:pPrChange w:id="23419" w:author="phuong vu" w:date="2018-11-23T13:48:00Z">
          <w:pPr>
            <w:pStyle w:val="ListParagraph"/>
            <w:numPr>
              <w:numId w:val="44"/>
            </w:numPr>
            <w:ind w:hanging="360"/>
          </w:pPr>
        </w:pPrChange>
      </w:pPr>
      <w:del w:id="23420"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pStyle w:val="Style1"/>
        <w:spacing w:line="276" w:lineRule="auto"/>
        <w:rPr>
          <w:del w:id="23421" w:author="phuong vu" w:date="2018-11-15T18:18:00Z"/>
        </w:rPr>
        <w:pPrChange w:id="23422" w:author="phuong vu" w:date="2018-11-23T13:48:00Z">
          <w:pPr>
            <w:pStyle w:val="ListParagraph"/>
            <w:numPr>
              <w:numId w:val="44"/>
            </w:numPr>
            <w:ind w:hanging="360"/>
          </w:pPr>
        </w:pPrChange>
      </w:pPr>
      <w:del w:id="23423"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pStyle w:val="Style1"/>
        <w:spacing w:line="276" w:lineRule="auto"/>
        <w:rPr>
          <w:del w:id="23424" w:author="phuong vu" w:date="2018-11-15T18:18:00Z"/>
        </w:rPr>
        <w:pPrChange w:id="23425" w:author="phuong vu" w:date="2018-11-23T13:48:00Z">
          <w:pPr>
            <w:pStyle w:val="ListParagraph"/>
            <w:numPr>
              <w:numId w:val="44"/>
            </w:numPr>
            <w:ind w:hanging="360"/>
          </w:pPr>
        </w:pPrChange>
      </w:pPr>
      <w:del w:id="23426"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pStyle w:val="Style1"/>
        <w:spacing w:line="276" w:lineRule="auto"/>
        <w:rPr>
          <w:del w:id="23427" w:author="phuong vu" w:date="2018-11-15T18:18:00Z"/>
        </w:rPr>
        <w:pPrChange w:id="23428" w:author="phuong vu" w:date="2018-11-23T13:48:00Z">
          <w:pPr>
            <w:pStyle w:val="ListParagraph"/>
            <w:numPr>
              <w:numId w:val="44"/>
            </w:numPr>
            <w:ind w:hanging="360"/>
          </w:pPr>
        </w:pPrChange>
      </w:pPr>
      <w:del w:id="23429"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pStyle w:val="Style1"/>
        <w:spacing w:line="276" w:lineRule="auto"/>
        <w:rPr>
          <w:del w:id="23430" w:author="phuong vu" w:date="2018-11-15T18:18:00Z"/>
          <w:i/>
        </w:rPr>
        <w:pPrChange w:id="23431" w:author="phuong vu" w:date="2018-11-23T13:48:00Z">
          <w:pPr>
            <w:pStyle w:val="ListParagraph"/>
            <w:numPr>
              <w:numId w:val="44"/>
            </w:numPr>
            <w:ind w:hanging="360"/>
          </w:pPr>
        </w:pPrChange>
      </w:pPr>
      <w:del w:id="23432"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pStyle w:val="Style1"/>
        <w:spacing w:line="276" w:lineRule="auto"/>
        <w:rPr>
          <w:del w:id="23433" w:author="phuong vu" w:date="2018-11-15T18:18:00Z"/>
        </w:rPr>
        <w:pPrChange w:id="23434" w:author="phuong vu" w:date="2018-11-23T13:48:00Z">
          <w:pPr>
            <w:pStyle w:val="ListParagraph"/>
            <w:numPr>
              <w:numId w:val="44"/>
            </w:numPr>
            <w:ind w:hanging="360"/>
          </w:pPr>
        </w:pPrChange>
      </w:pPr>
      <w:del w:id="23435"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pStyle w:val="Style1"/>
        <w:spacing w:line="276" w:lineRule="auto"/>
        <w:rPr>
          <w:del w:id="23436" w:author="phuong vu" w:date="2018-11-15T18:18:00Z"/>
        </w:rPr>
        <w:pPrChange w:id="23437" w:author="phuong vu" w:date="2018-11-23T13:48:00Z">
          <w:pPr>
            <w:pStyle w:val="ListParagraph"/>
            <w:numPr>
              <w:numId w:val="44"/>
            </w:numPr>
            <w:ind w:hanging="360"/>
          </w:pPr>
        </w:pPrChange>
      </w:pPr>
      <w:del w:id="23438"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pStyle w:val="Style1"/>
        <w:spacing w:line="276" w:lineRule="auto"/>
        <w:rPr>
          <w:del w:id="23439" w:author="phuong vu" w:date="2018-11-15T18:18:00Z"/>
        </w:rPr>
        <w:pPrChange w:id="23440" w:author="phuong vu" w:date="2018-11-23T13:48:00Z">
          <w:pPr>
            <w:pStyle w:val="ListParagraph"/>
            <w:numPr>
              <w:numId w:val="44"/>
            </w:numPr>
            <w:ind w:hanging="360"/>
          </w:pPr>
        </w:pPrChange>
      </w:pPr>
      <w:del w:id="23441"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pStyle w:val="Style1"/>
        <w:spacing w:line="276" w:lineRule="auto"/>
        <w:rPr>
          <w:del w:id="23442" w:author="phuong vu" w:date="2018-11-15T18:18:00Z"/>
        </w:rPr>
        <w:pPrChange w:id="23443" w:author="phuong vu" w:date="2018-11-23T13:48:00Z">
          <w:pPr>
            <w:pStyle w:val="ListParagraph"/>
            <w:numPr>
              <w:numId w:val="44"/>
            </w:numPr>
            <w:ind w:hanging="360"/>
          </w:pPr>
        </w:pPrChange>
      </w:pPr>
      <w:del w:id="23444"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pStyle w:val="Style1"/>
        <w:spacing w:line="276" w:lineRule="auto"/>
        <w:rPr>
          <w:del w:id="23445" w:author="phuong vu" w:date="2018-11-15T18:18:00Z"/>
        </w:rPr>
        <w:pPrChange w:id="23446" w:author="phuong vu" w:date="2018-11-23T13:48:00Z">
          <w:pPr>
            <w:pStyle w:val="ListParagraph"/>
            <w:numPr>
              <w:numId w:val="44"/>
            </w:numPr>
            <w:ind w:hanging="360"/>
          </w:pPr>
        </w:pPrChange>
      </w:pPr>
      <w:del w:id="23447"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pStyle w:val="Style1"/>
        <w:spacing w:line="276" w:lineRule="auto"/>
        <w:rPr>
          <w:del w:id="23448" w:author="phuong vu" w:date="2018-11-15T18:18:00Z"/>
        </w:rPr>
        <w:pPrChange w:id="23449" w:author="phuong vu" w:date="2018-11-23T13:48:00Z">
          <w:pPr>
            <w:pStyle w:val="ListParagraph"/>
            <w:numPr>
              <w:numId w:val="44"/>
            </w:numPr>
            <w:ind w:hanging="360"/>
          </w:pPr>
        </w:pPrChange>
      </w:pPr>
      <w:del w:id="23450"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pStyle w:val="Style1"/>
        <w:spacing w:line="276" w:lineRule="auto"/>
        <w:rPr>
          <w:del w:id="23451" w:author="phuong vu" w:date="2018-11-15T18:18:00Z"/>
        </w:rPr>
        <w:pPrChange w:id="23452" w:author="phuong vu" w:date="2018-11-23T13:48:00Z">
          <w:pPr>
            <w:pStyle w:val="ListParagraph"/>
            <w:numPr>
              <w:numId w:val="44"/>
            </w:numPr>
            <w:ind w:hanging="360"/>
          </w:pPr>
        </w:pPrChange>
      </w:pPr>
      <w:del w:id="23453"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pStyle w:val="Style1"/>
        <w:spacing w:line="276" w:lineRule="auto"/>
        <w:rPr>
          <w:del w:id="23454" w:author="phuong vu" w:date="2018-11-15T18:18:00Z"/>
        </w:rPr>
        <w:pPrChange w:id="23455" w:author="phuong vu" w:date="2018-11-23T13:48:00Z">
          <w:pPr>
            <w:pStyle w:val="ListParagraph"/>
            <w:numPr>
              <w:numId w:val="44"/>
            </w:numPr>
            <w:ind w:hanging="360"/>
          </w:pPr>
        </w:pPrChange>
      </w:pPr>
      <w:del w:id="23456"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pStyle w:val="Style1"/>
        <w:spacing w:line="276" w:lineRule="auto"/>
        <w:rPr>
          <w:del w:id="23457" w:author="phuong vu" w:date="2018-11-15T18:18:00Z"/>
        </w:rPr>
        <w:pPrChange w:id="23458" w:author="phuong vu" w:date="2018-11-23T13:48:00Z">
          <w:pPr>
            <w:pStyle w:val="ListParagraph"/>
            <w:numPr>
              <w:numId w:val="44"/>
            </w:numPr>
            <w:ind w:hanging="360"/>
          </w:pPr>
        </w:pPrChange>
      </w:pPr>
      <w:bookmarkStart w:id="23459" w:name="_Ref530069181"/>
      <w:del w:id="23460"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23459"/>
      </w:del>
    </w:p>
    <w:bookmarkEnd w:id="23371"/>
    <w:p w14:paraId="6443EAB9" w14:textId="279A6546" w:rsidR="00C51F17" w:rsidRPr="00751AC2" w:rsidDel="009F57D7" w:rsidRDefault="00C51F17">
      <w:pPr>
        <w:pStyle w:val="Style1"/>
        <w:spacing w:line="276" w:lineRule="auto"/>
        <w:rPr>
          <w:del w:id="23461" w:author="phuong vu" w:date="2018-11-15T18:18:00Z"/>
        </w:rPr>
        <w:pPrChange w:id="23462" w:author="phuong vu" w:date="2018-11-23T13:48:00Z">
          <w:pPr>
            <w:jc w:val="left"/>
          </w:pPr>
        </w:pPrChange>
      </w:pPr>
    </w:p>
    <w:p w14:paraId="1C90ACBA" w14:textId="77777777" w:rsidR="00C51F17" w:rsidRPr="00751AC2" w:rsidDel="009F57D7" w:rsidRDefault="00C51F17">
      <w:pPr>
        <w:pStyle w:val="Style1"/>
        <w:spacing w:line="276" w:lineRule="auto"/>
        <w:rPr>
          <w:del w:id="23463" w:author="phuong vu" w:date="2018-11-15T18:18:00Z"/>
        </w:rPr>
        <w:pPrChange w:id="23464" w:author="phuong vu" w:date="2018-11-23T13:48:00Z">
          <w:pPr/>
        </w:pPrChange>
      </w:pPr>
    </w:p>
    <w:p w14:paraId="753F1629" w14:textId="692C0844" w:rsidR="00C51F17" w:rsidDel="009F57D7" w:rsidRDefault="00C51F17">
      <w:pPr>
        <w:pStyle w:val="Style1"/>
        <w:spacing w:line="276" w:lineRule="auto"/>
        <w:rPr>
          <w:del w:id="23465" w:author="phuong vu" w:date="2018-11-15T18:18:00Z"/>
        </w:rPr>
        <w:pPrChange w:id="23466" w:author="phuong vu" w:date="2018-11-23T13:48:00Z">
          <w:pPr>
            <w:jc w:val="left"/>
          </w:pPr>
        </w:pPrChange>
      </w:pPr>
      <w:del w:id="23467" w:author="phuong vu" w:date="2018-11-15T18:18:00Z">
        <w:r w:rsidDel="009F57D7">
          <w:br w:type="page"/>
        </w:r>
      </w:del>
    </w:p>
    <w:p w14:paraId="594610BD" w14:textId="77777777" w:rsidR="00C51F17" w:rsidRPr="00751AC2" w:rsidDel="009F57D7" w:rsidRDefault="00C51F17">
      <w:pPr>
        <w:pStyle w:val="Style1"/>
        <w:spacing w:line="276" w:lineRule="auto"/>
        <w:rPr>
          <w:del w:id="23468" w:author="phuong vu" w:date="2018-11-15T18:18:00Z"/>
        </w:rPr>
        <w:pPrChange w:id="23469" w:author="phuong vu" w:date="2018-11-23T13:48:00Z">
          <w:pPr/>
        </w:pPrChange>
      </w:pPr>
    </w:p>
    <w:p w14:paraId="104224C0" w14:textId="77777777" w:rsidR="00C51F17" w:rsidRPr="00751AC2" w:rsidDel="009F57D7" w:rsidRDefault="00C51F17">
      <w:pPr>
        <w:pStyle w:val="Style1"/>
        <w:spacing w:line="276" w:lineRule="auto"/>
        <w:rPr>
          <w:del w:id="23470" w:author="phuong vu" w:date="2018-11-15T18:18:00Z"/>
        </w:rPr>
        <w:pPrChange w:id="23471" w:author="phuong vu" w:date="2018-11-23T13:48:00Z">
          <w:pPr/>
        </w:pPrChange>
      </w:pPr>
    </w:p>
    <w:p w14:paraId="6C8F2F3B" w14:textId="3A332C07" w:rsidR="00C51F17" w:rsidDel="009F57D7" w:rsidRDefault="00C51F17">
      <w:pPr>
        <w:pStyle w:val="Style1"/>
        <w:spacing w:line="276" w:lineRule="auto"/>
        <w:rPr>
          <w:del w:id="23472" w:author="phuong vu" w:date="2018-11-15T18:18:00Z"/>
          <w:strike/>
        </w:rPr>
        <w:pPrChange w:id="23473" w:author="phuong vu" w:date="2018-11-23T13:48:00Z">
          <w:pPr>
            <w:jc w:val="left"/>
          </w:pPr>
        </w:pPrChange>
      </w:pPr>
    </w:p>
    <w:p w14:paraId="2E071B9F" w14:textId="6AB618CF" w:rsidR="00C51F17" w:rsidRPr="00B04AB8" w:rsidDel="009F57D7" w:rsidRDefault="00C51F17">
      <w:pPr>
        <w:pStyle w:val="Style1"/>
        <w:spacing w:line="276" w:lineRule="auto"/>
        <w:rPr>
          <w:del w:id="23474" w:author="phuong vu" w:date="2018-11-15T18:18:00Z"/>
        </w:rPr>
        <w:pPrChange w:id="23475" w:author="phuong vu" w:date="2018-11-23T13:48:00Z">
          <w:pPr>
            <w:spacing w:line="360" w:lineRule="auto"/>
          </w:pPr>
        </w:pPrChange>
      </w:pPr>
    </w:p>
    <w:p w14:paraId="0C0E03A1" w14:textId="2412C89A" w:rsidR="00CB27A4" w:rsidRDefault="00CB27A4">
      <w:pPr>
        <w:pStyle w:val="Style1"/>
        <w:spacing w:line="276" w:lineRule="auto"/>
        <w:rPr>
          <w:ins w:id="23476" w:author="Tran Huan" w:date="2018-11-26T01:50:00Z"/>
        </w:rPr>
        <w:pPrChange w:id="23477" w:author="phuong vu" w:date="2018-11-23T13:48:00Z">
          <w:pPr>
            <w:pStyle w:val="Heading1"/>
            <w:numPr>
              <w:numId w:val="0"/>
            </w:numPr>
            <w:ind w:left="0" w:firstLine="0"/>
          </w:pPr>
        </w:pPrChange>
      </w:pPr>
      <w:bookmarkStart w:id="23478" w:name="_Toc530662921"/>
      <w:r w:rsidRPr="00B04AB8">
        <w:t>TÀI LIỆU THAM KHẢO</w:t>
      </w:r>
      <w:bookmarkEnd w:id="23478"/>
    </w:p>
    <w:p w14:paraId="7FA67650" w14:textId="77777777" w:rsidR="00915429" w:rsidRPr="00B04AB8" w:rsidRDefault="00915429">
      <w:pPr>
        <w:pStyle w:val="Style1"/>
        <w:spacing w:line="276" w:lineRule="auto"/>
        <w:pPrChange w:id="23479" w:author="phuong vu" w:date="2018-11-23T13:48:00Z">
          <w:pPr>
            <w:pStyle w:val="Heading1"/>
            <w:numPr>
              <w:numId w:val="0"/>
            </w:numPr>
            <w:ind w:left="0" w:firstLine="0"/>
          </w:pPr>
        </w:pPrChange>
      </w:pPr>
    </w:p>
    <w:p w14:paraId="695C7996" w14:textId="0BB0830C" w:rsidR="00915429" w:rsidRDefault="00915429">
      <w:pPr>
        <w:numPr>
          <w:ilvl w:val="0"/>
          <w:numId w:val="24"/>
        </w:numPr>
        <w:spacing w:line="276" w:lineRule="auto"/>
        <w:rPr>
          <w:ins w:id="23480" w:author="Tran Huan" w:date="2018-11-26T01:49:00Z"/>
          <w:bCs/>
          <w:lang w:val="en-US"/>
        </w:rPr>
        <w:pPrChange w:id="23481" w:author="phuong vu" w:date="2018-11-23T13:48:00Z">
          <w:pPr>
            <w:numPr>
              <w:numId w:val="24"/>
            </w:numPr>
            <w:spacing w:line="360" w:lineRule="auto"/>
            <w:ind w:left="720" w:hanging="360"/>
          </w:pPr>
        </w:pPrChange>
      </w:pPr>
      <w:ins w:id="23482" w:author="Tran Huan" w:date="2018-11-26T01:51:00Z">
        <w:r>
          <w:rPr>
            <w:rFonts w:ascii="Times New Roman" w:eastAsia="Calibri" w:hAnsi="Times New Roman" w:cs="Times New Roman"/>
            <w:b/>
            <w:szCs w:val="22"/>
            <w:vertAlign w:val="superscript"/>
            <w:lang w:val="en-US"/>
          </w:rPr>
          <w:t>[1]</w:t>
        </w:r>
      </w:ins>
      <w:ins w:id="23483" w:author="Tran Huan" w:date="2018-11-26T01:49:00Z">
        <w:r w:rsidRPr="00915429">
          <w:rPr>
            <w:rFonts w:ascii="Times New Roman" w:eastAsia="Calibri" w:hAnsi="Times New Roman" w:cs="Times New Roman"/>
            <w:b/>
            <w:szCs w:val="22"/>
            <w:lang w:val="en-US"/>
          </w:rPr>
          <w:t xml:space="preserve">Lê Hoành Sử. </w:t>
        </w:r>
        <w:r w:rsidRPr="00915429">
          <w:rPr>
            <w:rFonts w:ascii="Times New Roman" w:eastAsia="Calibri" w:hAnsi="Times New Roman" w:cs="Times New Roman"/>
            <w:szCs w:val="22"/>
            <w:lang w:val="en-US"/>
          </w:rPr>
          <w:t>Giáo trình phát triển ứng dụng di động cơ bản. Chương 1. Nhà xuất bản đại học quốc gia TP.Hồ Chí Minh, 2017.</w:t>
        </w:r>
        <w:r w:rsidRPr="00915429">
          <w:rPr>
            <w:bCs/>
            <w:lang w:val="en-US"/>
            <w:rPrChange w:id="23484" w:author="Tran Huan" w:date="2018-11-26T01:49:00Z">
              <w:rPr>
                <w:bCs/>
                <w:lang w:val="fr-FR"/>
              </w:rPr>
            </w:rPrChange>
          </w:rPr>
          <w:t>.</w:t>
        </w:r>
      </w:ins>
    </w:p>
    <w:p w14:paraId="37CB8ABD" w14:textId="12E036DE" w:rsidR="00530384" w:rsidRPr="00530384" w:rsidDel="00915429" w:rsidRDefault="00915429">
      <w:pPr>
        <w:numPr>
          <w:ilvl w:val="0"/>
          <w:numId w:val="24"/>
        </w:numPr>
        <w:spacing w:line="276" w:lineRule="auto"/>
        <w:rPr>
          <w:del w:id="23485" w:author="Tran Huan" w:date="2018-11-26T01:49:00Z"/>
          <w:bCs/>
          <w:lang w:val="en-US"/>
        </w:rPr>
        <w:pPrChange w:id="23486" w:author="phuong vu" w:date="2018-11-23T13:48:00Z">
          <w:pPr>
            <w:numPr>
              <w:numId w:val="24"/>
            </w:numPr>
            <w:spacing w:line="360" w:lineRule="auto"/>
            <w:ind w:left="720" w:hanging="360"/>
          </w:pPr>
        </w:pPrChange>
      </w:pPr>
      <w:ins w:id="23487" w:author="Tran Huan" w:date="2018-11-26T01:52:00Z">
        <w:r>
          <w:rPr>
            <w:bCs/>
            <w:vertAlign w:val="superscript"/>
            <w:lang w:val="en-US"/>
          </w:rPr>
          <w:t>[2]</w:t>
        </w:r>
      </w:ins>
      <w:del w:id="23488" w:author="Tran Huan" w:date="2018-11-26T01:49:00Z">
        <w:r w:rsidR="00530384" w:rsidRPr="00915429" w:rsidDel="00915429">
          <w:rPr>
            <w:bCs/>
            <w:lang w:val="en-US"/>
            <w:rPrChange w:id="23489" w:author="Tran Huan" w:date="2018-11-26T01:49:00Z">
              <w:rPr>
                <w:bCs/>
                <w:lang w:val="fr-FR"/>
              </w:rPr>
            </w:rPrChange>
          </w:rPr>
          <w:delText>Android</w:delText>
        </w:r>
      </w:del>
    </w:p>
    <w:p w14:paraId="092CE08E" w14:textId="5EE3787B" w:rsidR="00530384" w:rsidRDefault="00530384">
      <w:pPr>
        <w:numPr>
          <w:ilvl w:val="0"/>
          <w:numId w:val="24"/>
        </w:numPr>
        <w:spacing w:line="276" w:lineRule="auto"/>
        <w:rPr>
          <w:bCs/>
          <w:lang w:val="en-US"/>
        </w:rPr>
        <w:pPrChange w:id="23490" w:author="phuong vu" w:date="2018-11-23T13:48:00Z">
          <w:pPr>
            <w:numPr>
              <w:numId w:val="24"/>
            </w:numPr>
            <w:spacing w:line="360" w:lineRule="auto"/>
            <w:ind w:left="720" w:hanging="360"/>
          </w:pPr>
        </w:pPrChange>
      </w:pPr>
      <w:r>
        <w:rPr>
          <w:bCs/>
          <w:lang w:val="en-US"/>
        </w:rPr>
        <w:t>“</w:t>
      </w:r>
      <w:r w:rsidRPr="00530384">
        <w:rPr>
          <w:bCs/>
          <w:lang w:val="en-US"/>
        </w:rPr>
        <w:t>Cùng tìm hiểu về GraphQL</w:t>
      </w:r>
      <w:r>
        <w:rPr>
          <w:bCs/>
          <w:lang w:val="en-US"/>
        </w:rPr>
        <w:t xml:space="preserve">”: </w:t>
      </w:r>
      <w:r w:rsidR="00933422">
        <w:rPr>
          <w:rStyle w:val="Hyperlink"/>
          <w:bCs/>
          <w:lang w:val="en-US"/>
        </w:rPr>
        <w:fldChar w:fldCharType="begin"/>
      </w:r>
      <w:r w:rsidR="00933422">
        <w:rPr>
          <w:rStyle w:val="Hyperlink"/>
          <w:bCs/>
          <w:lang w:val="en-US"/>
        </w:rPr>
        <w:instrText xml:space="preserve"> HYPERLINK "https://viblo.asia/p/cung-tim-hieu-ve-graphql-07LKX4zeKV4" </w:instrText>
      </w:r>
      <w:r w:rsidR="00933422">
        <w:rPr>
          <w:rStyle w:val="Hyperlink"/>
          <w:bCs/>
          <w:lang w:val="en-US"/>
        </w:rPr>
        <w:fldChar w:fldCharType="separate"/>
      </w:r>
      <w:r w:rsidRPr="00530384">
        <w:rPr>
          <w:rStyle w:val="Hyperlink"/>
          <w:bCs/>
          <w:lang w:val="en-US"/>
        </w:rPr>
        <w:t>https://viblo.asia/p/cung-tim-hieu-ve-graphql-07LKX4zeKV4</w:t>
      </w:r>
      <w:r w:rsidR="00933422">
        <w:rPr>
          <w:rStyle w:val="Hyperlink"/>
          <w:bCs/>
          <w:lang w:val="en-US"/>
        </w:rPr>
        <w:fldChar w:fldCharType="end"/>
      </w:r>
    </w:p>
    <w:p w14:paraId="2BE5A5EE" w14:textId="5815D05B" w:rsidR="00530384" w:rsidRDefault="00915429">
      <w:pPr>
        <w:numPr>
          <w:ilvl w:val="0"/>
          <w:numId w:val="24"/>
        </w:numPr>
        <w:spacing w:line="276" w:lineRule="auto"/>
        <w:rPr>
          <w:bCs/>
          <w:lang w:val="en-US"/>
        </w:rPr>
        <w:pPrChange w:id="23491" w:author="phuong vu" w:date="2018-11-23T13:48:00Z">
          <w:pPr>
            <w:numPr>
              <w:numId w:val="24"/>
            </w:numPr>
            <w:spacing w:line="360" w:lineRule="auto"/>
            <w:ind w:left="720" w:hanging="360"/>
          </w:pPr>
        </w:pPrChange>
      </w:pPr>
      <w:ins w:id="23492" w:author="Tran Huan" w:date="2018-11-26T01:52:00Z">
        <w:r>
          <w:rPr>
            <w:bCs/>
            <w:vertAlign w:val="superscript"/>
            <w:lang w:val="en-US"/>
          </w:rPr>
          <w:t>[3]</w:t>
        </w:r>
      </w:ins>
      <w:r w:rsidR="00530384">
        <w:rPr>
          <w:bCs/>
          <w:lang w:val="en-US"/>
        </w:rPr>
        <w:t>“</w:t>
      </w:r>
      <w:r w:rsidR="00530384" w:rsidRPr="00530384">
        <w:rPr>
          <w:bCs/>
          <w:lang w:val="en-US"/>
        </w:rPr>
        <w:t xml:space="preserve">Automatically building and maintaining GraphQL APIs with </w:t>
      </w:r>
      <w:r w:rsidR="00653696">
        <w:rPr>
          <w:bCs/>
          <w:lang w:val="en-US"/>
        </w:rPr>
        <w:t>PostgreSQL</w:t>
      </w:r>
      <w:r w:rsidR="00530384" w:rsidRPr="00530384">
        <w:rPr>
          <w:bCs/>
          <w:lang w:val="en-US"/>
        </w:rPr>
        <w:t>QL and Postgraphile</w:t>
      </w:r>
      <w:r w:rsidR="00530384">
        <w:rPr>
          <w:bCs/>
          <w:lang w:val="en-US"/>
        </w:rPr>
        <w:t xml:space="preserve">” : </w:t>
      </w:r>
      <w:r w:rsidR="00933422">
        <w:rPr>
          <w:rStyle w:val="Hyperlink"/>
          <w:bCs/>
          <w:lang w:val="en-US"/>
        </w:rPr>
        <w:fldChar w:fldCharType="begin"/>
      </w:r>
      <w:r w:rsidR="00933422">
        <w:rPr>
          <w:rStyle w:val="Hyperlink"/>
          <w:bCs/>
          <w:lang w:val="en-US"/>
        </w:rPr>
        <w:instrText xml:space="preserve"> HYPERLINK "https://itnext.io/automatically-building-and-maintaining-graphql-apis-with-postgresql-and-postgraphile-c497636abd29" </w:instrText>
      </w:r>
      <w:r w:rsidR="00933422">
        <w:rPr>
          <w:rStyle w:val="Hyperlink"/>
          <w:bCs/>
          <w:lang w:val="en-US"/>
        </w:rPr>
        <w:fldChar w:fldCharType="separate"/>
      </w:r>
      <w:r w:rsidR="00530384" w:rsidRPr="00530384">
        <w:rPr>
          <w:rStyle w:val="Hyperlink"/>
          <w:bCs/>
          <w:lang w:val="en-US"/>
        </w:rPr>
        <w:t>https://itnext.io/automatically-building-and-maintaining-graphql-apis-with-</w:t>
      </w:r>
      <w:r w:rsidR="00653696">
        <w:rPr>
          <w:rStyle w:val="Hyperlink"/>
          <w:bCs/>
          <w:lang w:val="en-US"/>
        </w:rPr>
        <w:t>PostgreSQL</w:t>
      </w:r>
      <w:r w:rsidR="00530384" w:rsidRPr="00530384">
        <w:rPr>
          <w:rStyle w:val="Hyperlink"/>
          <w:bCs/>
          <w:lang w:val="en-US"/>
        </w:rPr>
        <w:t>ql-and-postgraphile-c497636abd29</w:t>
      </w:r>
      <w:r w:rsidR="00933422">
        <w:rPr>
          <w:rStyle w:val="Hyperlink"/>
          <w:bCs/>
          <w:lang w:val="en-US"/>
        </w:rPr>
        <w:fldChar w:fldCharType="end"/>
      </w:r>
    </w:p>
    <w:p w14:paraId="5E4FFF37" w14:textId="1390E67E" w:rsidR="00653696" w:rsidRPr="003B05E0" w:rsidRDefault="00915429">
      <w:pPr>
        <w:numPr>
          <w:ilvl w:val="0"/>
          <w:numId w:val="24"/>
        </w:numPr>
        <w:spacing w:line="276" w:lineRule="auto"/>
        <w:rPr>
          <w:rStyle w:val="Hyperlink"/>
          <w:bCs/>
          <w:color w:val="auto"/>
          <w:u w:val="none"/>
          <w:lang w:val="en-US"/>
        </w:rPr>
        <w:pPrChange w:id="23493" w:author="phuong vu" w:date="2018-11-23T13:48:00Z">
          <w:pPr>
            <w:numPr>
              <w:numId w:val="24"/>
            </w:numPr>
            <w:spacing w:line="360" w:lineRule="auto"/>
            <w:ind w:left="720" w:hanging="360"/>
          </w:pPr>
        </w:pPrChange>
      </w:pPr>
      <w:ins w:id="23494" w:author="Tran Huan" w:date="2018-11-26T01:52:00Z">
        <w:r>
          <w:rPr>
            <w:bCs/>
            <w:vertAlign w:val="superscript"/>
            <w:lang w:val="en-US"/>
          </w:rPr>
          <w:t>[4]</w:t>
        </w:r>
      </w:ins>
      <w:r w:rsidR="00653696">
        <w:rPr>
          <w:bCs/>
          <w:lang w:val="en-US"/>
        </w:rPr>
        <w:t xml:space="preserve">“Postgraphile”: </w:t>
      </w:r>
      <w:r w:rsidR="00933422">
        <w:rPr>
          <w:rStyle w:val="Hyperlink"/>
          <w:bCs/>
          <w:lang w:val="en-US"/>
        </w:rPr>
        <w:fldChar w:fldCharType="begin"/>
      </w:r>
      <w:r w:rsidR="00933422">
        <w:rPr>
          <w:rStyle w:val="Hyperlink"/>
          <w:bCs/>
          <w:lang w:val="en-US"/>
        </w:rPr>
        <w:instrText xml:space="preserve"> HYPERLINK "https://www.graphile.org/postgraphile/introduction/" </w:instrText>
      </w:r>
      <w:r w:rsidR="00933422">
        <w:rPr>
          <w:rStyle w:val="Hyperlink"/>
          <w:bCs/>
          <w:lang w:val="en-US"/>
        </w:rPr>
        <w:fldChar w:fldCharType="separate"/>
      </w:r>
      <w:r w:rsidR="00653696" w:rsidRPr="006B4568">
        <w:rPr>
          <w:rStyle w:val="Hyperlink"/>
          <w:bCs/>
          <w:lang w:val="en-US"/>
        </w:rPr>
        <w:t>https://www.graphile.org/postgraphile/introduction/</w:t>
      </w:r>
      <w:r w:rsidR="00933422">
        <w:rPr>
          <w:rStyle w:val="Hyperlink"/>
          <w:bCs/>
          <w:lang w:val="en-US"/>
        </w:rPr>
        <w:fldChar w:fldCharType="end"/>
      </w:r>
    </w:p>
    <w:p w14:paraId="2B18F315" w14:textId="782DCBD7" w:rsidR="003B05E0" w:rsidRDefault="00915429">
      <w:pPr>
        <w:numPr>
          <w:ilvl w:val="0"/>
          <w:numId w:val="24"/>
        </w:numPr>
        <w:spacing w:line="276" w:lineRule="auto"/>
        <w:rPr>
          <w:bCs/>
          <w:lang w:val="en-US"/>
        </w:rPr>
        <w:pPrChange w:id="23495" w:author="phuong vu" w:date="2018-11-23T13:48:00Z">
          <w:pPr>
            <w:numPr>
              <w:numId w:val="24"/>
            </w:numPr>
            <w:spacing w:line="360" w:lineRule="auto"/>
            <w:ind w:left="720" w:hanging="360"/>
          </w:pPr>
        </w:pPrChange>
      </w:pPr>
      <w:ins w:id="23496" w:author="Tran Huan" w:date="2018-11-26T01:53:00Z">
        <w:r>
          <w:rPr>
            <w:bCs/>
            <w:vertAlign w:val="superscript"/>
            <w:lang w:val="en-US"/>
          </w:rPr>
          <w:t>[5]</w:t>
        </w:r>
      </w:ins>
      <w:r w:rsidR="003B05E0">
        <w:rPr>
          <w:bCs/>
          <w:lang w:val="en-US"/>
        </w:rPr>
        <w:t>“PostgreSQL”:</w:t>
      </w:r>
    </w:p>
    <w:p w14:paraId="7E66D55A" w14:textId="7D1793B7" w:rsidR="003B05E0" w:rsidRDefault="00915429">
      <w:pPr>
        <w:numPr>
          <w:ilvl w:val="0"/>
          <w:numId w:val="24"/>
        </w:numPr>
        <w:spacing w:line="276" w:lineRule="auto"/>
        <w:rPr>
          <w:bCs/>
          <w:lang w:val="en-US"/>
        </w:rPr>
        <w:pPrChange w:id="23497" w:author="phuong vu" w:date="2018-11-23T13:48:00Z">
          <w:pPr>
            <w:numPr>
              <w:numId w:val="24"/>
            </w:numPr>
            <w:spacing w:line="360" w:lineRule="auto"/>
            <w:ind w:left="720" w:hanging="360"/>
          </w:pPr>
        </w:pPrChange>
      </w:pPr>
      <w:ins w:id="23498" w:author="Tran Huan" w:date="2018-11-26T01:53:00Z">
        <w:r>
          <w:rPr>
            <w:bCs/>
            <w:vertAlign w:val="superscript"/>
            <w:lang w:val="en-US"/>
          </w:rPr>
          <w:t>[6]</w:t>
        </w:r>
      </w:ins>
      <w:r w:rsidR="003B05E0">
        <w:rPr>
          <w:bCs/>
          <w:lang w:val="en-US"/>
        </w:rPr>
        <w:t>“JSON Web Token”:</w:t>
      </w:r>
    </w:p>
    <w:p w14:paraId="448EC124" w14:textId="7A35A17C" w:rsidR="003B05E0" w:rsidRPr="007A626B" w:rsidDel="00915429" w:rsidRDefault="00915429">
      <w:pPr>
        <w:pStyle w:val="ListParagraph"/>
        <w:numPr>
          <w:ilvl w:val="0"/>
          <w:numId w:val="24"/>
        </w:numPr>
        <w:spacing w:line="276" w:lineRule="auto"/>
        <w:rPr>
          <w:del w:id="23499" w:author="Tran Huan" w:date="2018-11-26T01:50:00Z"/>
          <w:bCs/>
          <w:lang w:val="en-US"/>
        </w:rPr>
        <w:pPrChange w:id="23500" w:author="phuong vu" w:date="2018-11-23T13:48:00Z">
          <w:pPr>
            <w:pStyle w:val="ListParagraph"/>
            <w:numPr>
              <w:numId w:val="24"/>
            </w:numPr>
            <w:spacing w:line="360" w:lineRule="auto"/>
            <w:ind w:hanging="360"/>
          </w:pPr>
        </w:pPrChange>
      </w:pPr>
      <w:ins w:id="23501" w:author="Tran Huan" w:date="2018-11-26T01:50:00Z">
        <w:r w:rsidRPr="003B05E0" w:rsidDel="00915429">
          <w:rPr>
            <w:bCs/>
            <w:lang w:val="en-US"/>
          </w:rPr>
          <w:t xml:space="preserve"> </w:t>
        </w:r>
      </w:ins>
      <w:ins w:id="23502" w:author="Tran Huan" w:date="2018-11-26T01:53:00Z">
        <w:r>
          <w:rPr>
            <w:bCs/>
            <w:vertAlign w:val="superscript"/>
            <w:lang w:val="en-US"/>
          </w:rPr>
          <w:t>[8]</w:t>
        </w:r>
      </w:ins>
      <w:bookmarkStart w:id="23503" w:name="_GoBack"/>
      <w:bookmarkEnd w:id="23503"/>
      <w:del w:id="23504" w:author="Tran Huan" w:date="2018-11-26T01:50:00Z">
        <w:r w:rsidR="003B05E0" w:rsidRPr="003B05E0" w:rsidDel="00915429">
          <w:rPr>
            <w:bCs/>
            <w:lang w:val="en-US"/>
          </w:rPr>
          <w:delText>“ReactJS”:</w:delText>
        </w:r>
        <w:r w:rsidR="00933422" w:rsidDel="00915429">
          <w:rPr>
            <w:rStyle w:val="Hyperlink"/>
            <w:lang w:val="en-US"/>
          </w:rPr>
          <w:fldChar w:fldCharType="begin"/>
        </w:r>
        <w:r w:rsidR="00933422" w:rsidDel="00915429">
          <w:rPr>
            <w:rStyle w:val="Hyperlink"/>
            <w:lang w:val="en-US"/>
          </w:rPr>
          <w:delInstrText xml:space="preserve"> HYPERLINK "https://viblo.asia/p/reactjs-uu-diem-va-nhuoc-diem-V3m5WzexlO7" </w:delInstrText>
        </w:r>
        <w:r w:rsidR="00933422" w:rsidDel="00915429">
          <w:rPr>
            <w:rStyle w:val="Hyperlink"/>
            <w:lang w:val="en-US"/>
          </w:rPr>
          <w:fldChar w:fldCharType="separate"/>
        </w:r>
        <w:r w:rsidR="003B05E0" w:rsidRPr="006A4E6A" w:rsidDel="00915429">
          <w:rPr>
            <w:rStyle w:val="Hyperlink"/>
            <w:lang w:val="en-US"/>
          </w:rPr>
          <w:delText>https://viblo.asia/p/reactjs-uu-diem-va-nhuoc-diem-V3m5WzexlO7</w:delText>
        </w:r>
        <w:r w:rsidR="00933422" w:rsidDel="00915429">
          <w:rPr>
            <w:rStyle w:val="Hyperlink"/>
            <w:lang w:val="en-US"/>
          </w:rPr>
          <w:fldChar w:fldCharType="end"/>
        </w:r>
      </w:del>
    </w:p>
    <w:p w14:paraId="7377C254" w14:textId="256059D0" w:rsidR="007A626B" w:rsidRPr="003B05E0" w:rsidRDefault="007A626B">
      <w:pPr>
        <w:pStyle w:val="ListParagraph"/>
        <w:numPr>
          <w:ilvl w:val="0"/>
          <w:numId w:val="24"/>
        </w:numPr>
        <w:spacing w:line="276" w:lineRule="auto"/>
        <w:rPr>
          <w:bCs/>
          <w:lang w:val="en-US"/>
        </w:rPr>
        <w:pPrChange w:id="23505" w:author="phuong vu" w:date="2018-11-23T13:48:00Z">
          <w:pPr>
            <w:pStyle w:val="ListParagraph"/>
            <w:numPr>
              <w:numId w:val="24"/>
            </w:numPr>
            <w:spacing w:line="360" w:lineRule="auto"/>
            <w:ind w:hanging="360"/>
          </w:pPr>
        </w:pPrChange>
      </w:pPr>
      <w:r>
        <w:rPr>
          <w:bCs/>
          <w:lang w:val="en-US"/>
        </w:rPr>
        <w:t xml:space="preserve">“Apollo Client cho React”: </w:t>
      </w:r>
      <w:r w:rsidR="00933422">
        <w:rPr>
          <w:rStyle w:val="Hyperlink"/>
          <w:bCs/>
          <w:lang w:val="en-US"/>
        </w:rPr>
        <w:fldChar w:fldCharType="begin"/>
      </w:r>
      <w:r w:rsidR="00933422">
        <w:rPr>
          <w:rStyle w:val="Hyperlink"/>
          <w:bCs/>
          <w:lang w:val="en-US"/>
        </w:rPr>
        <w:instrText xml:space="preserve"> HYPERLINK "https://www.apollographql.com/docs/react/" </w:instrText>
      </w:r>
      <w:r w:rsidR="00933422">
        <w:rPr>
          <w:rStyle w:val="Hyperlink"/>
          <w:bCs/>
          <w:lang w:val="en-US"/>
        </w:rPr>
        <w:fldChar w:fldCharType="separate"/>
      </w:r>
      <w:r w:rsidRPr="007A626B">
        <w:rPr>
          <w:rStyle w:val="Hyperlink"/>
          <w:bCs/>
          <w:lang w:val="en-US"/>
        </w:rPr>
        <w:t>https://www.apollographql.com/docs/react/</w:t>
      </w:r>
      <w:r w:rsidR="00933422">
        <w:rPr>
          <w:rStyle w:val="Hyperlink"/>
          <w:bCs/>
          <w:lang w:val="en-US"/>
        </w:rPr>
        <w:fldChar w:fldCharType="end"/>
      </w:r>
    </w:p>
    <w:sectPr w:rsidR="007A626B" w:rsidRPr="003B05E0" w:rsidSect="0041406B">
      <w:headerReference w:type="default" r:id="rId119"/>
      <w:footerReference w:type="default" r:id="rId120"/>
      <w:type w:val="nextPage"/>
      <w:pgSz w:w="11906" w:h="16838"/>
      <w:pgMar w:top="1701" w:right="1134" w:bottom="1701" w:left="1985" w:header="709" w:footer="0" w:gutter="0"/>
      <w:pgNumType w:start="1"/>
      <w:cols w:space="708"/>
      <w:docGrid w:linePitch="360"/>
      <w:sectPrChange w:id="23518" w:author="Tran Huan" w:date="2018-11-25T16:33:00Z">
        <w:sectPr w:rsidR="007A626B" w:rsidRPr="003B05E0"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0B8F81" w14:textId="77777777" w:rsidR="00BA6170" w:rsidRDefault="00BA6170" w:rsidP="006806BE">
      <w:pPr>
        <w:spacing w:after="0" w:line="240" w:lineRule="auto"/>
      </w:pPr>
      <w:r>
        <w:separator/>
      </w:r>
    </w:p>
  </w:endnote>
  <w:endnote w:type="continuationSeparator" w:id="0">
    <w:p w14:paraId="50D90882" w14:textId="77777777" w:rsidR="00BA6170" w:rsidRDefault="00BA6170"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0AF77" w14:textId="6EEE9ADD" w:rsidR="00BA6170" w:rsidRDefault="00BA6170">
    <w:pPr>
      <w:pStyle w:val="Footer"/>
      <w:jc w:val="right"/>
      <w:rPr>
        <w:ins w:id="217" w:author="Tran Huan" w:date="2018-11-25T16:22:00Z"/>
      </w:rPr>
    </w:pPr>
  </w:p>
  <w:p w14:paraId="49B46931" w14:textId="77777777" w:rsidR="00BA6170" w:rsidRDefault="00BA61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203" w:author="Tran Huan" w:date="2018-11-25T16:22:00Z"/>
  <w:sdt>
    <w:sdtPr>
      <w:id w:val="-1428500327"/>
      <w:docPartObj>
        <w:docPartGallery w:val="Page Numbers (Bottom of Page)"/>
        <w:docPartUnique/>
      </w:docPartObj>
    </w:sdtPr>
    <w:sdtEndPr>
      <w:rPr>
        <w:noProof/>
      </w:rPr>
    </w:sdtEndPr>
    <w:sdtContent>
      <w:customXmlInsRangeEnd w:id="1203"/>
      <w:p w14:paraId="33D15F81" w14:textId="5F7E7F2E" w:rsidR="00BA6170" w:rsidRDefault="00BA6170">
        <w:pPr>
          <w:pStyle w:val="Footer"/>
          <w:jc w:val="right"/>
          <w:rPr>
            <w:ins w:id="1204" w:author="Tran Huan" w:date="2018-11-25T16:22:00Z"/>
          </w:rPr>
        </w:pPr>
        <w:ins w:id="1205" w:author="Tran Huan" w:date="2018-11-25T16:22:00Z">
          <w:r>
            <w:fldChar w:fldCharType="begin"/>
          </w:r>
          <w:r>
            <w:instrText xml:space="preserve"> PAGE   \* MERGEFORMAT </w:instrText>
          </w:r>
          <w:r>
            <w:fldChar w:fldCharType="separate"/>
          </w:r>
        </w:ins>
        <w:r w:rsidR="00915429">
          <w:rPr>
            <w:noProof/>
          </w:rPr>
          <w:t>vii</w:t>
        </w:r>
        <w:ins w:id="1206" w:author="Tran Huan" w:date="2018-11-25T16:22:00Z">
          <w:r>
            <w:rPr>
              <w:noProof/>
            </w:rPr>
            <w:fldChar w:fldCharType="end"/>
          </w:r>
        </w:ins>
      </w:p>
      <w:customXmlInsRangeStart w:id="1207" w:author="Tran Huan" w:date="2018-11-25T16:22:00Z"/>
    </w:sdtContent>
  </w:sdt>
  <w:customXmlInsRangeEnd w:id="1207"/>
  <w:p w14:paraId="0249AF3C" w14:textId="77777777" w:rsidR="00BA6170" w:rsidRDefault="00BA617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23513" w:author="Tran Huan" w:date="2018-11-25T16:22:00Z"/>
  <w:sdt>
    <w:sdtPr>
      <w:id w:val="1243067084"/>
      <w:docPartObj>
        <w:docPartGallery w:val="Page Numbers (Bottom of Page)"/>
        <w:docPartUnique/>
      </w:docPartObj>
    </w:sdtPr>
    <w:sdtEndPr>
      <w:rPr>
        <w:noProof/>
      </w:rPr>
    </w:sdtEndPr>
    <w:sdtContent>
      <w:customXmlInsRangeEnd w:id="23513"/>
      <w:p w14:paraId="588525D1" w14:textId="4F227E9E" w:rsidR="00BA6170" w:rsidRDefault="00BA6170">
        <w:pPr>
          <w:pStyle w:val="Footer"/>
          <w:jc w:val="right"/>
          <w:rPr>
            <w:ins w:id="23514" w:author="Tran Huan" w:date="2018-11-25T16:22:00Z"/>
          </w:rPr>
        </w:pPr>
        <w:ins w:id="23515" w:author="Tran Huan" w:date="2018-11-25T16:22:00Z">
          <w:r>
            <w:fldChar w:fldCharType="begin"/>
          </w:r>
          <w:r>
            <w:instrText xml:space="preserve"> PAGE   \* MERGEFORMAT </w:instrText>
          </w:r>
          <w:r>
            <w:fldChar w:fldCharType="separate"/>
          </w:r>
        </w:ins>
        <w:r w:rsidR="008F5B10">
          <w:rPr>
            <w:noProof/>
          </w:rPr>
          <w:t>59</w:t>
        </w:r>
        <w:ins w:id="23516" w:author="Tran Huan" w:date="2018-11-25T16:22:00Z">
          <w:r>
            <w:rPr>
              <w:noProof/>
            </w:rPr>
            <w:fldChar w:fldCharType="end"/>
          </w:r>
        </w:ins>
      </w:p>
      <w:customXmlInsRangeStart w:id="23517" w:author="Tran Huan" w:date="2018-11-25T16:22:00Z"/>
    </w:sdtContent>
  </w:sdt>
  <w:customXmlInsRangeEnd w:id="23517"/>
  <w:p w14:paraId="0708A755" w14:textId="77777777" w:rsidR="00BA6170" w:rsidRDefault="00BA61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474F8" w14:textId="77777777" w:rsidR="00BA6170" w:rsidRDefault="00BA6170" w:rsidP="006806BE">
      <w:pPr>
        <w:spacing w:after="0" w:line="240" w:lineRule="auto"/>
      </w:pPr>
      <w:r>
        <w:separator/>
      </w:r>
    </w:p>
  </w:footnote>
  <w:footnote w:type="continuationSeparator" w:id="0">
    <w:p w14:paraId="149A1500" w14:textId="77777777" w:rsidR="00BA6170" w:rsidRDefault="00BA6170"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BA451" w14:textId="14D8B853" w:rsidR="00BA6170" w:rsidRPr="000245EB" w:rsidRDefault="00BA6170" w:rsidP="000245EB">
    <w:pPr>
      <w:jc w:val="left"/>
      <w:rPr>
        <w:ins w:id="213" w:author="Tran Huan" w:date="2018-11-25T16:18:00Z"/>
        <w:rFonts w:ascii="Times New Roman" w:eastAsia="Calibri" w:hAnsi="Times New Roman" w:cs="Times New Roman"/>
        <w:b/>
        <w:color w:val="000000"/>
        <w:sz w:val="20"/>
        <w:szCs w:val="20"/>
      </w:rPr>
    </w:pPr>
  </w:p>
  <w:p w14:paraId="388F8250" w14:textId="77777777" w:rsidR="00BA6170" w:rsidRPr="005E5E84" w:rsidRDefault="00BA6170" w:rsidP="005E5E84">
    <w:pPr>
      <w:pStyle w:val="Header"/>
      <w:jc w:val="left"/>
      <w:rPr>
        <w:lang w:val="en-US"/>
      </w:rPr>
    </w:pPr>
    <w:ins w:id="214" w:author="phuong vu" w:date="2018-11-21T21:32:00Z">
      <w:del w:id="215" w:author="Tran Huan" w:date="2018-11-25T16:07:00Z">
        <w:r w:rsidDel="000245EB">
          <w:rPr>
            <w:lang w:val="en-US"/>
          </w:rPr>
          <w:delText>GVHD</w:delText>
        </w:r>
      </w:del>
    </w:ins>
    <w:del w:id="216"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4BE00" w14:textId="686AA9E1" w:rsidR="00BA6170" w:rsidRPr="000245EB" w:rsidRDefault="00BA6170" w:rsidP="000245EB">
    <w:pPr>
      <w:jc w:val="left"/>
      <w:rPr>
        <w:ins w:id="1199" w:author="Tran Huan" w:date="2018-11-25T16:18:00Z"/>
        <w:rFonts w:ascii="Times New Roman" w:eastAsia="Calibri" w:hAnsi="Times New Roman" w:cs="Times New Roman"/>
        <w:b/>
        <w:color w:val="000000"/>
        <w:sz w:val="20"/>
        <w:szCs w:val="20"/>
      </w:rPr>
    </w:pPr>
  </w:p>
  <w:p w14:paraId="21C9F01A" w14:textId="77777777" w:rsidR="00BA6170" w:rsidRPr="005E5E84" w:rsidRDefault="00BA6170" w:rsidP="005E5E84">
    <w:pPr>
      <w:pStyle w:val="Header"/>
      <w:jc w:val="left"/>
      <w:rPr>
        <w:lang w:val="en-US"/>
      </w:rPr>
    </w:pPr>
    <w:ins w:id="1200" w:author="phuong vu" w:date="2018-11-21T21:32:00Z">
      <w:del w:id="1201" w:author="Tran Huan" w:date="2018-11-25T16:07:00Z">
        <w:r w:rsidDel="000245EB">
          <w:rPr>
            <w:lang w:val="en-US"/>
          </w:rPr>
          <w:delText>GVHD</w:delText>
        </w:r>
      </w:del>
    </w:ins>
    <w:del w:id="1202" w:author="Tran Huan" w:date="2018-11-25T16:07:00Z">
      <w:r w:rsidDel="000245EB">
        <w:rPr>
          <w:lang w:val="en-US"/>
        </w:rPr>
        <w:delText xml:space="preserve">Giáo viên hướng dẫn: Phạm Thị Ngọc Diễm </w:delText>
      </w:r>
    </w:del>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7D449" w14:textId="77777777" w:rsidR="00BA6170" w:rsidRPr="000245EB" w:rsidRDefault="00BA6170" w:rsidP="000245EB">
    <w:pPr>
      <w:jc w:val="left"/>
      <w:rPr>
        <w:ins w:id="23506" w:author="Tran Huan" w:date="2018-11-25T16:18:00Z"/>
        <w:rFonts w:ascii="Times New Roman" w:eastAsia="Calibri" w:hAnsi="Times New Roman" w:cs="Times New Roman"/>
        <w:b/>
        <w:color w:val="000000"/>
        <w:sz w:val="20"/>
        <w:szCs w:val="20"/>
      </w:rPr>
    </w:pPr>
    <w:ins w:id="23507"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7777777" w:rsidR="00BA6170" w:rsidRPr="000245EB" w:rsidRDefault="00BA6170" w:rsidP="000245EB">
    <w:pPr>
      <w:jc w:val="left"/>
      <w:rPr>
        <w:ins w:id="23508" w:author="Tran Huan" w:date="2018-11-25T16:18:00Z"/>
        <w:rFonts w:ascii="Times New Roman" w:eastAsia="Calibri" w:hAnsi="Times New Roman" w:cs="Times New Roman"/>
        <w:b/>
        <w:color w:val="000000"/>
        <w:sz w:val="20"/>
        <w:szCs w:val="20"/>
      </w:rPr>
    </w:pPr>
    <w:ins w:id="23509"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F0618"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BA6170" w:rsidRPr="005E5E84" w:rsidRDefault="00BA6170" w:rsidP="005E5E84">
    <w:pPr>
      <w:pStyle w:val="Header"/>
      <w:jc w:val="left"/>
      <w:rPr>
        <w:lang w:val="en-US"/>
      </w:rPr>
    </w:pPr>
    <w:ins w:id="23510" w:author="phuong vu" w:date="2018-11-21T21:32:00Z">
      <w:del w:id="23511" w:author="Tran Huan" w:date="2018-11-25T16:07:00Z">
        <w:r w:rsidDel="000245EB">
          <w:rPr>
            <w:lang w:val="en-US"/>
          </w:rPr>
          <w:delText>GVHD</w:delText>
        </w:r>
      </w:del>
    </w:ins>
    <w:del w:id="23512" w:author="Tran Huan" w:date="2018-11-25T16:07:00Z">
      <w:r w:rsidDel="000245EB">
        <w:rPr>
          <w:lang w:val="en-US"/>
        </w:rPr>
        <w:delText xml:space="preserve">Giáo viên hướng dẫn: Phạm Thị Ngọc Diễm </w:delText>
      </w:r>
    </w:del>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6"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0"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58"/>
  </w:num>
  <w:num w:numId="4">
    <w:abstractNumId w:val="41"/>
  </w:num>
  <w:num w:numId="5">
    <w:abstractNumId w:val="21"/>
  </w:num>
  <w:num w:numId="6">
    <w:abstractNumId w:val="46"/>
  </w:num>
  <w:num w:numId="7">
    <w:abstractNumId w:val="44"/>
  </w:num>
  <w:num w:numId="8">
    <w:abstractNumId w:val="23"/>
  </w:num>
  <w:num w:numId="9">
    <w:abstractNumId w:val="52"/>
  </w:num>
  <w:num w:numId="10">
    <w:abstractNumId w:val="40"/>
  </w:num>
  <w:num w:numId="11">
    <w:abstractNumId w:val="14"/>
  </w:num>
  <w:num w:numId="12">
    <w:abstractNumId w:val="32"/>
  </w:num>
  <w:num w:numId="13">
    <w:abstractNumId w:val="54"/>
  </w:num>
  <w:num w:numId="14">
    <w:abstractNumId w:val="35"/>
  </w:num>
  <w:num w:numId="15">
    <w:abstractNumId w:val="33"/>
  </w:num>
  <w:num w:numId="16">
    <w:abstractNumId w:val="22"/>
  </w:num>
  <w:num w:numId="17">
    <w:abstractNumId w:val="59"/>
  </w:num>
  <w:num w:numId="18">
    <w:abstractNumId w:val="3"/>
  </w:num>
  <w:num w:numId="19">
    <w:abstractNumId w:val="60"/>
  </w:num>
  <w:num w:numId="20">
    <w:abstractNumId w:val="39"/>
  </w:num>
  <w:num w:numId="21">
    <w:abstractNumId w:val="48"/>
  </w:num>
  <w:num w:numId="22">
    <w:abstractNumId w:val="42"/>
  </w:num>
  <w:num w:numId="23">
    <w:abstractNumId w:val="2"/>
  </w:num>
  <w:num w:numId="24">
    <w:abstractNumId w:val="38"/>
  </w:num>
  <w:num w:numId="25">
    <w:abstractNumId w:val="27"/>
  </w:num>
  <w:num w:numId="26">
    <w:abstractNumId w:val="31"/>
  </w:num>
  <w:num w:numId="27">
    <w:abstractNumId w:val="37"/>
  </w:num>
  <w:num w:numId="28">
    <w:abstractNumId w:val="6"/>
  </w:num>
  <w:num w:numId="29">
    <w:abstractNumId w:val="5"/>
  </w:num>
  <w:num w:numId="30">
    <w:abstractNumId w:val="11"/>
  </w:num>
  <w:num w:numId="31">
    <w:abstractNumId w:val="8"/>
  </w:num>
  <w:num w:numId="32">
    <w:abstractNumId w:val="3"/>
  </w:num>
  <w:num w:numId="33">
    <w:abstractNumId w:val="51"/>
  </w:num>
  <w:num w:numId="34">
    <w:abstractNumId w:val="39"/>
  </w:num>
  <w:num w:numId="35">
    <w:abstractNumId w:val="56"/>
  </w:num>
  <w:num w:numId="36">
    <w:abstractNumId w:val="19"/>
  </w:num>
  <w:num w:numId="37">
    <w:abstractNumId w:val="30"/>
  </w:num>
  <w:num w:numId="38">
    <w:abstractNumId w:val="29"/>
  </w:num>
  <w:num w:numId="39">
    <w:abstractNumId w:val="10"/>
  </w:num>
  <w:num w:numId="40">
    <w:abstractNumId w:val="4"/>
  </w:num>
  <w:num w:numId="41">
    <w:abstractNumId w:val="53"/>
  </w:num>
  <w:num w:numId="42">
    <w:abstractNumId w:val="0"/>
  </w:num>
  <w:num w:numId="43">
    <w:abstractNumId w:val="18"/>
  </w:num>
  <w:num w:numId="44">
    <w:abstractNumId w:val="47"/>
  </w:num>
  <w:num w:numId="45">
    <w:abstractNumId w:val="24"/>
  </w:num>
  <w:num w:numId="46">
    <w:abstractNumId w:val="45"/>
  </w:num>
  <w:num w:numId="47">
    <w:abstractNumId w:val="17"/>
  </w:num>
  <w:num w:numId="48">
    <w:abstractNumId w:val="12"/>
  </w:num>
  <w:num w:numId="49">
    <w:abstractNumId w:val="57"/>
  </w:num>
  <w:num w:numId="50">
    <w:abstractNumId w:val="20"/>
  </w:num>
  <w:num w:numId="51">
    <w:abstractNumId w:val="43"/>
  </w:num>
  <w:num w:numId="52">
    <w:abstractNumId w:val="9"/>
  </w:num>
  <w:num w:numId="53">
    <w:abstractNumId w:val="36"/>
  </w:num>
  <w:num w:numId="54">
    <w:abstractNumId w:val="16"/>
  </w:num>
  <w:num w:numId="55">
    <w:abstractNumId w:val="55"/>
  </w:num>
  <w:num w:numId="56">
    <w:abstractNumId w:val="50"/>
  </w:num>
  <w:num w:numId="57">
    <w:abstractNumId w:val="28"/>
  </w:num>
  <w:num w:numId="58">
    <w:abstractNumId w:val="34"/>
  </w:num>
  <w:num w:numId="59">
    <w:abstractNumId w:val="13"/>
  </w:num>
  <w:num w:numId="60">
    <w:abstractNumId w:val="49"/>
  </w:num>
  <w:num w:numId="61">
    <w:abstractNumId w:val="7"/>
  </w:num>
  <w:num w:numId="62">
    <w:abstractNumId w:val="15"/>
  </w:num>
  <w:num w:numId="63">
    <w:abstractNumId w:val="26"/>
  </w:num>
  <w:numIdMacAtCleanup w:val="6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an Huan">
    <w15:presenceInfo w15:providerId="Windows Live" w15:userId="1084119ad686f03f"/>
  </w15:person>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revisionView w:markup="0"/>
  <w:trackRevision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7A4"/>
    <w:rsid w:val="00000446"/>
    <w:rsid w:val="000153DE"/>
    <w:rsid w:val="00016B3B"/>
    <w:rsid w:val="000219E8"/>
    <w:rsid w:val="0002418D"/>
    <w:rsid w:val="000245EB"/>
    <w:rsid w:val="0002497A"/>
    <w:rsid w:val="0002511D"/>
    <w:rsid w:val="00032569"/>
    <w:rsid w:val="00032876"/>
    <w:rsid w:val="000536DA"/>
    <w:rsid w:val="00061E48"/>
    <w:rsid w:val="000628EB"/>
    <w:rsid w:val="00070151"/>
    <w:rsid w:val="00070C2F"/>
    <w:rsid w:val="00074E90"/>
    <w:rsid w:val="00080487"/>
    <w:rsid w:val="00083440"/>
    <w:rsid w:val="000848CF"/>
    <w:rsid w:val="000901EA"/>
    <w:rsid w:val="00090442"/>
    <w:rsid w:val="00090B2F"/>
    <w:rsid w:val="000919CD"/>
    <w:rsid w:val="00096943"/>
    <w:rsid w:val="000A2D29"/>
    <w:rsid w:val="000A4F11"/>
    <w:rsid w:val="000A5A23"/>
    <w:rsid w:val="000B28A3"/>
    <w:rsid w:val="000B72E2"/>
    <w:rsid w:val="000C009C"/>
    <w:rsid w:val="000C0D61"/>
    <w:rsid w:val="000C3B2E"/>
    <w:rsid w:val="000D09EC"/>
    <w:rsid w:val="000D1228"/>
    <w:rsid w:val="000D1FDC"/>
    <w:rsid w:val="000D6B91"/>
    <w:rsid w:val="000E702E"/>
    <w:rsid w:val="000F4CE0"/>
    <w:rsid w:val="0010191A"/>
    <w:rsid w:val="00104646"/>
    <w:rsid w:val="00112A81"/>
    <w:rsid w:val="00123B96"/>
    <w:rsid w:val="0012654E"/>
    <w:rsid w:val="00130308"/>
    <w:rsid w:val="00132D92"/>
    <w:rsid w:val="0013721C"/>
    <w:rsid w:val="00152290"/>
    <w:rsid w:val="001526C3"/>
    <w:rsid w:val="00155CEA"/>
    <w:rsid w:val="00162BE0"/>
    <w:rsid w:val="00163170"/>
    <w:rsid w:val="00165603"/>
    <w:rsid w:val="00173C60"/>
    <w:rsid w:val="00176856"/>
    <w:rsid w:val="00180654"/>
    <w:rsid w:val="00184C7F"/>
    <w:rsid w:val="001856AA"/>
    <w:rsid w:val="0019031B"/>
    <w:rsid w:val="0019690B"/>
    <w:rsid w:val="001A372D"/>
    <w:rsid w:val="001A6E15"/>
    <w:rsid w:val="001B1B08"/>
    <w:rsid w:val="001B2876"/>
    <w:rsid w:val="001C0454"/>
    <w:rsid w:val="001C1BC6"/>
    <w:rsid w:val="001C1DAB"/>
    <w:rsid w:val="001C4D2D"/>
    <w:rsid w:val="001D00CB"/>
    <w:rsid w:val="001D2492"/>
    <w:rsid w:val="001D59B8"/>
    <w:rsid w:val="001E6F11"/>
    <w:rsid w:val="001F5B63"/>
    <w:rsid w:val="00206AEA"/>
    <w:rsid w:val="00211CD4"/>
    <w:rsid w:val="002175BE"/>
    <w:rsid w:val="00220919"/>
    <w:rsid w:val="00224FAC"/>
    <w:rsid w:val="00225404"/>
    <w:rsid w:val="00233523"/>
    <w:rsid w:val="00233DE3"/>
    <w:rsid w:val="00237164"/>
    <w:rsid w:val="0024035B"/>
    <w:rsid w:val="0024363E"/>
    <w:rsid w:val="00261DD6"/>
    <w:rsid w:val="00263449"/>
    <w:rsid w:val="00264BCF"/>
    <w:rsid w:val="00266AC8"/>
    <w:rsid w:val="00271A3D"/>
    <w:rsid w:val="00271D63"/>
    <w:rsid w:val="00275AF6"/>
    <w:rsid w:val="00277F44"/>
    <w:rsid w:val="00282E77"/>
    <w:rsid w:val="00287281"/>
    <w:rsid w:val="002938F0"/>
    <w:rsid w:val="00295CFF"/>
    <w:rsid w:val="00297E5D"/>
    <w:rsid w:val="002A14AF"/>
    <w:rsid w:val="002A1B28"/>
    <w:rsid w:val="002A3C8F"/>
    <w:rsid w:val="002A5978"/>
    <w:rsid w:val="002A641F"/>
    <w:rsid w:val="002A795B"/>
    <w:rsid w:val="002B2E58"/>
    <w:rsid w:val="002C1D90"/>
    <w:rsid w:val="002C2629"/>
    <w:rsid w:val="002C38C7"/>
    <w:rsid w:val="002D2471"/>
    <w:rsid w:val="002D2EF0"/>
    <w:rsid w:val="002E1BE3"/>
    <w:rsid w:val="002F05BD"/>
    <w:rsid w:val="003119BD"/>
    <w:rsid w:val="003166DB"/>
    <w:rsid w:val="00323EED"/>
    <w:rsid w:val="00324D06"/>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A7B90"/>
    <w:rsid w:val="003B05E0"/>
    <w:rsid w:val="003B08E2"/>
    <w:rsid w:val="003C0529"/>
    <w:rsid w:val="003C2A70"/>
    <w:rsid w:val="003C2D88"/>
    <w:rsid w:val="003C43C4"/>
    <w:rsid w:val="003C5421"/>
    <w:rsid w:val="003C68BE"/>
    <w:rsid w:val="003D0954"/>
    <w:rsid w:val="003D3E6A"/>
    <w:rsid w:val="003D5A3C"/>
    <w:rsid w:val="003E7F93"/>
    <w:rsid w:val="00405A7C"/>
    <w:rsid w:val="004105BB"/>
    <w:rsid w:val="004115C8"/>
    <w:rsid w:val="00413DA6"/>
    <w:rsid w:val="0041406B"/>
    <w:rsid w:val="0042719D"/>
    <w:rsid w:val="0044273D"/>
    <w:rsid w:val="00442EB8"/>
    <w:rsid w:val="00443B37"/>
    <w:rsid w:val="0044671F"/>
    <w:rsid w:val="0044782A"/>
    <w:rsid w:val="00451B38"/>
    <w:rsid w:val="00451F3E"/>
    <w:rsid w:val="00463867"/>
    <w:rsid w:val="00465EEF"/>
    <w:rsid w:val="0047465B"/>
    <w:rsid w:val="00476B40"/>
    <w:rsid w:val="004863AF"/>
    <w:rsid w:val="0049151D"/>
    <w:rsid w:val="00492072"/>
    <w:rsid w:val="00492B70"/>
    <w:rsid w:val="00495D42"/>
    <w:rsid w:val="0049710B"/>
    <w:rsid w:val="004A26FE"/>
    <w:rsid w:val="004A3D10"/>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817D4"/>
    <w:rsid w:val="00594C9B"/>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648F4"/>
    <w:rsid w:val="00676357"/>
    <w:rsid w:val="006806BE"/>
    <w:rsid w:val="006816B7"/>
    <w:rsid w:val="00687AEA"/>
    <w:rsid w:val="00692A1B"/>
    <w:rsid w:val="00694700"/>
    <w:rsid w:val="006A10B8"/>
    <w:rsid w:val="006A2C8A"/>
    <w:rsid w:val="006A36E6"/>
    <w:rsid w:val="006B0307"/>
    <w:rsid w:val="006B44B5"/>
    <w:rsid w:val="006B6330"/>
    <w:rsid w:val="006C103E"/>
    <w:rsid w:val="006C3B6C"/>
    <w:rsid w:val="006D04E7"/>
    <w:rsid w:val="006D4C69"/>
    <w:rsid w:val="006D4DBC"/>
    <w:rsid w:val="006D675A"/>
    <w:rsid w:val="006D794B"/>
    <w:rsid w:val="006D7C26"/>
    <w:rsid w:val="006E1A38"/>
    <w:rsid w:val="006E1FE2"/>
    <w:rsid w:val="006E4260"/>
    <w:rsid w:val="006E6134"/>
    <w:rsid w:val="006F12F5"/>
    <w:rsid w:val="006F2BC8"/>
    <w:rsid w:val="006F77C5"/>
    <w:rsid w:val="0070756E"/>
    <w:rsid w:val="00716E84"/>
    <w:rsid w:val="00720DB1"/>
    <w:rsid w:val="00730F28"/>
    <w:rsid w:val="0073559F"/>
    <w:rsid w:val="00742FDD"/>
    <w:rsid w:val="00744A90"/>
    <w:rsid w:val="00753680"/>
    <w:rsid w:val="00754F1B"/>
    <w:rsid w:val="007554F4"/>
    <w:rsid w:val="00755C63"/>
    <w:rsid w:val="00760245"/>
    <w:rsid w:val="007625B6"/>
    <w:rsid w:val="007643F4"/>
    <w:rsid w:val="007705D0"/>
    <w:rsid w:val="0077093A"/>
    <w:rsid w:val="00770D42"/>
    <w:rsid w:val="00774BA7"/>
    <w:rsid w:val="00775F06"/>
    <w:rsid w:val="00776966"/>
    <w:rsid w:val="007801A8"/>
    <w:rsid w:val="007A626B"/>
    <w:rsid w:val="007B0561"/>
    <w:rsid w:val="007B7356"/>
    <w:rsid w:val="007C127C"/>
    <w:rsid w:val="007C43D0"/>
    <w:rsid w:val="007C4D3F"/>
    <w:rsid w:val="007C57EC"/>
    <w:rsid w:val="007C7D44"/>
    <w:rsid w:val="007D4551"/>
    <w:rsid w:val="007E254B"/>
    <w:rsid w:val="007E3A40"/>
    <w:rsid w:val="007E6E0B"/>
    <w:rsid w:val="007E73AD"/>
    <w:rsid w:val="007F0695"/>
    <w:rsid w:val="0081331F"/>
    <w:rsid w:val="00814A06"/>
    <w:rsid w:val="00817FAF"/>
    <w:rsid w:val="00820B56"/>
    <w:rsid w:val="0082269C"/>
    <w:rsid w:val="00823126"/>
    <w:rsid w:val="00825E96"/>
    <w:rsid w:val="00827FE4"/>
    <w:rsid w:val="00834A8A"/>
    <w:rsid w:val="00836F48"/>
    <w:rsid w:val="00840C60"/>
    <w:rsid w:val="008441B4"/>
    <w:rsid w:val="0084493D"/>
    <w:rsid w:val="00865EDB"/>
    <w:rsid w:val="008751C8"/>
    <w:rsid w:val="00875FB7"/>
    <w:rsid w:val="008833F0"/>
    <w:rsid w:val="008870D9"/>
    <w:rsid w:val="008904F6"/>
    <w:rsid w:val="00891537"/>
    <w:rsid w:val="00896415"/>
    <w:rsid w:val="008977B2"/>
    <w:rsid w:val="008A7CB0"/>
    <w:rsid w:val="008C24F2"/>
    <w:rsid w:val="008D1D84"/>
    <w:rsid w:val="008E15BC"/>
    <w:rsid w:val="008E1FFB"/>
    <w:rsid w:val="008E3EFA"/>
    <w:rsid w:val="008E4E1A"/>
    <w:rsid w:val="008F0BB3"/>
    <w:rsid w:val="008F226C"/>
    <w:rsid w:val="008F4129"/>
    <w:rsid w:val="008F5B10"/>
    <w:rsid w:val="00904AF3"/>
    <w:rsid w:val="0090723F"/>
    <w:rsid w:val="009125AC"/>
    <w:rsid w:val="00915429"/>
    <w:rsid w:val="009219F1"/>
    <w:rsid w:val="00924D6A"/>
    <w:rsid w:val="00924D77"/>
    <w:rsid w:val="00926E5B"/>
    <w:rsid w:val="00933422"/>
    <w:rsid w:val="00941A03"/>
    <w:rsid w:val="0095042D"/>
    <w:rsid w:val="009613AB"/>
    <w:rsid w:val="00972D96"/>
    <w:rsid w:val="00976A9B"/>
    <w:rsid w:val="00977C58"/>
    <w:rsid w:val="00980771"/>
    <w:rsid w:val="00982AE8"/>
    <w:rsid w:val="0098709A"/>
    <w:rsid w:val="00990D37"/>
    <w:rsid w:val="00994B94"/>
    <w:rsid w:val="00995347"/>
    <w:rsid w:val="009977A5"/>
    <w:rsid w:val="00997C30"/>
    <w:rsid w:val="009A04B7"/>
    <w:rsid w:val="009A0B4E"/>
    <w:rsid w:val="009B0E96"/>
    <w:rsid w:val="009B3AEC"/>
    <w:rsid w:val="009B5F62"/>
    <w:rsid w:val="009B606C"/>
    <w:rsid w:val="009B63D4"/>
    <w:rsid w:val="009C23E7"/>
    <w:rsid w:val="009C4745"/>
    <w:rsid w:val="009E7EFF"/>
    <w:rsid w:val="009F114E"/>
    <w:rsid w:val="009F370B"/>
    <w:rsid w:val="009F57D7"/>
    <w:rsid w:val="009F6598"/>
    <w:rsid w:val="009F7A90"/>
    <w:rsid w:val="00A00487"/>
    <w:rsid w:val="00A050F2"/>
    <w:rsid w:val="00A05FF1"/>
    <w:rsid w:val="00A06DD8"/>
    <w:rsid w:val="00A13105"/>
    <w:rsid w:val="00A14218"/>
    <w:rsid w:val="00A20853"/>
    <w:rsid w:val="00A23924"/>
    <w:rsid w:val="00A31690"/>
    <w:rsid w:val="00A34A2E"/>
    <w:rsid w:val="00A5343B"/>
    <w:rsid w:val="00A53CFA"/>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3105B"/>
    <w:rsid w:val="00B34D27"/>
    <w:rsid w:val="00B3636C"/>
    <w:rsid w:val="00B43068"/>
    <w:rsid w:val="00B430BD"/>
    <w:rsid w:val="00B467D9"/>
    <w:rsid w:val="00B548E3"/>
    <w:rsid w:val="00B607D9"/>
    <w:rsid w:val="00B65F17"/>
    <w:rsid w:val="00B7386E"/>
    <w:rsid w:val="00B76530"/>
    <w:rsid w:val="00B76C47"/>
    <w:rsid w:val="00B80FA6"/>
    <w:rsid w:val="00B81776"/>
    <w:rsid w:val="00B8788E"/>
    <w:rsid w:val="00B87E7C"/>
    <w:rsid w:val="00B944F0"/>
    <w:rsid w:val="00B97A7A"/>
    <w:rsid w:val="00BA6170"/>
    <w:rsid w:val="00BA6D3B"/>
    <w:rsid w:val="00BA74AB"/>
    <w:rsid w:val="00BB04E6"/>
    <w:rsid w:val="00BB5488"/>
    <w:rsid w:val="00BC1887"/>
    <w:rsid w:val="00BD1DD9"/>
    <w:rsid w:val="00BE61A8"/>
    <w:rsid w:val="00BF2217"/>
    <w:rsid w:val="00BF4BED"/>
    <w:rsid w:val="00BF764C"/>
    <w:rsid w:val="00C0220C"/>
    <w:rsid w:val="00C024D2"/>
    <w:rsid w:val="00C0306F"/>
    <w:rsid w:val="00C03726"/>
    <w:rsid w:val="00C06BD4"/>
    <w:rsid w:val="00C10D94"/>
    <w:rsid w:val="00C1382B"/>
    <w:rsid w:val="00C16744"/>
    <w:rsid w:val="00C20A03"/>
    <w:rsid w:val="00C23007"/>
    <w:rsid w:val="00C30904"/>
    <w:rsid w:val="00C51F17"/>
    <w:rsid w:val="00C547FE"/>
    <w:rsid w:val="00C557CE"/>
    <w:rsid w:val="00C6341D"/>
    <w:rsid w:val="00C70957"/>
    <w:rsid w:val="00C72A3D"/>
    <w:rsid w:val="00C774DC"/>
    <w:rsid w:val="00C77865"/>
    <w:rsid w:val="00C824AE"/>
    <w:rsid w:val="00C8482A"/>
    <w:rsid w:val="00C84B71"/>
    <w:rsid w:val="00C86C51"/>
    <w:rsid w:val="00C86E94"/>
    <w:rsid w:val="00C95C85"/>
    <w:rsid w:val="00C967D6"/>
    <w:rsid w:val="00CA57A3"/>
    <w:rsid w:val="00CB1F1C"/>
    <w:rsid w:val="00CB27A4"/>
    <w:rsid w:val="00CD33E1"/>
    <w:rsid w:val="00CD67F8"/>
    <w:rsid w:val="00CD6A10"/>
    <w:rsid w:val="00CE15B0"/>
    <w:rsid w:val="00CE1893"/>
    <w:rsid w:val="00CE1A4A"/>
    <w:rsid w:val="00CE445B"/>
    <w:rsid w:val="00CE6578"/>
    <w:rsid w:val="00CF0C7E"/>
    <w:rsid w:val="00CF3985"/>
    <w:rsid w:val="00CF66D5"/>
    <w:rsid w:val="00D005EC"/>
    <w:rsid w:val="00D04C7C"/>
    <w:rsid w:val="00D20C30"/>
    <w:rsid w:val="00D225CD"/>
    <w:rsid w:val="00D25C6A"/>
    <w:rsid w:val="00D27251"/>
    <w:rsid w:val="00D2791A"/>
    <w:rsid w:val="00D3179D"/>
    <w:rsid w:val="00D3682B"/>
    <w:rsid w:val="00D3718D"/>
    <w:rsid w:val="00D37F5C"/>
    <w:rsid w:val="00D41CA7"/>
    <w:rsid w:val="00D43E01"/>
    <w:rsid w:val="00D515F9"/>
    <w:rsid w:val="00D55D3A"/>
    <w:rsid w:val="00D651A1"/>
    <w:rsid w:val="00D82BBB"/>
    <w:rsid w:val="00D94765"/>
    <w:rsid w:val="00DA4FE5"/>
    <w:rsid w:val="00DA561E"/>
    <w:rsid w:val="00DB1865"/>
    <w:rsid w:val="00DB4132"/>
    <w:rsid w:val="00DB58AC"/>
    <w:rsid w:val="00DC4C5A"/>
    <w:rsid w:val="00DC7D42"/>
    <w:rsid w:val="00DD0637"/>
    <w:rsid w:val="00DE0F89"/>
    <w:rsid w:val="00DE2334"/>
    <w:rsid w:val="00DE28CF"/>
    <w:rsid w:val="00DE5517"/>
    <w:rsid w:val="00DE7121"/>
    <w:rsid w:val="00DF1465"/>
    <w:rsid w:val="00DF3BEE"/>
    <w:rsid w:val="00DF51BB"/>
    <w:rsid w:val="00DF5931"/>
    <w:rsid w:val="00E10225"/>
    <w:rsid w:val="00E114E4"/>
    <w:rsid w:val="00E12820"/>
    <w:rsid w:val="00E23E74"/>
    <w:rsid w:val="00E4365A"/>
    <w:rsid w:val="00E43C0E"/>
    <w:rsid w:val="00E44686"/>
    <w:rsid w:val="00E47CDB"/>
    <w:rsid w:val="00E50C83"/>
    <w:rsid w:val="00E6227B"/>
    <w:rsid w:val="00E6429B"/>
    <w:rsid w:val="00E66EEE"/>
    <w:rsid w:val="00E71A4A"/>
    <w:rsid w:val="00E72A16"/>
    <w:rsid w:val="00E74B67"/>
    <w:rsid w:val="00E7682C"/>
    <w:rsid w:val="00E913F0"/>
    <w:rsid w:val="00E951FC"/>
    <w:rsid w:val="00E95F1B"/>
    <w:rsid w:val="00EA673D"/>
    <w:rsid w:val="00EB0326"/>
    <w:rsid w:val="00EB1083"/>
    <w:rsid w:val="00EB236F"/>
    <w:rsid w:val="00EB2753"/>
    <w:rsid w:val="00EB407A"/>
    <w:rsid w:val="00EB7385"/>
    <w:rsid w:val="00EC1917"/>
    <w:rsid w:val="00EC36EE"/>
    <w:rsid w:val="00EC45DD"/>
    <w:rsid w:val="00EC5005"/>
    <w:rsid w:val="00ED1394"/>
    <w:rsid w:val="00EE1254"/>
    <w:rsid w:val="00EE4017"/>
    <w:rsid w:val="00EF420B"/>
    <w:rsid w:val="00EF4F28"/>
    <w:rsid w:val="00F02EAB"/>
    <w:rsid w:val="00F04D17"/>
    <w:rsid w:val="00F05D3D"/>
    <w:rsid w:val="00F11107"/>
    <w:rsid w:val="00F13961"/>
    <w:rsid w:val="00F150F5"/>
    <w:rsid w:val="00F20C89"/>
    <w:rsid w:val="00F22FF3"/>
    <w:rsid w:val="00F269B7"/>
    <w:rsid w:val="00F32A17"/>
    <w:rsid w:val="00F40B70"/>
    <w:rsid w:val="00F41082"/>
    <w:rsid w:val="00F45A48"/>
    <w:rsid w:val="00F53F07"/>
    <w:rsid w:val="00F5523F"/>
    <w:rsid w:val="00F55928"/>
    <w:rsid w:val="00F60EFE"/>
    <w:rsid w:val="00F72520"/>
    <w:rsid w:val="00F72C81"/>
    <w:rsid w:val="00F81B12"/>
    <w:rsid w:val="00F96B7D"/>
    <w:rsid w:val="00FA543F"/>
    <w:rsid w:val="00FB1E01"/>
    <w:rsid w:val="00FB3953"/>
    <w:rsid w:val="00FB646D"/>
    <w:rsid w:val="00FC0B0B"/>
    <w:rsid w:val="00FC2466"/>
    <w:rsid w:val="00FC2BC7"/>
    <w:rsid w:val="00FD2E65"/>
    <w:rsid w:val="00FE414E"/>
    <w:rsid w:val="00FE783B"/>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autoRedefine/>
    <w:uiPriority w:val="35"/>
    <w:unhideWhenUsed/>
    <w:qFormat/>
    <w:rsid w:val="000D1FDC"/>
    <w:pPr>
      <w:spacing w:after="200" w:line="240" w:lineRule="auto"/>
      <w:jc w:val="center"/>
      <w:pPrChange w:id="0" w:author="Tran Huan" w:date="2018-11-26T01:41:00Z">
        <w:pPr>
          <w:spacing w:after="200"/>
          <w:jc w:val="center"/>
        </w:pPr>
      </w:pPrChange>
    </w:pPr>
    <w:rPr>
      <w:iCs/>
      <w:szCs w:val="18"/>
      <w:rPrChange w:id="0" w:author="Tran Huan" w:date="2018-11-26T01:41:00Z">
        <w:rPr>
          <w:rFonts w:asciiTheme="majorHAnsi" w:eastAsiaTheme="minorHAnsi" w:hAnsiTheme="majorHAnsi" w:cstheme="majorHAnsi"/>
          <w:iCs/>
          <w:sz w:val="26"/>
          <w:szCs w:val="18"/>
          <w:lang w:val="vi-VN" w:eastAsia="en-US" w:bidi="ar-SA"/>
        </w:rPr>
      </w:rPrChange>
    </w:rPr>
  </w:style>
  <w:style w:type="character" w:customStyle="1"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
    <w:rPr>
      <w:sz w:val="30"/>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image" Target="media/image85.jpeg"/><Relationship Id="rId21" Type="http://schemas.openxmlformats.org/officeDocument/2006/relationships/diagramData" Target="diagrams/data1.xml"/><Relationship Id="rId42" Type="http://schemas.openxmlformats.org/officeDocument/2006/relationships/image" Target="media/image15.png"/><Relationship Id="rId47" Type="http://schemas.microsoft.com/office/2007/relationships/diagramDrawing" Target="diagrams/drawing4.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jpeg"/><Relationship Id="rId89" Type="http://schemas.openxmlformats.org/officeDocument/2006/relationships/image" Target="media/image57.jpeg"/><Relationship Id="rId112" Type="http://schemas.openxmlformats.org/officeDocument/2006/relationships/image" Target="media/image80.jpeg"/><Relationship Id="rId16" Type="http://schemas.openxmlformats.org/officeDocument/2006/relationships/image" Target="media/image9.gif"/><Relationship Id="rId107" Type="http://schemas.openxmlformats.org/officeDocument/2006/relationships/image" Target="media/image75.emf"/><Relationship Id="rId11" Type="http://schemas.openxmlformats.org/officeDocument/2006/relationships/image" Target="media/image4.png"/><Relationship Id="rId32" Type="http://schemas.openxmlformats.org/officeDocument/2006/relationships/diagramLayout" Target="diagrams/layout3.xml"/><Relationship Id="rId37" Type="http://schemas.openxmlformats.org/officeDocument/2006/relationships/image" Target="media/image11.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eg"/><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diagramData" Target="diagrams/data4.xml"/><Relationship Id="rId48" Type="http://schemas.openxmlformats.org/officeDocument/2006/relationships/image" Target="media/image16.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jpeg"/><Relationship Id="rId118" Type="http://schemas.openxmlformats.org/officeDocument/2006/relationships/image" Target="media/image86.jpeg"/><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diagramQuickStyle" Target="diagrams/quickStyle3.xml"/><Relationship Id="rId38" Type="http://schemas.openxmlformats.org/officeDocument/2006/relationships/image" Target="media/image12.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jpe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49" Type="http://schemas.openxmlformats.org/officeDocument/2006/relationships/image" Target="media/image17.emf"/><Relationship Id="rId114" Type="http://schemas.openxmlformats.org/officeDocument/2006/relationships/image" Target="media/image82.jpeg"/><Relationship Id="rId119" Type="http://schemas.openxmlformats.org/officeDocument/2006/relationships/header" Target="header3.xml"/><Relationship Id="rId44" Type="http://schemas.openxmlformats.org/officeDocument/2006/relationships/diagramLayout" Target="diagrams/layout4.xm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jpeg"/><Relationship Id="rId86"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3.png"/><Relationship Id="rId109" Type="http://schemas.openxmlformats.org/officeDocument/2006/relationships/image" Target="media/image77.jpeg"/><Relationship Id="rId34" Type="http://schemas.openxmlformats.org/officeDocument/2006/relationships/diagramColors" Target="diagrams/colors3.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jpeg"/><Relationship Id="rId104" Type="http://schemas.openxmlformats.org/officeDocument/2006/relationships/image" Target="media/image72.emf"/><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openxmlformats.org/officeDocument/2006/relationships/image" Target="media/image14.png"/><Relationship Id="rId45" Type="http://schemas.openxmlformats.org/officeDocument/2006/relationships/diagramQuickStyle" Target="diagrams/quickStyle4.xml"/><Relationship Id="rId66" Type="http://schemas.openxmlformats.org/officeDocument/2006/relationships/image" Target="media/image34.png"/><Relationship Id="rId87" Type="http://schemas.openxmlformats.org/officeDocument/2006/relationships/image" Target="media/image55.jpeg"/><Relationship Id="rId110" Type="http://schemas.openxmlformats.org/officeDocument/2006/relationships/image" Target="media/image78.emf"/><Relationship Id="rId115" Type="http://schemas.openxmlformats.org/officeDocument/2006/relationships/image" Target="media/image83.emf"/><Relationship Id="rId61" Type="http://schemas.openxmlformats.org/officeDocument/2006/relationships/image" Target="media/image29.png"/><Relationship Id="rId82" Type="http://schemas.openxmlformats.org/officeDocument/2006/relationships/image" Target="media/image50.jpeg"/><Relationship Id="rId19" Type="http://schemas.openxmlformats.org/officeDocument/2006/relationships/header" Target="header2.xml"/><Relationship Id="rId14" Type="http://schemas.openxmlformats.org/officeDocument/2006/relationships/image" Target="media/image7.png"/><Relationship Id="rId30" Type="http://schemas.microsoft.com/office/2007/relationships/diagramDrawing" Target="diagrams/drawing2.xml"/><Relationship Id="rId35" Type="http://schemas.microsoft.com/office/2007/relationships/diagramDrawing" Target="diagrams/drawing3.xm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fontTable" Target="fontTable.xml"/><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diagramColors" Target="diagrams/colors4.xml"/><Relationship Id="rId67" Type="http://schemas.openxmlformats.org/officeDocument/2006/relationships/image" Target="media/image35.png"/><Relationship Id="rId116" Type="http://schemas.openxmlformats.org/officeDocument/2006/relationships/image" Target="media/image84.emf"/><Relationship Id="rId20" Type="http://schemas.openxmlformats.org/officeDocument/2006/relationships/footer" Target="footer2.xml"/><Relationship Id="rId41" Type="http://schemas.microsoft.com/office/2007/relationships/hdphoto" Target="media/hdphoto1.wdp"/><Relationship Id="rId62" Type="http://schemas.openxmlformats.org/officeDocument/2006/relationships/image" Target="media/image30.pn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image" Target="media/image79.jpeg"/><Relationship Id="rId15" Type="http://schemas.openxmlformats.org/officeDocument/2006/relationships/image" Target="media/image8.png"/><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png"/><Relationship Id="rId122"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13"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12"/>
      <dgm:spPr/>
      <dgm:t>
        <a:bodyPr/>
        <a:lstStyle/>
        <a:p>
          <a:endParaRPr lang="en-US"/>
        </a:p>
      </dgm:t>
    </dgm:pt>
    <dgm:pt modelId="{F36CBBFA-A802-49A6-9C75-9FDE536B2EEC}" type="pres">
      <dgm:prSet presAssocID="{46E9A7BE-5723-4B02-A85D-626F826D26AD}" presName="connectorText" presStyleLbl="sibTrans1D1" presStyleIdx="0" presStyleCnt="12"/>
      <dgm:spPr/>
      <dgm:t>
        <a:bodyPr/>
        <a:lstStyle/>
        <a:p>
          <a:endParaRPr lang="en-US"/>
        </a:p>
      </dgm:t>
    </dgm:pt>
    <dgm:pt modelId="{2452A93C-AA10-4BDF-B72B-30228440ACF7}" type="pres">
      <dgm:prSet presAssocID="{9BF6DDCB-72CA-4242-8525-E2B273351E99}" presName="node" presStyleLbl="node1" presStyleIdx="1" presStyleCnt="13"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12"/>
      <dgm:spPr/>
      <dgm:t>
        <a:bodyPr/>
        <a:lstStyle/>
        <a:p>
          <a:endParaRPr lang="en-US"/>
        </a:p>
      </dgm:t>
    </dgm:pt>
    <dgm:pt modelId="{A599CF0A-F7C6-4103-911E-1A74431587DB}" type="pres">
      <dgm:prSet presAssocID="{1840198A-2C8A-4C6F-AFB1-734E3E33BE55}" presName="connectorText" presStyleLbl="sibTrans1D1" presStyleIdx="1" presStyleCnt="12"/>
      <dgm:spPr/>
      <dgm:t>
        <a:bodyPr/>
        <a:lstStyle/>
        <a:p>
          <a:endParaRPr lang="en-US"/>
        </a:p>
      </dgm:t>
    </dgm:pt>
    <dgm:pt modelId="{E865BDBF-2001-419C-93B1-82FB174B6D4D}" type="pres">
      <dgm:prSet presAssocID="{E2D4D667-08C1-4227-9BCD-043F6C098A2A}" presName="node" presStyleLbl="node1" presStyleIdx="2" presStyleCnt="13"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12"/>
      <dgm:spPr/>
      <dgm:t>
        <a:bodyPr/>
        <a:lstStyle/>
        <a:p>
          <a:endParaRPr lang="en-US"/>
        </a:p>
      </dgm:t>
    </dgm:pt>
    <dgm:pt modelId="{2CFB8247-507F-47BB-95CB-769950A63D92}" type="pres">
      <dgm:prSet presAssocID="{A9D570BF-E8FA-4616-AA17-08F406F9E82E}" presName="connectorText" presStyleLbl="sibTrans1D1" presStyleIdx="2" presStyleCnt="12"/>
      <dgm:spPr/>
      <dgm:t>
        <a:bodyPr/>
        <a:lstStyle/>
        <a:p>
          <a:endParaRPr lang="en-US"/>
        </a:p>
      </dgm:t>
    </dgm:pt>
    <dgm:pt modelId="{D69291BA-36FA-4DDF-B3B5-411030E219D5}" type="pres">
      <dgm:prSet presAssocID="{CAECF3AE-B0BB-4A61-8982-5DDC8F4F2880}" presName="node" presStyleLbl="node1" presStyleIdx="3" presStyleCnt="13"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12"/>
      <dgm:spPr/>
      <dgm:t>
        <a:bodyPr/>
        <a:lstStyle/>
        <a:p>
          <a:endParaRPr lang="en-US"/>
        </a:p>
      </dgm:t>
    </dgm:pt>
    <dgm:pt modelId="{658CB273-4E90-4619-97B4-DF7353AFFE91}" type="pres">
      <dgm:prSet presAssocID="{1EEB7585-DDA7-4FAD-958C-BC34CA355179}" presName="connectorText" presStyleLbl="sibTrans1D1" presStyleIdx="3" presStyleCnt="12"/>
      <dgm:spPr/>
      <dgm:t>
        <a:bodyPr/>
        <a:lstStyle/>
        <a:p>
          <a:endParaRPr lang="en-US"/>
        </a:p>
      </dgm:t>
    </dgm:pt>
    <dgm:pt modelId="{B1AEAEB2-AC27-43CF-8669-6417D071362D}" type="pres">
      <dgm:prSet presAssocID="{7EA562C7-6662-4B96-AED1-AB20A7BF5439}" presName="node" presStyleLbl="node1" presStyleIdx="4" presStyleCnt="13"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12"/>
      <dgm:spPr/>
      <dgm:t>
        <a:bodyPr/>
        <a:lstStyle/>
        <a:p>
          <a:endParaRPr lang="en-US"/>
        </a:p>
      </dgm:t>
    </dgm:pt>
    <dgm:pt modelId="{4ADCAF7F-B1BB-424A-AE4D-5AD2B702D44C}" type="pres">
      <dgm:prSet presAssocID="{51159EA7-FBFA-454E-AE2B-C3DA2F3EC766}" presName="connectorText" presStyleLbl="sibTrans1D1" presStyleIdx="4" presStyleCnt="12"/>
      <dgm:spPr/>
      <dgm:t>
        <a:bodyPr/>
        <a:lstStyle/>
        <a:p>
          <a:endParaRPr lang="en-US"/>
        </a:p>
      </dgm:t>
    </dgm:pt>
    <dgm:pt modelId="{C2691540-7540-4368-869A-6D1B3884F2CB}" type="pres">
      <dgm:prSet presAssocID="{A30BCAAB-4DCB-4F36-9FDF-9AE349713DB7}" presName="node" presStyleLbl="node1" presStyleIdx="5" presStyleCnt="13"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12"/>
      <dgm:spPr/>
      <dgm:t>
        <a:bodyPr/>
        <a:lstStyle/>
        <a:p>
          <a:endParaRPr lang="en-US"/>
        </a:p>
      </dgm:t>
    </dgm:pt>
    <dgm:pt modelId="{3013F046-9B56-4524-B98D-2E4EEC11BEE7}" type="pres">
      <dgm:prSet presAssocID="{6CB9B5DC-B84B-4487-8337-993C25170A29}" presName="connectorText" presStyleLbl="sibTrans1D1" presStyleIdx="5" presStyleCnt="12"/>
      <dgm:spPr/>
      <dgm:t>
        <a:bodyPr/>
        <a:lstStyle/>
        <a:p>
          <a:endParaRPr lang="en-US"/>
        </a:p>
      </dgm:t>
    </dgm:pt>
    <dgm:pt modelId="{BA75E664-1CE6-4D79-A1AA-94CE09963ACB}" type="pres">
      <dgm:prSet presAssocID="{F4C72D98-D566-4F04-8273-7A36DA857B71}" presName="node" presStyleLbl="node1" presStyleIdx="6" presStyleCnt="13"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12"/>
      <dgm:spPr/>
      <dgm:t>
        <a:bodyPr/>
        <a:lstStyle/>
        <a:p>
          <a:endParaRPr lang="en-US"/>
        </a:p>
      </dgm:t>
    </dgm:pt>
    <dgm:pt modelId="{03EF7D86-BA0F-4238-8C51-6F89370248AD}" type="pres">
      <dgm:prSet presAssocID="{BB3D88FA-39E0-4B51-855E-2A4860E98369}" presName="connectorText" presStyleLbl="sibTrans1D1" presStyleIdx="6" presStyleCnt="12"/>
      <dgm:spPr/>
      <dgm:t>
        <a:bodyPr/>
        <a:lstStyle/>
        <a:p>
          <a:endParaRPr lang="en-US"/>
        </a:p>
      </dgm:t>
    </dgm:pt>
    <dgm:pt modelId="{8E31EBEB-923C-4327-9BA5-5FD8F410B54D}" type="pres">
      <dgm:prSet presAssocID="{62CDE28E-32B4-4FA9-96DD-229433D65828}" presName="node" presStyleLbl="node1" presStyleIdx="7" presStyleCnt="13" custScaleY="142402">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12"/>
      <dgm:spPr/>
      <dgm:t>
        <a:bodyPr/>
        <a:lstStyle/>
        <a:p>
          <a:endParaRPr lang="en-US"/>
        </a:p>
      </dgm:t>
    </dgm:pt>
    <dgm:pt modelId="{8A204658-8829-4546-8A61-BC05A5BCFF8A}" type="pres">
      <dgm:prSet presAssocID="{2927A616-35DA-44E1-908F-0E31D03B5656}" presName="connectorText" presStyleLbl="sibTrans1D1" presStyleIdx="7" presStyleCnt="12"/>
      <dgm:spPr/>
      <dgm:t>
        <a:bodyPr/>
        <a:lstStyle/>
        <a:p>
          <a:endParaRPr lang="en-US"/>
        </a:p>
      </dgm:t>
    </dgm:pt>
    <dgm:pt modelId="{21B714D0-3A10-4AA7-A780-C148864FA9E7}" type="pres">
      <dgm:prSet presAssocID="{C7C43D36-1567-471F-B6F1-7F065E838EEE}" presName="node" presStyleLbl="node1" presStyleIdx="8" presStyleCnt="13" custScaleY="142402">
        <dgm:presLayoutVars>
          <dgm:bulletEnabled val="1"/>
        </dgm:presLayoutVars>
      </dgm:prSet>
      <dgm:spPr/>
      <dgm:t>
        <a:bodyPr/>
        <a:lstStyle/>
        <a:p>
          <a:endParaRPr lang="en-US"/>
        </a:p>
      </dgm:t>
    </dgm:pt>
    <dgm:pt modelId="{38455DB2-21C4-43FE-85C0-F44F8B0D9F22}" type="pres">
      <dgm:prSet presAssocID="{FE2C7034-A7CC-45E4-BE0F-F925A1425A54}" presName="sibTrans" presStyleLbl="sibTrans1D1" presStyleIdx="8" presStyleCnt="12"/>
      <dgm:spPr/>
      <dgm:t>
        <a:bodyPr/>
        <a:lstStyle/>
        <a:p>
          <a:endParaRPr lang="en-US"/>
        </a:p>
      </dgm:t>
    </dgm:pt>
    <dgm:pt modelId="{4EDB9D37-FC2B-4612-AA47-0A9702852B92}" type="pres">
      <dgm:prSet presAssocID="{FE2C7034-A7CC-45E4-BE0F-F925A1425A54}" presName="connectorText" presStyleLbl="sibTrans1D1" presStyleIdx="8" presStyleCnt="12"/>
      <dgm:spPr/>
      <dgm:t>
        <a:bodyPr/>
        <a:lstStyle/>
        <a:p>
          <a:endParaRPr lang="en-US"/>
        </a:p>
      </dgm:t>
    </dgm:pt>
    <dgm:pt modelId="{E7390B86-3689-42A8-9108-FC1EFF18EC54}" type="pres">
      <dgm:prSet presAssocID="{99BF643C-4268-49A7-B210-AEE75F264D38}" presName="node" presStyleLbl="node1" presStyleIdx="9" presStyleCnt="13" custScaleY="142402">
        <dgm:presLayoutVars>
          <dgm:bulletEnabled val="1"/>
        </dgm:presLayoutVars>
      </dgm:prSet>
      <dgm:spPr/>
      <dgm:t>
        <a:bodyPr/>
        <a:lstStyle/>
        <a:p>
          <a:endParaRPr lang="en-US"/>
        </a:p>
      </dgm:t>
    </dgm:pt>
    <dgm:pt modelId="{F1FD10C8-2F86-4BB9-8963-A904238EBFE0}" type="pres">
      <dgm:prSet presAssocID="{AD12FC15-035E-4658-AC7B-FE3E05B8138A}" presName="sibTrans" presStyleLbl="sibTrans1D1" presStyleIdx="9" presStyleCnt="12"/>
      <dgm:spPr/>
      <dgm:t>
        <a:bodyPr/>
        <a:lstStyle/>
        <a:p>
          <a:endParaRPr lang="en-US"/>
        </a:p>
      </dgm:t>
    </dgm:pt>
    <dgm:pt modelId="{A74C1422-8C6E-4490-986F-886A3230AF4E}" type="pres">
      <dgm:prSet presAssocID="{AD12FC15-035E-4658-AC7B-FE3E05B8138A}" presName="connectorText" presStyleLbl="sibTrans1D1" presStyleIdx="9" presStyleCnt="12"/>
      <dgm:spPr/>
      <dgm:t>
        <a:bodyPr/>
        <a:lstStyle/>
        <a:p>
          <a:endParaRPr lang="en-US"/>
        </a:p>
      </dgm:t>
    </dgm:pt>
    <dgm:pt modelId="{7BD8CC64-F23C-456B-A532-C4C87E77F3BE}" type="pres">
      <dgm:prSet presAssocID="{67A5B628-60EE-49E4-A915-F0E9ECB8742A}" presName="node" presStyleLbl="node1" presStyleIdx="10" presStyleCnt="13" custScaleY="142402">
        <dgm:presLayoutVars>
          <dgm:bulletEnabled val="1"/>
        </dgm:presLayoutVars>
      </dgm:prSet>
      <dgm:spPr/>
      <dgm:t>
        <a:bodyPr/>
        <a:lstStyle/>
        <a:p>
          <a:endParaRPr lang="en-US"/>
        </a:p>
      </dgm:t>
    </dgm:pt>
    <dgm:pt modelId="{170C2ACA-FE2C-4926-BE97-613C6A7933E4}" type="pres">
      <dgm:prSet presAssocID="{B7D3047F-C85A-467D-9B8F-BD6441806BB5}" presName="sibTrans" presStyleLbl="sibTrans1D1" presStyleIdx="10" presStyleCnt="12"/>
      <dgm:spPr/>
      <dgm:t>
        <a:bodyPr/>
        <a:lstStyle/>
        <a:p>
          <a:endParaRPr lang="en-US"/>
        </a:p>
      </dgm:t>
    </dgm:pt>
    <dgm:pt modelId="{FB12AADB-E958-4B29-8646-4AC4994D856B}" type="pres">
      <dgm:prSet presAssocID="{B7D3047F-C85A-467D-9B8F-BD6441806BB5}" presName="connectorText" presStyleLbl="sibTrans1D1" presStyleIdx="10" presStyleCnt="12"/>
      <dgm:spPr/>
      <dgm:t>
        <a:bodyPr/>
        <a:lstStyle/>
        <a:p>
          <a:endParaRPr lang="en-US"/>
        </a:p>
      </dgm:t>
    </dgm:pt>
    <dgm:pt modelId="{992F45D3-A3C6-459A-9D79-AF3FA0C0EC8C}" type="pres">
      <dgm:prSet presAssocID="{FF4581D0-625A-4F77-9F05-D1EB7C6F4FAC}" presName="node" presStyleLbl="node1" presStyleIdx="11" presStyleCnt="13" custScaleY="142402">
        <dgm:presLayoutVars>
          <dgm:bulletEnabled val="1"/>
        </dgm:presLayoutVars>
      </dgm:prSet>
      <dgm:spPr/>
      <dgm:t>
        <a:bodyPr/>
        <a:lstStyle/>
        <a:p>
          <a:endParaRPr lang="en-US"/>
        </a:p>
      </dgm:t>
    </dgm:pt>
    <dgm:pt modelId="{89CA3B21-EDDD-4D5C-8E73-7B3E3FB0919B}" type="pres">
      <dgm:prSet presAssocID="{40CDB684-D924-4BAE-8F48-B3EA185ED83D}" presName="sibTrans" presStyleLbl="sibTrans1D1" presStyleIdx="11" presStyleCnt="12"/>
      <dgm:spPr/>
      <dgm:t>
        <a:bodyPr/>
        <a:lstStyle/>
        <a:p>
          <a:endParaRPr lang="en-US"/>
        </a:p>
      </dgm:t>
    </dgm:pt>
    <dgm:pt modelId="{586FD0F1-C806-4A43-8191-524160656C84}" type="pres">
      <dgm:prSet presAssocID="{40CDB684-D924-4BAE-8F48-B3EA185ED83D}" presName="connectorText" presStyleLbl="sibTrans1D1" presStyleIdx="11" presStyleCnt="12"/>
      <dgm:spPr/>
      <dgm:t>
        <a:bodyPr/>
        <a:lstStyle/>
        <a:p>
          <a:endParaRPr lang="en-US"/>
        </a:p>
      </dgm:t>
    </dgm:pt>
    <dgm:pt modelId="{6A45F5A8-6C85-4043-9764-D49BE5158557}" type="pres">
      <dgm:prSet presAssocID="{274EEF3C-0092-4A84-B658-82C222F5916F}" presName="node" presStyleLbl="node1" presStyleIdx="12" presStyleCnt="13" custScaleY="142402">
        <dgm:presLayoutVars>
          <dgm:bulletEnabled val="1"/>
        </dgm:presLayoutVars>
      </dgm:prSet>
      <dgm:spPr/>
      <dgm:t>
        <a:bodyPr/>
        <a:lstStyle/>
        <a:p>
          <a:endParaRPr lang="en-US"/>
        </a:p>
      </dgm:t>
    </dgm:pt>
  </dgm:ptLst>
  <dgm:cxnLst>
    <dgm:cxn modelId="{9CBCEA4A-76DD-4B89-A8EA-2BA57BF46C64}" type="presOf" srcId="{46E9A7BE-5723-4B02-A85D-626F826D26AD}" destId="{A130E303-853A-49D8-96C2-DF51086A796B}" srcOrd="0"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1E1DDFE3-722C-4514-9240-16D34297681E}" type="presOf" srcId="{67A5B628-60EE-49E4-A915-F0E9ECB8742A}" destId="{7BD8CC64-F23C-456B-A532-C4C87E77F3BE}"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10841F17-2754-45B2-BEF9-A9C14FE69FB2}" srcId="{E74BD823-79B1-4C2E-9B11-3BC986C62B90}" destId="{999EF412-E0B4-4105-B5B3-87AF8A426069}" srcOrd="0" destOrd="0" parTransId="{A2F013F5-035D-4176-A85D-150EFE954A1D}" sibTransId="{46E9A7BE-5723-4B02-A85D-626F826D26AD}"/>
    <dgm:cxn modelId="{7D3CC297-14B8-48B1-9284-AC7CA38DCF03}" srcId="{E74BD823-79B1-4C2E-9B11-3BC986C62B90}" destId="{9BF6DDCB-72CA-4242-8525-E2B273351E99}" srcOrd="1" destOrd="0" parTransId="{DFCFF742-1C0A-4551-B8F0-637BEE90AD11}" sibTransId="{1840198A-2C8A-4C6F-AFB1-734E3E33BE55}"/>
    <dgm:cxn modelId="{735543EE-AD76-486C-B6EF-1F9D4ED614A3}" type="presOf" srcId="{2927A616-35DA-44E1-908F-0E31D03B5656}" destId="{C312BD56-FF81-4DAD-8601-27632E133553}"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58B25C96-FFFF-4645-81A8-B1229841451E}" type="presOf" srcId="{1EEB7585-DDA7-4FAD-958C-BC34CA355179}" destId="{C39BEE70-8B8D-4BC8-8EA3-33CDC3AA660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11334D86-EB88-4DFD-819C-7E688D317079}" type="presOf" srcId="{AD12FC15-035E-4658-AC7B-FE3E05B8138A}" destId="{A74C1422-8C6E-4490-986F-886A3230AF4E}"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6D59BE44-1E1F-43BD-A299-FFBE48AF22F8}" type="presOf" srcId="{40CDB684-D924-4BAE-8F48-B3EA185ED83D}" destId="{89CA3B21-EDDD-4D5C-8E73-7B3E3FB0919B}"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DB6DB452-2DFD-4B65-9B5C-835592C27608}" srcId="{E74BD823-79B1-4C2E-9B11-3BC986C62B90}" destId="{274EEF3C-0092-4A84-B658-82C222F5916F}" srcOrd="12" destOrd="0" parTransId="{6AA5E0B0-B027-4136-A36C-83F7EA1F7874}" sibTransId="{04E43992-CCDC-419E-B73D-B4DDB7FA2B3D}"/>
    <dgm:cxn modelId="{D507402B-63C4-4ED0-8A7F-96193FE8EFFB}" type="presOf" srcId="{6CB9B5DC-B84B-4487-8337-993C25170A29}" destId="{3013F046-9B56-4524-B98D-2E4EEC11BEE7}" srcOrd="1"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ADA58BB1-0D76-4A62-901D-512A61F417CC}" type="presOf" srcId="{999EF412-E0B4-4105-B5B3-87AF8A426069}" destId="{284453A0-BEF4-40F8-8148-BC2FFAC9B3EA}"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0958A610-B0F8-46DC-BA73-3C9FD931A314}" type="presOf" srcId="{9BF6DDCB-72CA-4242-8525-E2B273351E99}" destId="{2452A93C-AA10-4BDF-B72B-30228440ACF7}"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44AF2F91-81F9-4E88-B6B0-C0A21E3FD097}" srcId="{E74BD823-79B1-4C2E-9B11-3BC986C62B90}" destId="{C7C43D36-1567-471F-B6F1-7F065E838EEE}" srcOrd="8" destOrd="0" parTransId="{5E8F9015-7ECF-444B-82E5-0943FA0EC4A7}" sibTransId="{FE2C7034-A7CC-45E4-BE0F-F925A1425A54}"/>
    <dgm:cxn modelId="{82BF1EBD-E87C-4F0C-AEFA-22B9D72BF872}" type="presOf" srcId="{7EA562C7-6662-4B96-AED1-AB20A7BF5439}" destId="{B1AEAEB2-AC27-43CF-8669-6417D071362D}"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CE82DF9B-96E8-47D9-8B68-6DADFFAA181A}" type="presOf" srcId="{CAECF3AE-B0BB-4A61-8982-5DDC8F4F2880}" destId="{D69291BA-36FA-4DDF-B3B5-411030E219D5}"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B9127EAE-D7CE-4B5A-B98E-446518D5DF67}" srcId="{E74BD823-79B1-4C2E-9B11-3BC986C62B90}" destId="{A30BCAAB-4DCB-4F36-9FDF-9AE349713DB7}" srcOrd="5" destOrd="0" parTransId="{85228D86-F3D7-4F01-BCAA-1D44A3C62908}" sibTransId="{6CB9B5DC-B84B-4487-8337-993C25170A29}"/>
    <dgm:cxn modelId="{81A343FB-4272-4B01-B191-E1AF083EBE1A}" type="presOf" srcId="{FE2C7034-A7CC-45E4-BE0F-F925A1425A54}" destId="{38455DB2-21C4-43FE-85C0-F44F8B0D9F22}" srcOrd="0" destOrd="0" presId="urn:microsoft.com/office/officeart/2005/8/layout/bProcess3"/>
    <dgm:cxn modelId="{C772EC05-F765-4112-BB48-DE57164EB658}" type="presOf" srcId="{FF4581D0-625A-4F77-9F05-D1EB7C6F4FAC}" destId="{992F45D3-A3C6-459A-9D79-AF3FA0C0EC8C}" srcOrd="0"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Chọn dịch vụ giặt mong muốn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Chọn số lượng(áp dụng với đơn vị tính là cái)</a:t>
          </a:r>
        </a:p>
        <a:p>
          <a:r>
            <a:rPr lang="en-US" sz="1000">
              <a:latin typeface="Times New Roman" panose="02020603050405020304" pitchFamily="18" charset="0"/>
              <a:cs typeface="Times New Roman" panose="02020603050405020304" pitchFamily="18" charset="0"/>
            </a:rPr>
            <a:t>Chọn màu sắc chất liệu nhãn hiệu (không bắt buộc)</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Hoàn tất giỏ đồ</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Nhập địa chỉ nhận và giao đồ</a:t>
          </a:r>
        </a:p>
        <a:p>
          <a:r>
            <a:rPr lang="en-US" sz="1000" i="0">
              <a:latin typeface="Times New Roman" panose="02020603050405020304" pitchFamily="18" charset="0"/>
              <a:cs typeface="Times New Roman" panose="02020603050405020304" pitchFamily="18" charset="0"/>
            </a:rPr>
            <a:t>(mặc định địa chỉ của khách hàng đã đăng ký )</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Thêm sản phẩm vào giỏ đồ</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Chọn chi nhánh trên map</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Chọn thời gian giao đồ và nhận đồ</a:t>
          </a:r>
        </a:p>
        <a:p>
          <a:r>
            <a:rPr lang="en-US" sz="1000">
              <a:latin typeface="Times New Roman" panose="02020603050405020304" pitchFamily="18" charset="0"/>
              <a:cs typeface="Times New Roman" panose="02020603050405020304" pitchFamily="18" charset="0"/>
            </a:rPr>
            <a:t>Chọn khuyến mãi (không bắt buộc)</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Xác nhận để tạo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Chọn loại sản phẩm cần để giặt</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9"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8"/>
      <dgm:spPr/>
      <dgm:t>
        <a:bodyPr/>
        <a:lstStyle/>
        <a:p>
          <a:endParaRPr lang="en-US"/>
        </a:p>
      </dgm:t>
    </dgm:pt>
    <dgm:pt modelId="{F36CBBFA-A802-49A6-9C75-9FDE536B2EEC}" type="pres">
      <dgm:prSet presAssocID="{46E9A7BE-5723-4B02-A85D-626F826D26AD}" presName="connectorText" presStyleLbl="sibTrans1D1" presStyleIdx="0" presStyleCnt="8"/>
      <dgm:spPr/>
      <dgm:t>
        <a:bodyPr/>
        <a:lstStyle/>
        <a:p>
          <a:endParaRPr lang="en-US"/>
        </a:p>
      </dgm:t>
    </dgm:pt>
    <dgm:pt modelId="{2452A93C-AA10-4BDF-B72B-30228440ACF7}" type="pres">
      <dgm:prSet presAssocID="{9BF6DDCB-72CA-4242-8525-E2B273351E99}" presName="node" presStyleLbl="node1" presStyleIdx="1" presStyleCnt="9"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8"/>
      <dgm:spPr/>
      <dgm:t>
        <a:bodyPr/>
        <a:lstStyle/>
        <a:p>
          <a:endParaRPr lang="en-US"/>
        </a:p>
      </dgm:t>
    </dgm:pt>
    <dgm:pt modelId="{A599CF0A-F7C6-4103-911E-1A74431587DB}" type="pres">
      <dgm:prSet presAssocID="{1840198A-2C8A-4C6F-AFB1-734E3E33BE55}" presName="connectorText" presStyleLbl="sibTrans1D1" presStyleIdx="1" presStyleCnt="8"/>
      <dgm:spPr/>
      <dgm:t>
        <a:bodyPr/>
        <a:lstStyle/>
        <a:p>
          <a:endParaRPr lang="en-US"/>
        </a:p>
      </dgm:t>
    </dgm:pt>
    <dgm:pt modelId="{E865BDBF-2001-419C-93B1-82FB174B6D4D}" type="pres">
      <dgm:prSet presAssocID="{E2D4D667-08C1-4227-9BCD-043F6C098A2A}" presName="node" presStyleLbl="node1" presStyleIdx="2" presStyleCnt="9" custScaleX="322575"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8"/>
      <dgm:spPr/>
      <dgm:t>
        <a:bodyPr/>
        <a:lstStyle/>
        <a:p>
          <a:endParaRPr lang="en-US"/>
        </a:p>
      </dgm:t>
    </dgm:pt>
    <dgm:pt modelId="{2CFB8247-507F-47BB-95CB-769950A63D92}" type="pres">
      <dgm:prSet presAssocID="{A9D570BF-E8FA-4616-AA17-08F406F9E82E}" presName="connectorText" presStyleLbl="sibTrans1D1" presStyleIdx="2" presStyleCnt="8"/>
      <dgm:spPr/>
      <dgm:t>
        <a:bodyPr/>
        <a:lstStyle/>
        <a:p>
          <a:endParaRPr lang="en-US"/>
        </a:p>
      </dgm:t>
    </dgm:pt>
    <dgm:pt modelId="{D69291BA-36FA-4DDF-B3B5-411030E219D5}" type="pres">
      <dgm:prSet presAssocID="{CAECF3AE-B0BB-4A61-8982-5DDC8F4F2880}" presName="node" presStyleLbl="node1" presStyleIdx="3" presStyleCnt="9"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8"/>
      <dgm:spPr/>
      <dgm:t>
        <a:bodyPr/>
        <a:lstStyle/>
        <a:p>
          <a:endParaRPr lang="en-US"/>
        </a:p>
      </dgm:t>
    </dgm:pt>
    <dgm:pt modelId="{658CB273-4E90-4619-97B4-DF7353AFFE91}" type="pres">
      <dgm:prSet presAssocID="{1EEB7585-DDA7-4FAD-958C-BC34CA355179}" presName="connectorText" presStyleLbl="sibTrans1D1" presStyleIdx="3" presStyleCnt="8"/>
      <dgm:spPr/>
      <dgm:t>
        <a:bodyPr/>
        <a:lstStyle/>
        <a:p>
          <a:endParaRPr lang="en-US"/>
        </a:p>
      </dgm:t>
    </dgm:pt>
    <dgm:pt modelId="{B1AEAEB2-AC27-43CF-8669-6417D071362D}" type="pres">
      <dgm:prSet presAssocID="{7EA562C7-6662-4B96-AED1-AB20A7BF5439}" presName="node" presStyleLbl="node1" presStyleIdx="4" presStyleCnt="9"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8"/>
      <dgm:spPr/>
      <dgm:t>
        <a:bodyPr/>
        <a:lstStyle/>
        <a:p>
          <a:endParaRPr lang="en-US"/>
        </a:p>
      </dgm:t>
    </dgm:pt>
    <dgm:pt modelId="{4ADCAF7F-B1BB-424A-AE4D-5AD2B702D44C}" type="pres">
      <dgm:prSet presAssocID="{51159EA7-FBFA-454E-AE2B-C3DA2F3EC766}" presName="connectorText" presStyleLbl="sibTrans1D1" presStyleIdx="4" presStyleCnt="8"/>
      <dgm:spPr/>
      <dgm:t>
        <a:bodyPr/>
        <a:lstStyle/>
        <a:p>
          <a:endParaRPr lang="en-US"/>
        </a:p>
      </dgm:t>
    </dgm:pt>
    <dgm:pt modelId="{C2691540-7540-4368-869A-6D1B3884F2CB}" type="pres">
      <dgm:prSet presAssocID="{A30BCAAB-4DCB-4F36-9FDF-9AE349713DB7}" presName="node" presStyleLbl="node1" presStyleIdx="5" presStyleCnt="9" custScaleX="216918"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8"/>
      <dgm:spPr/>
      <dgm:t>
        <a:bodyPr/>
        <a:lstStyle/>
        <a:p>
          <a:endParaRPr lang="en-US"/>
        </a:p>
      </dgm:t>
    </dgm:pt>
    <dgm:pt modelId="{3013F046-9B56-4524-B98D-2E4EEC11BEE7}" type="pres">
      <dgm:prSet presAssocID="{6CB9B5DC-B84B-4487-8337-993C25170A29}" presName="connectorText" presStyleLbl="sibTrans1D1" presStyleIdx="5" presStyleCnt="8"/>
      <dgm:spPr/>
      <dgm:t>
        <a:bodyPr/>
        <a:lstStyle/>
        <a:p>
          <a:endParaRPr lang="en-US"/>
        </a:p>
      </dgm:t>
    </dgm:pt>
    <dgm:pt modelId="{BA75E664-1CE6-4D79-A1AA-94CE09963ACB}" type="pres">
      <dgm:prSet presAssocID="{F4C72D98-D566-4F04-8273-7A36DA857B71}" presName="node" presStyleLbl="node1" presStyleIdx="6" presStyleCnt="9"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8"/>
      <dgm:spPr/>
      <dgm:t>
        <a:bodyPr/>
        <a:lstStyle/>
        <a:p>
          <a:endParaRPr lang="en-US"/>
        </a:p>
      </dgm:t>
    </dgm:pt>
    <dgm:pt modelId="{03EF7D86-BA0F-4238-8C51-6F89370248AD}" type="pres">
      <dgm:prSet presAssocID="{BB3D88FA-39E0-4B51-855E-2A4860E98369}" presName="connectorText" presStyleLbl="sibTrans1D1" presStyleIdx="6" presStyleCnt="8"/>
      <dgm:spPr/>
      <dgm:t>
        <a:bodyPr/>
        <a:lstStyle/>
        <a:p>
          <a:endParaRPr lang="en-US"/>
        </a:p>
      </dgm:t>
    </dgm:pt>
    <dgm:pt modelId="{8E31EBEB-923C-4327-9BA5-5FD8F410B54D}" type="pres">
      <dgm:prSet presAssocID="{62CDE28E-32B4-4FA9-96DD-229433D65828}" presName="node" presStyleLbl="node1" presStyleIdx="7" presStyleCnt="9" custScaleX="193479" custScaleY="120651">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8"/>
      <dgm:spPr/>
      <dgm:t>
        <a:bodyPr/>
        <a:lstStyle/>
        <a:p>
          <a:endParaRPr lang="en-US"/>
        </a:p>
      </dgm:t>
    </dgm:pt>
    <dgm:pt modelId="{8A204658-8829-4546-8A61-BC05A5BCFF8A}" type="pres">
      <dgm:prSet presAssocID="{2927A616-35DA-44E1-908F-0E31D03B5656}" presName="connectorText" presStyleLbl="sibTrans1D1" presStyleIdx="7" presStyleCnt="8"/>
      <dgm:spPr/>
      <dgm:t>
        <a:bodyPr/>
        <a:lstStyle/>
        <a:p>
          <a:endParaRPr lang="en-US"/>
        </a:p>
      </dgm:t>
    </dgm:pt>
    <dgm:pt modelId="{21B714D0-3A10-4AA7-A780-C148864FA9E7}" type="pres">
      <dgm:prSet presAssocID="{C7C43D36-1567-471F-B6F1-7F065E838EEE}" presName="node" presStyleLbl="node1" presStyleIdx="8" presStyleCnt="9" custScaleX="96793" custScaleY="96227">
        <dgm:presLayoutVars>
          <dgm:bulletEnabled val="1"/>
        </dgm:presLayoutVars>
      </dgm:prSet>
      <dgm:spPr/>
      <dgm:t>
        <a:bodyPr/>
        <a:lstStyle/>
        <a:p>
          <a:endParaRPr lang="en-US"/>
        </a:p>
      </dgm:t>
    </dgm:pt>
  </dgm:ptLst>
  <dgm:cxnLst>
    <dgm:cxn modelId="{CE82DF9B-96E8-47D9-8B68-6DADFFAA181A}" type="presOf" srcId="{CAECF3AE-B0BB-4A61-8982-5DDC8F4F2880}" destId="{D69291BA-36FA-4DDF-B3B5-411030E219D5}"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58B25C96-FFFF-4645-81A8-B1229841451E}" type="presOf" srcId="{1EEB7585-DDA7-4FAD-958C-BC34CA355179}" destId="{C39BEE70-8B8D-4BC8-8EA3-33CDC3AA660D}" srcOrd="0"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F83F4EC5-A199-4B9C-84DF-6C68685BF0C2}" type="presOf" srcId="{BB3D88FA-39E0-4B51-855E-2A4860E98369}" destId="{3AD6CB3C-416A-4F27-A8FC-4FEDBE12341A}"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3599B922-1B06-4CFA-86D3-220C98CCF740}" type="presOf" srcId="{A9D570BF-E8FA-4616-AA17-08F406F9E82E}" destId="{09611986-A15E-44D6-A975-9EA2A365B9CA}"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44AF2F91-81F9-4E88-B6B0-C0A21E3FD097}" srcId="{E74BD823-79B1-4C2E-9B11-3BC986C62B90}" destId="{C7C43D36-1567-471F-B6F1-7F065E838EEE}" srcOrd="8" destOrd="0" parTransId="{5E8F9015-7ECF-444B-82E5-0943FA0EC4A7}" sibTransId="{FE2C7034-A7CC-45E4-BE0F-F925A1425A54}"/>
    <dgm:cxn modelId="{735543EE-AD76-486C-B6EF-1F9D4ED614A3}" type="presOf" srcId="{2927A616-35DA-44E1-908F-0E31D03B5656}" destId="{C312BD56-FF81-4DAD-8601-27632E133553}"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437C757E-A77D-4038-88E6-7E22CA52A03B}" type="presOf" srcId="{6CB9B5DC-B84B-4487-8337-993C25170A29}" destId="{21A06C4B-CAFE-40C7-8330-4695B9AE546B}"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B9127EAE-D7CE-4B5A-B98E-446518D5DF67}" srcId="{E74BD823-79B1-4C2E-9B11-3BC986C62B90}" destId="{A30BCAAB-4DCB-4F36-9FDF-9AE349713DB7}" srcOrd="5" destOrd="0" parTransId="{85228D86-F3D7-4F01-BCAA-1D44A3C62908}" sibTransId="{6CB9B5DC-B84B-4487-8337-993C25170A29}"/>
    <dgm:cxn modelId="{D507402B-63C4-4ED0-8A7F-96193FE8EFFB}" type="presOf" srcId="{6CB9B5DC-B84B-4487-8337-993C25170A29}" destId="{3013F046-9B56-4524-B98D-2E4EEC11BEE7}"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FD7A5F-76C2-4126-A5AD-6E499BBE0E9B}" type="presOf" srcId="{1EEB7585-DDA7-4FAD-958C-BC34CA355179}" destId="{658CB273-4E90-4619-97B4-DF7353AFFE91}"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E64E11F3-9004-4870-93EE-26A5DD86892D}" type="presOf" srcId="{2927A616-35DA-44E1-908F-0E31D03B5656}" destId="{8A204658-8829-4546-8A61-BC05A5BCFF8A}" srcOrd="1" destOrd="0" presId="urn:microsoft.com/office/officeart/2005/8/layout/bProcess3"/>
    <dgm:cxn modelId="{ADA58BB1-0D76-4A62-901D-512A61F417CC}" type="presOf" srcId="{999EF412-E0B4-4105-B5B3-87AF8A426069}" destId="{284453A0-BEF4-40F8-8148-BC2FFAC9B3EA}"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Chọn dịch vụ giặt mong muốn</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Chọn loại sản phẩm cần để giặt</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Chọn số lượng(áp dụng với đơn vị tính là cái)</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t>
        <a:bodyPr/>
        <a:lstStyle/>
        <a:p>
          <a:endParaRPr lang="en-US"/>
        </a:p>
      </dgm:t>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t>
        <a:bodyPr/>
        <a:lstStyle/>
        <a:p>
          <a:endParaRPr lang="en-US"/>
        </a:p>
      </dgm:t>
    </dgm:pt>
    <dgm:pt modelId="{B59C586A-1C62-4BDA-B877-5C9B3AC67D7D}" type="pres">
      <dgm:prSet presAssocID="{44711014-2CFC-45B4-964D-86CEF23231F4}" presName="sibTrans" presStyleLbl="sibTrans1D1" presStyleIdx="0" presStyleCnt="3"/>
      <dgm:spPr/>
      <dgm:t>
        <a:bodyPr/>
        <a:lstStyle/>
        <a:p>
          <a:endParaRPr lang="en-US"/>
        </a:p>
      </dgm:t>
    </dgm:pt>
    <dgm:pt modelId="{6D874746-2A3C-4994-B66C-29902BA4BF19}" type="pres">
      <dgm:prSet presAssocID="{44711014-2CFC-45B4-964D-86CEF23231F4}" presName="connectorText" presStyleLbl="sibTrans1D1" presStyleIdx="0" presStyleCnt="3"/>
      <dgm:spPr/>
      <dgm:t>
        <a:bodyPr/>
        <a:lstStyle/>
        <a:p>
          <a:endParaRPr lang="en-US"/>
        </a:p>
      </dgm:t>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t>
        <a:bodyPr/>
        <a:lstStyle/>
        <a:p>
          <a:endParaRPr lang="en-US"/>
        </a:p>
      </dgm:t>
    </dgm:pt>
    <dgm:pt modelId="{FB145294-D0B0-4FEC-8180-EBA24EB48DD6}" type="pres">
      <dgm:prSet presAssocID="{F50DE5B1-E012-4DF7-AADD-35EF59ED14F2}" presName="sibTrans" presStyleLbl="sibTrans1D1" presStyleIdx="1" presStyleCnt="3"/>
      <dgm:spPr/>
      <dgm:t>
        <a:bodyPr/>
        <a:lstStyle/>
        <a:p>
          <a:endParaRPr lang="en-US"/>
        </a:p>
      </dgm:t>
    </dgm:pt>
    <dgm:pt modelId="{7EAA2A8E-1D90-4473-8521-D80737C7D751}" type="pres">
      <dgm:prSet presAssocID="{F50DE5B1-E012-4DF7-AADD-35EF59ED14F2}" presName="connectorText" presStyleLbl="sibTrans1D1" presStyleIdx="1" presStyleCnt="3"/>
      <dgm:spPr/>
      <dgm:t>
        <a:bodyPr/>
        <a:lstStyle/>
        <a:p>
          <a:endParaRPr lang="en-US"/>
        </a:p>
      </dgm:t>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t>
        <a:bodyPr/>
        <a:lstStyle/>
        <a:p>
          <a:endParaRPr lang="en-US"/>
        </a:p>
      </dgm:t>
    </dgm:pt>
    <dgm:pt modelId="{1B3EBE94-9E37-42B5-83D8-8E2952428819}" type="pres">
      <dgm:prSet presAssocID="{A8EF8327-AF8D-4526-871D-8449CF057583}" presName="sibTrans" presStyleLbl="sibTrans1D1" presStyleIdx="2" presStyleCnt="3"/>
      <dgm:spPr/>
      <dgm:t>
        <a:bodyPr/>
        <a:lstStyle/>
        <a:p>
          <a:endParaRPr lang="en-US"/>
        </a:p>
      </dgm:t>
    </dgm:pt>
    <dgm:pt modelId="{73E4138B-A325-4F0B-8E97-359A43F6F986}" type="pres">
      <dgm:prSet presAssocID="{A8EF8327-AF8D-4526-871D-8449CF057583}" presName="connectorText" presStyleLbl="sibTrans1D1" presStyleIdx="2" presStyleCnt="3"/>
      <dgm:spPr/>
      <dgm:t>
        <a:bodyPr/>
        <a:lstStyle/>
        <a:p>
          <a:endParaRPr lang="en-US"/>
        </a:p>
      </dgm:t>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t>
        <a:bodyPr/>
        <a:lstStyle/>
        <a:p>
          <a:endParaRPr lang="en-US"/>
        </a:p>
      </dgm:t>
    </dgm:pt>
  </dgm:ptLst>
  <dgm:cxnLst>
    <dgm:cxn modelId="{80DFEF7F-5CB8-42C2-A645-1F6ABF893481}" type="presOf" srcId="{332888F6-7149-45E7-AAF9-7716A479413B}" destId="{C6B632D1-CF17-4027-B5B1-B19008C80797}"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A8A76001-1B71-4251-9BCD-650CF21F2D9A}" srcId="{332888F6-7149-45E7-AAF9-7716A479413B}" destId="{02BD35B4-3129-46AD-A1C9-C035805AB462}" srcOrd="3" destOrd="0" parTransId="{FDF5F0D8-1641-4382-B726-1544246DB7CE}" sibTransId="{0E97E6A0-5F6E-4A31-88E3-09A63E47C423}"/>
    <dgm:cxn modelId="{521F06FA-1333-46C9-A804-D20683A6F7F4}" type="presOf" srcId="{44711014-2CFC-45B4-964D-86CEF23231F4}" destId="{6D874746-2A3C-4994-B66C-29902BA4BF19}"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89057E4A-C4A6-4598-B706-8A157E6F3493}" type="presOf" srcId="{08385243-14A4-4E0A-9CA4-A36D8F4F529F}" destId="{BEB1513F-5B68-40F1-992F-BCD502A3CA76}"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3443DF08-8D0E-4764-B82C-C8B1968D0526}" type="presOf" srcId="{5D1D8052-E2F5-4214-8C9E-FE6DB60BBDA4}" destId="{5B10E306-0B50-4A86-BCCA-4F7EAEF8B580}"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11F201C2-A5BA-417A-9AC7-BAA1007B68BB}" type="presOf" srcId="{EBAE5846-7C01-4FC2-9A7A-F209C7621FEB}" destId="{73ACBD59-B477-4817-9A1E-EA1BE0F6CF05}"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7839B69D-F767-442A-BBC4-DB9A80AD8DCC}" type="presOf" srcId="{A8EF8327-AF8D-4526-871D-8449CF057583}" destId="{73E4138B-A325-4F0B-8E97-359A43F6F986}" srcOrd="1"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t>
        <a:bodyPr/>
        <a:lstStyle/>
        <a:p>
          <a:endParaRPr lang="en-US"/>
        </a:p>
      </dgm:t>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t>
        <a:bodyPr/>
        <a:lstStyle/>
        <a:p>
          <a:endParaRPr lang="en-US"/>
        </a:p>
      </dgm:t>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t>
        <a:bodyPr/>
        <a:lstStyle/>
        <a:p>
          <a:endParaRPr lang="en-US"/>
        </a:p>
      </dgm:t>
    </dgm:pt>
    <dgm:pt modelId="{3F6E8520-28C1-4C64-A75C-8B2CEEE18741}" type="pres">
      <dgm:prSet presAssocID="{8A76DDAF-46B1-43F5-A4B2-FBA3AB82AAA1}" presName="connTx" presStyleLbl="parChTrans1D2" presStyleIdx="0" presStyleCnt="8"/>
      <dgm:spPr/>
      <dgm:t>
        <a:bodyPr/>
        <a:lstStyle/>
        <a:p>
          <a:endParaRPr lang="en-US"/>
        </a:p>
      </dgm:t>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t>
        <a:bodyPr/>
        <a:lstStyle/>
        <a:p>
          <a:endParaRPr lang="en-US"/>
        </a:p>
      </dgm:t>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t>
        <a:bodyPr/>
        <a:lstStyle/>
        <a:p>
          <a:endParaRPr lang="en-US"/>
        </a:p>
      </dgm:t>
    </dgm:pt>
    <dgm:pt modelId="{0F255ABA-F279-4ED2-9E5D-4264BB3B8802}" type="pres">
      <dgm:prSet presAssocID="{B1942156-1B6C-4C39-9E3B-0AD66466D368}" presName="connTx" presStyleLbl="parChTrans1D3" presStyleIdx="0" presStyleCnt="14"/>
      <dgm:spPr/>
      <dgm:t>
        <a:bodyPr/>
        <a:lstStyle/>
        <a:p>
          <a:endParaRPr lang="en-US"/>
        </a:p>
      </dgm:t>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t>
        <a:bodyPr/>
        <a:lstStyle/>
        <a:p>
          <a:endParaRPr lang="en-US"/>
        </a:p>
      </dgm:t>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t>
        <a:bodyPr/>
        <a:lstStyle/>
        <a:p>
          <a:endParaRPr lang="en-US"/>
        </a:p>
      </dgm:t>
    </dgm:pt>
    <dgm:pt modelId="{436DBADA-7301-4367-8E8A-CEA1363A1417}" type="pres">
      <dgm:prSet presAssocID="{509B0614-C4F5-4567-AF0E-A4F69C5A127F}" presName="connTx" presStyleLbl="parChTrans1D3" presStyleIdx="1" presStyleCnt="14"/>
      <dgm:spPr/>
      <dgm:t>
        <a:bodyPr/>
        <a:lstStyle/>
        <a:p>
          <a:endParaRPr lang="en-US"/>
        </a:p>
      </dgm:t>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t>
        <a:bodyPr/>
        <a:lstStyle/>
        <a:p>
          <a:endParaRPr lang="en-US"/>
        </a:p>
      </dgm:t>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t>
        <a:bodyPr/>
        <a:lstStyle/>
        <a:p>
          <a:endParaRPr lang="en-US"/>
        </a:p>
      </dgm:t>
    </dgm:pt>
    <dgm:pt modelId="{E502D3CF-4F13-44A1-BC37-74B9946E51FD}" type="pres">
      <dgm:prSet presAssocID="{1509515D-63AD-4D3F-906D-643267258641}" presName="connTx" presStyleLbl="parChTrans1D3" presStyleIdx="2" presStyleCnt="14"/>
      <dgm:spPr/>
      <dgm:t>
        <a:bodyPr/>
        <a:lstStyle/>
        <a:p>
          <a:endParaRPr lang="en-US"/>
        </a:p>
      </dgm:t>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t>
        <a:bodyPr/>
        <a:lstStyle/>
        <a:p>
          <a:endParaRPr lang="en-US"/>
        </a:p>
      </dgm:t>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t>
        <a:bodyPr/>
        <a:lstStyle/>
        <a:p>
          <a:endParaRPr lang="en-US"/>
        </a:p>
      </dgm:t>
    </dgm:pt>
    <dgm:pt modelId="{3B20C7B1-85D7-4D14-91EB-F48A364D004E}" type="pres">
      <dgm:prSet presAssocID="{92D6D765-6D9D-41AA-AD63-4A08A9EED3C9}" presName="connTx" presStyleLbl="parChTrans1D3" presStyleIdx="3" presStyleCnt="14"/>
      <dgm:spPr/>
      <dgm:t>
        <a:bodyPr/>
        <a:lstStyle/>
        <a:p>
          <a:endParaRPr lang="en-US"/>
        </a:p>
      </dgm:t>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t>
        <a:bodyPr/>
        <a:lstStyle/>
        <a:p>
          <a:endParaRPr lang="en-US"/>
        </a:p>
      </dgm:t>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t>
        <a:bodyPr/>
        <a:lstStyle/>
        <a:p>
          <a:endParaRPr lang="en-US"/>
        </a:p>
      </dgm:t>
    </dgm:pt>
    <dgm:pt modelId="{6F171F0F-1F08-4EC2-82AD-7476A880B0B2}" type="pres">
      <dgm:prSet presAssocID="{CB4989F0-FC5E-4C6E-92ED-75599CA8EC62}" presName="connTx" presStyleLbl="parChTrans1D3" presStyleIdx="4" presStyleCnt="14"/>
      <dgm:spPr/>
      <dgm:t>
        <a:bodyPr/>
        <a:lstStyle/>
        <a:p>
          <a:endParaRPr lang="en-US"/>
        </a:p>
      </dgm:t>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t>
        <a:bodyPr/>
        <a:lstStyle/>
        <a:p>
          <a:endParaRPr lang="en-US"/>
        </a:p>
      </dgm:t>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t>
        <a:bodyPr/>
        <a:lstStyle/>
        <a:p>
          <a:endParaRPr lang="en-US"/>
        </a:p>
      </dgm:t>
    </dgm:pt>
    <dgm:pt modelId="{E8BE10DD-5E23-4D43-B288-CED663DD8CFD}" type="pres">
      <dgm:prSet presAssocID="{725E5C1E-4E60-4950-A6DF-C36867D26601}" presName="connTx" presStyleLbl="parChTrans1D3" presStyleIdx="5" presStyleCnt="14"/>
      <dgm:spPr/>
      <dgm:t>
        <a:bodyPr/>
        <a:lstStyle/>
        <a:p>
          <a:endParaRPr lang="en-US"/>
        </a:p>
      </dgm:t>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t>
        <a:bodyPr/>
        <a:lstStyle/>
        <a:p>
          <a:endParaRPr lang="en-US"/>
        </a:p>
      </dgm:t>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t>
        <a:bodyPr/>
        <a:lstStyle/>
        <a:p>
          <a:endParaRPr lang="en-US"/>
        </a:p>
      </dgm:t>
    </dgm:pt>
    <dgm:pt modelId="{E14EF85A-716E-4871-A27E-2E9A63088181}" type="pres">
      <dgm:prSet presAssocID="{D052C611-7FD9-48CC-9F1E-3C244EA2E970}" presName="connTx" presStyleLbl="parChTrans1D2" presStyleIdx="1" presStyleCnt="8"/>
      <dgm:spPr/>
      <dgm:t>
        <a:bodyPr/>
        <a:lstStyle/>
        <a:p>
          <a:endParaRPr lang="en-US"/>
        </a:p>
      </dgm:t>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t>
        <a:bodyPr/>
        <a:lstStyle/>
        <a:p>
          <a:endParaRPr lang="en-US"/>
        </a:p>
      </dgm:t>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t>
        <a:bodyPr/>
        <a:lstStyle/>
        <a:p>
          <a:endParaRPr lang="en-US"/>
        </a:p>
      </dgm:t>
    </dgm:pt>
    <dgm:pt modelId="{0696A595-5278-4A3E-8E8C-9B7A3AA70A77}" type="pres">
      <dgm:prSet presAssocID="{702D292E-70AB-4E26-AEE1-B2F6883D9258}" presName="connTx" presStyleLbl="parChTrans1D3" presStyleIdx="6" presStyleCnt="14"/>
      <dgm:spPr/>
      <dgm:t>
        <a:bodyPr/>
        <a:lstStyle/>
        <a:p>
          <a:endParaRPr lang="en-US"/>
        </a:p>
      </dgm:t>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t>
        <a:bodyPr/>
        <a:lstStyle/>
        <a:p>
          <a:endParaRPr lang="en-US"/>
        </a:p>
      </dgm:t>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t>
        <a:bodyPr/>
        <a:lstStyle/>
        <a:p>
          <a:endParaRPr lang="en-US"/>
        </a:p>
      </dgm:t>
    </dgm:pt>
    <dgm:pt modelId="{7F4E4926-01E7-49F2-9BC9-21A52C8F27D1}" type="pres">
      <dgm:prSet presAssocID="{450AA779-E768-4D33-AD4D-ECA2E7E7F127}" presName="connTx" presStyleLbl="parChTrans1D3" presStyleIdx="7" presStyleCnt="14"/>
      <dgm:spPr/>
      <dgm:t>
        <a:bodyPr/>
        <a:lstStyle/>
        <a:p>
          <a:endParaRPr lang="en-US"/>
        </a:p>
      </dgm:t>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t>
        <a:bodyPr/>
        <a:lstStyle/>
        <a:p>
          <a:endParaRPr lang="en-US"/>
        </a:p>
      </dgm:t>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t>
        <a:bodyPr/>
        <a:lstStyle/>
        <a:p>
          <a:endParaRPr lang="en-US"/>
        </a:p>
      </dgm:t>
    </dgm:pt>
    <dgm:pt modelId="{AC85F461-7BF8-49A6-9D2F-04E5397D4FC0}" type="pres">
      <dgm:prSet presAssocID="{4E3028E6-CE58-4004-8033-A49C790B88B3}" presName="connTx" presStyleLbl="parChTrans1D3" presStyleIdx="8" presStyleCnt="14"/>
      <dgm:spPr/>
      <dgm:t>
        <a:bodyPr/>
        <a:lstStyle/>
        <a:p>
          <a:endParaRPr lang="en-US"/>
        </a:p>
      </dgm:t>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t>
        <a:bodyPr/>
        <a:lstStyle/>
        <a:p>
          <a:endParaRPr lang="en-US"/>
        </a:p>
      </dgm:t>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t>
        <a:bodyPr/>
        <a:lstStyle/>
        <a:p>
          <a:endParaRPr lang="en-US"/>
        </a:p>
      </dgm:t>
    </dgm:pt>
    <dgm:pt modelId="{4C1BECAA-69AF-4187-9D01-BF9A3B547E42}" type="pres">
      <dgm:prSet presAssocID="{B7E56400-3DC6-4D02-BEF3-5475FF17FBE7}" presName="connTx" presStyleLbl="parChTrans1D3" presStyleIdx="9" presStyleCnt="14"/>
      <dgm:spPr/>
      <dgm:t>
        <a:bodyPr/>
        <a:lstStyle/>
        <a:p>
          <a:endParaRPr lang="en-US"/>
        </a:p>
      </dgm:t>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t>
        <a:bodyPr/>
        <a:lstStyle/>
        <a:p>
          <a:endParaRPr lang="en-US"/>
        </a:p>
      </dgm:t>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t>
        <a:bodyPr/>
        <a:lstStyle/>
        <a:p>
          <a:endParaRPr lang="en-US"/>
        </a:p>
      </dgm:t>
    </dgm:pt>
    <dgm:pt modelId="{01C82567-430F-4EE0-B9C1-99771714B6CF}" type="pres">
      <dgm:prSet presAssocID="{4EC5CFD7-4524-4770-A175-18F63A48ED54}" presName="connTx" presStyleLbl="parChTrans1D2" presStyleIdx="2" presStyleCnt="8"/>
      <dgm:spPr/>
      <dgm:t>
        <a:bodyPr/>
        <a:lstStyle/>
        <a:p>
          <a:endParaRPr lang="en-US"/>
        </a:p>
      </dgm:t>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t>
        <a:bodyPr/>
        <a:lstStyle/>
        <a:p>
          <a:endParaRPr lang="en-US"/>
        </a:p>
      </dgm:t>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t>
        <a:bodyPr/>
        <a:lstStyle/>
        <a:p>
          <a:endParaRPr lang="en-US"/>
        </a:p>
      </dgm:t>
    </dgm:pt>
    <dgm:pt modelId="{781C95B5-65F2-421B-AA6C-9F3272AF1F90}" type="pres">
      <dgm:prSet presAssocID="{229F98AE-3452-471A-AC38-B04D0C50E9E0}" presName="connTx" presStyleLbl="parChTrans1D3" presStyleIdx="10" presStyleCnt="14"/>
      <dgm:spPr/>
      <dgm:t>
        <a:bodyPr/>
        <a:lstStyle/>
        <a:p>
          <a:endParaRPr lang="en-US"/>
        </a:p>
      </dgm:t>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t>
        <a:bodyPr/>
        <a:lstStyle/>
        <a:p>
          <a:endParaRPr lang="en-US"/>
        </a:p>
      </dgm:t>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t>
        <a:bodyPr/>
        <a:lstStyle/>
        <a:p>
          <a:endParaRPr lang="en-US"/>
        </a:p>
      </dgm:t>
    </dgm:pt>
    <dgm:pt modelId="{B7E2CDE5-1CEA-4778-8CF1-015139725DB3}" type="pres">
      <dgm:prSet presAssocID="{AD73E697-B32A-4740-AF57-411BA2C202CB}" presName="connTx" presStyleLbl="parChTrans1D3" presStyleIdx="11" presStyleCnt="14"/>
      <dgm:spPr/>
      <dgm:t>
        <a:bodyPr/>
        <a:lstStyle/>
        <a:p>
          <a:endParaRPr lang="en-US"/>
        </a:p>
      </dgm:t>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t>
        <a:bodyPr/>
        <a:lstStyle/>
        <a:p>
          <a:endParaRPr lang="en-US"/>
        </a:p>
      </dgm:t>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t>
        <a:bodyPr/>
        <a:lstStyle/>
        <a:p>
          <a:endParaRPr lang="en-US"/>
        </a:p>
      </dgm:t>
    </dgm:pt>
    <dgm:pt modelId="{6049720E-844F-46EC-8A5C-27255EFF0010}" type="pres">
      <dgm:prSet presAssocID="{0C6DDE8D-B65B-476F-B91F-D6756DEC0D66}" presName="connTx" presStyleLbl="parChTrans1D2" presStyleIdx="3" presStyleCnt="8"/>
      <dgm:spPr/>
      <dgm:t>
        <a:bodyPr/>
        <a:lstStyle/>
        <a:p>
          <a:endParaRPr lang="en-US"/>
        </a:p>
      </dgm:t>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t>
        <a:bodyPr/>
        <a:lstStyle/>
        <a:p>
          <a:endParaRPr lang="en-US"/>
        </a:p>
      </dgm:t>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t>
        <a:bodyPr/>
        <a:lstStyle/>
        <a:p>
          <a:endParaRPr lang="en-US"/>
        </a:p>
      </dgm:t>
    </dgm:pt>
    <dgm:pt modelId="{290A894F-0716-4DC2-A981-0D7CB1C9AE0E}" type="pres">
      <dgm:prSet presAssocID="{AF8FE861-4B0F-402D-9378-5636827E6FD2}" presName="connTx" presStyleLbl="parChTrans1D2" presStyleIdx="4" presStyleCnt="8"/>
      <dgm:spPr/>
      <dgm:t>
        <a:bodyPr/>
        <a:lstStyle/>
        <a:p>
          <a:endParaRPr lang="en-US"/>
        </a:p>
      </dgm:t>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t>
        <a:bodyPr/>
        <a:lstStyle/>
        <a:p>
          <a:endParaRPr lang="en-US"/>
        </a:p>
      </dgm:t>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t>
        <a:bodyPr/>
        <a:lstStyle/>
        <a:p>
          <a:endParaRPr lang="en-US"/>
        </a:p>
      </dgm:t>
    </dgm:pt>
    <dgm:pt modelId="{EA342631-8D77-4FE1-A2B3-6418760C44FA}" type="pres">
      <dgm:prSet presAssocID="{B8B502C4-B221-406A-A01C-0BF00E24C019}" presName="connTx" presStyleLbl="parChTrans1D3" presStyleIdx="12" presStyleCnt="14"/>
      <dgm:spPr/>
      <dgm:t>
        <a:bodyPr/>
        <a:lstStyle/>
        <a:p>
          <a:endParaRPr lang="en-US"/>
        </a:p>
      </dgm:t>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t>
        <a:bodyPr/>
        <a:lstStyle/>
        <a:p>
          <a:endParaRPr lang="en-US"/>
        </a:p>
      </dgm:t>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t>
        <a:bodyPr/>
        <a:lstStyle/>
        <a:p>
          <a:endParaRPr lang="en-US"/>
        </a:p>
      </dgm:t>
    </dgm:pt>
    <dgm:pt modelId="{09169DBB-86E3-4EEC-9776-51D46723CDD0}" type="pres">
      <dgm:prSet presAssocID="{A1E03C5B-A98A-4B2C-88A6-64BFE28BC132}" presName="connTx" presStyleLbl="parChTrans1D3" presStyleIdx="13" presStyleCnt="14"/>
      <dgm:spPr/>
      <dgm:t>
        <a:bodyPr/>
        <a:lstStyle/>
        <a:p>
          <a:endParaRPr lang="en-US"/>
        </a:p>
      </dgm:t>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t>
        <a:bodyPr/>
        <a:lstStyle/>
        <a:p>
          <a:endParaRPr lang="en-US"/>
        </a:p>
      </dgm:t>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t>
        <a:bodyPr/>
        <a:lstStyle/>
        <a:p>
          <a:endParaRPr lang="en-US"/>
        </a:p>
      </dgm:t>
    </dgm:pt>
    <dgm:pt modelId="{C1CDECCB-DA08-40B4-9EB1-49540C9F1AF1}" type="pres">
      <dgm:prSet presAssocID="{F560FCDA-2BBC-4D53-94F1-D863E014C2E3}" presName="connTx" presStyleLbl="parChTrans1D2" presStyleIdx="5" presStyleCnt="8"/>
      <dgm:spPr/>
      <dgm:t>
        <a:bodyPr/>
        <a:lstStyle/>
        <a:p>
          <a:endParaRPr lang="en-US"/>
        </a:p>
      </dgm:t>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t>
        <a:bodyPr/>
        <a:lstStyle/>
        <a:p>
          <a:endParaRPr lang="en-US"/>
        </a:p>
      </dgm:t>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t>
        <a:bodyPr/>
        <a:lstStyle/>
        <a:p>
          <a:endParaRPr lang="en-US"/>
        </a:p>
      </dgm:t>
    </dgm:pt>
    <dgm:pt modelId="{0CB04CA1-019E-48C4-96F2-E66F77A99294}" type="pres">
      <dgm:prSet presAssocID="{03A475D0-705E-44FF-812E-4996F4B8E3CD}" presName="connTx" presStyleLbl="parChTrans1D2" presStyleIdx="6" presStyleCnt="8"/>
      <dgm:spPr/>
      <dgm:t>
        <a:bodyPr/>
        <a:lstStyle/>
        <a:p>
          <a:endParaRPr lang="en-US"/>
        </a:p>
      </dgm:t>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t>
        <a:bodyPr/>
        <a:lstStyle/>
        <a:p>
          <a:endParaRPr lang="en-US"/>
        </a:p>
      </dgm:t>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t>
        <a:bodyPr/>
        <a:lstStyle/>
        <a:p>
          <a:endParaRPr lang="en-US"/>
        </a:p>
      </dgm:t>
    </dgm:pt>
    <dgm:pt modelId="{268589F7-A6E2-4CB8-95F2-AA746BC9E702}" type="pres">
      <dgm:prSet presAssocID="{8F62047F-0174-4C6E-B020-93FB13E5DCAF}" presName="connTx" presStyleLbl="parChTrans1D2" presStyleIdx="7" presStyleCnt="8"/>
      <dgm:spPr/>
      <dgm:t>
        <a:bodyPr/>
        <a:lstStyle/>
        <a:p>
          <a:endParaRPr lang="en-US"/>
        </a:p>
      </dgm:t>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t>
        <a:bodyPr/>
        <a:lstStyle/>
        <a:p>
          <a:endParaRPr lang="en-US"/>
        </a:p>
      </dgm:t>
    </dgm:pt>
    <dgm:pt modelId="{DC490ABB-22C2-4AC2-84F4-E22961A523F2}" type="pres">
      <dgm:prSet presAssocID="{555CAA9C-D4F4-4257-B4CF-E2ED86285D8E}" presName="level3hierChild" presStyleCnt="0"/>
      <dgm:spPr/>
    </dgm:pt>
  </dgm:ptLst>
  <dgm:cxnLst>
    <dgm:cxn modelId="{DD98BF74-E864-426B-93CD-9BD29F541996}" type="presOf" srcId="{AF8FE861-4B0F-402D-9378-5636827E6FD2}" destId="{290A894F-0716-4DC2-A981-0D7CB1C9AE0E}" srcOrd="1"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6845F08C-0C75-4DAC-A9A6-EFF391A1FB8F}" type="presOf" srcId="{92D6D765-6D9D-41AA-AD63-4A08A9EED3C9}" destId="{3B20C7B1-85D7-4D14-91EB-F48A364D004E}" srcOrd="1"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ABE5C704-D7B5-44C0-B9CB-F541A4587BFC}" type="presOf" srcId="{0C6DDE8D-B65B-476F-B91F-D6756DEC0D66}" destId="{D6B10375-97CE-4B06-A7F8-3E45F0A32E92}"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2D5A5F82-A6E8-4DEF-94D7-338C928277E5}" type="presOf" srcId="{A716D81E-C9B9-4A24-988B-5C37CF75B8D4}" destId="{57FB70EB-B9E1-4AA1-88AC-EB0B5AEF8A4B}"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5BBB3BD6-BD2C-471B-AE15-E4C1672ADAE8}" type="presOf" srcId="{509B0614-C4F5-4567-AF0E-A4F69C5A127F}" destId="{436DBADA-7301-4367-8E8A-CEA1363A1417}"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B5908EDF-9D10-416E-BAF3-8D6028631488}" type="presOf" srcId="{0C6DDE8D-B65B-476F-B91F-D6756DEC0D66}" destId="{6049720E-844F-46EC-8A5C-27255EFF0010}"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82AF505E-64E9-43C0-94C4-74ED900E1085}" type="presOf" srcId="{229F98AE-3452-471A-AC38-B04D0C50E9E0}" destId="{781C95B5-65F2-421B-AA6C-9F3272AF1F90}" srcOrd="1"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E9958331-D1DA-4344-882A-5FE38BE74AE4}" srcId="{FD84E3B6-F391-44D5-915E-EB23C62FCA5D}" destId="{6D4729BB-15E1-43DE-A287-C7222707DEAB}" srcOrd="1" destOrd="0" parTransId="{AD73E697-B32A-4740-AF57-411BA2C202CB}" sibTransId="{77F32EA7-F0DA-40BE-94BE-B1B8BC1BB309}"/>
    <dgm:cxn modelId="{55A4AAAE-4C32-42E0-B3A0-755BFC9C5FA0}" type="presOf" srcId="{F6702887-5338-4162-ADC4-7F86B301546F}" destId="{25D8F5CC-BE52-480F-94B9-3A8D9BA2D739}"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A0A053C5-7974-4FE7-BE73-659FBE69EF62}" type="presOf" srcId="{450AA779-E768-4D33-AD4D-ECA2E7E7F127}" destId="{95E8D109-E592-4D60-A141-3697C59F0296}" srcOrd="0" destOrd="0" presId="urn:microsoft.com/office/officeart/2008/layout/HorizontalMultiLevelHierarchy"/>
    <dgm:cxn modelId="{9C648023-4E14-48B2-95A9-BF013C02BCB5}" type="presOf" srcId="{CB4989F0-FC5E-4C6E-92ED-75599CA8EC62}" destId="{6F171F0F-1F08-4EC2-82AD-7476A880B0B2}"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27580787-87D4-4A55-8D4B-3D521D1BB75A}" type="presOf" srcId="{AF05F52A-80D3-4D50-9A80-6F17D471F5B0}" destId="{4C63AE4D-B3D1-4046-9071-4CD2FDE16713}"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6C34B81-2328-4E06-99E1-CD045337F946}" type="presOf" srcId="{1509515D-63AD-4D3F-906D-643267258641}" destId="{AD2BD15F-D0C2-483F-94EF-687E65AFFAEF}" srcOrd="0"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870B87A5-5A25-4F6F-8F79-6CEECE49F130}" type="presOf" srcId="{3D2639C4-6DA6-49FC-981C-8466A77BBBD0}" destId="{DE9DD845-38D3-42AA-8F72-5DB9C815E4E4}" srcOrd="0" destOrd="0" presId="urn:microsoft.com/office/officeart/2008/layout/HorizontalMultiLevelHierarchy"/>
    <dgm:cxn modelId="{A8392589-C911-41D4-82C3-5DB4A2B6A561}" srcId="{657D0AA3-1B43-434F-878F-4B5EE85E594D}" destId="{F9DE5D39-2CA5-4885-A8CA-DBD8EFE7BF51}" srcOrd="1" destOrd="0" parTransId="{A1E03C5B-A98A-4B2C-88A6-64BFE28BC132}" sibTransId="{FC2F0C1A-5AFF-4578-9F37-F6CB6A8CC42A}"/>
    <dgm:cxn modelId="{3FD68D6D-9DF6-4098-A430-68BAA234A1DD}" type="presOf" srcId="{B7E56400-3DC6-4D02-BEF3-5475FF17FBE7}" destId="{ED9A0E02-BFCC-417A-9ABD-6F5E29FA2664}" srcOrd="0" destOrd="0" presId="urn:microsoft.com/office/officeart/2008/layout/HorizontalMultiLevelHierarchy"/>
    <dgm:cxn modelId="{D3C208DF-90E4-439B-A674-9C2144F3893E}" srcId="{A716D81E-C9B9-4A24-988B-5C37CF75B8D4}" destId="{555CAA9C-D4F4-4257-B4CF-E2ED86285D8E}" srcOrd="7" destOrd="0" parTransId="{8F62047F-0174-4C6E-B020-93FB13E5DCAF}" sibTransId="{14622F36-C47A-4B84-A5A2-D4B7C0B8128E}"/>
    <dgm:cxn modelId="{30FA4B1A-6AEF-42B9-B32C-F923817EF19A}" type="presOf" srcId="{4EC5CFD7-4524-4770-A175-18F63A48ED54}" destId="{08647824-7D60-4E17-958D-224267F2F4C5}"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F149E684-3986-4EA3-A76F-9237E2FE2655}" srcId="{A716D81E-C9B9-4A24-988B-5C37CF75B8D4}" destId="{657D0AA3-1B43-434F-878F-4B5EE85E594D}" srcOrd="4" destOrd="0" parTransId="{AF8FE861-4B0F-402D-9378-5636827E6FD2}" sibTransId="{DC8582E7-363E-4134-8358-77A898FF73D3}"/>
    <dgm:cxn modelId="{3E1C90D0-4711-434B-BE66-288C25F14E2A}" type="presOf" srcId="{10CB6597-216D-43B2-AC41-857922CC1E73}" destId="{2BBC22D0-8E2A-40F8-90E0-5C02E05F1CFB}"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B6BA9B9C-A725-4F48-8207-4C2F8D1D6D5A}" type="presOf" srcId="{08DAA755-EAC3-4482-B66A-25035F229FB1}" destId="{F411107A-C0D6-462C-8B4B-491346B08606}"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1E67A63B-FA3C-43D3-A280-B1769DD8DF55}" type="presOf" srcId="{EB5458A8-0E81-4F3E-B320-61FAA2BA63D2}" destId="{E250815C-C388-4164-9EB4-8D438C6708C1}"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4318B089-5BA6-43A7-9E30-BF58849E59C1}" srcId="{9C8FBAB3-9E42-44F0-BE6F-7A1394E3A1CE}" destId="{828631E6-6CA2-4C05-82EC-D573F9A97055}" srcOrd="3" destOrd="0" parTransId="{92D6D765-6D9D-41AA-AD63-4A08A9EED3C9}" sibTransId="{F527FBFB-0D10-4B32-BD8F-E32F2A428677}"/>
    <dgm:cxn modelId="{5984EA02-51E2-4439-9E5B-760B1657CEC4}" srcId="{08DAA755-EAC3-4482-B66A-25035F229FB1}" destId="{10CB6597-216D-43B2-AC41-857922CC1E73}" srcOrd="0" destOrd="0" parTransId="{702D292E-70AB-4E26-AEE1-B2F6883D9258}" sibTransId="{AB267486-9BF0-4E11-BFD3-DC49137D6479}"/>
    <dgm:cxn modelId="{42569351-CAA0-4898-A4E7-B504121F82FF}" type="presOf" srcId="{3D16DD03-9366-4016-81E5-A1736E755C1B}" destId="{13A81EE6-1828-4DAD-B0BD-D49725F59F11}" srcOrd="0" destOrd="0" presId="urn:microsoft.com/office/officeart/2008/layout/HorizontalMultiLevelHierarchy"/>
    <dgm:cxn modelId="{F6CE41F8-957C-4F8B-8380-36691A763CCB}" type="presOf" srcId="{555CAA9C-D4F4-4257-B4CF-E2ED86285D8E}" destId="{87C748B1-8870-485E-AB5F-0A16A9DE458F}"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66910770-22F3-420A-8ADB-F0566C2F9837}" srcId="{657D0AA3-1B43-434F-878F-4B5EE85E594D}" destId="{C48B447F-F656-4B34-9AD4-68B135A7BCA6}" srcOrd="0" destOrd="0" parTransId="{B8B502C4-B221-406A-A01C-0BF00E24C019}" sibTransId="{B5FF6A14-A610-4090-877E-C8743485341C}"/>
    <dgm:cxn modelId="{9CC169E1-FE21-4555-9829-9D80376C3514}" type="presOf" srcId="{AD73E697-B32A-4740-AF57-411BA2C202CB}" destId="{92F017A8-2F44-4612-9606-DD2BB77C8E68}" srcOrd="0"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15F8F065-1C77-47EE-B062-26B0EA8C1916}" type="presOf" srcId="{7CE1A358-F7DB-46EE-91BA-5E743B235C9D}" destId="{F4F11EAD-BC04-484C-AE36-B35F57238A02}" srcOrd="0" destOrd="0" presId="urn:microsoft.com/office/officeart/2008/layout/HorizontalMultiLevelHierarchy"/>
    <dgm:cxn modelId="{9096E0FB-B6A0-47A0-875A-6153621E98F1}" type="presOf" srcId="{6D4729BB-15E1-43DE-A287-C7222707DEAB}" destId="{1E5B0938-6BC5-47B1-874D-CDFB32137A58}" srcOrd="0"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AC37D435-42FB-46A0-817F-2D4AC8ED431F}" type="presOf" srcId="{92D6D765-6D9D-41AA-AD63-4A08A9EED3C9}" destId="{F77B7BCB-5492-4169-BE3B-11C1C20E7A48}" srcOrd="0"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F9DC9219-4706-4BEE-9A1E-B80692B59CAF}" type="presOf" srcId="{23BBDACC-B4C8-4361-BCBC-897B4DFC65D6}" destId="{F08FFFC7-8ED4-44F9-BE36-97978827DA0A}" srcOrd="0"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B56C47AD-685A-4AD8-92F2-615CAF9E6F86}" type="presOf" srcId="{AF8FE861-4B0F-402D-9378-5636827E6FD2}" destId="{BBE59CF0-9407-4C93-8C87-00536C5E9DC6}"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81784635-FD7F-48B1-98EB-465FF3497F13}" type="presOf" srcId="{7C7A2B98-EE18-4A71-9845-F3A6C020FE66}" destId="{E9679EE0-0088-4942-B23A-BCBDDF2FBF54}"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39F6BBFE-2471-4B6B-B178-CF6D0163E330}" type="presOf" srcId="{4E3028E6-CE58-4004-8033-A49C790B88B3}" destId="{C82370FA-BBD2-4984-B9C1-4B5AB783D4A2}"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7E930A5D-C21A-42F0-B2AF-089FBAC18644}" srcId="{9C8FBAB3-9E42-44F0-BE6F-7A1394E3A1CE}" destId="{7C7A2B98-EE18-4A71-9845-F3A6C020FE66}" srcOrd="5" destOrd="0" parTransId="{725E5C1E-4E60-4950-A6DF-C36867D26601}" sibTransId="{EF7945D5-21F3-4363-A49E-3B27B0AA357D}"/>
    <dgm:cxn modelId="{86F7EC62-0879-4A03-B72D-FBCF8FC85274}" srcId="{08DAA755-EAC3-4482-B66A-25035F229FB1}" destId="{AF05F52A-80D3-4D50-9A80-6F17D471F5B0}" srcOrd="1" destOrd="0" parTransId="{450AA779-E768-4D33-AD4D-ECA2E7E7F127}" sibTransId="{5FD75048-2FB0-46E9-A6A0-957D735ECD36}"/>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1019825"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374200"/>
        <a:ext cx="10026" cy="2007"/>
      </dsp:txXfrm>
    </dsp:sp>
    <dsp:sp modelId="{284453A0-BEF4-40F8-8148-BC2FFAC9B3EA}">
      <dsp:nvSpPr>
        <dsp:cNvPr id="0" name=""/>
        <dsp:cNvSpPr/>
      </dsp:nvSpPr>
      <dsp:spPr>
        <a:xfrm>
          <a:off x="14976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149763" y="2739"/>
        <a:ext cx="871862" cy="744929"/>
      </dsp:txXfrm>
    </dsp:sp>
    <dsp:sp modelId="{D61BD9EE-F4F0-4E38-9BDB-5C66C424760A}">
      <dsp:nvSpPr>
        <dsp:cNvPr id="0" name=""/>
        <dsp:cNvSpPr/>
      </dsp:nvSpPr>
      <dsp:spPr>
        <a:xfrm>
          <a:off x="2092216"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2166" y="374200"/>
        <a:ext cx="10026" cy="2007"/>
      </dsp:txXfrm>
    </dsp:sp>
    <dsp:sp modelId="{2452A93C-AA10-4BDF-B72B-30228440ACF7}">
      <dsp:nvSpPr>
        <dsp:cNvPr id="0" name=""/>
        <dsp:cNvSpPr/>
      </dsp:nvSpPr>
      <dsp:spPr>
        <a:xfrm>
          <a:off x="122215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222153" y="2739"/>
        <a:ext cx="871862" cy="744929"/>
      </dsp:txXfrm>
    </dsp:sp>
    <dsp:sp modelId="{09611986-A15E-44D6-A975-9EA2A365B9CA}">
      <dsp:nvSpPr>
        <dsp:cNvPr id="0" name=""/>
        <dsp:cNvSpPr/>
      </dsp:nvSpPr>
      <dsp:spPr>
        <a:xfrm>
          <a:off x="585694" y="745868"/>
          <a:ext cx="3115054" cy="169928"/>
        </a:xfrm>
        <a:custGeom>
          <a:avLst/>
          <a:gdLst/>
          <a:ahLst/>
          <a:cxnLst/>
          <a:rect l="0" t="0" r="0" b="0"/>
          <a:pathLst>
            <a:path>
              <a:moveTo>
                <a:pt x="3115054" y="0"/>
              </a:moveTo>
              <a:lnTo>
                <a:pt x="3115054"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065184" y="829829"/>
        <a:ext cx="156075" cy="2007"/>
      </dsp:txXfrm>
    </dsp:sp>
    <dsp:sp modelId="{E865BDBF-2001-419C-93B1-82FB174B6D4D}">
      <dsp:nvSpPr>
        <dsp:cNvPr id="0" name=""/>
        <dsp:cNvSpPr/>
      </dsp:nvSpPr>
      <dsp:spPr>
        <a:xfrm>
          <a:off x="2294544" y="2739"/>
          <a:ext cx="2812408"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màu sắc chất liệu nhãn hiệu (không bắt buộc)</a:t>
          </a:r>
        </a:p>
      </dsp:txBody>
      <dsp:txXfrm>
        <a:off x="2294544" y="2739"/>
        <a:ext cx="2812408" cy="744929"/>
      </dsp:txXfrm>
    </dsp:sp>
    <dsp:sp modelId="{C39BEE70-8B8D-4BC8-8EA3-33CDC3AA660D}">
      <dsp:nvSpPr>
        <dsp:cNvPr id="0" name=""/>
        <dsp:cNvSpPr/>
      </dsp:nvSpPr>
      <dsp:spPr>
        <a:xfrm>
          <a:off x="1019825"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1319657"/>
        <a:ext cx="10026" cy="2007"/>
      </dsp:txXfrm>
    </dsp:sp>
    <dsp:sp modelId="{D69291BA-36FA-4DDF-B3B5-411030E219D5}">
      <dsp:nvSpPr>
        <dsp:cNvPr id="0" name=""/>
        <dsp:cNvSpPr/>
      </dsp:nvSpPr>
      <dsp:spPr>
        <a:xfrm>
          <a:off x="14976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Thêm sản phẩm vào giỏ đồ</a:t>
          </a:r>
        </a:p>
      </dsp:txBody>
      <dsp:txXfrm>
        <a:off x="149763" y="948196"/>
        <a:ext cx="871862" cy="744929"/>
      </dsp:txXfrm>
    </dsp:sp>
    <dsp:sp modelId="{19B4E9AB-004A-46D1-BE2D-167794CCDEB3}">
      <dsp:nvSpPr>
        <dsp:cNvPr id="0" name=""/>
        <dsp:cNvSpPr/>
      </dsp:nvSpPr>
      <dsp:spPr>
        <a:xfrm>
          <a:off x="2092216"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172166" y="1319657"/>
        <a:ext cx="10026" cy="2007"/>
      </dsp:txXfrm>
    </dsp:sp>
    <dsp:sp modelId="{B1AEAEB2-AC27-43CF-8669-6417D071362D}">
      <dsp:nvSpPr>
        <dsp:cNvPr id="0" name=""/>
        <dsp:cNvSpPr/>
      </dsp:nvSpPr>
      <dsp:spPr>
        <a:xfrm>
          <a:off x="122215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Hoàn tất giỏ đồ</a:t>
          </a:r>
        </a:p>
      </dsp:txBody>
      <dsp:txXfrm>
        <a:off x="1222153" y="948196"/>
        <a:ext cx="871862" cy="744929"/>
      </dsp:txXfrm>
    </dsp:sp>
    <dsp:sp modelId="{21A06C4B-CAFE-40C7-8330-4695B9AE546B}">
      <dsp:nvSpPr>
        <dsp:cNvPr id="0" name=""/>
        <dsp:cNvSpPr/>
      </dsp:nvSpPr>
      <dsp:spPr>
        <a:xfrm>
          <a:off x="4183970"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263920" y="1319657"/>
        <a:ext cx="10026" cy="2007"/>
      </dsp:txXfrm>
    </dsp:sp>
    <dsp:sp modelId="{C2691540-7540-4368-869A-6D1B3884F2CB}">
      <dsp:nvSpPr>
        <dsp:cNvPr id="0" name=""/>
        <dsp:cNvSpPr/>
      </dsp:nvSpPr>
      <dsp:spPr>
        <a:xfrm>
          <a:off x="2294544" y="948196"/>
          <a:ext cx="1891225"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Nhập địa chỉ nhận và giao đồ</a:t>
          </a:r>
        </a:p>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(mặc định địa chỉ của khách hàng đã đăng ký )</a:t>
          </a:r>
        </a:p>
      </dsp:txBody>
      <dsp:txXfrm>
        <a:off x="2294544" y="948196"/>
        <a:ext cx="1891225" cy="744929"/>
      </dsp:txXfrm>
    </dsp:sp>
    <dsp:sp modelId="{3AD6CB3C-416A-4F27-A8FC-4FEDBE12341A}">
      <dsp:nvSpPr>
        <dsp:cNvPr id="0" name=""/>
        <dsp:cNvSpPr/>
      </dsp:nvSpPr>
      <dsp:spPr>
        <a:xfrm>
          <a:off x="993198" y="1691326"/>
          <a:ext cx="3829030" cy="169928"/>
        </a:xfrm>
        <a:custGeom>
          <a:avLst/>
          <a:gdLst/>
          <a:ahLst/>
          <a:cxnLst/>
          <a:rect l="0" t="0" r="0" b="0"/>
          <a:pathLst>
            <a:path>
              <a:moveTo>
                <a:pt x="3829030" y="0"/>
              </a:moveTo>
              <a:lnTo>
                <a:pt x="3829030"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811857" y="1775286"/>
        <a:ext cx="191713" cy="2007"/>
      </dsp:txXfrm>
    </dsp:sp>
    <dsp:sp modelId="{BA75E664-1CE6-4D79-A1AA-94CE09963ACB}">
      <dsp:nvSpPr>
        <dsp:cNvPr id="0" name=""/>
        <dsp:cNvSpPr/>
      </dsp:nvSpPr>
      <dsp:spPr>
        <a:xfrm>
          <a:off x="4386298"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chi nhánh trên map</a:t>
          </a:r>
        </a:p>
      </dsp:txBody>
      <dsp:txXfrm>
        <a:off x="4386298" y="948196"/>
        <a:ext cx="871862" cy="744929"/>
      </dsp:txXfrm>
    </dsp:sp>
    <dsp:sp modelId="{C312BD56-FF81-4DAD-8601-27632E133553}">
      <dsp:nvSpPr>
        <dsp:cNvPr id="0" name=""/>
        <dsp:cNvSpPr/>
      </dsp:nvSpPr>
      <dsp:spPr>
        <a:xfrm>
          <a:off x="1834833" y="2163507"/>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914784" y="2208224"/>
        <a:ext cx="10026" cy="2007"/>
      </dsp:txXfrm>
    </dsp:sp>
    <dsp:sp modelId="{8E31EBEB-923C-4327-9BA5-5FD8F410B54D}">
      <dsp:nvSpPr>
        <dsp:cNvPr id="0" name=""/>
        <dsp:cNvSpPr/>
      </dsp:nvSpPr>
      <dsp:spPr>
        <a:xfrm>
          <a:off x="149763" y="1893654"/>
          <a:ext cx="1686869" cy="6311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thời gian giao đồ và nhận đồ</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khuyến mãi (không bắt buộc)</a:t>
          </a:r>
        </a:p>
      </dsp:txBody>
      <dsp:txXfrm>
        <a:off x="149763" y="1893654"/>
        <a:ext cx="1686869" cy="631146"/>
      </dsp:txXfrm>
    </dsp:sp>
    <dsp:sp modelId="{21B714D0-3A10-4AA7-A780-C148864FA9E7}">
      <dsp:nvSpPr>
        <dsp:cNvPr id="0" name=""/>
        <dsp:cNvSpPr/>
      </dsp:nvSpPr>
      <dsp:spPr>
        <a:xfrm>
          <a:off x="2037161" y="1957537"/>
          <a:ext cx="843901" cy="50338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Xác nhận để tạo đơn hàng</a:t>
          </a:r>
        </a:p>
      </dsp:txBody>
      <dsp:txXfrm>
        <a:off x="2037161" y="1957537"/>
        <a:ext cx="843901" cy="503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E5417-589E-4C94-974E-DCA041502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19447</Words>
  <Characters>110853</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Tran Huan</cp:lastModifiedBy>
  <cp:revision>2</cp:revision>
  <dcterms:created xsi:type="dcterms:W3CDTF">2018-11-25T18:54:00Z</dcterms:created>
  <dcterms:modified xsi:type="dcterms:W3CDTF">2018-11-25T18:54:00Z</dcterms:modified>
</cp:coreProperties>
</file>